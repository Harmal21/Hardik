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2.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drawings/drawing3.xml" ContentType="application/vnd.openxmlformats-officedocument.drawingml.chartshapes+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drawings/drawing4.xml" ContentType="application/vnd.openxmlformats-officedocument.drawingml.chartshapes+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46.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47.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48.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49.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0.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1.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52.xml" ContentType="application/vnd.openxmlformats-officedocument.drawingml.chart+xml"/>
  <Override PartName="/word/charts/style52.xml" ContentType="application/vnd.ms-office.chartstyle+xml"/>
  <Override PartName="/word/charts/colors52.xml" ContentType="application/vnd.ms-office.chartcolorstyle+xml"/>
  <Override PartName="/word/drawings/drawing5.xml" ContentType="application/vnd.openxmlformats-officedocument.drawingml.chartshapes+xml"/>
  <Override PartName="/word/charts/chart53.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54.xml" ContentType="application/vnd.openxmlformats-officedocument.drawingml.chart+xml"/>
  <Override PartName="/word/charts/style54.xml" ContentType="application/vnd.ms-office.chartstyle+xml"/>
  <Override PartName="/word/charts/colors54.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E9E0A7" w14:textId="2575855B" w:rsidR="00A14586" w:rsidRPr="002B5730" w:rsidRDefault="00984D26" w:rsidP="00812BE4">
      <w:pPr>
        <w:pStyle w:val="NoSpacing"/>
        <w:rPr>
          <w:color w:val="000000" w:themeColor="text1"/>
        </w:rPr>
      </w:pPr>
      <w:r>
        <w:rPr>
          <w:noProof/>
        </w:rPr>
        <w:drawing>
          <wp:anchor distT="0" distB="0" distL="114300" distR="114300" simplePos="0" relativeHeight="251654140" behindDoc="0" locked="0" layoutInCell="1" allowOverlap="1" wp14:anchorId="59FA2D1F" wp14:editId="45BEAF7E">
            <wp:simplePos x="0" y="0"/>
            <wp:positionH relativeFrom="page">
              <wp:posOffset>0</wp:posOffset>
            </wp:positionH>
            <wp:positionV relativeFrom="paragraph">
              <wp:posOffset>-1090295</wp:posOffset>
            </wp:positionV>
            <wp:extent cx="7542656" cy="10668000"/>
            <wp:effectExtent l="0" t="0" r="1270" b="0"/>
            <wp:wrapNone/>
            <wp:docPr id="41" name="Picture 4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background patter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42656"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04DC">
        <w:rPr>
          <w:noProof/>
        </w:rPr>
        <w:drawing>
          <wp:inline distT="0" distB="0" distL="0" distR="0" wp14:anchorId="3FE14934" wp14:editId="0DA24993">
            <wp:extent cx="446405" cy="138430"/>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205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1704DC">
        <w:rPr>
          <w:noProof/>
        </w:rPr>
        <w:drawing>
          <wp:inline distT="0" distB="0" distL="0" distR="0" wp14:anchorId="43801C5A" wp14:editId="6B08179F">
            <wp:extent cx="446405" cy="13843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205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3C6DF1">
        <w:rPr>
          <w:noProof/>
        </w:rPr>
        <w:drawing>
          <wp:inline distT="0" distB="0" distL="0" distR="0" wp14:anchorId="7F7EEC48" wp14:editId="07B392F1">
            <wp:extent cx="446405" cy="13843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205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3C6DF1">
        <w:rPr>
          <w:noProof/>
        </w:rPr>
        <w:drawing>
          <wp:inline distT="0" distB="0" distL="0" distR="0" wp14:anchorId="1759FD9F" wp14:editId="516F3232">
            <wp:extent cx="446405" cy="13843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2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A14586" w:rsidRPr="002B5730">
        <w:rPr>
          <w:color w:val="000000" w:themeColor="text1"/>
        </w:rPr>
        <w:t xml:space="preserve">                                                                                                                                                                           </w:t>
      </w:r>
    </w:p>
    <w:p w14:paraId="6272E95D" w14:textId="5299A4AC" w:rsidR="00A14586" w:rsidRPr="002B5730" w:rsidRDefault="00A14586" w:rsidP="00A14586">
      <w:pPr>
        <w:rPr>
          <w:color w:val="000000" w:themeColor="text1"/>
        </w:rPr>
      </w:pPr>
    </w:p>
    <w:p w14:paraId="74DA861F" w14:textId="47D36004" w:rsidR="00A14586" w:rsidRPr="002B5730" w:rsidRDefault="00A14586" w:rsidP="00A14586">
      <w:pPr>
        <w:rPr>
          <w:color w:val="000000" w:themeColor="text1"/>
        </w:rPr>
      </w:pPr>
      <w:r w:rsidRPr="002B5730">
        <w:rPr>
          <w:color w:val="000000" w:themeColor="text1"/>
        </w:rPr>
        <w:t xml:space="preserve">                                                                                                                                                                          </w:t>
      </w:r>
    </w:p>
    <w:p w14:paraId="4AEE6C61" w14:textId="6ADDD068" w:rsidR="00A14586" w:rsidRPr="002B5730" w:rsidRDefault="00A14586" w:rsidP="0068477D">
      <w:pPr>
        <w:pStyle w:val="BodyText"/>
        <w:rPr>
          <w:b/>
          <w:color w:val="000000" w:themeColor="text1"/>
        </w:rPr>
      </w:pPr>
    </w:p>
    <w:p w14:paraId="13C77016" w14:textId="3A51FB25" w:rsidR="00A14586" w:rsidRPr="002B5730" w:rsidRDefault="00A14586" w:rsidP="0068477D">
      <w:pPr>
        <w:pStyle w:val="BodyText"/>
        <w:rPr>
          <w:b/>
          <w:color w:val="000000" w:themeColor="text1"/>
        </w:rPr>
      </w:pPr>
    </w:p>
    <w:p w14:paraId="284B3B06" w14:textId="4E73AA21" w:rsidR="00A14586" w:rsidRPr="002B5730" w:rsidRDefault="00A14586" w:rsidP="0068477D">
      <w:pPr>
        <w:pStyle w:val="BodyText"/>
        <w:rPr>
          <w:b/>
          <w:color w:val="000000" w:themeColor="text1"/>
        </w:rPr>
      </w:pPr>
    </w:p>
    <w:p w14:paraId="54EAB2D2" w14:textId="16C4185A" w:rsidR="00C0308C" w:rsidRPr="002B5730" w:rsidRDefault="00C0308C" w:rsidP="0068477D">
      <w:pPr>
        <w:pStyle w:val="BodyText"/>
        <w:rPr>
          <w:b/>
          <w:color w:val="000000" w:themeColor="text1"/>
        </w:rPr>
      </w:pPr>
    </w:p>
    <w:p w14:paraId="6ACD5315" w14:textId="0F14BEF8" w:rsidR="00C0308C" w:rsidRPr="002B5730" w:rsidRDefault="00C0308C" w:rsidP="0068477D">
      <w:pPr>
        <w:pStyle w:val="BodyText"/>
        <w:rPr>
          <w:b/>
          <w:color w:val="000000" w:themeColor="text1"/>
        </w:rPr>
      </w:pPr>
    </w:p>
    <w:p w14:paraId="30454452" w14:textId="17DF6C1E" w:rsidR="00C0308C" w:rsidRPr="002B5730" w:rsidRDefault="00C0308C" w:rsidP="0068477D">
      <w:pPr>
        <w:pStyle w:val="BodyText"/>
        <w:rPr>
          <w:b/>
          <w:color w:val="000000" w:themeColor="text1"/>
        </w:rPr>
      </w:pPr>
    </w:p>
    <w:p w14:paraId="7456E9ED" w14:textId="78354920" w:rsidR="00C0308C" w:rsidRPr="002B5730" w:rsidRDefault="00C0308C" w:rsidP="0068477D">
      <w:pPr>
        <w:pStyle w:val="BodyText"/>
        <w:rPr>
          <w:b/>
          <w:color w:val="000000" w:themeColor="text1"/>
        </w:rPr>
      </w:pPr>
    </w:p>
    <w:p w14:paraId="0492EEC3" w14:textId="49775D44" w:rsidR="00C0308C" w:rsidRPr="002B5730" w:rsidRDefault="00C0308C" w:rsidP="0068477D">
      <w:pPr>
        <w:pStyle w:val="BodyText"/>
        <w:rPr>
          <w:b/>
          <w:color w:val="000000" w:themeColor="text1"/>
        </w:rPr>
      </w:pPr>
    </w:p>
    <w:p w14:paraId="57CD13CF" w14:textId="2FF1C7DE" w:rsidR="00C0308C" w:rsidRPr="002B5730" w:rsidRDefault="00C0308C" w:rsidP="0068477D">
      <w:pPr>
        <w:pStyle w:val="BodyText"/>
        <w:rPr>
          <w:b/>
          <w:color w:val="000000" w:themeColor="text1"/>
        </w:rPr>
      </w:pPr>
      <w:bookmarkStart w:id="0" w:name="_Hlk82083980"/>
      <w:bookmarkEnd w:id="0"/>
    </w:p>
    <w:p w14:paraId="02FD89F8" w14:textId="256E2A2F" w:rsidR="00C0308C" w:rsidRPr="002B5730" w:rsidRDefault="00C0308C" w:rsidP="0068477D">
      <w:pPr>
        <w:pStyle w:val="BodyText"/>
        <w:rPr>
          <w:b/>
          <w:color w:val="000000" w:themeColor="text1"/>
        </w:rPr>
      </w:pPr>
    </w:p>
    <w:p w14:paraId="22CA7B21" w14:textId="3D5A5A7A" w:rsidR="00C0308C" w:rsidRPr="002B5730" w:rsidRDefault="00C0308C" w:rsidP="0068477D">
      <w:pPr>
        <w:pStyle w:val="BodyText"/>
        <w:rPr>
          <w:b/>
          <w:color w:val="000000" w:themeColor="text1"/>
        </w:rPr>
      </w:pPr>
    </w:p>
    <w:p w14:paraId="21AF8C54" w14:textId="5F1B2CAE" w:rsidR="00C0308C" w:rsidRPr="002B5730" w:rsidRDefault="00C0308C" w:rsidP="0068477D">
      <w:pPr>
        <w:pStyle w:val="BodyText"/>
        <w:rPr>
          <w:b/>
          <w:color w:val="000000" w:themeColor="text1"/>
        </w:rPr>
      </w:pPr>
    </w:p>
    <w:p w14:paraId="366367B2" w14:textId="6B12AF4C" w:rsidR="00C0308C" w:rsidRPr="002B5730" w:rsidRDefault="00C0308C" w:rsidP="0068477D">
      <w:pPr>
        <w:pStyle w:val="BodyText"/>
        <w:rPr>
          <w:b/>
          <w:color w:val="000000" w:themeColor="text1"/>
        </w:rPr>
      </w:pPr>
    </w:p>
    <w:p w14:paraId="4468AB34" w14:textId="02FDD1A3" w:rsidR="00C0308C" w:rsidRPr="002B5730" w:rsidRDefault="00C0308C" w:rsidP="0068477D">
      <w:pPr>
        <w:pStyle w:val="BodyText"/>
        <w:rPr>
          <w:b/>
          <w:color w:val="000000" w:themeColor="text1"/>
        </w:rPr>
      </w:pPr>
    </w:p>
    <w:p w14:paraId="11656604" w14:textId="678D4709" w:rsidR="00C0308C" w:rsidRPr="002B5730" w:rsidRDefault="00C0308C" w:rsidP="0068477D">
      <w:pPr>
        <w:pStyle w:val="BodyText"/>
        <w:rPr>
          <w:b/>
          <w:color w:val="000000" w:themeColor="text1"/>
        </w:rPr>
      </w:pPr>
    </w:p>
    <w:p w14:paraId="09B6516D" w14:textId="0E648743" w:rsidR="00C0308C" w:rsidRPr="002B5730" w:rsidRDefault="00C0308C" w:rsidP="0068477D">
      <w:pPr>
        <w:pStyle w:val="BodyText"/>
        <w:rPr>
          <w:b/>
          <w:color w:val="000000" w:themeColor="text1"/>
        </w:rPr>
      </w:pPr>
    </w:p>
    <w:p w14:paraId="6DB37F43" w14:textId="0BD716C3" w:rsidR="00C0308C" w:rsidRPr="002B5730" w:rsidRDefault="00C0308C" w:rsidP="0068477D">
      <w:pPr>
        <w:pStyle w:val="BodyText"/>
        <w:rPr>
          <w:b/>
          <w:color w:val="000000" w:themeColor="text1"/>
        </w:rPr>
      </w:pPr>
    </w:p>
    <w:p w14:paraId="4163F0A5" w14:textId="68E8FF73" w:rsidR="00C0308C" w:rsidRPr="002B5730" w:rsidRDefault="00C0308C" w:rsidP="0068477D">
      <w:pPr>
        <w:pStyle w:val="BodyText"/>
        <w:rPr>
          <w:b/>
          <w:color w:val="000000" w:themeColor="text1"/>
        </w:rPr>
      </w:pPr>
    </w:p>
    <w:p w14:paraId="3C7873C0" w14:textId="567E67DB" w:rsidR="00C0308C" w:rsidRPr="002B5730" w:rsidRDefault="00C0308C" w:rsidP="0068477D">
      <w:pPr>
        <w:pStyle w:val="BodyText"/>
        <w:rPr>
          <w:b/>
          <w:color w:val="000000" w:themeColor="text1"/>
        </w:rPr>
      </w:pPr>
    </w:p>
    <w:p w14:paraId="5138641E" w14:textId="4CDAB92C" w:rsidR="00C0308C" w:rsidRPr="002B5730" w:rsidRDefault="00C0308C" w:rsidP="0068477D">
      <w:pPr>
        <w:pStyle w:val="BodyText"/>
        <w:rPr>
          <w:b/>
          <w:color w:val="000000" w:themeColor="text1"/>
        </w:rPr>
      </w:pPr>
    </w:p>
    <w:p w14:paraId="08CE473F" w14:textId="0C19832E" w:rsidR="00C0308C" w:rsidRPr="002B5730" w:rsidRDefault="00C0308C" w:rsidP="0068477D">
      <w:pPr>
        <w:pStyle w:val="BodyText"/>
        <w:rPr>
          <w:b/>
          <w:color w:val="000000" w:themeColor="text1"/>
        </w:rPr>
      </w:pPr>
    </w:p>
    <w:p w14:paraId="69B90AA0" w14:textId="58B46C22" w:rsidR="00C0308C" w:rsidRPr="002B5730" w:rsidRDefault="00C0308C" w:rsidP="0068477D">
      <w:pPr>
        <w:pStyle w:val="BodyText"/>
        <w:rPr>
          <w:b/>
          <w:color w:val="000000" w:themeColor="text1"/>
        </w:rPr>
      </w:pPr>
    </w:p>
    <w:p w14:paraId="61B2EC77" w14:textId="52FB9625" w:rsidR="00932517" w:rsidRPr="002B5730" w:rsidRDefault="006601A8" w:rsidP="00522867">
      <w:pPr>
        <w:pStyle w:val="BodyText"/>
        <w:jc w:val="center"/>
        <w:rPr>
          <w:b/>
          <w:color w:val="000000" w:themeColor="text1"/>
          <w:sz w:val="40"/>
          <w:szCs w:val="40"/>
        </w:rPr>
      </w:pPr>
      <w:r w:rsidRPr="002B5730">
        <w:rPr>
          <w:b/>
          <w:noProof/>
          <w:color w:val="000000" w:themeColor="text1"/>
        </w:rPr>
        <mc:AlternateContent>
          <mc:Choice Requires="wps">
            <w:drawing>
              <wp:anchor distT="0" distB="0" distL="114300" distR="114300" simplePos="0" relativeHeight="252095488" behindDoc="0" locked="0" layoutInCell="1" allowOverlap="1" wp14:anchorId="5DE82A12" wp14:editId="0356C836">
                <wp:simplePos x="0" y="0"/>
                <wp:positionH relativeFrom="column">
                  <wp:posOffset>-135890</wp:posOffset>
                </wp:positionH>
                <wp:positionV relativeFrom="paragraph">
                  <wp:posOffset>3033868</wp:posOffset>
                </wp:positionV>
                <wp:extent cx="6700520" cy="0"/>
                <wp:effectExtent l="0" t="0" r="0" b="0"/>
                <wp:wrapNone/>
                <wp:docPr id="137" name="Straight Connector 137"/>
                <wp:cNvGraphicFramePr/>
                <a:graphic xmlns:a="http://schemas.openxmlformats.org/drawingml/2006/main">
                  <a:graphicData uri="http://schemas.microsoft.com/office/word/2010/wordprocessingShape">
                    <wps:wsp>
                      <wps:cNvCnPr/>
                      <wps:spPr>
                        <a:xfrm>
                          <a:off x="0" y="0"/>
                          <a:ext cx="670052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9FF6B2" id="Straight Connector 137" o:spid="_x0000_s1026" style="position:absolute;z-index:252095488;visibility:visible;mso-wrap-style:square;mso-wrap-distance-left:9pt;mso-wrap-distance-top:0;mso-wrap-distance-right:9pt;mso-wrap-distance-bottom:0;mso-position-horizontal:absolute;mso-position-horizontal-relative:text;mso-position-vertical:absolute;mso-position-vertical-relative:text" from="-10.7pt,238.9pt" to="516.9pt,2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" strokecolor="black [3200]" strokeweight=".5pt">
                <v:stroke joinstyle="miter"/>
              </v:line>
            </w:pict>
          </mc:Fallback>
        </mc:AlternateContent>
      </w:r>
      <w:r w:rsidRPr="002B5730">
        <w:rPr>
          <w:noProof/>
          <w:color w:val="000000" w:themeColor="text1"/>
        </w:rPr>
        <mc:AlternateContent>
          <mc:Choice Requires="wps">
            <w:drawing>
              <wp:anchor distT="45720" distB="45720" distL="114300" distR="114300" simplePos="0" relativeHeight="252094464" behindDoc="0" locked="0" layoutInCell="1" allowOverlap="1" wp14:anchorId="46B1317E" wp14:editId="18BBE921">
                <wp:simplePos x="0" y="0"/>
                <wp:positionH relativeFrom="margin">
                  <wp:align>center</wp:align>
                </wp:positionH>
                <wp:positionV relativeFrom="paragraph">
                  <wp:posOffset>617220</wp:posOffset>
                </wp:positionV>
                <wp:extent cx="6942455" cy="2679065"/>
                <wp:effectExtent l="0" t="0" r="0" b="0"/>
                <wp:wrapSquare wrapText="bothSides"/>
                <wp:docPr id="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2455" cy="2679404"/>
                        </a:xfrm>
                        <a:prstGeom prst="rect">
                          <a:avLst/>
                        </a:prstGeom>
                        <a:noFill/>
                        <a:ln w="9525">
                          <a:noFill/>
                          <a:miter lim="800000"/>
                          <a:headEnd/>
                          <a:tailEnd/>
                        </a:ln>
                      </wps:spPr>
                      <wps:txbx>
                        <w:txbxContent>
                          <w:p w14:paraId="10CC66B5"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GLOBAL VINYL ESTER</w:t>
                            </w:r>
                          </w:p>
                          <w:p w14:paraId="0C8CFAEF"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RESIN MARKET</w:t>
                            </w:r>
                          </w:p>
                          <w:p w14:paraId="178359C0" w14:textId="386DC50B"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FORECAST &amp; OPPORTUNITIES,</w:t>
                            </w:r>
                            <w:r w:rsidR="006601A8">
                              <w:rPr>
                                <w:b/>
                                <w:bCs/>
                                <w:color w:val="404040" w:themeColor="text1" w:themeTint="BF"/>
                                <w:sz w:val="72"/>
                                <w:szCs w:val="72"/>
                              </w:rPr>
                              <w:t>2015-</w:t>
                            </w:r>
                            <w:r w:rsidRPr="00E23B7C">
                              <w:rPr>
                                <w:b/>
                                <w:bCs/>
                                <w:color w:val="404040" w:themeColor="text1" w:themeTint="BF"/>
                                <w:sz w:val="72"/>
                                <w:szCs w:val="72"/>
                              </w:rPr>
                              <w:t>2030</w:t>
                            </w:r>
                          </w:p>
                          <w:p w14:paraId="6EC40F98" w14:textId="1C5CE75F" w:rsidR="00932517" w:rsidRPr="00E23B7C" w:rsidRDefault="00932517" w:rsidP="00040724">
                            <w:pPr>
                              <w:spacing w:after="0"/>
                              <w:jc w:val="center"/>
                              <w:rPr>
                                <w:color w:val="404040" w:themeColor="text1" w:themeTint="BF"/>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B1317E" id="_x0000_t202" coordsize="21600,21600" o:spt="202" path="m,l,21600r21600,l21600,xe">
                <v:stroke joinstyle="miter"/>
                <v:path gradientshapeok="t" o:connecttype="rect"/>
              </v:shapetype>
              <v:shape id="Text Box 2" o:spid="_x0000_s1026" type="#_x0000_t202" style="position:absolute;left:0;text-align:left;margin-left:0;margin-top:48.6pt;width:546.65pt;height:210.95pt;z-index:252094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" filled="f" stroked="f">
                <v:textbox>
                  <w:txbxContent>
                    <w:p w14:paraId="10CC66B5"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GLOBAL VINYL ESTER</w:t>
                      </w:r>
                    </w:p>
                    <w:p w14:paraId="0C8CFAEF"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RESIN MARKET</w:t>
                      </w:r>
                    </w:p>
                    <w:p w14:paraId="178359C0" w14:textId="386DC50B"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FORECAST &amp; OPPORTUNITIES,</w:t>
                      </w:r>
                      <w:r w:rsidR="006601A8">
                        <w:rPr>
                          <w:b/>
                          <w:bCs/>
                          <w:color w:val="404040" w:themeColor="text1" w:themeTint="BF"/>
                          <w:sz w:val="72"/>
                          <w:szCs w:val="72"/>
                        </w:rPr>
                        <w:t>2015-</w:t>
                      </w:r>
                      <w:r w:rsidRPr="00E23B7C">
                        <w:rPr>
                          <w:b/>
                          <w:bCs/>
                          <w:color w:val="404040" w:themeColor="text1" w:themeTint="BF"/>
                          <w:sz w:val="72"/>
                          <w:szCs w:val="72"/>
                        </w:rPr>
                        <w:t>2030</w:t>
                      </w:r>
                    </w:p>
                    <w:p w14:paraId="6EC40F98" w14:textId="1C5CE75F" w:rsidR="00932517" w:rsidRPr="00E23B7C" w:rsidRDefault="00932517" w:rsidP="00040724">
                      <w:pPr>
                        <w:spacing w:after="0"/>
                        <w:jc w:val="center"/>
                        <w:rPr>
                          <w:color w:val="404040" w:themeColor="text1" w:themeTint="BF"/>
                          <w:sz w:val="28"/>
                          <w:szCs w:val="28"/>
                        </w:rPr>
                      </w:pPr>
                    </w:p>
                  </w:txbxContent>
                </v:textbox>
                <w10:wrap type="square" anchorx="margin"/>
              </v:shape>
            </w:pict>
          </mc:Fallback>
        </mc:AlternateContent>
      </w:r>
    </w:p>
    <w:p w14:paraId="65F776EC" w14:textId="3649AC2A" w:rsidR="00932517" w:rsidRPr="002B5730" w:rsidRDefault="006601A8" w:rsidP="00522867">
      <w:pPr>
        <w:pStyle w:val="BodyText"/>
        <w:jc w:val="center"/>
        <w:rPr>
          <w:b/>
          <w:color w:val="000000" w:themeColor="text1"/>
          <w:sz w:val="40"/>
          <w:szCs w:val="40"/>
        </w:rPr>
      </w:pPr>
      <w:r w:rsidRPr="002B5730">
        <w:rPr>
          <w:b/>
          <w:noProof/>
          <w:color w:val="000000" w:themeColor="text1"/>
          <w:sz w:val="40"/>
          <w:szCs w:val="40"/>
          <w:lang w:val="en-IN"/>
        </w:rPr>
        <mc:AlternateContent>
          <mc:Choice Requires="wps">
            <w:drawing>
              <wp:anchor distT="0" distB="0" distL="114300" distR="114300" simplePos="0" relativeHeight="252101632" behindDoc="0" locked="0" layoutInCell="1" allowOverlap="1" wp14:anchorId="5115BCC2" wp14:editId="0A52B55A">
                <wp:simplePos x="0" y="0"/>
                <wp:positionH relativeFrom="column">
                  <wp:posOffset>-121063</wp:posOffset>
                </wp:positionH>
                <wp:positionV relativeFrom="paragraph">
                  <wp:posOffset>3053450</wp:posOffset>
                </wp:positionV>
                <wp:extent cx="3119120" cy="245745"/>
                <wp:effectExtent l="0" t="0" r="0" b="0"/>
                <wp:wrapNone/>
                <wp:docPr id="141" name="TextBox 12"/>
                <wp:cNvGraphicFramePr/>
                <a:graphic xmlns:a="http://schemas.openxmlformats.org/drawingml/2006/main">
                  <a:graphicData uri="http://schemas.microsoft.com/office/word/2010/wordprocessingShape">
                    <wps:wsp>
                      <wps:cNvSpPr txBox="1"/>
                      <wps:spPr>
                        <a:xfrm>
                          <a:off x="0" y="0"/>
                          <a:ext cx="3119120" cy="245745"/>
                        </a:xfrm>
                        <a:prstGeom prst="rect">
                          <a:avLst/>
                        </a:prstGeom>
                        <a:noFill/>
                      </wps:spPr>
                      <wps:txbx>
                        <w:txbxContent>
                          <w:p w14:paraId="019D42F6" w14:textId="635A0C30" w:rsidR="00CB0FBC" w:rsidRPr="00B02DE3" w:rsidRDefault="00CB0FBC" w:rsidP="00CB0FBC">
                            <w:pPr>
                              <w:rPr>
                                <w:rFonts w:ascii="Arial" w:eastAsia="Verdana" w:hAnsi="Arial" w:cs="Arial"/>
                                <w:b/>
                                <w:bCs/>
                                <w:color w:val="404040" w:themeColor="text1" w:themeTint="BF"/>
                                <w:spacing w:val="60"/>
                                <w:kern w:val="24"/>
                                <w:sz w:val="20"/>
                                <w:szCs w:val="20"/>
                              </w:rPr>
                            </w:pPr>
                            <w:r w:rsidRPr="00B02DE3">
                              <w:rPr>
                                <w:rFonts w:ascii="Arial" w:eastAsia="Verdana" w:hAnsi="Arial" w:cs="Arial"/>
                                <w:b/>
                                <w:bCs/>
                                <w:color w:val="404040" w:themeColor="text1" w:themeTint="BF"/>
                                <w:spacing w:val="60"/>
                                <w:kern w:val="24"/>
                                <w:sz w:val="20"/>
                                <w:szCs w:val="20"/>
                              </w:rPr>
                              <w:t xml:space="preserve">PUBLISHED: </w:t>
                            </w:r>
                            <w:r w:rsidR="0060300B" w:rsidRPr="00B02DE3">
                              <w:rPr>
                                <w:rFonts w:ascii="Arial" w:eastAsia="Verdana" w:hAnsi="Arial" w:cs="Arial"/>
                                <w:b/>
                                <w:bCs/>
                                <w:color w:val="404040" w:themeColor="text1" w:themeTint="BF"/>
                                <w:spacing w:val="60"/>
                                <w:kern w:val="24"/>
                                <w:sz w:val="20"/>
                                <w:szCs w:val="20"/>
                              </w:rPr>
                              <w:t>September</w:t>
                            </w:r>
                            <w:r w:rsidR="00A05C8F" w:rsidRPr="00B02DE3">
                              <w:rPr>
                                <w:rFonts w:ascii="Arial" w:eastAsia="Verdana" w:hAnsi="Arial" w:cs="Arial"/>
                                <w:b/>
                                <w:bCs/>
                                <w:color w:val="404040" w:themeColor="text1" w:themeTint="BF"/>
                                <w:spacing w:val="60"/>
                                <w:kern w:val="24"/>
                                <w:sz w:val="20"/>
                                <w:szCs w:val="20"/>
                              </w:rPr>
                              <w:t xml:space="preserve"> 2021</w:t>
                            </w:r>
                          </w:p>
                        </w:txbxContent>
                      </wps:txbx>
                      <wps:bodyPr wrap="square" rtlCol="0">
                        <a:spAutoFit/>
                      </wps:bodyPr>
                    </wps:wsp>
                  </a:graphicData>
                </a:graphic>
              </wp:anchor>
            </w:drawing>
          </mc:Choice>
          <mc:Fallback>
            <w:pict>
              <v:shape w14:anchorId="5115BCC2" id="TextBox 12" o:spid="_x0000_s1027" type="#_x0000_t202" style="position:absolute;left:0;text-align:left;margin-left:-9.55pt;margin-top:240.45pt;width:245.6pt;height:19.35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" filled="f" stroked="f">
                <v:textbox style="mso-fit-shape-to-text:t">
                  <w:txbxContent>
                    <w:p w14:paraId="019D42F6" w14:textId="635A0C30" w:rsidR="00CB0FBC" w:rsidRPr="00B02DE3" w:rsidRDefault="00CB0FBC" w:rsidP="00CB0FBC">
                      <w:pPr>
                        <w:rPr>
                          <w:rFonts w:ascii="Arial" w:eastAsia="Verdana" w:hAnsi="Arial" w:cs="Arial"/>
                          <w:b/>
                          <w:bCs/>
                          <w:color w:val="404040" w:themeColor="text1" w:themeTint="BF"/>
                          <w:spacing w:val="60"/>
                          <w:kern w:val="24"/>
                          <w:sz w:val="20"/>
                          <w:szCs w:val="20"/>
                        </w:rPr>
                      </w:pPr>
                      <w:r w:rsidRPr="00B02DE3">
                        <w:rPr>
                          <w:rFonts w:ascii="Arial" w:eastAsia="Verdana" w:hAnsi="Arial" w:cs="Arial"/>
                          <w:b/>
                          <w:bCs/>
                          <w:color w:val="404040" w:themeColor="text1" w:themeTint="BF"/>
                          <w:spacing w:val="60"/>
                          <w:kern w:val="24"/>
                          <w:sz w:val="20"/>
                          <w:szCs w:val="20"/>
                        </w:rPr>
                        <w:t xml:space="preserve">PUBLISHED: </w:t>
                      </w:r>
                      <w:r w:rsidR="0060300B" w:rsidRPr="00B02DE3">
                        <w:rPr>
                          <w:rFonts w:ascii="Arial" w:eastAsia="Verdana" w:hAnsi="Arial" w:cs="Arial"/>
                          <w:b/>
                          <w:bCs/>
                          <w:color w:val="404040" w:themeColor="text1" w:themeTint="BF"/>
                          <w:spacing w:val="60"/>
                          <w:kern w:val="24"/>
                          <w:sz w:val="20"/>
                          <w:szCs w:val="20"/>
                        </w:rPr>
                        <w:t>September</w:t>
                      </w:r>
                      <w:r w:rsidR="00A05C8F" w:rsidRPr="00B02DE3">
                        <w:rPr>
                          <w:rFonts w:ascii="Arial" w:eastAsia="Verdana" w:hAnsi="Arial" w:cs="Arial"/>
                          <w:b/>
                          <w:bCs/>
                          <w:color w:val="404040" w:themeColor="text1" w:themeTint="BF"/>
                          <w:spacing w:val="60"/>
                          <w:kern w:val="24"/>
                          <w:sz w:val="20"/>
                          <w:szCs w:val="20"/>
                        </w:rPr>
                        <w:t xml:space="preserve"> 2021</w:t>
                      </w:r>
                    </w:p>
                  </w:txbxContent>
                </v:textbox>
              </v:shape>
            </w:pict>
          </mc:Fallback>
        </mc:AlternateContent>
      </w:r>
    </w:p>
    <w:p w14:paraId="73BB2636" w14:textId="2889B3AD" w:rsidR="00932517" w:rsidRPr="002B5730" w:rsidRDefault="006601A8" w:rsidP="00522867">
      <w:pPr>
        <w:pStyle w:val="BodyText"/>
        <w:jc w:val="center"/>
        <w:rPr>
          <w:b/>
          <w:color w:val="000000" w:themeColor="text1"/>
          <w:sz w:val="40"/>
          <w:szCs w:val="40"/>
        </w:rPr>
      </w:pPr>
      <w:bookmarkStart w:id="1" w:name="_Hlk85760564"/>
      <w:bookmarkEnd w:id="1"/>
      <w:r w:rsidRPr="002B5730">
        <w:rPr>
          <w:b/>
          <w:noProof/>
          <w:color w:val="000000" w:themeColor="text1"/>
          <w:sz w:val="40"/>
          <w:szCs w:val="40"/>
          <w:lang w:val="en-IN"/>
        </w:rPr>
        <mc:AlternateContent>
          <mc:Choice Requires="wps">
            <w:drawing>
              <wp:anchor distT="0" distB="0" distL="114300" distR="114300" simplePos="0" relativeHeight="252099584" behindDoc="0" locked="0" layoutInCell="1" allowOverlap="1" wp14:anchorId="6CEF9C76" wp14:editId="593ACE7A">
                <wp:simplePos x="0" y="0"/>
                <wp:positionH relativeFrom="column">
                  <wp:posOffset>-41113</wp:posOffset>
                </wp:positionH>
                <wp:positionV relativeFrom="paragraph">
                  <wp:posOffset>384810</wp:posOffset>
                </wp:positionV>
                <wp:extent cx="3543300" cy="0"/>
                <wp:effectExtent l="0" t="0" r="0" b="0"/>
                <wp:wrapNone/>
                <wp:docPr id="140"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433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1C7A2A" id="Straight Connector 13" o:spid="_x0000_s1026" style="position:absolute;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pt,30.3pt" to="275.7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" strokecolor="black [3200]" strokeweight=".5pt">
                <v:stroke joinstyle="miter"/>
                <o:lock v:ext="edit" shapetype="f"/>
              </v:line>
            </w:pict>
          </mc:Fallback>
        </mc:AlternateContent>
      </w:r>
      <w:r w:rsidRPr="002B5730">
        <w:rPr>
          <w:b/>
          <w:noProof/>
          <w:color w:val="000000" w:themeColor="text1"/>
          <w:sz w:val="40"/>
          <w:szCs w:val="40"/>
          <w:lang w:val="en-IN"/>
        </w:rPr>
        <mc:AlternateContent>
          <mc:Choice Requires="wps">
            <w:drawing>
              <wp:anchor distT="0" distB="0" distL="114300" distR="114300" simplePos="0" relativeHeight="252098560" behindDoc="0" locked="0" layoutInCell="1" allowOverlap="1" wp14:anchorId="4C1CDFE4" wp14:editId="40889575">
                <wp:simplePos x="0" y="0"/>
                <wp:positionH relativeFrom="column">
                  <wp:posOffset>-104436</wp:posOffset>
                </wp:positionH>
                <wp:positionV relativeFrom="paragraph">
                  <wp:posOffset>156889</wp:posOffset>
                </wp:positionV>
                <wp:extent cx="4492451" cy="246221"/>
                <wp:effectExtent l="0" t="0" r="0" b="0"/>
                <wp:wrapNone/>
                <wp:docPr id="139" name="TextBox 11"/>
                <wp:cNvGraphicFramePr/>
                <a:graphic xmlns:a="http://schemas.openxmlformats.org/drawingml/2006/main">
                  <a:graphicData uri="http://schemas.microsoft.com/office/word/2010/wordprocessingShape">
                    <wps:wsp>
                      <wps:cNvSpPr txBox="1"/>
                      <wps:spPr>
                        <a:xfrm>
                          <a:off x="0" y="0"/>
                          <a:ext cx="4492451" cy="246221"/>
                        </a:xfrm>
                        <a:prstGeom prst="rect">
                          <a:avLst/>
                        </a:prstGeom>
                        <a:noFill/>
                      </wps:spPr>
                      <wps:txbx>
                        <w:txbxContent>
                          <w:p w14:paraId="01C893D7" w14:textId="0097D50A" w:rsidR="001B02CD" w:rsidRPr="00B02DE3" w:rsidRDefault="001B02CD" w:rsidP="001B02CD">
                            <w:pPr>
                              <w:rPr>
                                <w:rFonts w:ascii="Arial" w:eastAsia="Verdana" w:hAnsi="Arial" w:cs="Arial"/>
                                <w:b/>
                                <w:bCs/>
                                <w:color w:val="404040" w:themeColor="text1" w:themeTint="BF"/>
                                <w:spacing w:val="60"/>
                                <w:kern w:val="24"/>
                                <w:sz w:val="18"/>
                                <w:szCs w:val="18"/>
                              </w:rPr>
                            </w:pPr>
                            <w:r w:rsidRPr="00B02DE3">
                              <w:rPr>
                                <w:rFonts w:ascii="Arial" w:eastAsia="Verdana" w:hAnsi="Arial" w:cs="Arial"/>
                                <w:b/>
                                <w:bCs/>
                                <w:color w:val="404040" w:themeColor="text1" w:themeTint="BF"/>
                                <w:spacing w:val="60"/>
                                <w:kern w:val="24"/>
                                <w:sz w:val="18"/>
                                <w:szCs w:val="18"/>
                              </w:rPr>
                              <w:t xml:space="preserve">MARKET </w:t>
                            </w:r>
                            <w:r w:rsidRPr="00B02DE3">
                              <w:rPr>
                                <w:rFonts w:ascii="Arial" w:eastAsia="Verdana" w:hAnsi="Arial" w:cs="Arial"/>
                                <w:b/>
                                <w:bCs/>
                                <w:color w:val="404040" w:themeColor="text1" w:themeTint="BF"/>
                                <w:spacing w:val="60"/>
                                <w:kern w:val="24"/>
                                <w:sz w:val="20"/>
                                <w:szCs w:val="20"/>
                              </w:rPr>
                              <w:t>INTELLIGENCE</w:t>
                            </w:r>
                            <w:r w:rsidRPr="00B02DE3">
                              <w:rPr>
                                <w:rFonts w:ascii="Arial" w:eastAsia="Verdana" w:hAnsi="Arial" w:cs="Arial"/>
                                <w:b/>
                                <w:bCs/>
                                <w:color w:val="404040" w:themeColor="text1" w:themeTint="BF"/>
                                <w:spacing w:val="60"/>
                                <w:kern w:val="24"/>
                                <w:sz w:val="18"/>
                                <w:szCs w:val="18"/>
                              </w:rPr>
                              <w:t>. CONSULTING</w:t>
                            </w:r>
                          </w:p>
                        </w:txbxContent>
                      </wps:txbx>
                      <wps:bodyPr wrap="square" rtlCol="0">
                        <a:spAutoFit/>
                      </wps:bodyPr>
                    </wps:wsp>
                  </a:graphicData>
                </a:graphic>
                <wp14:sizeRelH relativeFrom="margin">
                  <wp14:pctWidth>0</wp14:pctWidth>
                </wp14:sizeRelH>
              </wp:anchor>
            </w:drawing>
          </mc:Choice>
          <mc:Fallback>
            <w:pict>
              <v:shape w14:anchorId="4C1CDFE4" id="TextBox 11" o:spid="_x0000_s1028" type="#_x0000_t202" style="position:absolute;left:0;text-align:left;margin-left:-8.2pt;margin-top:12.35pt;width:353.75pt;height:19.4pt;z-index:252098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" filled="f" stroked="f">
                <v:textbox style="mso-fit-shape-to-text:t">
                  <w:txbxContent>
                    <w:p w14:paraId="01C893D7" w14:textId="0097D50A" w:rsidR="001B02CD" w:rsidRPr="00B02DE3" w:rsidRDefault="001B02CD" w:rsidP="001B02CD">
                      <w:pPr>
                        <w:rPr>
                          <w:rFonts w:ascii="Arial" w:eastAsia="Verdana" w:hAnsi="Arial" w:cs="Arial"/>
                          <w:b/>
                          <w:bCs/>
                          <w:color w:val="404040" w:themeColor="text1" w:themeTint="BF"/>
                          <w:spacing w:val="60"/>
                          <w:kern w:val="24"/>
                          <w:sz w:val="18"/>
                          <w:szCs w:val="18"/>
                        </w:rPr>
                      </w:pPr>
                      <w:r w:rsidRPr="00B02DE3">
                        <w:rPr>
                          <w:rFonts w:ascii="Arial" w:eastAsia="Verdana" w:hAnsi="Arial" w:cs="Arial"/>
                          <w:b/>
                          <w:bCs/>
                          <w:color w:val="404040" w:themeColor="text1" w:themeTint="BF"/>
                          <w:spacing w:val="60"/>
                          <w:kern w:val="24"/>
                          <w:sz w:val="18"/>
                          <w:szCs w:val="18"/>
                        </w:rPr>
                        <w:t xml:space="preserve">MARKET </w:t>
                      </w:r>
                      <w:r w:rsidRPr="00B02DE3">
                        <w:rPr>
                          <w:rFonts w:ascii="Arial" w:eastAsia="Verdana" w:hAnsi="Arial" w:cs="Arial"/>
                          <w:b/>
                          <w:bCs/>
                          <w:color w:val="404040" w:themeColor="text1" w:themeTint="BF"/>
                          <w:spacing w:val="60"/>
                          <w:kern w:val="24"/>
                          <w:sz w:val="20"/>
                          <w:szCs w:val="20"/>
                        </w:rPr>
                        <w:t>INTELLIGENCE</w:t>
                      </w:r>
                      <w:r w:rsidRPr="00B02DE3">
                        <w:rPr>
                          <w:rFonts w:ascii="Arial" w:eastAsia="Verdana" w:hAnsi="Arial" w:cs="Arial"/>
                          <w:b/>
                          <w:bCs/>
                          <w:color w:val="404040" w:themeColor="text1" w:themeTint="BF"/>
                          <w:spacing w:val="60"/>
                          <w:kern w:val="24"/>
                          <w:sz w:val="18"/>
                          <w:szCs w:val="18"/>
                        </w:rPr>
                        <w:t>. CONSULTING</w:t>
                      </w:r>
                    </w:p>
                  </w:txbxContent>
                </v:textbox>
              </v:shape>
            </w:pict>
          </mc:Fallback>
        </mc:AlternateContent>
      </w:r>
      <w:r w:rsidR="003C6DF1">
        <w:rPr>
          <w:noProof/>
        </w:rPr>
        <w:drawing>
          <wp:anchor distT="0" distB="0" distL="114300" distR="114300" simplePos="0" relativeHeight="252237824" behindDoc="0" locked="0" layoutInCell="1" allowOverlap="1" wp14:anchorId="71BE3CB2" wp14:editId="4CE60BA7">
            <wp:simplePos x="0" y="0"/>
            <wp:positionH relativeFrom="margin">
              <wp:align>right</wp:align>
            </wp:positionH>
            <wp:positionV relativeFrom="paragraph">
              <wp:posOffset>42604</wp:posOffset>
            </wp:positionV>
            <wp:extent cx="2365840" cy="733646"/>
            <wp:effectExtent l="0" t="0" r="0" b="9525"/>
            <wp:wrapNone/>
            <wp:docPr id="2058" name="Picture 20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2058" descr="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5840" cy="7336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04DC">
        <w:rPr>
          <w:b/>
          <w:noProof/>
          <w:color w:val="000000" w:themeColor="text1"/>
          <w:sz w:val="40"/>
          <w:szCs w:val="40"/>
        </w:rPr>
        <w:drawing>
          <wp:inline distT="0" distB="0" distL="0" distR="0" wp14:anchorId="0B3C763D" wp14:editId="2CC590C7">
            <wp:extent cx="446405" cy="138430"/>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p>
    <w:p w14:paraId="3F7AFBC3" w14:textId="792D4D19" w:rsidR="009B3664" w:rsidRDefault="009B3664" w:rsidP="00110D4F">
      <w:pPr>
        <w:pStyle w:val="BodyText"/>
        <w:spacing w:line="360" w:lineRule="auto"/>
        <w:rPr>
          <w:rFonts w:ascii="Verdana" w:hAnsi="Verdana"/>
          <w:b/>
          <w:color w:val="000000" w:themeColor="text1"/>
          <w:sz w:val="20"/>
          <w:szCs w:val="20"/>
          <w:lang w:val="en-IN"/>
        </w:rPr>
      </w:pPr>
      <w:bookmarkStart w:id="2" w:name="_Hlk82606546"/>
    </w:p>
    <w:p w14:paraId="59F39E5C" w14:textId="720F0703" w:rsidR="00C75366" w:rsidRDefault="00C75366" w:rsidP="00110D4F">
      <w:pPr>
        <w:pStyle w:val="BodyText"/>
        <w:spacing w:line="360" w:lineRule="auto"/>
        <w:rPr>
          <w:rFonts w:ascii="Verdana" w:hAnsi="Verdana"/>
          <w:b/>
          <w:color w:val="000000" w:themeColor="text1"/>
          <w:sz w:val="20"/>
          <w:szCs w:val="20"/>
          <w:lang w:val="en-IN"/>
        </w:rPr>
      </w:pPr>
    </w:p>
    <w:tbl>
      <w:tblPr>
        <w:tblStyle w:val="TableGrid"/>
        <w:tblW w:w="959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5"/>
        <w:gridCol w:w="983"/>
        <w:gridCol w:w="950"/>
        <w:gridCol w:w="10"/>
        <w:gridCol w:w="5958"/>
        <w:gridCol w:w="986"/>
      </w:tblGrid>
      <w:tr w:rsidR="0046512F" w:rsidRPr="002A2D14" w14:paraId="1CFD7AB0" w14:textId="77777777" w:rsidTr="0031177D">
        <w:trPr>
          <w:trHeight w:val="723"/>
        </w:trPr>
        <w:tc>
          <w:tcPr>
            <w:tcW w:w="705" w:type="dxa"/>
            <w:tcBorders>
              <w:top w:val="single" w:sz="4" w:space="0" w:color="000000"/>
              <w:left w:val="single" w:sz="4" w:space="0" w:color="000000"/>
              <w:bottom w:val="single" w:sz="4" w:space="0" w:color="000000"/>
              <w:right w:val="single" w:sz="4" w:space="0" w:color="000000"/>
            </w:tcBorders>
            <w:hideMark/>
          </w:tcPr>
          <w:p w14:paraId="4D5799CD"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S. No.</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34B42750"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Contents</w:t>
            </w:r>
          </w:p>
        </w:tc>
        <w:tc>
          <w:tcPr>
            <w:tcW w:w="986" w:type="dxa"/>
            <w:tcBorders>
              <w:top w:val="single" w:sz="4" w:space="0" w:color="000000"/>
              <w:left w:val="single" w:sz="4" w:space="0" w:color="000000"/>
              <w:bottom w:val="single" w:sz="4" w:space="0" w:color="000000"/>
              <w:right w:val="single" w:sz="4" w:space="0" w:color="000000"/>
            </w:tcBorders>
            <w:hideMark/>
          </w:tcPr>
          <w:p w14:paraId="7E54F9BB"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Page No.</w:t>
            </w:r>
          </w:p>
        </w:tc>
      </w:tr>
      <w:tr w:rsidR="0046512F" w:rsidRPr="002A2D14" w14:paraId="61382F42"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4358803D"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1.</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353C76E2"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 xml:space="preserve">Executive Summary </w:t>
            </w:r>
          </w:p>
        </w:tc>
        <w:tc>
          <w:tcPr>
            <w:tcW w:w="986" w:type="dxa"/>
            <w:tcBorders>
              <w:top w:val="single" w:sz="4" w:space="0" w:color="000000"/>
              <w:left w:val="single" w:sz="4" w:space="0" w:color="000000"/>
              <w:bottom w:val="single" w:sz="4" w:space="0" w:color="000000"/>
              <w:right w:val="single" w:sz="4" w:space="0" w:color="000000"/>
            </w:tcBorders>
            <w:hideMark/>
          </w:tcPr>
          <w:p w14:paraId="6BA983F5"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5</w:t>
            </w:r>
          </w:p>
        </w:tc>
      </w:tr>
      <w:tr w:rsidR="0046512F" w:rsidRPr="002A2D14" w14:paraId="15390674"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4379EE7D"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37BF0063" w14:textId="77777777" w:rsidR="0046512F" w:rsidRPr="002A2D14" w:rsidRDefault="0046512F" w:rsidP="0031177D">
            <w:pPr>
              <w:pStyle w:val="BodyText"/>
              <w:jc w:val="center"/>
              <w:rPr>
                <w:bCs/>
                <w:color w:val="000000" w:themeColor="text1"/>
                <w:sz w:val="20"/>
                <w:szCs w:val="20"/>
                <w:lang w:val="en-IN"/>
              </w:rPr>
            </w:pPr>
            <w:r w:rsidRPr="002A2D14">
              <w:rPr>
                <w:bCs/>
                <w:color w:val="000000" w:themeColor="text1"/>
                <w:sz w:val="20"/>
                <w:szCs w:val="20"/>
                <w:lang w:val="en-IN"/>
              </w:rPr>
              <w:t>1.1</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357E9AA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Overview of the Company</w:t>
            </w:r>
          </w:p>
        </w:tc>
        <w:tc>
          <w:tcPr>
            <w:tcW w:w="986" w:type="dxa"/>
            <w:tcBorders>
              <w:top w:val="single" w:sz="4" w:space="0" w:color="000000"/>
              <w:left w:val="single" w:sz="4" w:space="0" w:color="000000"/>
              <w:bottom w:val="single" w:sz="4" w:space="0" w:color="000000"/>
              <w:right w:val="single" w:sz="4" w:space="0" w:color="000000"/>
            </w:tcBorders>
          </w:tcPr>
          <w:p w14:paraId="5500A7FA" w14:textId="77777777" w:rsidR="0046512F" w:rsidRPr="002A2D14" w:rsidRDefault="0046512F" w:rsidP="0031177D">
            <w:pPr>
              <w:pStyle w:val="BodyText"/>
              <w:jc w:val="center"/>
              <w:rPr>
                <w:bCs/>
                <w:color w:val="000000" w:themeColor="text1"/>
                <w:sz w:val="20"/>
                <w:szCs w:val="20"/>
                <w:lang w:val="en-IN"/>
              </w:rPr>
            </w:pPr>
          </w:p>
        </w:tc>
      </w:tr>
      <w:tr w:rsidR="0046512F" w:rsidRPr="002A2D14" w14:paraId="0B50AF11"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47B94171"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291079D3" w14:textId="77777777" w:rsidR="0046512F" w:rsidRPr="002A2D14" w:rsidRDefault="0046512F" w:rsidP="0031177D">
            <w:pPr>
              <w:pStyle w:val="BodyText"/>
              <w:jc w:val="center"/>
              <w:rPr>
                <w:bCs/>
                <w:color w:val="000000" w:themeColor="text1"/>
                <w:sz w:val="20"/>
                <w:szCs w:val="20"/>
                <w:lang w:val="en-IN"/>
              </w:rPr>
            </w:pPr>
            <w:r w:rsidRPr="002A2D14">
              <w:rPr>
                <w:bCs/>
                <w:color w:val="000000" w:themeColor="text1"/>
                <w:sz w:val="20"/>
                <w:szCs w:val="20"/>
                <w:lang w:val="en-IN"/>
              </w:rPr>
              <w:t xml:space="preserve">1.2 </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781E4B19"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Brief Profile of Board of Directors</w:t>
            </w:r>
          </w:p>
        </w:tc>
        <w:tc>
          <w:tcPr>
            <w:tcW w:w="986" w:type="dxa"/>
            <w:tcBorders>
              <w:top w:val="single" w:sz="4" w:space="0" w:color="000000"/>
              <w:left w:val="single" w:sz="4" w:space="0" w:color="000000"/>
              <w:bottom w:val="single" w:sz="4" w:space="0" w:color="000000"/>
              <w:right w:val="single" w:sz="4" w:space="0" w:color="000000"/>
            </w:tcBorders>
          </w:tcPr>
          <w:p w14:paraId="3D33E7CE"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88441F2"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3158E1DD"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39DDA816" w14:textId="77777777" w:rsidR="0046512F" w:rsidRPr="002A2D14" w:rsidRDefault="0046512F" w:rsidP="0031177D">
            <w:pPr>
              <w:pStyle w:val="BodyText"/>
              <w:jc w:val="center"/>
              <w:rPr>
                <w:bCs/>
                <w:color w:val="000000" w:themeColor="text1"/>
                <w:sz w:val="20"/>
                <w:szCs w:val="20"/>
                <w:lang w:val="en-IN"/>
              </w:rPr>
            </w:pPr>
            <w:r w:rsidRPr="002A2D14">
              <w:rPr>
                <w:bCs/>
                <w:color w:val="000000" w:themeColor="text1"/>
                <w:sz w:val="20"/>
                <w:szCs w:val="20"/>
                <w:lang w:val="en-IN"/>
              </w:rPr>
              <w:t>1.3</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078634CE"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Brief Project summary </w:t>
            </w:r>
          </w:p>
        </w:tc>
        <w:tc>
          <w:tcPr>
            <w:tcW w:w="986" w:type="dxa"/>
            <w:tcBorders>
              <w:top w:val="single" w:sz="4" w:space="0" w:color="000000"/>
              <w:left w:val="single" w:sz="4" w:space="0" w:color="000000"/>
              <w:bottom w:val="single" w:sz="4" w:space="0" w:color="000000"/>
              <w:right w:val="single" w:sz="4" w:space="0" w:color="000000"/>
            </w:tcBorders>
          </w:tcPr>
          <w:p w14:paraId="42A46A06"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C487CBB"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44E2AB9E"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46DEA9E9" w14:textId="77777777" w:rsidR="0046512F" w:rsidRPr="002A2D14" w:rsidRDefault="0046512F" w:rsidP="0031177D">
            <w:pPr>
              <w:pStyle w:val="BodyText"/>
              <w:jc w:val="center"/>
              <w:rPr>
                <w:bCs/>
                <w:color w:val="000000" w:themeColor="text1"/>
                <w:sz w:val="20"/>
                <w:szCs w:val="20"/>
                <w:lang w:val="en-IN"/>
              </w:rPr>
            </w:pPr>
            <w:r w:rsidRPr="002A2D14">
              <w:rPr>
                <w:bCs/>
                <w:color w:val="000000" w:themeColor="text1"/>
                <w:sz w:val="20"/>
                <w:szCs w:val="20"/>
                <w:lang w:val="en-IN"/>
              </w:rPr>
              <w:t>1.4.</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67291D7E"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Key Highlights of The Project</w:t>
            </w:r>
          </w:p>
        </w:tc>
        <w:tc>
          <w:tcPr>
            <w:tcW w:w="986" w:type="dxa"/>
            <w:tcBorders>
              <w:top w:val="single" w:sz="4" w:space="0" w:color="000000"/>
              <w:left w:val="single" w:sz="4" w:space="0" w:color="000000"/>
              <w:bottom w:val="single" w:sz="4" w:space="0" w:color="000000"/>
              <w:right w:val="single" w:sz="4" w:space="0" w:color="000000"/>
            </w:tcBorders>
          </w:tcPr>
          <w:p w14:paraId="2F5D606A"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1039C84"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73E5CA94"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 xml:space="preserve">2. </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519975E4"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 xml:space="preserve">Product Profile </w:t>
            </w:r>
          </w:p>
        </w:tc>
        <w:tc>
          <w:tcPr>
            <w:tcW w:w="986" w:type="dxa"/>
            <w:tcBorders>
              <w:top w:val="single" w:sz="4" w:space="0" w:color="000000"/>
              <w:left w:val="single" w:sz="4" w:space="0" w:color="000000"/>
              <w:bottom w:val="single" w:sz="4" w:space="0" w:color="000000"/>
              <w:right w:val="single" w:sz="4" w:space="0" w:color="000000"/>
            </w:tcBorders>
            <w:hideMark/>
          </w:tcPr>
          <w:p w14:paraId="074C9BDA"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9</w:t>
            </w:r>
          </w:p>
        </w:tc>
      </w:tr>
      <w:tr w:rsidR="0046512F" w:rsidRPr="002A2D14" w14:paraId="4CD4A49F"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hideMark/>
          </w:tcPr>
          <w:p w14:paraId="22982EC6"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 xml:space="preserve">3. </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43472BF5"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Market Outlook and Relevance of the Project</w:t>
            </w:r>
          </w:p>
        </w:tc>
        <w:tc>
          <w:tcPr>
            <w:tcW w:w="986" w:type="dxa"/>
            <w:tcBorders>
              <w:top w:val="single" w:sz="4" w:space="0" w:color="000000"/>
              <w:left w:val="single" w:sz="4" w:space="0" w:color="000000"/>
              <w:bottom w:val="single" w:sz="4" w:space="0" w:color="000000"/>
              <w:right w:val="single" w:sz="4" w:space="0" w:color="000000"/>
            </w:tcBorders>
          </w:tcPr>
          <w:p w14:paraId="1C6E4187" w14:textId="77777777" w:rsidR="0046512F" w:rsidRPr="002A2D14" w:rsidRDefault="0046512F" w:rsidP="0031177D">
            <w:pPr>
              <w:pStyle w:val="BodyText"/>
              <w:jc w:val="center"/>
              <w:rPr>
                <w:b/>
                <w:color w:val="000000" w:themeColor="text1"/>
                <w:sz w:val="20"/>
                <w:szCs w:val="20"/>
                <w:lang w:val="en-IN"/>
              </w:rPr>
            </w:pPr>
          </w:p>
        </w:tc>
      </w:tr>
      <w:tr w:rsidR="0046512F" w:rsidRPr="002A2D14" w14:paraId="6BCE58F0"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14BC33AB"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1316DAAD"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3.1</w:t>
            </w:r>
          </w:p>
        </w:tc>
        <w:tc>
          <w:tcPr>
            <w:tcW w:w="6918" w:type="dxa"/>
            <w:gridSpan w:val="3"/>
            <w:tcBorders>
              <w:top w:val="single" w:sz="4" w:space="0" w:color="000000"/>
              <w:left w:val="single" w:sz="4" w:space="0" w:color="000000"/>
              <w:bottom w:val="single" w:sz="4" w:space="0" w:color="000000"/>
              <w:right w:val="single" w:sz="4" w:space="0" w:color="000000"/>
            </w:tcBorders>
            <w:hideMark/>
          </w:tcPr>
          <w:p w14:paraId="6ECFD11F"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 xml:space="preserve">Demand Supply Outlook – Global </w:t>
            </w:r>
            <w:r>
              <w:rPr>
                <w:b/>
                <w:color w:val="000000" w:themeColor="text1"/>
                <w:sz w:val="20"/>
                <w:szCs w:val="20"/>
                <w:lang w:val="en-IN"/>
              </w:rPr>
              <w:t>Vinyl Ester Resin</w:t>
            </w:r>
            <w:r w:rsidRPr="002A2D14">
              <w:rPr>
                <w:b/>
                <w:color w:val="000000" w:themeColor="text1"/>
                <w:sz w:val="20"/>
                <w:szCs w:val="20"/>
                <w:lang w:val="en-IN"/>
              </w:rPr>
              <w:t xml:space="preserve"> Market</w:t>
            </w:r>
          </w:p>
        </w:tc>
        <w:tc>
          <w:tcPr>
            <w:tcW w:w="986" w:type="dxa"/>
            <w:tcBorders>
              <w:top w:val="single" w:sz="4" w:space="0" w:color="000000"/>
              <w:left w:val="single" w:sz="4" w:space="0" w:color="000000"/>
              <w:bottom w:val="single" w:sz="4" w:space="0" w:color="000000"/>
              <w:right w:val="single" w:sz="4" w:space="0" w:color="000000"/>
            </w:tcBorders>
            <w:hideMark/>
          </w:tcPr>
          <w:p w14:paraId="35968DE5"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1</w:t>
            </w:r>
            <w:r>
              <w:rPr>
                <w:b/>
                <w:color w:val="000000" w:themeColor="text1"/>
                <w:sz w:val="20"/>
                <w:szCs w:val="20"/>
                <w:lang w:val="en-IN"/>
              </w:rPr>
              <w:t>4</w:t>
            </w:r>
          </w:p>
        </w:tc>
      </w:tr>
      <w:tr w:rsidR="0046512F" w:rsidRPr="002A2D14" w14:paraId="21ABE4E8"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6636EBB7"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3FDC77C"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19DAD17E"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3.1.1.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AA38265"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Capacity By Company &amp; Location</w:t>
            </w:r>
          </w:p>
        </w:tc>
        <w:tc>
          <w:tcPr>
            <w:tcW w:w="986" w:type="dxa"/>
            <w:tcBorders>
              <w:top w:val="single" w:sz="4" w:space="0" w:color="000000"/>
              <w:left w:val="single" w:sz="4" w:space="0" w:color="000000"/>
              <w:bottom w:val="single" w:sz="4" w:space="0" w:color="000000"/>
              <w:right w:val="single" w:sz="4" w:space="0" w:color="000000"/>
            </w:tcBorders>
          </w:tcPr>
          <w:p w14:paraId="6DCE62A9"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46C2710"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5A796754"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E7DF38E"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0F579F5"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3.1.2.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454911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Production By Company</w:t>
            </w:r>
          </w:p>
        </w:tc>
        <w:tc>
          <w:tcPr>
            <w:tcW w:w="986" w:type="dxa"/>
            <w:tcBorders>
              <w:top w:val="single" w:sz="4" w:space="0" w:color="000000"/>
              <w:left w:val="single" w:sz="4" w:space="0" w:color="000000"/>
              <w:bottom w:val="single" w:sz="4" w:space="0" w:color="000000"/>
              <w:right w:val="single" w:sz="4" w:space="0" w:color="000000"/>
            </w:tcBorders>
          </w:tcPr>
          <w:p w14:paraId="5B4EADBE"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F35D5E3"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7423973B"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46DAD8B"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4EA771C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3.1.3. </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08C3E52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5E3B2CE2"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4CB113B"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6F5B1BA3"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5402292"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587AF34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3.1.4.</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FD5075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2A87BF85" w14:textId="77777777" w:rsidR="0046512F" w:rsidRPr="002A2D14" w:rsidRDefault="0046512F" w:rsidP="0031177D">
            <w:pPr>
              <w:pStyle w:val="BodyText"/>
              <w:jc w:val="center"/>
              <w:rPr>
                <w:bCs/>
                <w:color w:val="000000" w:themeColor="text1"/>
                <w:sz w:val="20"/>
                <w:szCs w:val="20"/>
                <w:lang w:val="en-IN"/>
              </w:rPr>
            </w:pPr>
          </w:p>
        </w:tc>
      </w:tr>
      <w:tr w:rsidR="0046512F" w:rsidRPr="002A2D14" w14:paraId="5BC359E9"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6D60DBF3"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7E2D91D"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14AFED4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3.1.</w:t>
            </w:r>
            <w:r>
              <w:rPr>
                <w:bCs/>
                <w:color w:val="000000" w:themeColor="text1"/>
                <w:sz w:val="20"/>
                <w:szCs w:val="20"/>
                <w:lang w:val="en-IN"/>
              </w:rPr>
              <w:t>5</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3C2F6C8E"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Supply Gap</w:t>
            </w:r>
          </w:p>
        </w:tc>
        <w:tc>
          <w:tcPr>
            <w:tcW w:w="986" w:type="dxa"/>
            <w:tcBorders>
              <w:top w:val="single" w:sz="4" w:space="0" w:color="000000"/>
              <w:left w:val="single" w:sz="4" w:space="0" w:color="000000"/>
              <w:bottom w:val="single" w:sz="4" w:space="0" w:color="000000"/>
              <w:right w:val="single" w:sz="4" w:space="0" w:color="000000"/>
            </w:tcBorders>
          </w:tcPr>
          <w:p w14:paraId="0264454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CF78F98"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705D2FA9"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1FA6C71"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3F1F033E"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3.1.</w:t>
            </w:r>
            <w:r>
              <w:rPr>
                <w:bCs/>
                <w:color w:val="000000" w:themeColor="text1"/>
                <w:sz w:val="20"/>
                <w:szCs w:val="20"/>
                <w:lang w:val="en-IN"/>
              </w:rPr>
              <w:t>6</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3CC3359"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6BDA9E4B"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51DDBEA"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004C86E0"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2DEEBE3"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0D0C12E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3.1.</w:t>
            </w:r>
            <w:r>
              <w:rPr>
                <w:bCs/>
                <w:color w:val="000000" w:themeColor="text1"/>
                <w:sz w:val="20"/>
                <w:szCs w:val="20"/>
                <w:lang w:val="en-IN"/>
              </w:rPr>
              <w:t>7</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33DC293"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135E5635"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2BCCE74"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058A5D61"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82CFCA6"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0E53EC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3.1.</w:t>
            </w:r>
            <w:r>
              <w:rPr>
                <w:bCs/>
                <w:color w:val="000000" w:themeColor="text1"/>
                <w:sz w:val="20"/>
                <w:szCs w:val="20"/>
                <w:lang w:val="en-IN"/>
              </w:rPr>
              <w:t>8</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55A717C9"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064867A5" w14:textId="77777777" w:rsidR="0046512F" w:rsidRPr="002A2D14" w:rsidRDefault="0046512F" w:rsidP="0031177D">
            <w:pPr>
              <w:pStyle w:val="BodyText"/>
              <w:jc w:val="center"/>
              <w:rPr>
                <w:bCs/>
                <w:color w:val="000000" w:themeColor="text1"/>
                <w:sz w:val="20"/>
                <w:szCs w:val="20"/>
                <w:lang w:val="en-IN"/>
              </w:rPr>
            </w:pPr>
          </w:p>
        </w:tc>
      </w:tr>
      <w:tr w:rsidR="0046512F" w:rsidRPr="002A2D14" w14:paraId="41EA4627"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404903BE"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C21746D"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3A7C62B9"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w:t>
            </w:r>
            <w:r>
              <w:rPr>
                <w:bCs/>
                <w:color w:val="000000" w:themeColor="text1"/>
                <w:sz w:val="20"/>
                <w:szCs w:val="20"/>
                <w:lang w:val="en-IN"/>
              </w:rPr>
              <w:t>1.9.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50E426F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Region- Global</w:t>
            </w:r>
          </w:p>
        </w:tc>
        <w:tc>
          <w:tcPr>
            <w:tcW w:w="986" w:type="dxa"/>
            <w:tcBorders>
              <w:top w:val="single" w:sz="4" w:space="0" w:color="000000"/>
              <w:left w:val="single" w:sz="4" w:space="0" w:color="000000"/>
              <w:bottom w:val="single" w:sz="4" w:space="0" w:color="000000"/>
              <w:right w:val="single" w:sz="4" w:space="0" w:color="000000"/>
            </w:tcBorders>
          </w:tcPr>
          <w:p w14:paraId="5BB82181"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898DC9F"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53921C69"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2758C49C"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3.2</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137B4DB2"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APAC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7C6061E7"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27</w:t>
            </w:r>
          </w:p>
        </w:tc>
      </w:tr>
      <w:tr w:rsidR="0046512F" w:rsidRPr="002A2D14" w14:paraId="35E9E445"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3B54836C"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442A0E6" w14:textId="77777777" w:rsidR="0046512F" w:rsidRPr="002A2D14" w:rsidRDefault="0046512F" w:rsidP="0031177D">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7B23692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885CF9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APAC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6079A633" w14:textId="77777777" w:rsidR="0046512F" w:rsidRPr="002A2D14" w:rsidRDefault="0046512F" w:rsidP="0031177D">
            <w:pPr>
              <w:pStyle w:val="BodyText"/>
              <w:jc w:val="center"/>
              <w:rPr>
                <w:bCs/>
                <w:color w:val="000000" w:themeColor="text1"/>
                <w:sz w:val="20"/>
                <w:szCs w:val="20"/>
                <w:lang w:val="en-IN"/>
              </w:rPr>
            </w:pPr>
          </w:p>
        </w:tc>
      </w:tr>
      <w:tr w:rsidR="0046512F" w:rsidRPr="002A2D14" w14:paraId="5B8D3763"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68E6FA90"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0275BCE" w14:textId="77777777" w:rsidR="0046512F" w:rsidRPr="002A2D14" w:rsidRDefault="0046512F" w:rsidP="0031177D">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00F99A1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029A582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Capacity By Location </w:t>
            </w:r>
          </w:p>
        </w:tc>
        <w:tc>
          <w:tcPr>
            <w:tcW w:w="986" w:type="dxa"/>
            <w:tcBorders>
              <w:top w:val="single" w:sz="4" w:space="0" w:color="000000"/>
              <w:left w:val="single" w:sz="4" w:space="0" w:color="000000"/>
              <w:bottom w:val="single" w:sz="4" w:space="0" w:color="000000"/>
              <w:right w:val="single" w:sz="4" w:space="0" w:color="000000"/>
            </w:tcBorders>
          </w:tcPr>
          <w:p w14:paraId="76349D8E"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DC416CB"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5392C9F9"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15B3CB5" w14:textId="77777777" w:rsidR="0046512F" w:rsidRPr="002A2D14" w:rsidRDefault="0046512F" w:rsidP="0031177D">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434D12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5947D5F9"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APAC </w:t>
            </w:r>
            <w:r w:rsidRPr="00A86CAA">
              <w:rPr>
                <w:bCs/>
                <w:color w:val="000000" w:themeColor="text1"/>
                <w:sz w:val="20"/>
                <w:szCs w:val="20"/>
                <w:lang w:val="en-IN"/>
              </w:rPr>
              <w:t xml:space="preserve">Vinyl Ester Resin </w:t>
            </w:r>
            <w:r w:rsidRPr="002A2D14">
              <w:rPr>
                <w:bCs/>
                <w:color w:val="000000" w:themeColor="text1"/>
                <w:sz w:val="20"/>
                <w:szCs w:val="20"/>
                <w:lang w:val="en-IN"/>
              </w:rPr>
              <w:t>Demand</w:t>
            </w:r>
          </w:p>
        </w:tc>
        <w:tc>
          <w:tcPr>
            <w:tcW w:w="986" w:type="dxa"/>
            <w:tcBorders>
              <w:top w:val="single" w:sz="4" w:space="0" w:color="000000"/>
              <w:left w:val="single" w:sz="4" w:space="0" w:color="000000"/>
              <w:bottom w:val="single" w:sz="4" w:space="0" w:color="000000"/>
              <w:right w:val="single" w:sz="4" w:space="0" w:color="000000"/>
            </w:tcBorders>
          </w:tcPr>
          <w:p w14:paraId="33E89C61"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196E87B"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66AB569D"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626C264" w14:textId="77777777" w:rsidR="0046512F" w:rsidRPr="002A2D14" w:rsidRDefault="0046512F" w:rsidP="0031177D">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27FC4BC0"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3.2.4.</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4F2BAE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3EF9D616" w14:textId="77777777" w:rsidR="0046512F" w:rsidRPr="002A2D14" w:rsidRDefault="0046512F" w:rsidP="0031177D">
            <w:pPr>
              <w:pStyle w:val="BodyText"/>
              <w:jc w:val="center"/>
              <w:rPr>
                <w:bCs/>
                <w:color w:val="000000" w:themeColor="text1"/>
                <w:sz w:val="20"/>
                <w:szCs w:val="20"/>
                <w:lang w:val="en-IN"/>
              </w:rPr>
            </w:pPr>
          </w:p>
        </w:tc>
      </w:tr>
      <w:tr w:rsidR="0046512F" w:rsidRPr="002A2D14" w14:paraId="655BE19F"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65616C08"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57A5555" w14:textId="77777777" w:rsidR="0046512F" w:rsidRPr="002A2D14" w:rsidRDefault="0046512F" w:rsidP="0031177D">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128835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2A432B79"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6DE78165" w14:textId="77777777" w:rsidR="0046512F" w:rsidRPr="002A2D14" w:rsidRDefault="0046512F" w:rsidP="0031177D">
            <w:pPr>
              <w:pStyle w:val="BodyText"/>
              <w:jc w:val="center"/>
              <w:rPr>
                <w:bCs/>
                <w:color w:val="000000" w:themeColor="text1"/>
                <w:sz w:val="20"/>
                <w:szCs w:val="20"/>
                <w:lang w:val="en-IN"/>
              </w:rPr>
            </w:pPr>
          </w:p>
        </w:tc>
      </w:tr>
      <w:tr w:rsidR="0046512F" w:rsidRPr="002A2D14" w14:paraId="4B591A1D"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10EB7A30"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4BB4CB8" w14:textId="77777777" w:rsidR="0046512F" w:rsidRPr="002A2D14" w:rsidRDefault="0046512F" w:rsidP="0031177D">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107AFB0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58FDCAC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1B59492E"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2DB1B9A"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344BB16A"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6E1F20B" w14:textId="77777777" w:rsidR="0046512F" w:rsidRPr="002A2D14" w:rsidRDefault="0046512F" w:rsidP="0031177D">
            <w:pPr>
              <w:pStyle w:val="BodyText"/>
              <w:rPr>
                <w:b/>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350F753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w:t>
            </w:r>
            <w:r>
              <w:rPr>
                <w:bCs/>
                <w:color w:val="000000" w:themeColor="text1"/>
                <w:sz w:val="20"/>
                <w:szCs w:val="20"/>
                <w:lang w:val="en-IN"/>
              </w:rPr>
              <w:t>7.</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2D10F4C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APAC Demand Supply Gap</w:t>
            </w:r>
          </w:p>
        </w:tc>
        <w:tc>
          <w:tcPr>
            <w:tcW w:w="986" w:type="dxa"/>
            <w:tcBorders>
              <w:top w:val="single" w:sz="4" w:space="0" w:color="000000"/>
              <w:left w:val="single" w:sz="4" w:space="0" w:color="000000"/>
              <w:bottom w:val="single" w:sz="4" w:space="0" w:color="000000"/>
              <w:right w:val="single" w:sz="4" w:space="0" w:color="000000"/>
            </w:tcBorders>
          </w:tcPr>
          <w:p w14:paraId="7E8A8346"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AAF7A6F"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4ABEB07F"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085D1E7"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78D2559E"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w:t>
            </w:r>
            <w:r>
              <w:rPr>
                <w:bCs/>
                <w:color w:val="000000" w:themeColor="text1"/>
                <w:sz w:val="20"/>
                <w:szCs w:val="20"/>
                <w:lang w:val="en-IN"/>
              </w:rPr>
              <w:t>8</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382B924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7A975547"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5DFE541"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58F8AEB1"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752A93F"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1933B3C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3.2.</w:t>
            </w:r>
            <w:r>
              <w:rPr>
                <w:bCs/>
                <w:color w:val="000000" w:themeColor="text1"/>
                <w:sz w:val="20"/>
                <w:szCs w:val="20"/>
                <w:lang w:val="en-IN"/>
              </w:rPr>
              <w:t>9.</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6F847D4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48C62E02"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41294CB"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296AE959"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0586C331"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3.3.</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1DFAE9B2"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Europe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3DE422A9"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37</w:t>
            </w:r>
          </w:p>
        </w:tc>
      </w:tr>
      <w:tr w:rsidR="0046512F" w:rsidRPr="002A2D14" w14:paraId="2DFBB06F"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07E32311"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FC4E545"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2F9C545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B5C8A5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Europe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4834D5D2"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82C50E9"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2BAC4F51"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C6BAAB9"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19813BF3"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0DE58A5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Capacity By Location </w:t>
            </w:r>
          </w:p>
        </w:tc>
        <w:tc>
          <w:tcPr>
            <w:tcW w:w="986" w:type="dxa"/>
            <w:tcBorders>
              <w:top w:val="single" w:sz="4" w:space="0" w:color="000000"/>
              <w:left w:val="single" w:sz="4" w:space="0" w:color="000000"/>
              <w:bottom w:val="single" w:sz="4" w:space="0" w:color="000000"/>
              <w:right w:val="single" w:sz="4" w:space="0" w:color="000000"/>
            </w:tcBorders>
          </w:tcPr>
          <w:p w14:paraId="39F99DE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CAA4825"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1728BCE2"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0E2F376"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DA2A2A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3479227" w14:textId="77777777" w:rsidR="0046512F" w:rsidRPr="002A2D14" w:rsidRDefault="0046512F" w:rsidP="0031177D">
            <w:pPr>
              <w:pStyle w:val="BodyText"/>
              <w:rPr>
                <w:bCs/>
                <w:color w:val="000000" w:themeColor="text1"/>
                <w:sz w:val="20"/>
                <w:szCs w:val="20"/>
                <w:lang w:val="en-IN"/>
              </w:rPr>
            </w:pPr>
            <w:r w:rsidRPr="00A86CAA">
              <w:rPr>
                <w:bCs/>
                <w:color w:val="000000" w:themeColor="text1"/>
                <w:sz w:val="20"/>
                <w:szCs w:val="20"/>
                <w:lang w:val="en-IN"/>
              </w:rPr>
              <w:t xml:space="preserve">Vinyl Ester Resin </w:t>
            </w:r>
            <w:r w:rsidRPr="002A2D14">
              <w:rPr>
                <w:bCs/>
                <w:color w:val="000000" w:themeColor="text1"/>
                <w:sz w:val="20"/>
                <w:szCs w:val="20"/>
                <w:lang w:val="en-IN"/>
              </w:rPr>
              <w:t>Demand</w:t>
            </w:r>
          </w:p>
        </w:tc>
        <w:tc>
          <w:tcPr>
            <w:tcW w:w="986" w:type="dxa"/>
            <w:tcBorders>
              <w:top w:val="single" w:sz="4" w:space="0" w:color="000000"/>
              <w:left w:val="single" w:sz="4" w:space="0" w:color="000000"/>
              <w:bottom w:val="single" w:sz="4" w:space="0" w:color="000000"/>
              <w:right w:val="single" w:sz="4" w:space="0" w:color="000000"/>
            </w:tcBorders>
          </w:tcPr>
          <w:p w14:paraId="3BBEAAC6"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F84DB54"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4B9E8197"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ADE6901"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16F1B7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3.3.4.</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E7D5E5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2A9A60EB"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66EF828"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26DF1C0E"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8440659"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44B46630"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57C121D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273B3BB9" w14:textId="77777777" w:rsidR="0046512F" w:rsidRPr="002A2D14" w:rsidRDefault="0046512F" w:rsidP="0031177D">
            <w:pPr>
              <w:pStyle w:val="BodyText"/>
              <w:jc w:val="center"/>
              <w:rPr>
                <w:bCs/>
                <w:color w:val="000000" w:themeColor="text1"/>
                <w:sz w:val="20"/>
                <w:szCs w:val="20"/>
                <w:lang w:val="en-IN"/>
              </w:rPr>
            </w:pPr>
          </w:p>
        </w:tc>
      </w:tr>
      <w:tr w:rsidR="0046512F" w:rsidRPr="002A2D14" w14:paraId="47DCE707"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0A32E91B"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E256ABA"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5C7C4B1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2758C1C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130F2A78" w14:textId="77777777" w:rsidR="0046512F" w:rsidRPr="002A2D14" w:rsidRDefault="0046512F" w:rsidP="0031177D">
            <w:pPr>
              <w:pStyle w:val="BodyText"/>
              <w:jc w:val="center"/>
              <w:rPr>
                <w:bCs/>
                <w:color w:val="000000" w:themeColor="text1"/>
                <w:sz w:val="20"/>
                <w:szCs w:val="20"/>
                <w:lang w:val="en-IN"/>
              </w:rPr>
            </w:pPr>
          </w:p>
        </w:tc>
      </w:tr>
      <w:tr w:rsidR="0046512F" w:rsidRPr="002A2D14" w14:paraId="45D7E794"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0097E28B"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DDAB0A8"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9B805C9"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3.3.7.</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13C2AC6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Europe Demand Supply Gap</w:t>
            </w:r>
          </w:p>
        </w:tc>
        <w:tc>
          <w:tcPr>
            <w:tcW w:w="986" w:type="dxa"/>
            <w:tcBorders>
              <w:top w:val="single" w:sz="4" w:space="0" w:color="000000"/>
              <w:left w:val="single" w:sz="4" w:space="0" w:color="000000"/>
              <w:bottom w:val="single" w:sz="4" w:space="0" w:color="000000"/>
              <w:right w:val="single" w:sz="4" w:space="0" w:color="000000"/>
            </w:tcBorders>
          </w:tcPr>
          <w:p w14:paraId="2E5D216C"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0BC913D"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06DBED37"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E27FF4B"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1F79AF73"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3.3.8.</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1A4C820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042529A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6491D5FC"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7D1C9E42"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DF046A8"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15D37E77"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3.3.</w:t>
            </w:r>
            <w:r>
              <w:rPr>
                <w:bCs/>
                <w:color w:val="000000" w:themeColor="text1"/>
                <w:sz w:val="20"/>
                <w:szCs w:val="20"/>
                <w:lang w:val="en-IN"/>
              </w:rPr>
              <w:t>9</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6DA7502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46B9E4F8"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C0395B3"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49CB00DC"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0BECC95F"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3.4.</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15F60600"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North America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1A50E23A"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4</w:t>
            </w:r>
            <w:r>
              <w:rPr>
                <w:b/>
                <w:color w:val="000000" w:themeColor="text1"/>
                <w:sz w:val="20"/>
                <w:szCs w:val="20"/>
                <w:lang w:val="en-IN"/>
              </w:rPr>
              <w:t>4</w:t>
            </w:r>
          </w:p>
        </w:tc>
      </w:tr>
      <w:tr w:rsidR="0046512F" w:rsidRPr="002A2D14" w14:paraId="2DC413A5"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2092CA92"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A721503"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459CE2F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3.4.1.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EBCE804"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North America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201DAEB5" w14:textId="77777777" w:rsidR="0046512F" w:rsidRPr="002A2D14" w:rsidRDefault="0046512F" w:rsidP="0031177D">
            <w:pPr>
              <w:pStyle w:val="BodyText"/>
              <w:jc w:val="center"/>
              <w:rPr>
                <w:bCs/>
                <w:color w:val="000000" w:themeColor="text1"/>
                <w:sz w:val="20"/>
                <w:szCs w:val="20"/>
                <w:lang w:val="en-IN"/>
              </w:rPr>
            </w:pPr>
          </w:p>
        </w:tc>
      </w:tr>
      <w:tr w:rsidR="0046512F" w:rsidRPr="002A2D14" w14:paraId="0F63347B"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56327C21"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9D0D9FF"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0C480DF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3.4.2.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34B852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North America </w:t>
            </w:r>
            <w:r>
              <w:rPr>
                <w:bCs/>
                <w:color w:val="000000" w:themeColor="text1"/>
                <w:sz w:val="20"/>
                <w:szCs w:val="20"/>
                <w:lang w:val="en-IN"/>
              </w:rPr>
              <w:t>Vinyl Ester Resin</w:t>
            </w:r>
            <w:r w:rsidRPr="002A2D14">
              <w:rPr>
                <w:bCs/>
                <w:color w:val="000000" w:themeColor="text1"/>
                <w:sz w:val="20"/>
                <w:szCs w:val="20"/>
                <w:lang w:val="en-IN"/>
              </w:rPr>
              <w:t xml:space="preserve"> Demand</w:t>
            </w:r>
          </w:p>
        </w:tc>
        <w:tc>
          <w:tcPr>
            <w:tcW w:w="986" w:type="dxa"/>
            <w:tcBorders>
              <w:top w:val="single" w:sz="4" w:space="0" w:color="000000"/>
              <w:left w:val="single" w:sz="4" w:space="0" w:color="000000"/>
              <w:bottom w:val="single" w:sz="4" w:space="0" w:color="000000"/>
              <w:right w:val="single" w:sz="4" w:space="0" w:color="000000"/>
            </w:tcBorders>
          </w:tcPr>
          <w:p w14:paraId="4340289F"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973C260"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6BE1088E"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312206E"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5972E4B7"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3.4.3.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7BD28A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1ECC94C3"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BFEF561"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58F4A5EE"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C8E791F"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40C9760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3.4.4.</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0BC297C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4344A872" w14:textId="77777777" w:rsidR="0046512F" w:rsidRPr="002A2D14" w:rsidRDefault="0046512F" w:rsidP="0031177D">
            <w:pPr>
              <w:pStyle w:val="BodyText"/>
              <w:jc w:val="center"/>
              <w:rPr>
                <w:bCs/>
                <w:color w:val="000000" w:themeColor="text1"/>
                <w:sz w:val="20"/>
                <w:szCs w:val="20"/>
                <w:lang w:val="en-IN"/>
              </w:rPr>
            </w:pPr>
          </w:p>
        </w:tc>
      </w:tr>
      <w:tr w:rsidR="0046512F" w:rsidRPr="002A2D14" w14:paraId="6C5C39BB"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3F186D85"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72E54A5"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377202C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3.4.5.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2BE2498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232C0F85"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0C3E396"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291FA1A9"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D89AB6F"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5828F6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3.4.6.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5CC4203B"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6B157204" w14:textId="77777777" w:rsidR="0046512F" w:rsidRPr="002A2D14" w:rsidRDefault="0046512F" w:rsidP="0031177D">
            <w:pPr>
              <w:pStyle w:val="BodyText"/>
              <w:jc w:val="center"/>
              <w:rPr>
                <w:bCs/>
                <w:color w:val="000000" w:themeColor="text1"/>
                <w:sz w:val="20"/>
                <w:szCs w:val="20"/>
                <w:lang w:val="en-IN"/>
              </w:rPr>
            </w:pPr>
          </w:p>
        </w:tc>
      </w:tr>
      <w:tr w:rsidR="0046512F" w:rsidRPr="002A2D14" w14:paraId="68334E57"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65FECD21"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B104A72"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3B04E0F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3.4.</w:t>
            </w:r>
            <w:r>
              <w:rPr>
                <w:bCs/>
                <w:color w:val="000000" w:themeColor="text1"/>
                <w:sz w:val="20"/>
                <w:szCs w:val="20"/>
                <w:lang w:val="en-IN"/>
              </w:rPr>
              <w:t>7</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5382134"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North America Demand Supply Gap</w:t>
            </w:r>
          </w:p>
        </w:tc>
        <w:tc>
          <w:tcPr>
            <w:tcW w:w="986" w:type="dxa"/>
            <w:tcBorders>
              <w:top w:val="single" w:sz="4" w:space="0" w:color="000000"/>
              <w:left w:val="single" w:sz="4" w:space="0" w:color="000000"/>
              <w:bottom w:val="single" w:sz="4" w:space="0" w:color="000000"/>
              <w:right w:val="single" w:sz="4" w:space="0" w:color="000000"/>
            </w:tcBorders>
          </w:tcPr>
          <w:p w14:paraId="155E92D2" w14:textId="77777777" w:rsidR="0046512F" w:rsidRPr="002A2D14" w:rsidRDefault="0046512F" w:rsidP="0031177D">
            <w:pPr>
              <w:pStyle w:val="BodyText"/>
              <w:jc w:val="center"/>
              <w:rPr>
                <w:bCs/>
                <w:color w:val="000000" w:themeColor="text1"/>
                <w:sz w:val="20"/>
                <w:szCs w:val="20"/>
                <w:lang w:val="en-IN"/>
              </w:rPr>
            </w:pPr>
          </w:p>
        </w:tc>
      </w:tr>
      <w:tr w:rsidR="0046512F" w:rsidRPr="002A2D14" w14:paraId="45ECBB0C"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13514776"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02F23E7"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1B812AF0"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3.4.</w:t>
            </w:r>
            <w:r>
              <w:rPr>
                <w:bCs/>
                <w:color w:val="000000" w:themeColor="text1"/>
                <w:sz w:val="20"/>
                <w:szCs w:val="20"/>
                <w:lang w:val="en-IN"/>
              </w:rPr>
              <w:t>8</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55900BE"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027E64C6"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33142FF"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25D0A144"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4FC77961"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3.5.</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3288699D"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South America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36486AAD"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52</w:t>
            </w:r>
          </w:p>
        </w:tc>
      </w:tr>
      <w:tr w:rsidR="0046512F" w:rsidRPr="002A2D14" w14:paraId="0FF915B3"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63E3E370"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8991F5F"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55557A0"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3.5.1.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60F865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North America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6CA1A30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826935B"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61C21DC3"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EFCA258"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CED085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3.5.2.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5C670ED5"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North America </w:t>
            </w:r>
            <w:r>
              <w:rPr>
                <w:bCs/>
                <w:color w:val="000000" w:themeColor="text1"/>
                <w:sz w:val="20"/>
                <w:szCs w:val="20"/>
                <w:lang w:val="en-IN"/>
              </w:rPr>
              <w:t>Vinyl Ester Resin</w:t>
            </w:r>
            <w:r w:rsidRPr="002A2D14">
              <w:rPr>
                <w:bCs/>
                <w:color w:val="000000" w:themeColor="text1"/>
                <w:sz w:val="20"/>
                <w:szCs w:val="20"/>
                <w:lang w:val="en-IN"/>
              </w:rPr>
              <w:t xml:space="preserve"> Demand</w:t>
            </w:r>
          </w:p>
        </w:tc>
        <w:tc>
          <w:tcPr>
            <w:tcW w:w="986" w:type="dxa"/>
            <w:tcBorders>
              <w:top w:val="single" w:sz="4" w:space="0" w:color="000000"/>
              <w:left w:val="single" w:sz="4" w:space="0" w:color="000000"/>
              <w:bottom w:val="single" w:sz="4" w:space="0" w:color="000000"/>
              <w:right w:val="single" w:sz="4" w:space="0" w:color="000000"/>
            </w:tcBorders>
          </w:tcPr>
          <w:p w14:paraId="78B0F7F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068594A"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3AEFDA02"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E8B514D"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1BAB0E4"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3.5.3.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52210454"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57AFDAC3" w14:textId="77777777" w:rsidR="0046512F" w:rsidRPr="002A2D14" w:rsidRDefault="0046512F" w:rsidP="0031177D">
            <w:pPr>
              <w:pStyle w:val="BodyText"/>
              <w:jc w:val="center"/>
              <w:rPr>
                <w:bCs/>
                <w:color w:val="000000" w:themeColor="text1"/>
                <w:sz w:val="20"/>
                <w:szCs w:val="20"/>
                <w:lang w:val="en-IN"/>
              </w:rPr>
            </w:pPr>
          </w:p>
        </w:tc>
      </w:tr>
      <w:tr w:rsidR="0046512F" w:rsidRPr="002A2D14" w14:paraId="0B854775"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0E361552"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BDCAF6C"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C42AAC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3.5.4.</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549DBD3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42713183"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FC8B8FB"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13131751"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E7240A9"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6027831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3.5.5.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66DDC2B4"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6483650E"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21C2632"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726D486D"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580763B"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0C44A05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3.5.6.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3FC8A49E"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0F6007E9" w14:textId="77777777" w:rsidR="0046512F" w:rsidRPr="002A2D14" w:rsidRDefault="0046512F" w:rsidP="0031177D">
            <w:pPr>
              <w:pStyle w:val="BodyText"/>
              <w:jc w:val="center"/>
              <w:rPr>
                <w:bCs/>
                <w:color w:val="000000" w:themeColor="text1"/>
                <w:sz w:val="20"/>
                <w:szCs w:val="20"/>
                <w:lang w:val="en-IN"/>
              </w:rPr>
            </w:pPr>
          </w:p>
        </w:tc>
      </w:tr>
      <w:tr w:rsidR="0046512F" w:rsidRPr="002A2D14" w14:paraId="098ECD9F"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3CF240FA"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4B3978E"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8C9E92B"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3.5.</w:t>
            </w:r>
            <w:r>
              <w:rPr>
                <w:bCs/>
                <w:color w:val="000000" w:themeColor="text1"/>
                <w:sz w:val="20"/>
                <w:szCs w:val="20"/>
                <w:lang w:val="en-IN"/>
              </w:rPr>
              <w:t>7</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2502F48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North America Demand Supply Gap</w:t>
            </w:r>
          </w:p>
        </w:tc>
        <w:tc>
          <w:tcPr>
            <w:tcW w:w="986" w:type="dxa"/>
            <w:tcBorders>
              <w:top w:val="single" w:sz="4" w:space="0" w:color="000000"/>
              <w:left w:val="single" w:sz="4" w:space="0" w:color="000000"/>
              <w:bottom w:val="single" w:sz="4" w:space="0" w:color="000000"/>
              <w:right w:val="single" w:sz="4" w:space="0" w:color="000000"/>
            </w:tcBorders>
          </w:tcPr>
          <w:p w14:paraId="7D6AE98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ECC4A9F"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467308EE"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62A66D5"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63B7C115"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3.5.</w:t>
            </w:r>
            <w:r>
              <w:rPr>
                <w:bCs/>
                <w:color w:val="000000" w:themeColor="text1"/>
                <w:sz w:val="20"/>
                <w:szCs w:val="20"/>
                <w:lang w:val="en-IN"/>
              </w:rPr>
              <w:t>8</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B773C5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4851A24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5F1759A9"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7E57B01E"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050C6092"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3.6.</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46E16348"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Middle East &amp; Africa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4FAA9B5F"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59</w:t>
            </w:r>
          </w:p>
        </w:tc>
      </w:tr>
      <w:tr w:rsidR="0046512F" w:rsidRPr="002A2D14" w14:paraId="5691F5F0"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1DD7938B"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2440B97"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377DA6B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3.6.1.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6A72059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Middle East &amp; Africa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334E1BEC"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7CD7A50"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3894E3C9"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2F36991"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0F25A77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3.6.2.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32960DCB"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Middle East &amp; Africa </w:t>
            </w:r>
            <w:r>
              <w:rPr>
                <w:bCs/>
                <w:color w:val="000000" w:themeColor="text1"/>
                <w:sz w:val="20"/>
                <w:szCs w:val="20"/>
                <w:lang w:val="en-IN"/>
              </w:rPr>
              <w:t>Vinyl Ester Resin</w:t>
            </w:r>
            <w:r w:rsidRPr="002A2D14">
              <w:rPr>
                <w:bCs/>
                <w:color w:val="000000" w:themeColor="text1"/>
                <w:sz w:val="20"/>
                <w:szCs w:val="20"/>
                <w:lang w:val="en-IN"/>
              </w:rPr>
              <w:t xml:space="preserve"> Demand</w:t>
            </w:r>
          </w:p>
        </w:tc>
        <w:tc>
          <w:tcPr>
            <w:tcW w:w="986" w:type="dxa"/>
            <w:tcBorders>
              <w:top w:val="single" w:sz="4" w:space="0" w:color="000000"/>
              <w:left w:val="single" w:sz="4" w:space="0" w:color="000000"/>
              <w:bottom w:val="single" w:sz="4" w:space="0" w:color="000000"/>
              <w:right w:val="single" w:sz="4" w:space="0" w:color="000000"/>
            </w:tcBorders>
          </w:tcPr>
          <w:p w14:paraId="419BF9D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770D9F1"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40DA1F89"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AF8A7C2"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004880EB"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3.6.3.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88656C3"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54BB7B2A" w14:textId="77777777" w:rsidR="0046512F" w:rsidRPr="002A2D14" w:rsidRDefault="0046512F" w:rsidP="0031177D">
            <w:pPr>
              <w:pStyle w:val="BodyText"/>
              <w:jc w:val="center"/>
              <w:rPr>
                <w:bCs/>
                <w:color w:val="000000" w:themeColor="text1"/>
                <w:sz w:val="20"/>
                <w:szCs w:val="20"/>
                <w:lang w:val="en-IN"/>
              </w:rPr>
            </w:pPr>
          </w:p>
        </w:tc>
      </w:tr>
      <w:tr w:rsidR="0046512F" w:rsidRPr="002A2D14" w14:paraId="510E54D4"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7F65CAAA"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F1CCCF9"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0EF057F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3.6.4.</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356C04D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Application</w:t>
            </w:r>
          </w:p>
        </w:tc>
        <w:tc>
          <w:tcPr>
            <w:tcW w:w="986" w:type="dxa"/>
            <w:tcBorders>
              <w:top w:val="single" w:sz="4" w:space="0" w:color="000000"/>
              <w:left w:val="single" w:sz="4" w:space="0" w:color="000000"/>
              <w:bottom w:val="single" w:sz="4" w:space="0" w:color="000000"/>
              <w:right w:val="single" w:sz="4" w:space="0" w:color="000000"/>
            </w:tcBorders>
          </w:tcPr>
          <w:p w14:paraId="0C02589E" w14:textId="77777777" w:rsidR="0046512F" w:rsidRPr="002A2D14" w:rsidRDefault="0046512F" w:rsidP="0031177D">
            <w:pPr>
              <w:pStyle w:val="BodyText"/>
              <w:jc w:val="center"/>
              <w:rPr>
                <w:bCs/>
                <w:color w:val="000000" w:themeColor="text1"/>
                <w:sz w:val="20"/>
                <w:szCs w:val="20"/>
                <w:lang w:val="en-IN"/>
              </w:rPr>
            </w:pPr>
          </w:p>
        </w:tc>
      </w:tr>
      <w:tr w:rsidR="0046512F" w:rsidRPr="002A2D14" w14:paraId="50FC018F"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2DD92208"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DFB5EA6"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F6B0D07"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3.6.5.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38DF8FC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Type</w:t>
            </w:r>
          </w:p>
        </w:tc>
        <w:tc>
          <w:tcPr>
            <w:tcW w:w="986" w:type="dxa"/>
            <w:tcBorders>
              <w:top w:val="single" w:sz="4" w:space="0" w:color="000000"/>
              <w:left w:val="single" w:sz="4" w:space="0" w:color="000000"/>
              <w:bottom w:val="single" w:sz="4" w:space="0" w:color="000000"/>
              <w:right w:val="single" w:sz="4" w:space="0" w:color="000000"/>
            </w:tcBorders>
          </w:tcPr>
          <w:p w14:paraId="739C5F2C"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36CA7E9"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6ED4BE69"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299BED3"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0F3A881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3.6.6.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538368F7"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Demand By Sales Channel</w:t>
            </w:r>
          </w:p>
        </w:tc>
        <w:tc>
          <w:tcPr>
            <w:tcW w:w="986" w:type="dxa"/>
            <w:tcBorders>
              <w:top w:val="single" w:sz="4" w:space="0" w:color="000000"/>
              <w:left w:val="single" w:sz="4" w:space="0" w:color="000000"/>
              <w:bottom w:val="single" w:sz="4" w:space="0" w:color="000000"/>
              <w:right w:val="single" w:sz="4" w:space="0" w:color="000000"/>
            </w:tcBorders>
          </w:tcPr>
          <w:p w14:paraId="735EB5AD" w14:textId="77777777" w:rsidR="0046512F" w:rsidRPr="002A2D14" w:rsidRDefault="0046512F" w:rsidP="0031177D">
            <w:pPr>
              <w:pStyle w:val="BodyText"/>
              <w:jc w:val="center"/>
              <w:rPr>
                <w:bCs/>
                <w:color w:val="000000" w:themeColor="text1"/>
                <w:sz w:val="20"/>
                <w:szCs w:val="20"/>
                <w:lang w:val="en-IN"/>
              </w:rPr>
            </w:pPr>
          </w:p>
        </w:tc>
      </w:tr>
      <w:tr w:rsidR="0046512F" w:rsidRPr="002A2D14" w14:paraId="035C4DC3"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4A724513"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CD0C2EB"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0FD2831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3.6.</w:t>
            </w:r>
            <w:r>
              <w:rPr>
                <w:bCs/>
                <w:color w:val="000000" w:themeColor="text1"/>
                <w:sz w:val="20"/>
                <w:szCs w:val="20"/>
                <w:lang w:val="en-IN"/>
              </w:rPr>
              <w:t>7</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19FCF64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Middle East &amp; Africa Demand Supply Gap</w:t>
            </w:r>
          </w:p>
        </w:tc>
        <w:tc>
          <w:tcPr>
            <w:tcW w:w="986" w:type="dxa"/>
            <w:tcBorders>
              <w:top w:val="single" w:sz="4" w:space="0" w:color="000000"/>
              <w:left w:val="single" w:sz="4" w:space="0" w:color="000000"/>
              <w:bottom w:val="single" w:sz="4" w:space="0" w:color="000000"/>
              <w:right w:val="single" w:sz="4" w:space="0" w:color="000000"/>
            </w:tcBorders>
          </w:tcPr>
          <w:p w14:paraId="18800C15"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1F28497"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071FD3F0"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6B124419"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36CB6FD7"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3.6.</w:t>
            </w:r>
            <w:r>
              <w:rPr>
                <w:bCs/>
                <w:color w:val="000000" w:themeColor="text1"/>
                <w:sz w:val="20"/>
                <w:szCs w:val="20"/>
                <w:lang w:val="en-IN"/>
              </w:rPr>
              <w:t>8</w:t>
            </w:r>
            <w:r w:rsidRPr="002A2D14">
              <w:rPr>
                <w:bCs/>
                <w:color w:val="000000" w:themeColor="text1"/>
                <w:sz w:val="20"/>
                <w:szCs w:val="20"/>
                <w:lang w:val="en-IN"/>
              </w:rPr>
              <w:t>.</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358E4F37"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Sales By Company</w:t>
            </w:r>
          </w:p>
        </w:tc>
        <w:tc>
          <w:tcPr>
            <w:tcW w:w="986" w:type="dxa"/>
            <w:tcBorders>
              <w:top w:val="single" w:sz="4" w:space="0" w:color="000000"/>
              <w:left w:val="single" w:sz="4" w:space="0" w:color="000000"/>
              <w:bottom w:val="single" w:sz="4" w:space="0" w:color="000000"/>
              <w:right w:val="single" w:sz="4" w:space="0" w:color="000000"/>
            </w:tcBorders>
          </w:tcPr>
          <w:p w14:paraId="2F81CF17" w14:textId="77777777" w:rsidR="0046512F" w:rsidRPr="002A2D14" w:rsidRDefault="0046512F" w:rsidP="0031177D">
            <w:pPr>
              <w:pStyle w:val="BodyText"/>
              <w:jc w:val="center"/>
              <w:rPr>
                <w:bCs/>
                <w:color w:val="000000" w:themeColor="text1"/>
                <w:sz w:val="20"/>
                <w:szCs w:val="20"/>
                <w:lang w:val="en-IN"/>
              </w:rPr>
            </w:pPr>
          </w:p>
        </w:tc>
      </w:tr>
      <w:tr w:rsidR="0046512F" w:rsidRPr="002A2D14" w14:paraId="5149A973"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6FD56986"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693E1D42" w14:textId="77777777" w:rsidR="0046512F" w:rsidRPr="002A2D14" w:rsidRDefault="0046512F" w:rsidP="0031177D">
            <w:pPr>
              <w:pStyle w:val="BodyText"/>
              <w:rPr>
                <w:bCs/>
                <w:color w:val="000000" w:themeColor="text1"/>
                <w:sz w:val="20"/>
                <w:szCs w:val="20"/>
                <w:lang w:val="en-IN"/>
              </w:rPr>
            </w:pPr>
            <w:r w:rsidRPr="002A2D14">
              <w:rPr>
                <w:b/>
                <w:color w:val="000000" w:themeColor="text1"/>
                <w:sz w:val="20"/>
                <w:szCs w:val="20"/>
                <w:lang w:val="en-IN"/>
              </w:rPr>
              <w:t>3.7.</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0EF55641" w14:textId="77777777" w:rsidR="0046512F" w:rsidRPr="002A2D14" w:rsidRDefault="0046512F" w:rsidP="0031177D">
            <w:pPr>
              <w:pStyle w:val="BodyText"/>
              <w:rPr>
                <w:bCs/>
                <w:color w:val="000000" w:themeColor="text1"/>
                <w:sz w:val="20"/>
                <w:szCs w:val="20"/>
                <w:lang w:val="en-IN"/>
              </w:rPr>
            </w:pPr>
            <w:r w:rsidRPr="002A2D14">
              <w:rPr>
                <w:b/>
                <w:color w:val="000000" w:themeColor="text1"/>
                <w:sz w:val="20"/>
                <w:szCs w:val="20"/>
                <w:lang w:val="en-IN"/>
              </w:rPr>
              <w:t>India Demand Supply Outlook</w:t>
            </w:r>
          </w:p>
        </w:tc>
        <w:tc>
          <w:tcPr>
            <w:tcW w:w="986" w:type="dxa"/>
            <w:tcBorders>
              <w:top w:val="single" w:sz="4" w:space="0" w:color="000000"/>
              <w:left w:val="single" w:sz="4" w:space="0" w:color="000000"/>
              <w:bottom w:val="single" w:sz="4" w:space="0" w:color="000000"/>
              <w:right w:val="single" w:sz="4" w:space="0" w:color="000000"/>
            </w:tcBorders>
            <w:hideMark/>
          </w:tcPr>
          <w:p w14:paraId="74FAB6F4"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66</w:t>
            </w:r>
          </w:p>
        </w:tc>
      </w:tr>
      <w:tr w:rsidR="0046512F" w:rsidRPr="002A2D14" w14:paraId="1ADCD321"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11F66F88"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6216436"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3A0E411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3.7.1.</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4FE4B2AD"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India Capacity &amp; Production</w:t>
            </w:r>
          </w:p>
        </w:tc>
        <w:tc>
          <w:tcPr>
            <w:tcW w:w="986" w:type="dxa"/>
            <w:tcBorders>
              <w:top w:val="single" w:sz="4" w:space="0" w:color="000000"/>
              <w:left w:val="single" w:sz="4" w:space="0" w:color="000000"/>
              <w:bottom w:val="single" w:sz="4" w:space="0" w:color="000000"/>
              <w:right w:val="single" w:sz="4" w:space="0" w:color="000000"/>
            </w:tcBorders>
          </w:tcPr>
          <w:p w14:paraId="13A77915" w14:textId="77777777" w:rsidR="0046512F" w:rsidRPr="002A2D14" w:rsidRDefault="0046512F" w:rsidP="0031177D">
            <w:pPr>
              <w:pStyle w:val="BodyText"/>
              <w:jc w:val="center"/>
              <w:rPr>
                <w:bCs/>
                <w:color w:val="000000" w:themeColor="text1"/>
                <w:sz w:val="20"/>
                <w:szCs w:val="20"/>
                <w:lang w:val="en-IN"/>
              </w:rPr>
            </w:pPr>
          </w:p>
        </w:tc>
      </w:tr>
      <w:tr w:rsidR="0046512F" w:rsidRPr="002A2D14" w14:paraId="014E634F"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249C4AD1"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1AEF05C0"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5EBC57B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3.7.2.</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A7DCD76"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Operating Efficiency</w:t>
            </w:r>
          </w:p>
        </w:tc>
        <w:tc>
          <w:tcPr>
            <w:tcW w:w="986" w:type="dxa"/>
            <w:tcBorders>
              <w:top w:val="single" w:sz="4" w:space="0" w:color="000000"/>
              <w:left w:val="single" w:sz="4" w:space="0" w:color="000000"/>
              <w:bottom w:val="single" w:sz="4" w:space="0" w:color="000000"/>
              <w:right w:val="single" w:sz="4" w:space="0" w:color="000000"/>
            </w:tcBorders>
          </w:tcPr>
          <w:p w14:paraId="47401ABB" w14:textId="77777777" w:rsidR="0046512F" w:rsidRPr="002A2D14" w:rsidRDefault="0046512F" w:rsidP="0031177D">
            <w:pPr>
              <w:pStyle w:val="BodyText"/>
              <w:jc w:val="center"/>
              <w:rPr>
                <w:bCs/>
                <w:color w:val="000000" w:themeColor="text1"/>
                <w:sz w:val="20"/>
                <w:szCs w:val="20"/>
                <w:lang w:val="en-IN"/>
              </w:rPr>
            </w:pPr>
          </w:p>
        </w:tc>
      </w:tr>
      <w:tr w:rsidR="0046512F" w:rsidRPr="002A2D14" w14:paraId="2C5B77D3"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37448C57"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BC8B9C0"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hideMark/>
          </w:tcPr>
          <w:p w14:paraId="3E8ADF6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3.7.3.</w:t>
            </w:r>
          </w:p>
        </w:tc>
        <w:tc>
          <w:tcPr>
            <w:tcW w:w="5968" w:type="dxa"/>
            <w:gridSpan w:val="2"/>
            <w:tcBorders>
              <w:top w:val="single" w:sz="4" w:space="0" w:color="000000"/>
              <w:left w:val="single" w:sz="4" w:space="0" w:color="000000"/>
              <w:bottom w:val="single" w:sz="4" w:space="0" w:color="000000"/>
              <w:right w:val="single" w:sz="4" w:space="0" w:color="000000"/>
            </w:tcBorders>
            <w:hideMark/>
          </w:tcPr>
          <w:p w14:paraId="70A863E7" w14:textId="77777777" w:rsidR="0046512F" w:rsidRPr="002A2D14" w:rsidRDefault="0046512F" w:rsidP="0031177D">
            <w:pPr>
              <w:pStyle w:val="BodyText"/>
              <w:rPr>
                <w:bCs/>
                <w:color w:val="000000" w:themeColor="text1"/>
                <w:sz w:val="20"/>
                <w:szCs w:val="20"/>
                <w:lang w:val="en-IN"/>
              </w:rPr>
            </w:pPr>
            <w:r>
              <w:rPr>
                <w:bCs/>
                <w:color w:val="000000" w:themeColor="text1"/>
                <w:sz w:val="20"/>
                <w:szCs w:val="20"/>
                <w:lang w:val="en-IN"/>
              </w:rPr>
              <w:t>India</w:t>
            </w:r>
            <w:r w:rsidRPr="002A2D14">
              <w:rPr>
                <w:bCs/>
                <w:color w:val="000000" w:themeColor="text1"/>
                <w:sz w:val="20"/>
                <w:szCs w:val="20"/>
                <w:lang w:val="en-IN"/>
              </w:rPr>
              <w:t xml:space="preserve"> </w:t>
            </w:r>
            <w:r>
              <w:rPr>
                <w:bCs/>
                <w:color w:val="000000" w:themeColor="text1"/>
                <w:sz w:val="20"/>
                <w:szCs w:val="20"/>
                <w:lang w:val="en-IN"/>
              </w:rPr>
              <w:t>Vinyl Ester Resin</w:t>
            </w:r>
            <w:r w:rsidRPr="002A2D14">
              <w:rPr>
                <w:bCs/>
                <w:color w:val="000000" w:themeColor="text1"/>
                <w:sz w:val="20"/>
                <w:szCs w:val="20"/>
                <w:lang w:val="en-IN"/>
              </w:rPr>
              <w:t xml:space="preserve"> Demand</w:t>
            </w:r>
          </w:p>
        </w:tc>
        <w:tc>
          <w:tcPr>
            <w:tcW w:w="986" w:type="dxa"/>
            <w:tcBorders>
              <w:top w:val="single" w:sz="4" w:space="0" w:color="000000"/>
              <w:left w:val="single" w:sz="4" w:space="0" w:color="000000"/>
              <w:bottom w:val="single" w:sz="4" w:space="0" w:color="000000"/>
              <w:right w:val="single" w:sz="4" w:space="0" w:color="000000"/>
            </w:tcBorders>
          </w:tcPr>
          <w:p w14:paraId="070D82B1"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F968F04"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4C10A3FB"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356FB537"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1987E170"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3.7.4.</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0CE05318"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Demand By </w:t>
            </w:r>
            <w:r>
              <w:rPr>
                <w:bCs/>
                <w:color w:val="000000" w:themeColor="text1"/>
                <w:sz w:val="20"/>
                <w:szCs w:val="20"/>
                <w:lang w:val="en-IN"/>
              </w:rPr>
              <w:t>Type</w:t>
            </w:r>
          </w:p>
        </w:tc>
        <w:tc>
          <w:tcPr>
            <w:tcW w:w="986" w:type="dxa"/>
            <w:tcBorders>
              <w:top w:val="single" w:sz="4" w:space="0" w:color="000000"/>
              <w:left w:val="single" w:sz="4" w:space="0" w:color="000000"/>
              <w:bottom w:val="single" w:sz="4" w:space="0" w:color="000000"/>
              <w:right w:val="single" w:sz="4" w:space="0" w:color="000000"/>
            </w:tcBorders>
          </w:tcPr>
          <w:p w14:paraId="14E06530" w14:textId="77777777" w:rsidR="0046512F" w:rsidRPr="002A2D14" w:rsidRDefault="0046512F" w:rsidP="0031177D">
            <w:pPr>
              <w:pStyle w:val="BodyText"/>
              <w:jc w:val="center"/>
              <w:rPr>
                <w:bCs/>
                <w:color w:val="000000" w:themeColor="text1"/>
                <w:sz w:val="20"/>
                <w:szCs w:val="20"/>
                <w:lang w:val="en-IN"/>
              </w:rPr>
            </w:pPr>
          </w:p>
        </w:tc>
      </w:tr>
      <w:tr w:rsidR="0046512F" w:rsidRPr="002A2D14" w14:paraId="0441408F"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4DF98F94"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7A05F5CE"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51B3E64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3.7.5.</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7D9546B8" w14:textId="77777777" w:rsidR="0046512F" w:rsidRPr="002A2D14" w:rsidRDefault="0046512F" w:rsidP="0031177D">
            <w:pPr>
              <w:pStyle w:val="BodyText"/>
              <w:rPr>
                <w:bCs/>
                <w:color w:val="000000" w:themeColor="text1"/>
                <w:sz w:val="20"/>
                <w:szCs w:val="20"/>
                <w:lang w:val="en-IN"/>
              </w:rPr>
            </w:pPr>
            <w:r>
              <w:rPr>
                <w:bCs/>
                <w:color w:val="000000" w:themeColor="text1"/>
                <w:sz w:val="20"/>
                <w:szCs w:val="20"/>
                <w:lang w:val="en-IN"/>
              </w:rPr>
              <w:t>India</w:t>
            </w:r>
            <w:r w:rsidRPr="002A2D14">
              <w:rPr>
                <w:bCs/>
                <w:color w:val="000000" w:themeColor="text1"/>
                <w:sz w:val="20"/>
                <w:szCs w:val="20"/>
                <w:lang w:val="en-IN"/>
              </w:rPr>
              <w:t xml:space="preserve"> Demand Supply Gap</w:t>
            </w:r>
          </w:p>
        </w:tc>
        <w:tc>
          <w:tcPr>
            <w:tcW w:w="986" w:type="dxa"/>
            <w:tcBorders>
              <w:top w:val="single" w:sz="4" w:space="0" w:color="000000"/>
              <w:left w:val="single" w:sz="4" w:space="0" w:color="000000"/>
              <w:bottom w:val="single" w:sz="4" w:space="0" w:color="000000"/>
              <w:right w:val="single" w:sz="4" w:space="0" w:color="000000"/>
            </w:tcBorders>
          </w:tcPr>
          <w:p w14:paraId="62C6EB64" w14:textId="77777777" w:rsidR="0046512F" w:rsidRPr="002A2D14" w:rsidRDefault="0046512F" w:rsidP="0031177D">
            <w:pPr>
              <w:pStyle w:val="BodyText"/>
              <w:jc w:val="center"/>
              <w:rPr>
                <w:bCs/>
                <w:color w:val="000000" w:themeColor="text1"/>
                <w:sz w:val="20"/>
                <w:szCs w:val="20"/>
                <w:lang w:val="en-IN"/>
              </w:rPr>
            </w:pPr>
          </w:p>
        </w:tc>
      </w:tr>
      <w:tr w:rsidR="0046512F" w:rsidRPr="002A2D14" w14:paraId="090D40ED" w14:textId="77777777" w:rsidTr="0031177D">
        <w:trPr>
          <w:trHeight w:val="370"/>
        </w:trPr>
        <w:tc>
          <w:tcPr>
            <w:tcW w:w="705" w:type="dxa"/>
            <w:tcBorders>
              <w:top w:val="single" w:sz="4" w:space="0" w:color="000000"/>
              <w:left w:val="single" w:sz="4" w:space="0" w:color="000000"/>
              <w:bottom w:val="single" w:sz="4" w:space="0" w:color="000000"/>
              <w:right w:val="single" w:sz="4" w:space="0" w:color="000000"/>
            </w:tcBorders>
          </w:tcPr>
          <w:p w14:paraId="565670A2"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D2BEA04" w14:textId="77777777" w:rsidR="0046512F" w:rsidRPr="002A2D14" w:rsidRDefault="0046512F" w:rsidP="0031177D">
            <w:pPr>
              <w:pStyle w:val="BodyText"/>
              <w:rPr>
                <w:bCs/>
                <w:color w:val="000000" w:themeColor="text1"/>
                <w:sz w:val="20"/>
                <w:szCs w:val="20"/>
                <w:lang w:val="en-IN"/>
              </w:rPr>
            </w:pPr>
          </w:p>
        </w:tc>
        <w:tc>
          <w:tcPr>
            <w:tcW w:w="950" w:type="dxa"/>
            <w:tcBorders>
              <w:top w:val="single" w:sz="4" w:space="0" w:color="000000"/>
              <w:left w:val="single" w:sz="4" w:space="0" w:color="000000"/>
              <w:bottom w:val="single" w:sz="4" w:space="0" w:color="000000"/>
              <w:right w:val="single" w:sz="4" w:space="0" w:color="000000"/>
            </w:tcBorders>
            <w:vAlign w:val="center"/>
            <w:hideMark/>
          </w:tcPr>
          <w:p w14:paraId="28BD7C43"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3.7.6.</w:t>
            </w:r>
          </w:p>
        </w:tc>
        <w:tc>
          <w:tcPr>
            <w:tcW w:w="5968" w:type="dxa"/>
            <w:gridSpan w:val="2"/>
            <w:tcBorders>
              <w:top w:val="single" w:sz="4" w:space="0" w:color="000000"/>
              <w:left w:val="single" w:sz="4" w:space="0" w:color="000000"/>
              <w:bottom w:val="single" w:sz="4" w:space="0" w:color="000000"/>
              <w:right w:val="single" w:sz="4" w:space="0" w:color="000000"/>
            </w:tcBorders>
            <w:vAlign w:val="center"/>
            <w:hideMark/>
          </w:tcPr>
          <w:p w14:paraId="0854E3E5"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Demand By </w:t>
            </w:r>
            <w:r>
              <w:rPr>
                <w:bCs/>
                <w:color w:val="000000" w:themeColor="text1"/>
                <w:sz w:val="20"/>
                <w:szCs w:val="20"/>
                <w:lang w:val="en-IN"/>
              </w:rPr>
              <w:t>Application</w:t>
            </w:r>
          </w:p>
        </w:tc>
        <w:tc>
          <w:tcPr>
            <w:tcW w:w="986" w:type="dxa"/>
            <w:tcBorders>
              <w:top w:val="single" w:sz="4" w:space="0" w:color="000000"/>
              <w:left w:val="single" w:sz="4" w:space="0" w:color="000000"/>
              <w:bottom w:val="single" w:sz="4" w:space="0" w:color="000000"/>
              <w:right w:val="single" w:sz="4" w:space="0" w:color="000000"/>
            </w:tcBorders>
          </w:tcPr>
          <w:p w14:paraId="3BB77B98"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DFB4BCB"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5C807B3E"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4804EDBD"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3.8.</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00213AF0"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Market Dynamics</w:t>
            </w:r>
          </w:p>
        </w:tc>
        <w:tc>
          <w:tcPr>
            <w:tcW w:w="986" w:type="dxa"/>
            <w:tcBorders>
              <w:top w:val="single" w:sz="4" w:space="0" w:color="000000"/>
              <w:left w:val="single" w:sz="4" w:space="0" w:color="000000"/>
              <w:bottom w:val="single" w:sz="4" w:space="0" w:color="000000"/>
              <w:right w:val="single" w:sz="4" w:space="0" w:color="000000"/>
            </w:tcBorders>
            <w:hideMark/>
          </w:tcPr>
          <w:p w14:paraId="15DEC369"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73</w:t>
            </w:r>
          </w:p>
        </w:tc>
      </w:tr>
      <w:tr w:rsidR="0046512F" w:rsidRPr="002A2D14" w14:paraId="614787CD"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4C9778E1"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6A051C63"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3.9.</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611EFB32"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Market Trends and Developments</w:t>
            </w:r>
          </w:p>
        </w:tc>
        <w:tc>
          <w:tcPr>
            <w:tcW w:w="986" w:type="dxa"/>
            <w:tcBorders>
              <w:top w:val="single" w:sz="4" w:space="0" w:color="000000"/>
              <w:left w:val="single" w:sz="4" w:space="0" w:color="000000"/>
              <w:bottom w:val="single" w:sz="4" w:space="0" w:color="000000"/>
              <w:right w:val="single" w:sz="4" w:space="0" w:color="000000"/>
            </w:tcBorders>
            <w:hideMark/>
          </w:tcPr>
          <w:p w14:paraId="7C97A951"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76</w:t>
            </w:r>
          </w:p>
        </w:tc>
      </w:tr>
      <w:tr w:rsidR="0046512F" w:rsidRPr="002A2D14" w14:paraId="16F4CE16"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1031BB96"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5EF6237C"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3.10.</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23BC3C84"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Technology Evaluation</w:t>
            </w:r>
          </w:p>
        </w:tc>
        <w:tc>
          <w:tcPr>
            <w:tcW w:w="986" w:type="dxa"/>
            <w:tcBorders>
              <w:top w:val="single" w:sz="4" w:space="0" w:color="000000"/>
              <w:left w:val="single" w:sz="4" w:space="0" w:color="000000"/>
              <w:bottom w:val="single" w:sz="4" w:space="0" w:color="000000"/>
              <w:right w:val="single" w:sz="4" w:space="0" w:color="000000"/>
            </w:tcBorders>
            <w:hideMark/>
          </w:tcPr>
          <w:p w14:paraId="076A6016"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78</w:t>
            </w:r>
          </w:p>
        </w:tc>
      </w:tr>
      <w:tr w:rsidR="0046512F" w:rsidRPr="002A2D14" w14:paraId="310E54CE"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4892EE45"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47CBA375"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3.11.</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6A4AA9E6"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Pricing Analysis</w:t>
            </w:r>
          </w:p>
        </w:tc>
        <w:tc>
          <w:tcPr>
            <w:tcW w:w="986" w:type="dxa"/>
            <w:tcBorders>
              <w:top w:val="single" w:sz="4" w:space="0" w:color="000000"/>
              <w:left w:val="single" w:sz="4" w:space="0" w:color="000000"/>
              <w:bottom w:val="single" w:sz="4" w:space="0" w:color="000000"/>
              <w:right w:val="single" w:sz="4" w:space="0" w:color="000000"/>
            </w:tcBorders>
            <w:hideMark/>
          </w:tcPr>
          <w:p w14:paraId="4D64DA0F"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79</w:t>
            </w:r>
          </w:p>
        </w:tc>
      </w:tr>
      <w:tr w:rsidR="0046512F" w:rsidRPr="002A2D14" w14:paraId="27E931A2"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0DD83722"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3AC7D417"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3.12.</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1F204DCD"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Value Chain Analysis</w:t>
            </w:r>
          </w:p>
        </w:tc>
        <w:tc>
          <w:tcPr>
            <w:tcW w:w="986" w:type="dxa"/>
            <w:tcBorders>
              <w:top w:val="single" w:sz="4" w:space="0" w:color="000000"/>
              <w:left w:val="single" w:sz="4" w:space="0" w:color="000000"/>
              <w:bottom w:val="single" w:sz="4" w:space="0" w:color="000000"/>
              <w:right w:val="single" w:sz="4" w:space="0" w:color="000000"/>
            </w:tcBorders>
            <w:hideMark/>
          </w:tcPr>
          <w:p w14:paraId="355563FA"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81</w:t>
            </w:r>
          </w:p>
        </w:tc>
      </w:tr>
      <w:tr w:rsidR="0046512F" w:rsidRPr="002A2D14" w14:paraId="196091F9"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3821D617"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51EF9B7" w14:textId="77777777" w:rsidR="0046512F" w:rsidRPr="002A2D14" w:rsidRDefault="0046512F" w:rsidP="0031177D">
            <w:pPr>
              <w:pStyle w:val="BodyText"/>
              <w:rPr>
                <w:b/>
                <w:color w:val="000000" w:themeColor="text1"/>
                <w:sz w:val="20"/>
                <w:szCs w:val="20"/>
                <w:lang w:val="en-IN"/>
              </w:rPr>
            </w:pPr>
            <w:r>
              <w:rPr>
                <w:b/>
                <w:color w:val="000000" w:themeColor="text1"/>
                <w:sz w:val="20"/>
                <w:szCs w:val="20"/>
                <w:lang w:val="en-IN"/>
              </w:rPr>
              <w:t>3.13.</w:t>
            </w:r>
          </w:p>
        </w:tc>
        <w:tc>
          <w:tcPr>
            <w:tcW w:w="6918" w:type="dxa"/>
            <w:gridSpan w:val="3"/>
            <w:tcBorders>
              <w:top w:val="single" w:sz="4" w:space="0" w:color="000000"/>
              <w:left w:val="single" w:sz="4" w:space="0" w:color="000000"/>
              <w:bottom w:val="single" w:sz="4" w:space="0" w:color="000000"/>
              <w:right w:val="single" w:sz="4" w:space="0" w:color="000000"/>
            </w:tcBorders>
            <w:vAlign w:val="center"/>
          </w:tcPr>
          <w:p w14:paraId="105E8E4A" w14:textId="77777777" w:rsidR="0046512F" w:rsidRPr="002A2D14" w:rsidRDefault="0046512F" w:rsidP="0031177D">
            <w:pPr>
              <w:pStyle w:val="BodyText"/>
              <w:rPr>
                <w:b/>
                <w:color w:val="000000" w:themeColor="text1"/>
                <w:sz w:val="20"/>
                <w:szCs w:val="20"/>
                <w:lang w:val="en-IN"/>
              </w:rPr>
            </w:pPr>
            <w:r>
              <w:rPr>
                <w:b/>
                <w:color w:val="000000" w:themeColor="text1"/>
                <w:sz w:val="20"/>
                <w:szCs w:val="20"/>
                <w:lang w:val="en-IN"/>
              </w:rPr>
              <w:t>Cost of Production</w:t>
            </w:r>
          </w:p>
        </w:tc>
        <w:tc>
          <w:tcPr>
            <w:tcW w:w="986" w:type="dxa"/>
            <w:tcBorders>
              <w:top w:val="single" w:sz="4" w:space="0" w:color="000000"/>
              <w:left w:val="single" w:sz="4" w:space="0" w:color="000000"/>
              <w:bottom w:val="single" w:sz="4" w:space="0" w:color="000000"/>
              <w:right w:val="single" w:sz="4" w:space="0" w:color="000000"/>
            </w:tcBorders>
          </w:tcPr>
          <w:p w14:paraId="16857830"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83</w:t>
            </w:r>
          </w:p>
        </w:tc>
      </w:tr>
      <w:tr w:rsidR="0046512F" w:rsidRPr="002A2D14" w14:paraId="00B6E25A"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28CCAA57"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4EAF9DE0"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3.1</w:t>
            </w:r>
            <w:r>
              <w:rPr>
                <w:b/>
                <w:color w:val="000000" w:themeColor="text1"/>
                <w:sz w:val="20"/>
                <w:szCs w:val="20"/>
                <w:lang w:val="en-IN"/>
              </w:rPr>
              <w:t>4</w:t>
            </w:r>
            <w:r w:rsidRPr="002A2D14">
              <w:rPr>
                <w:b/>
                <w:color w:val="000000" w:themeColor="text1"/>
                <w:sz w:val="20"/>
                <w:szCs w:val="20"/>
                <w:lang w:val="en-IN"/>
              </w:rPr>
              <w:t>.</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42488526"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Customer Analysis</w:t>
            </w:r>
          </w:p>
        </w:tc>
        <w:tc>
          <w:tcPr>
            <w:tcW w:w="986" w:type="dxa"/>
            <w:tcBorders>
              <w:top w:val="single" w:sz="4" w:space="0" w:color="000000"/>
              <w:left w:val="single" w:sz="4" w:space="0" w:color="000000"/>
              <w:bottom w:val="single" w:sz="4" w:space="0" w:color="000000"/>
              <w:right w:val="single" w:sz="4" w:space="0" w:color="000000"/>
            </w:tcBorders>
            <w:hideMark/>
          </w:tcPr>
          <w:p w14:paraId="7328D66C"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84</w:t>
            </w:r>
          </w:p>
        </w:tc>
      </w:tr>
      <w:tr w:rsidR="0046512F" w:rsidRPr="002A2D14" w14:paraId="767C90CD"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03164694"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089E51DE"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3.1</w:t>
            </w:r>
            <w:r>
              <w:rPr>
                <w:b/>
                <w:color w:val="000000" w:themeColor="text1"/>
                <w:sz w:val="20"/>
                <w:szCs w:val="20"/>
                <w:lang w:val="en-IN"/>
              </w:rPr>
              <w:t>5</w:t>
            </w:r>
            <w:r w:rsidRPr="002A2D14">
              <w:rPr>
                <w:b/>
                <w:color w:val="000000" w:themeColor="text1"/>
                <w:sz w:val="20"/>
                <w:szCs w:val="20"/>
                <w:lang w:val="en-IN"/>
              </w:rPr>
              <w:t>.</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3CB7762B"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Global Foreign Trade Analysis</w:t>
            </w:r>
          </w:p>
        </w:tc>
        <w:tc>
          <w:tcPr>
            <w:tcW w:w="986" w:type="dxa"/>
            <w:tcBorders>
              <w:top w:val="single" w:sz="4" w:space="0" w:color="000000"/>
              <w:left w:val="single" w:sz="4" w:space="0" w:color="000000"/>
              <w:bottom w:val="single" w:sz="4" w:space="0" w:color="000000"/>
              <w:right w:val="single" w:sz="4" w:space="0" w:color="000000"/>
            </w:tcBorders>
            <w:hideMark/>
          </w:tcPr>
          <w:p w14:paraId="653D29E1"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86</w:t>
            </w:r>
          </w:p>
        </w:tc>
      </w:tr>
      <w:tr w:rsidR="0046512F" w:rsidRPr="002A2D14" w14:paraId="1E11E547"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23CBF02D"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61C9B0CF"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3.1</w:t>
            </w:r>
            <w:r>
              <w:rPr>
                <w:b/>
                <w:color w:val="000000" w:themeColor="text1"/>
                <w:sz w:val="20"/>
                <w:szCs w:val="20"/>
                <w:lang w:val="en-IN"/>
              </w:rPr>
              <w:t>6</w:t>
            </w:r>
            <w:r w:rsidRPr="002A2D14">
              <w:rPr>
                <w:b/>
                <w:color w:val="000000" w:themeColor="text1"/>
                <w:sz w:val="20"/>
                <w:szCs w:val="20"/>
                <w:lang w:val="en-IN"/>
              </w:rPr>
              <w:t>.</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1190D376"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Suggested Capacities</w:t>
            </w:r>
          </w:p>
        </w:tc>
        <w:tc>
          <w:tcPr>
            <w:tcW w:w="986" w:type="dxa"/>
            <w:tcBorders>
              <w:top w:val="single" w:sz="4" w:space="0" w:color="000000"/>
              <w:left w:val="single" w:sz="4" w:space="0" w:color="000000"/>
              <w:bottom w:val="single" w:sz="4" w:space="0" w:color="000000"/>
              <w:right w:val="single" w:sz="4" w:space="0" w:color="000000"/>
            </w:tcBorders>
            <w:hideMark/>
          </w:tcPr>
          <w:p w14:paraId="7C0D1CAC" w14:textId="77777777" w:rsidR="0046512F" w:rsidRPr="002A2D14" w:rsidRDefault="0046512F" w:rsidP="0031177D">
            <w:pPr>
              <w:pStyle w:val="BodyText"/>
              <w:jc w:val="center"/>
              <w:rPr>
                <w:b/>
                <w:color w:val="000000" w:themeColor="text1"/>
                <w:sz w:val="20"/>
                <w:szCs w:val="20"/>
                <w:lang w:val="en-IN"/>
              </w:rPr>
            </w:pPr>
            <w:r>
              <w:rPr>
                <w:b/>
                <w:color w:val="000000" w:themeColor="text1"/>
                <w:sz w:val="20"/>
                <w:szCs w:val="20"/>
                <w:lang w:val="en-IN"/>
              </w:rPr>
              <w:t>88</w:t>
            </w:r>
          </w:p>
        </w:tc>
      </w:tr>
      <w:tr w:rsidR="0046512F" w:rsidRPr="002A2D14" w14:paraId="7129A955"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2F9592C3" w14:textId="77777777" w:rsidR="0046512F" w:rsidRPr="002A2D14" w:rsidRDefault="0046512F" w:rsidP="0031177D">
            <w:pPr>
              <w:pStyle w:val="BodyText"/>
              <w:jc w:val="center"/>
              <w:rPr>
                <w:b/>
                <w:color w:val="000000" w:themeColor="text1"/>
                <w:sz w:val="20"/>
                <w:szCs w:val="20"/>
                <w:lang w:val="en-IN"/>
              </w:rPr>
            </w:pPr>
            <w:r w:rsidRPr="002A2D14">
              <w:rPr>
                <w:b/>
                <w:color w:val="000000" w:themeColor="text1"/>
                <w:sz w:val="20"/>
                <w:szCs w:val="20"/>
                <w:lang w:val="en-IN"/>
              </w:rPr>
              <w:t>4.</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182BFEA3"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Project Description</w:t>
            </w:r>
          </w:p>
        </w:tc>
        <w:tc>
          <w:tcPr>
            <w:tcW w:w="986" w:type="dxa"/>
            <w:tcBorders>
              <w:top w:val="single" w:sz="4" w:space="0" w:color="000000"/>
              <w:left w:val="single" w:sz="4" w:space="0" w:color="000000"/>
              <w:bottom w:val="single" w:sz="4" w:space="0" w:color="000000"/>
              <w:right w:val="single" w:sz="4" w:space="0" w:color="000000"/>
            </w:tcBorders>
            <w:hideMark/>
          </w:tcPr>
          <w:p w14:paraId="6AD464BD" w14:textId="1182036C" w:rsidR="0046512F" w:rsidRPr="002A2D14" w:rsidRDefault="002D61D2" w:rsidP="0031177D">
            <w:pPr>
              <w:pStyle w:val="BodyText"/>
              <w:jc w:val="center"/>
              <w:rPr>
                <w:b/>
                <w:color w:val="000000" w:themeColor="text1"/>
                <w:sz w:val="20"/>
                <w:szCs w:val="20"/>
                <w:lang w:val="en-IN"/>
              </w:rPr>
            </w:pPr>
            <w:r>
              <w:rPr>
                <w:b/>
                <w:color w:val="000000" w:themeColor="text1"/>
                <w:sz w:val="20"/>
                <w:szCs w:val="20"/>
                <w:lang w:val="en-IN"/>
              </w:rPr>
              <w:t>90</w:t>
            </w:r>
          </w:p>
        </w:tc>
      </w:tr>
      <w:tr w:rsidR="0046512F" w:rsidRPr="002A2D14" w14:paraId="172C6B76"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665219B0"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hideMark/>
          </w:tcPr>
          <w:p w14:paraId="76B05FDB" w14:textId="77777777" w:rsidR="0046512F" w:rsidRPr="002A2D14" w:rsidRDefault="0046512F" w:rsidP="0031177D">
            <w:pPr>
              <w:pStyle w:val="BodyText"/>
              <w:rPr>
                <w:b/>
                <w:color w:val="000000" w:themeColor="text1"/>
                <w:sz w:val="20"/>
                <w:szCs w:val="20"/>
                <w:lang w:val="en-IN"/>
              </w:rPr>
            </w:pPr>
            <w:r w:rsidRPr="002A2D14">
              <w:rPr>
                <w:b/>
                <w:color w:val="000000" w:themeColor="text1"/>
                <w:sz w:val="20"/>
                <w:szCs w:val="20"/>
                <w:lang w:val="en-IN"/>
              </w:rPr>
              <w:t>4.1.</w:t>
            </w:r>
          </w:p>
        </w:tc>
        <w:tc>
          <w:tcPr>
            <w:tcW w:w="6918" w:type="dxa"/>
            <w:gridSpan w:val="3"/>
            <w:tcBorders>
              <w:top w:val="single" w:sz="4" w:space="0" w:color="000000"/>
              <w:left w:val="single" w:sz="4" w:space="0" w:color="000000"/>
              <w:bottom w:val="single" w:sz="4" w:space="0" w:color="000000"/>
              <w:right w:val="single" w:sz="4" w:space="0" w:color="000000"/>
            </w:tcBorders>
            <w:vAlign w:val="center"/>
            <w:hideMark/>
          </w:tcPr>
          <w:p w14:paraId="675A5C7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Setup related details</w:t>
            </w:r>
          </w:p>
        </w:tc>
        <w:tc>
          <w:tcPr>
            <w:tcW w:w="986" w:type="dxa"/>
            <w:tcBorders>
              <w:top w:val="single" w:sz="4" w:space="0" w:color="000000"/>
              <w:left w:val="single" w:sz="4" w:space="0" w:color="000000"/>
              <w:bottom w:val="single" w:sz="4" w:space="0" w:color="000000"/>
              <w:right w:val="single" w:sz="4" w:space="0" w:color="000000"/>
            </w:tcBorders>
          </w:tcPr>
          <w:p w14:paraId="109AA158"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DA96A16"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1E235414"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C5D3E4F" w14:textId="77777777" w:rsidR="0046512F" w:rsidRPr="002A2D14" w:rsidRDefault="0046512F" w:rsidP="0031177D">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302C3BA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4.1.1.</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2BF89503"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Target End-Use Application</w:t>
            </w:r>
          </w:p>
        </w:tc>
        <w:tc>
          <w:tcPr>
            <w:tcW w:w="986" w:type="dxa"/>
            <w:tcBorders>
              <w:top w:val="single" w:sz="4" w:space="0" w:color="000000"/>
              <w:left w:val="single" w:sz="4" w:space="0" w:color="000000"/>
              <w:bottom w:val="single" w:sz="4" w:space="0" w:color="000000"/>
              <w:right w:val="single" w:sz="4" w:space="0" w:color="000000"/>
            </w:tcBorders>
          </w:tcPr>
          <w:p w14:paraId="7A7961CA"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3E73662"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07579075"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54D9067" w14:textId="77777777" w:rsidR="0046512F" w:rsidRPr="002A2D14" w:rsidRDefault="0046512F" w:rsidP="0031177D">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4BA9863A"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4.1.2.</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418F2B7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Plant Process Description</w:t>
            </w:r>
          </w:p>
        </w:tc>
        <w:tc>
          <w:tcPr>
            <w:tcW w:w="986" w:type="dxa"/>
            <w:tcBorders>
              <w:top w:val="single" w:sz="4" w:space="0" w:color="000000"/>
              <w:left w:val="single" w:sz="4" w:space="0" w:color="000000"/>
              <w:bottom w:val="single" w:sz="4" w:space="0" w:color="000000"/>
              <w:right w:val="single" w:sz="4" w:space="0" w:color="000000"/>
            </w:tcBorders>
          </w:tcPr>
          <w:p w14:paraId="2C848B78"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ED23062"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081E4BDC"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0D50ECF3" w14:textId="77777777" w:rsidR="0046512F" w:rsidRPr="002A2D14" w:rsidRDefault="0046512F" w:rsidP="0031177D">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749ED854"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4.1.3.</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0CDDF53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Process Flow Diagram &amp; Technology Licensor</w:t>
            </w:r>
          </w:p>
        </w:tc>
        <w:tc>
          <w:tcPr>
            <w:tcW w:w="986" w:type="dxa"/>
            <w:tcBorders>
              <w:top w:val="single" w:sz="4" w:space="0" w:color="000000"/>
              <w:left w:val="single" w:sz="4" w:space="0" w:color="000000"/>
              <w:bottom w:val="single" w:sz="4" w:space="0" w:color="000000"/>
              <w:right w:val="single" w:sz="4" w:space="0" w:color="000000"/>
            </w:tcBorders>
          </w:tcPr>
          <w:p w14:paraId="3A162690" w14:textId="77777777" w:rsidR="0046512F" w:rsidRPr="002A2D14" w:rsidRDefault="0046512F" w:rsidP="0031177D">
            <w:pPr>
              <w:pStyle w:val="BodyText"/>
              <w:jc w:val="center"/>
              <w:rPr>
                <w:bCs/>
                <w:color w:val="000000" w:themeColor="text1"/>
                <w:sz w:val="20"/>
                <w:szCs w:val="20"/>
                <w:lang w:val="en-IN"/>
              </w:rPr>
            </w:pPr>
          </w:p>
        </w:tc>
      </w:tr>
      <w:tr w:rsidR="0046512F" w:rsidRPr="002A2D14" w14:paraId="3E67770B"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60972A24"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238A1BD" w14:textId="77777777" w:rsidR="0046512F" w:rsidRPr="002A2D14" w:rsidRDefault="0046512F" w:rsidP="0031177D">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71A19065"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4.1.4.</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5E2D707F"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Major Equipment List</w:t>
            </w:r>
          </w:p>
        </w:tc>
        <w:tc>
          <w:tcPr>
            <w:tcW w:w="986" w:type="dxa"/>
            <w:tcBorders>
              <w:top w:val="single" w:sz="4" w:space="0" w:color="000000"/>
              <w:left w:val="single" w:sz="4" w:space="0" w:color="000000"/>
              <w:bottom w:val="single" w:sz="4" w:space="0" w:color="000000"/>
              <w:right w:val="single" w:sz="4" w:space="0" w:color="000000"/>
            </w:tcBorders>
          </w:tcPr>
          <w:p w14:paraId="10419114" w14:textId="77777777" w:rsidR="0046512F" w:rsidRPr="002A2D14" w:rsidRDefault="0046512F" w:rsidP="0031177D">
            <w:pPr>
              <w:pStyle w:val="BodyText"/>
              <w:jc w:val="center"/>
              <w:rPr>
                <w:bCs/>
                <w:color w:val="000000" w:themeColor="text1"/>
                <w:sz w:val="20"/>
                <w:szCs w:val="20"/>
                <w:lang w:val="en-IN"/>
              </w:rPr>
            </w:pPr>
          </w:p>
        </w:tc>
      </w:tr>
      <w:tr w:rsidR="0046512F" w:rsidRPr="002A2D14" w14:paraId="6DA131D5"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224EC57A"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2FAA30D" w14:textId="77777777" w:rsidR="0046512F" w:rsidRPr="002A2D14" w:rsidRDefault="0046512F" w:rsidP="0031177D">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244DF960"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4.1.5.</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5E648E92"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Technology Licensor</w:t>
            </w:r>
          </w:p>
        </w:tc>
        <w:tc>
          <w:tcPr>
            <w:tcW w:w="986" w:type="dxa"/>
            <w:tcBorders>
              <w:top w:val="single" w:sz="4" w:space="0" w:color="000000"/>
              <w:left w:val="single" w:sz="4" w:space="0" w:color="000000"/>
              <w:bottom w:val="single" w:sz="4" w:space="0" w:color="000000"/>
              <w:right w:val="single" w:sz="4" w:space="0" w:color="000000"/>
            </w:tcBorders>
          </w:tcPr>
          <w:p w14:paraId="52BE67CE" w14:textId="77777777" w:rsidR="0046512F" w:rsidRPr="002A2D14" w:rsidRDefault="0046512F" w:rsidP="0031177D">
            <w:pPr>
              <w:pStyle w:val="BodyText"/>
              <w:jc w:val="center"/>
              <w:rPr>
                <w:bCs/>
                <w:color w:val="000000" w:themeColor="text1"/>
                <w:sz w:val="20"/>
                <w:szCs w:val="20"/>
                <w:lang w:val="en-IN"/>
              </w:rPr>
            </w:pPr>
          </w:p>
        </w:tc>
      </w:tr>
      <w:tr w:rsidR="0046512F" w:rsidRPr="002A2D14" w14:paraId="175FC8B4"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5C01BD13"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9BF761E" w14:textId="77777777" w:rsidR="0046512F" w:rsidRPr="002A2D14" w:rsidRDefault="0046512F" w:rsidP="0031177D">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51232C2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4.1.6.</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4D62749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Utilities Overview</w:t>
            </w:r>
          </w:p>
        </w:tc>
        <w:tc>
          <w:tcPr>
            <w:tcW w:w="986" w:type="dxa"/>
            <w:tcBorders>
              <w:top w:val="single" w:sz="4" w:space="0" w:color="000000"/>
              <w:left w:val="single" w:sz="4" w:space="0" w:color="000000"/>
              <w:bottom w:val="single" w:sz="4" w:space="0" w:color="000000"/>
              <w:right w:val="single" w:sz="4" w:space="0" w:color="000000"/>
            </w:tcBorders>
          </w:tcPr>
          <w:p w14:paraId="551EBDAF" w14:textId="77777777" w:rsidR="0046512F" w:rsidRPr="002A2D14" w:rsidRDefault="0046512F" w:rsidP="0031177D">
            <w:pPr>
              <w:pStyle w:val="BodyText"/>
              <w:jc w:val="center"/>
              <w:rPr>
                <w:bCs/>
                <w:color w:val="000000" w:themeColor="text1"/>
                <w:sz w:val="20"/>
                <w:szCs w:val="20"/>
                <w:lang w:val="en-IN"/>
              </w:rPr>
            </w:pPr>
          </w:p>
        </w:tc>
      </w:tr>
      <w:tr w:rsidR="0046512F" w:rsidRPr="002A2D14" w14:paraId="71A287CC"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50A36AF8" w14:textId="77777777" w:rsidR="0046512F" w:rsidRPr="002A2D14" w:rsidRDefault="0046512F" w:rsidP="0031177D">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284B942C" w14:textId="77777777" w:rsidR="0046512F" w:rsidRPr="002A2D14" w:rsidRDefault="0046512F" w:rsidP="0031177D">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76801AEC"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4.1.7.</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2B95BFC1" w14:textId="77777777" w:rsidR="0046512F" w:rsidRPr="002A2D14" w:rsidRDefault="0046512F" w:rsidP="0031177D">
            <w:pPr>
              <w:pStyle w:val="BodyText"/>
              <w:rPr>
                <w:bCs/>
                <w:color w:val="000000" w:themeColor="text1"/>
                <w:sz w:val="20"/>
                <w:szCs w:val="20"/>
                <w:lang w:val="en-IN"/>
              </w:rPr>
            </w:pPr>
            <w:r w:rsidRPr="002A2D14">
              <w:rPr>
                <w:bCs/>
                <w:color w:val="000000" w:themeColor="text1"/>
                <w:sz w:val="20"/>
                <w:szCs w:val="20"/>
                <w:lang w:val="en-IN"/>
              </w:rPr>
              <w:t xml:space="preserve">Waste generation, </w:t>
            </w:r>
            <w:proofErr w:type="gramStart"/>
            <w:r w:rsidRPr="002A2D14">
              <w:rPr>
                <w:bCs/>
                <w:color w:val="000000" w:themeColor="text1"/>
                <w:sz w:val="20"/>
                <w:szCs w:val="20"/>
                <w:lang w:val="en-IN"/>
              </w:rPr>
              <w:t>management</w:t>
            </w:r>
            <w:proofErr w:type="gramEnd"/>
            <w:r w:rsidRPr="002A2D14">
              <w:rPr>
                <w:bCs/>
                <w:color w:val="000000" w:themeColor="text1"/>
                <w:sz w:val="20"/>
                <w:szCs w:val="20"/>
                <w:lang w:val="en-IN"/>
              </w:rPr>
              <w:t xml:space="preserve"> and disposal</w:t>
            </w:r>
          </w:p>
        </w:tc>
        <w:tc>
          <w:tcPr>
            <w:tcW w:w="986" w:type="dxa"/>
            <w:tcBorders>
              <w:top w:val="single" w:sz="4" w:space="0" w:color="000000"/>
              <w:left w:val="single" w:sz="4" w:space="0" w:color="000000"/>
              <w:bottom w:val="single" w:sz="4" w:space="0" w:color="000000"/>
              <w:right w:val="single" w:sz="4" w:space="0" w:color="000000"/>
            </w:tcBorders>
          </w:tcPr>
          <w:p w14:paraId="2AEA17DF" w14:textId="77777777" w:rsidR="0046512F" w:rsidRPr="002A2D14" w:rsidRDefault="0046512F" w:rsidP="0031177D">
            <w:pPr>
              <w:pStyle w:val="BodyText"/>
              <w:jc w:val="center"/>
              <w:rPr>
                <w:bCs/>
                <w:color w:val="000000" w:themeColor="text1"/>
                <w:sz w:val="20"/>
                <w:szCs w:val="20"/>
                <w:lang w:val="en-IN"/>
              </w:rPr>
            </w:pPr>
          </w:p>
        </w:tc>
      </w:tr>
      <w:tr w:rsidR="00D22F7A" w:rsidRPr="002A2D14" w14:paraId="1AEA6680"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03408963" w14:textId="77777777" w:rsidR="00D22F7A" w:rsidRPr="002A2D14" w:rsidRDefault="00D22F7A" w:rsidP="00D22F7A">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5DE33A35" w14:textId="77777777" w:rsidR="00D22F7A" w:rsidRPr="002A2D14" w:rsidRDefault="00D22F7A" w:rsidP="00D22F7A">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hideMark/>
          </w:tcPr>
          <w:p w14:paraId="713CF9A4" w14:textId="77937200" w:rsidR="00D22F7A" w:rsidRPr="002A2D14" w:rsidRDefault="00D22F7A" w:rsidP="00D22F7A">
            <w:pPr>
              <w:pStyle w:val="BodyText"/>
              <w:rPr>
                <w:bCs/>
                <w:color w:val="000000" w:themeColor="text1"/>
                <w:sz w:val="20"/>
                <w:szCs w:val="20"/>
                <w:lang w:val="en-IN"/>
              </w:rPr>
            </w:pPr>
            <w:r w:rsidRPr="002A2D14">
              <w:rPr>
                <w:bCs/>
                <w:color w:val="000000" w:themeColor="text1"/>
                <w:sz w:val="20"/>
                <w:szCs w:val="20"/>
                <w:lang w:val="en-IN"/>
              </w:rPr>
              <w:t>4.1.8.</w:t>
            </w:r>
          </w:p>
        </w:tc>
        <w:tc>
          <w:tcPr>
            <w:tcW w:w="5958" w:type="dxa"/>
            <w:tcBorders>
              <w:top w:val="single" w:sz="4" w:space="0" w:color="000000"/>
              <w:left w:val="single" w:sz="4" w:space="0" w:color="000000"/>
              <w:bottom w:val="single" w:sz="4" w:space="0" w:color="000000"/>
              <w:right w:val="single" w:sz="4" w:space="0" w:color="000000"/>
            </w:tcBorders>
            <w:vAlign w:val="center"/>
            <w:hideMark/>
          </w:tcPr>
          <w:p w14:paraId="4B41F91F" w14:textId="77777777" w:rsidR="00D22F7A" w:rsidRPr="002A2D14" w:rsidRDefault="00D22F7A" w:rsidP="00D22F7A">
            <w:pPr>
              <w:pStyle w:val="BodyText"/>
              <w:rPr>
                <w:bCs/>
                <w:color w:val="000000" w:themeColor="text1"/>
                <w:sz w:val="20"/>
                <w:szCs w:val="20"/>
                <w:lang w:val="en-IN"/>
              </w:rPr>
            </w:pPr>
            <w:r w:rsidRPr="002A2D14">
              <w:rPr>
                <w:bCs/>
                <w:color w:val="000000" w:themeColor="text1"/>
                <w:sz w:val="20"/>
                <w:szCs w:val="20"/>
                <w:lang w:val="en-IN"/>
              </w:rPr>
              <w:t>Raw material required</w:t>
            </w:r>
          </w:p>
        </w:tc>
        <w:tc>
          <w:tcPr>
            <w:tcW w:w="986" w:type="dxa"/>
            <w:tcBorders>
              <w:top w:val="single" w:sz="4" w:space="0" w:color="000000"/>
              <w:left w:val="single" w:sz="4" w:space="0" w:color="000000"/>
              <w:bottom w:val="single" w:sz="4" w:space="0" w:color="000000"/>
              <w:right w:val="single" w:sz="4" w:space="0" w:color="000000"/>
            </w:tcBorders>
          </w:tcPr>
          <w:p w14:paraId="3CFEED82" w14:textId="77777777" w:rsidR="00D22F7A" w:rsidRPr="002A2D14" w:rsidRDefault="00D22F7A" w:rsidP="00D22F7A">
            <w:pPr>
              <w:pStyle w:val="BodyText"/>
              <w:jc w:val="center"/>
              <w:rPr>
                <w:bCs/>
                <w:color w:val="000000" w:themeColor="text1"/>
                <w:sz w:val="20"/>
                <w:szCs w:val="20"/>
                <w:lang w:val="en-IN"/>
              </w:rPr>
            </w:pPr>
          </w:p>
        </w:tc>
      </w:tr>
      <w:tr w:rsidR="00D22F7A" w:rsidRPr="002A2D14" w14:paraId="0A0F546B"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tcPr>
          <w:p w14:paraId="1744ADDB" w14:textId="77777777" w:rsidR="00D22F7A" w:rsidRPr="002A2D14" w:rsidRDefault="00D22F7A" w:rsidP="00D22F7A">
            <w:pPr>
              <w:pStyle w:val="BodyText"/>
              <w:jc w:val="center"/>
              <w:rPr>
                <w:b/>
                <w:color w:val="000000" w:themeColor="text1"/>
                <w:sz w:val="20"/>
                <w:szCs w:val="20"/>
                <w:lang w:val="en-IN"/>
              </w:rPr>
            </w:pPr>
          </w:p>
        </w:tc>
        <w:tc>
          <w:tcPr>
            <w:tcW w:w="983" w:type="dxa"/>
            <w:tcBorders>
              <w:top w:val="single" w:sz="4" w:space="0" w:color="000000"/>
              <w:left w:val="single" w:sz="4" w:space="0" w:color="000000"/>
              <w:bottom w:val="single" w:sz="4" w:space="0" w:color="000000"/>
              <w:right w:val="single" w:sz="4" w:space="0" w:color="000000"/>
            </w:tcBorders>
          </w:tcPr>
          <w:p w14:paraId="40CE61EF" w14:textId="77777777" w:rsidR="00D22F7A" w:rsidRPr="002A2D14" w:rsidRDefault="00D22F7A" w:rsidP="00D22F7A">
            <w:pPr>
              <w:pStyle w:val="BodyText"/>
              <w:rPr>
                <w:b/>
                <w:color w:val="000000" w:themeColor="text1"/>
                <w:sz w:val="20"/>
                <w:szCs w:val="20"/>
                <w:lang w:val="en-IN"/>
              </w:rPr>
            </w:pPr>
          </w:p>
        </w:tc>
        <w:tc>
          <w:tcPr>
            <w:tcW w:w="960" w:type="dxa"/>
            <w:gridSpan w:val="2"/>
            <w:tcBorders>
              <w:top w:val="single" w:sz="4" w:space="0" w:color="000000"/>
              <w:left w:val="single" w:sz="4" w:space="0" w:color="000000"/>
              <w:bottom w:val="single" w:sz="4" w:space="0" w:color="000000"/>
              <w:right w:val="single" w:sz="4" w:space="0" w:color="000000"/>
            </w:tcBorders>
            <w:vAlign w:val="center"/>
          </w:tcPr>
          <w:p w14:paraId="488FD5B8" w14:textId="158CC487" w:rsidR="00D22F7A" w:rsidRPr="002A2D14" w:rsidRDefault="00D22F7A" w:rsidP="00D22F7A">
            <w:pPr>
              <w:pStyle w:val="BodyText"/>
              <w:rPr>
                <w:bCs/>
                <w:color w:val="000000" w:themeColor="text1"/>
                <w:sz w:val="20"/>
                <w:szCs w:val="20"/>
                <w:lang w:val="en-IN"/>
              </w:rPr>
            </w:pPr>
            <w:r w:rsidRPr="002A2D14">
              <w:rPr>
                <w:bCs/>
                <w:color w:val="000000" w:themeColor="text1"/>
                <w:sz w:val="20"/>
                <w:szCs w:val="20"/>
                <w:lang w:val="en-IN"/>
              </w:rPr>
              <w:t>4.1.</w:t>
            </w:r>
            <w:r>
              <w:rPr>
                <w:bCs/>
                <w:color w:val="000000" w:themeColor="text1"/>
                <w:sz w:val="20"/>
                <w:szCs w:val="20"/>
                <w:lang w:val="en-IN"/>
              </w:rPr>
              <w:t>9</w:t>
            </w:r>
            <w:r w:rsidRPr="002A2D14">
              <w:rPr>
                <w:bCs/>
                <w:color w:val="000000" w:themeColor="text1"/>
                <w:sz w:val="20"/>
                <w:szCs w:val="20"/>
                <w:lang w:val="en-IN"/>
              </w:rPr>
              <w:t>.</w:t>
            </w:r>
          </w:p>
        </w:tc>
        <w:tc>
          <w:tcPr>
            <w:tcW w:w="5958" w:type="dxa"/>
            <w:tcBorders>
              <w:top w:val="single" w:sz="4" w:space="0" w:color="000000"/>
              <w:left w:val="single" w:sz="4" w:space="0" w:color="000000"/>
              <w:bottom w:val="single" w:sz="4" w:space="0" w:color="000000"/>
              <w:right w:val="single" w:sz="4" w:space="0" w:color="000000"/>
            </w:tcBorders>
            <w:vAlign w:val="center"/>
          </w:tcPr>
          <w:p w14:paraId="5106C55D" w14:textId="1AEFDA74" w:rsidR="00D22F7A" w:rsidRPr="002A2D14" w:rsidRDefault="00D22F7A" w:rsidP="00D22F7A">
            <w:pPr>
              <w:pStyle w:val="BodyText"/>
              <w:rPr>
                <w:bCs/>
                <w:color w:val="000000" w:themeColor="text1"/>
                <w:sz w:val="20"/>
                <w:szCs w:val="20"/>
                <w:lang w:val="en-IN"/>
              </w:rPr>
            </w:pPr>
            <w:r>
              <w:rPr>
                <w:bCs/>
                <w:color w:val="000000" w:themeColor="text1"/>
                <w:sz w:val="20"/>
                <w:szCs w:val="20"/>
                <w:lang w:val="en-IN"/>
              </w:rPr>
              <w:t>Upcoming Developments in Technology</w:t>
            </w:r>
          </w:p>
        </w:tc>
        <w:tc>
          <w:tcPr>
            <w:tcW w:w="986" w:type="dxa"/>
            <w:tcBorders>
              <w:top w:val="single" w:sz="4" w:space="0" w:color="000000"/>
              <w:left w:val="single" w:sz="4" w:space="0" w:color="000000"/>
              <w:bottom w:val="single" w:sz="4" w:space="0" w:color="000000"/>
              <w:right w:val="single" w:sz="4" w:space="0" w:color="000000"/>
            </w:tcBorders>
          </w:tcPr>
          <w:p w14:paraId="0BCE729B" w14:textId="77777777" w:rsidR="00D22F7A" w:rsidRPr="002A2D14" w:rsidRDefault="00D22F7A" w:rsidP="00D22F7A">
            <w:pPr>
              <w:pStyle w:val="BodyText"/>
              <w:jc w:val="center"/>
              <w:rPr>
                <w:bCs/>
                <w:color w:val="000000" w:themeColor="text1"/>
                <w:sz w:val="20"/>
                <w:szCs w:val="20"/>
                <w:lang w:val="en-IN"/>
              </w:rPr>
            </w:pPr>
          </w:p>
        </w:tc>
      </w:tr>
      <w:tr w:rsidR="00D22F7A" w:rsidRPr="002A2D14" w14:paraId="312C0962"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2D6B00E9" w14:textId="77777777" w:rsidR="00D22F7A" w:rsidRPr="002A2D14" w:rsidRDefault="00D22F7A" w:rsidP="00D22F7A">
            <w:pPr>
              <w:pStyle w:val="BodyText"/>
              <w:jc w:val="center"/>
              <w:rPr>
                <w:b/>
                <w:color w:val="000000" w:themeColor="text1"/>
                <w:sz w:val="20"/>
                <w:szCs w:val="20"/>
                <w:lang w:val="en-IN"/>
              </w:rPr>
            </w:pPr>
            <w:r w:rsidRPr="002A2D14">
              <w:rPr>
                <w:b/>
                <w:color w:val="000000" w:themeColor="text1"/>
                <w:sz w:val="20"/>
                <w:szCs w:val="20"/>
                <w:lang w:val="en-IN"/>
              </w:rPr>
              <w:t>5.</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7D0EBE43" w14:textId="77777777" w:rsidR="00D22F7A" w:rsidRPr="002A2D14" w:rsidRDefault="00D22F7A" w:rsidP="00D22F7A">
            <w:pPr>
              <w:pStyle w:val="BodyText"/>
              <w:rPr>
                <w:b/>
                <w:color w:val="000000" w:themeColor="text1"/>
                <w:sz w:val="20"/>
                <w:szCs w:val="20"/>
                <w:lang w:val="en-IN"/>
              </w:rPr>
            </w:pPr>
            <w:r w:rsidRPr="002A2D14">
              <w:rPr>
                <w:b/>
                <w:color w:val="000000" w:themeColor="text1"/>
                <w:sz w:val="20"/>
                <w:szCs w:val="20"/>
                <w:lang w:val="en-IN"/>
              </w:rPr>
              <w:t>Economic Evaluation</w:t>
            </w:r>
          </w:p>
        </w:tc>
        <w:tc>
          <w:tcPr>
            <w:tcW w:w="986" w:type="dxa"/>
            <w:tcBorders>
              <w:top w:val="single" w:sz="4" w:space="0" w:color="000000"/>
              <w:left w:val="single" w:sz="4" w:space="0" w:color="000000"/>
              <w:bottom w:val="single" w:sz="4" w:space="0" w:color="000000"/>
              <w:right w:val="single" w:sz="4" w:space="0" w:color="000000"/>
            </w:tcBorders>
            <w:hideMark/>
          </w:tcPr>
          <w:p w14:paraId="39A60574" w14:textId="77777777" w:rsidR="00D22F7A" w:rsidRPr="002A2D14" w:rsidRDefault="00D22F7A" w:rsidP="00D22F7A">
            <w:pPr>
              <w:pStyle w:val="BodyText"/>
              <w:jc w:val="center"/>
              <w:rPr>
                <w:b/>
                <w:color w:val="000000" w:themeColor="text1"/>
                <w:sz w:val="20"/>
                <w:szCs w:val="20"/>
                <w:lang w:val="en-IN"/>
              </w:rPr>
            </w:pPr>
            <w:r w:rsidRPr="002A2D14">
              <w:rPr>
                <w:b/>
                <w:color w:val="000000" w:themeColor="text1"/>
                <w:sz w:val="20"/>
                <w:szCs w:val="20"/>
                <w:lang w:val="en-IN"/>
              </w:rPr>
              <w:t>1</w:t>
            </w:r>
            <w:r>
              <w:rPr>
                <w:b/>
                <w:color w:val="000000" w:themeColor="text1"/>
                <w:sz w:val="20"/>
                <w:szCs w:val="20"/>
                <w:lang w:val="en-IN"/>
              </w:rPr>
              <w:t>01</w:t>
            </w:r>
          </w:p>
        </w:tc>
      </w:tr>
      <w:tr w:rsidR="00D22F7A" w:rsidRPr="002A2D14" w14:paraId="653B8E5E" w14:textId="77777777" w:rsidTr="0031177D">
        <w:trPr>
          <w:trHeight w:val="351"/>
        </w:trPr>
        <w:tc>
          <w:tcPr>
            <w:tcW w:w="705" w:type="dxa"/>
            <w:tcBorders>
              <w:top w:val="single" w:sz="4" w:space="0" w:color="000000"/>
              <w:left w:val="single" w:sz="4" w:space="0" w:color="000000"/>
              <w:bottom w:val="single" w:sz="4" w:space="0" w:color="000000"/>
              <w:right w:val="single" w:sz="4" w:space="0" w:color="000000"/>
            </w:tcBorders>
            <w:hideMark/>
          </w:tcPr>
          <w:p w14:paraId="0170D111" w14:textId="77777777" w:rsidR="00D22F7A" w:rsidRPr="002A2D14" w:rsidRDefault="00D22F7A" w:rsidP="00D22F7A">
            <w:pPr>
              <w:pStyle w:val="BodyText"/>
              <w:jc w:val="center"/>
              <w:rPr>
                <w:b/>
                <w:color w:val="000000" w:themeColor="text1"/>
                <w:sz w:val="20"/>
                <w:szCs w:val="20"/>
                <w:lang w:val="en-IN"/>
              </w:rPr>
            </w:pPr>
            <w:r>
              <w:rPr>
                <w:b/>
                <w:color w:val="000000" w:themeColor="text1"/>
                <w:sz w:val="20"/>
                <w:szCs w:val="20"/>
                <w:lang w:val="en-IN"/>
              </w:rPr>
              <w:t>6</w:t>
            </w:r>
            <w:r w:rsidRPr="002A2D14">
              <w:rPr>
                <w:b/>
                <w:color w:val="000000" w:themeColor="text1"/>
                <w:sz w:val="20"/>
                <w:szCs w:val="20"/>
                <w:lang w:val="en-IN"/>
              </w:rPr>
              <w:t>.</w:t>
            </w:r>
          </w:p>
        </w:tc>
        <w:tc>
          <w:tcPr>
            <w:tcW w:w="7901" w:type="dxa"/>
            <w:gridSpan w:val="4"/>
            <w:tcBorders>
              <w:top w:val="single" w:sz="4" w:space="0" w:color="000000"/>
              <w:left w:val="single" w:sz="4" w:space="0" w:color="000000"/>
              <w:bottom w:val="single" w:sz="4" w:space="0" w:color="000000"/>
              <w:right w:val="single" w:sz="4" w:space="0" w:color="000000"/>
            </w:tcBorders>
            <w:hideMark/>
          </w:tcPr>
          <w:p w14:paraId="60113232" w14:textId="77777777" w:rsidR="00D22F7A" w:rsidRPr="002A2D14" w:rsidRDefault="00D22F7A" w:rsidP="00D22F7A">
            <w:pPr>
              <w:pStyle w:val="BodyText"/>
              <w:rPr>
                <w:b/>
                <w:color w:val="000000" w:themeColor="text1"/>
                <w:sz w:val="20"/>
                <w:szCs w:val="20"/>
                <w:lang w:val="en-IN"/>
              </w:rPr>
            </w:pPr>
            <w:r w:rsidRPr="002A2D14">
              <w:rPr>
                <w:b/>
                <w:color w:val="000000" w:themeColor="text1"/>
                <w:sz w:val="20"/>
                <w:szCs w:val="20"/>
                <w:lang w:val="en-IN"/>
              </w:rPr>
              <w:t>Research Methodology</w:t>
            </w:r>
          </w:p>
        </w:tc>
        <w:tc>
          <w:tcPr>
            <w:tcW w:w="986" w:type="dxa"/>
            <w:tcBorders>
              <w:top w:val="single" w:sz="4" w:space="0" w:color="000000"/>
              <w:left w:val="single" w:sz="4" w:space="0" w:color="000000"/>
              <w:bottom w:val="single" w:sz="4" w:space="0" w:color="000000"/>
              <w:right w:val="single" w:sz="4" w:space="0" w:color="000000"/>
            </w:tcBorders>
            <w:hideMark/>
          </w:tcPr>
          <w:p w14:paraId="0EBF8AC6" w14:textId="77777777" w:rsidR="00D22F7A" w:rsidRPr="002A2D14" w:rsidRDefault="00D22F7A" w:rsidP="00D22F7A">
            <w:pPr>
              <w:pStyle w:val="BodyText"/>
              <w:jc w:val="center"/>
              <w:rPr>
                <w:b/>
                <w:color w:val="000000" w:themeColor="text1"/>
                <w:sz w:val="20"/>
                <w:szCs w:val="20"/>
                <w:lang w:val="en-IN"/>
              </w:rPr>
            </w:pPr>
            <w:r w:rsidRPr="002A2D14">
              <w:rPr>
                <w:b/>
                <w:color w:val="000000" w:themeColor="text1"/>
                <w:sz w:val="20"/>
                <w:szCs w:val="20"/>
                <w:lang w:val="en-IN"/>
              </w:rPr>
              <w:t>1</w:t>
            </w:r>
            <w:r>
              <w:rPr>
                <w:b/>
                <w:color w:val="000000" w:themeColor="text1"/>
                <w:sz w:val="20"/>
                <w:szCs w:val="20"/>
                <w:lang w:val="en-IN"/>
              </w:rPr>
              <w:t>04</w:t>
            </w:r>
          </w:p>
        </w:tc>
      </w:tr>
    </w:tbl>
    <w:p w14:paraId="458CE4E4" w14:textId="4935E0C2" w:rsidR="00C75366" w:rsidRDefault="00C75366" w:rsidP="00110D4F">
      <w:pPr>
        <w:pStyle w:val="BodyText"/>
        <w:spacing w:line="360" w:lineRule="auto"/>
        <w:rPr>
          <w:rFonts w:ascii="Verdana" w:hAnsi="Verdana"/>
          <w:b/>
          <w:color w:val="000000" w:themeColor="text1"/>
          <w:sz w:val="20"/>
          <w:szCs w:val="20"/>
          <w:lang w:val="en-IN"/>
        </w:rPr>
      </w:pPr>
    </w:p>
    <w:p w14:paraId="32FC5BD4" w14:textId="165B9654" w:rsidR="00C75366" w:rsidRDefault="00C75366" w:rsidP="00110D4F">
      <w:pPr>
        <w:pStyle w:val="BodyText"/>
        <w:spacing w:line="360" w:lineRule="auto"/>
        <w:rPr>
          <w:rFonts w:ascii="Verdana" w:hAnsi="Verdana"/>
          <w:b/>
          <w:color w:val="000000" w:themeColor="text1"/>
          <w:sz w:val="20"/>
          <w:szCs w:val="20"/>
          <w:lang w:val="en-IN"/>
        </w:rPr>
      </w:pPr>
    </w:p>
    <w:p w14:paraId="52A2E4D7" w14:textId="4E31DB27" w:rsidR="00C75366" w:rsidRDefault="00C75366" w:rsidP="00110D4F">
      <w:pPr>
        <w:pStyle w:val="BodyText"/>
        <w:spacing w:line="360" w:lineRule="auto"/>
        <w:rPr>
          <w:rFonts w:ascii="Verdana" w:hAnsi="Verdana"/>
          <w:b/>
          <w:color w:val="000000" w:themeColor="text1"/>
          <w:sz w:val="20"/>
          <w:szCs w:val="20"/>
          <w:lang w:val="en-IN"/>
        </w:rPr>
      </w:pPr>
    </w:p>
    <w:p w14:paraId="69B15935" w14:textId="53B831A0" w:rsidR="00C75366" w:rsidRDefault="00C75366" w:rsidP="00110D4F">
      <w:pPr>
        <w:pStyle w:val="BodyText"/>
        <w:spacing w:line="360" w:lineRule="auto"/>
        <w:rPr>
          <w:rFonts w:ascii="Verdana" w:hAnsi="Verdana"/>
          <w:b/>
          <w:color w:val="000000" w:themeColor="text1"/>
          <w:sz w:val="20"/>
          <w:szCs w:val="20"/>
          <w:lang w:val="en-IN"/>
        </w:rPr>
      </w:pPr>
    </w:p>
    <w:p w14:paraId="5C54AC20" w14:textId="375C4222" w:rsidR="00C75366" w:rsidRDefault="00C75366" w:rsidP="00110D4F">
      <w:pPr>
        <w:pStyle w:val="BodyText"/>
        <w:spacing w:line="360" w:lineRule="auto"/>
        <w:rPr>
          <w:rFonts w:ascii="Verdana" w:hAnsi="Verdana"/>
          <w:b/>
          <w:color w:val="000000" w:themeColor="text1"/>
          <w:sz w:val="20"/>
          <w:szCs w:val="20"/>
          <w:lang w:val="en-IN"/>
        </w:rPr>
      </w:pPr>
    </w:p>
    <w:p w14:paraId="6961EB84" w14:textId="6C9506A2" w:rsidR="00C75366" w:rsidRDefault="00C75366" w:rsidP="00110D4F">
      <w:pPr>
        <w:pStyle w:val="BodyText"/>
        <w:spacing w:line="360" w:lineRule="auto"/>
        <w:rPr>
          <w:rFonts w:ascii="Verdana" w:hAnsi="Verdana"/>
          <w:b/>
          <w:color w:val="000000" w:themeColor="text1"/>
          <w:sz w:val="20"/>
          <w:szCs w:val="20"/>
          <w:lang w:val="en-IN"/>
        </w:rPr>
      </w:pPr>
    </w:p>
    <w:p w14:paraId="2C2C7355" w14:textId="40514EBC" w:rsidR="00C75366" w:rsidRDefault="00C75366" w:rsidP="00110D4F">
      <w:pPr>
        <w:pStyle w:val="BodyText"/>
        <w:spacing w:line="360" w:lineRule="auto"/>
        <w:rPr>
          <w:rFonts w:ascii="Verdana" w:hAnsi="Verdana"/>
          <w:b/>
          <w:color w:val="000000" w:themeColor="text1"/>
          <w:sz w:val="20"/>
          <w:szCs w:val="20"/>
          <w:lang w:val="en-IN"/>
        </w:rPr>
      </w:pPr>
    </w:p>
    <w:p w14:paraId="0A464762" w14:textId="452D4036" w:rsidR="00C75366" w:rsidRDefault="00C75366" w:rsidP="00110D4F">
      <w:pPr>
        <w:pStyle w:val="BodyText"/>
        <w:spacing w:line="360" w:lineRule="auto"/>
        <w:rPr>
          <w:rFonts w:ascii="Verdana" w:hAnsi="Verdana"/>
          <w:b/>
          <w:color w:val="000000" w:themeColor="text1"/>
          <w:sz w:val="20"/>
          <w:szCs w:val="20"/>
          <w:lang w:val="en-IN"/>
        </w:rPr>
      </w:pPr>
    </w:p>
    <w:p w14:paraId="740527A3" w14:textId="04CE981F" w:rsidR="00C75366" w:rsidRDefault="00C75366" w:rsidP="00110D4F">
      <w:pPr>
        <w:pStyle w:val="BodyText"/>
        <w:spacing w:line="360" w:lineRule="auto"/>
        <w:rPr>
          <w:rFonts w:ascii="Verdana" w:hAnsi="Verdana"/>
          <w:b/>
          <w:color w:val="000000" w:themeColor="text1"/>
          <w:sz w:val="20"/>
          <w:szCs w:val="20"/>
          <w:lang w:val="en-IN"/>
        </w:rPr>
      </w:pPr>
    </w:p>
    <w:p w14:paraId="04AE9324" w14:textId="384F7032" w:rsidR="00C75366" w:rsidRDefault="00C75366" w:rsidP="00110D4F">
      <w:pPr>
        <w:pStyle w:val="BodyText"/>
        <w:spacing w:line="360" w:lineRule="auto"/>
        <w:rPr>
          <w:rFonts w:ascii="Verdana" w:hAnsi="Verdana"/>
          <w:b/>
          <w:color w:val="000000" w:themeColor="text1"/>
          <w:sz w:val="20"/>
          <w:szCs w:val="20"/>
          <w:lang w:val="en-IN"/>
        </w:rPr>
      </w:pPr>
    </w:p>
    <w:p w14:paraId="5A8FF6C5" w14:textId="5FFABDC7" w:rsidR="00C75366" w:rsidRDefault="00C75366" w:rsidP="00110D4F">
      <w:pPr>
        <w:pStyle w:val="BodyText"/>
        <w:spacing w:line="360" w:lineRule="auto"/>
        <w:rPr>
          <w:rFonts w:ascii="Verdana" w:hAnsi="Verdana"/>
          <w:b/>
          <w:color w:val="000000" w:themeColor="text1"/>
          <w:sz w:val="20"/>
          <w:szCs w:val="20"/>
          <w:lang w:val="en-IN"/>
        </w:rPr>
      </w:pPr>
    </w:p>
    <w:p w14:paraId="314F6FCF" w14:textId="4F811CFC" w:rsidR="00C75366" w:rsidRDefault="00C75366" w:rsidP="00110D4F">
      <w:pPr>
        <w:pStyle w:val="BodyText"/>
        <w:spacing w:line="360" w:lineRule="auto"/>
        <w:rPr>
          <w:rFonts w:ascii="Verdana" w:hAnsi="Verdana"/>
          <w:b/>
          <w:color w:val="000000" w:themeColor="text1"/>
          <w:sz w:val="20"/>
          <w:szCs w:val="20"/>
          <w:lang w:val="en-IN"/>
        </w:rPr>
      </w:pPr>
    </w:p>
    <w:p w14:paraId="2741BFA6" w14:textId="2061FD74" w:rsidR="00C75366" w:rsidRDefault="00C75366" w:rsidP="00110D4F">
      <w:pPr>
        <w:pStyle w:val="BodyText"/>
        <w:spacing w:line="360" w:lineRule="auto"/>
        <w:rPr>
          <w:rFonts w:ascii="Verdana" w:hAnsi="Verdana"/>
          <w:b/>
          <w:color w:val="000000" w:themeColor="text1"/>
          <w:sz w:val="20"/>
          <w:szCs w:val="20"/>
          <w:lang w:val="en-IN"/>
        </w:rPr>
      </w:pPr>
    </w:p>
    <w:p w14:paraId="6A44FCD1" w14:textId="73A3C82C" w:rsidR="00C75366" w:rsidRDefault="00C75366" w:rsidP="00110D4F">
      <w:pPr>
        <w:pStyle w:val="BodyText"/>
        <w:spacing w:line="360" w:lineRule="auto"/>
        <w:rPr>
          <w:rFonts w:ascii="Verdana" w:hAnsi="Verdana"/>
          <w:b/>
          <w:color w:val="000000" w:themeColor="text1"/>
          <w:sz w:val="20"/>
          <w:szCs w:val="20"/>
          <w:lang w:val="en-IN"/>
        </w:rPr>
      </w:pPr>
    </w:p>
    <w:p w14:paraId="6D432F8D" w14:textId="45841FE5" w:rsidR="00C75366" w:rsidRDefault="00C75366" w:rsidP="00110D4F">
      <w:pPr>
        <w:pStyle w:val="BodyText"/>
        <w:spacing w:line="360" w:lineRule="auto"/>
        <w:rPr>
          <w:rFonts w:ascii="Verdana" w:hAnsi="Verdana"/>
          <w:b/>
          <w:color w:val="000000" w:themeColor="text1"/>
          <w:sz w:val="20"/>
          <w:szCs w:val="20"/>
          <w:lang w:val="en-IN"/>
        </w:rPr>
      </w:pPr>
    </w:p>
    <w:p w14:paraId="14D4DD5E" w14:textId="77777777" w:rsidR="0046512F" w:rsidRDefault="0046512F" w:rsidP="0046512F">
      <w:pPr>
        <w:pStyle w:val="BodyText"/>
        <w:spacing w:line="360" w:lineRule="auto"/>
        <w:rPr>
          <w:rFonts w:ascii="Verdana" w:hAnsi="Verdana"/>
          <w:b/>
          <w:color w:val="000000" w:themeColor="text1"/>
          <w:sz w:val="20"/>
          <w:szCs w:val="20"/>
          <w:lang w:val="en-IN"/>
        </w:rPr>
      </w:pPr>
    </w:p>
    <w:p w14:paraId="55A6B746" w14:textId="77777777" w:rsidR="0046512F" w:rsidRDefault="0046512F" w:rsidP="009B3664">
      <w:pPr>
        <w:pStyle w:val="BodyText"/>
        <w:spacing w:line="360" w:lineRule="auto"/>
        <w:jc w:val="center"/>
        <w:rPr>
          <w:rFonts w:ascii="Verdana" w:hAnsi="Verdana"/>
          <w:b/>
          <w:color w:val="000000" w:themeColor="text1"/>
          <w:sz w:val="20"/>
          <w:szCs w:val="20"/>
          <w:lang w:val="en-IN"/>
        </w:rPr>
      </w:pPr>
    </w:p>
    <w:p w14:paraId="523D2BE4" w14:textId="453D244F" w:rsidR="00110D4F" w:rsidRDefault="00110D4F" w:rsidP="009B3664">
      <w:pPr>
        <w:pStyle w:val="BodyText"/>
        <w:spacing w:line="360" w:lineRule="auto"/>
        <w:jc w:val="center"/>
        <w:rPr>
          <w:rFonts w:ascii="Verdana" w:hAnsi="Verdana"/>
          <w:b/>
          <w:color w:val="000000" w:themeColor="text1"/>
          <w:sz w:val="20"/>
          <w:szCs w:val="20"/>
          <w:lang w:val="en-IN"/>
        </w:rPr>
      </w:pPr>
      <w:r>
        <w:rPr>
          <w:rFonts w:ascii="Verdana" w:hAnsi="Verdana"/>
          <w:b/>
          <w:color w:val="000000" w:themeColor="text1"/>
          <w:sz w:val="20"/>
          <w:szCs w:val="20"/>
          <w:lang w:val="en-IN"/>
        </w:rPr>
        <w:t>Executive Summary</w:t>
      </w:r>
    </w:p>
    <w:p w14:paraId="3EEC7D14" w14:textId="77777777" w:rsidR="00110D4F" w:rsidRDefault="00110D4F" w:rsidP="00110D4F">
      <w:pPr>
        <w:pStyle w:val="BodyText"/>
        <w:spacing w:line="360" w:lineRule="auto"/>
        <w:rPr>
          <w:rFonts w:ascii="Verdana" w:hAnsi="Verdana"/>
          <w:b/>
          <w:color w:val="000000" w:themeColor="text1"/>
          <w:sz w:val="20"/>
          <w:szCs w:val="20"/>
          <w:lang w:val="en-IN"/>
        </w:rPr>
      </w:pPr>
    </w:p>
    <w:p w14:paraId="710B971A" w14:textId="442ECB61" w:rsidR="00B03E75" w:rsidRDefault="00B03E75" w:rsidP="00110D4F">
      <w:pPr>
        <w:pStyle w:val="BodyText"/>
        <w:spacing w:line="360" w:lineRule="auto"/>
        <w:rPr>
          <w:rFonts w:ascii="Verdana" w:hAnsi="Verdana"/>
          <w:b/>
          <w:color w:val="000000" w:themeColor="text1"/>
          <w:sz w:val="20"/>
          <w:szCs w:val="20"/>
          <w:lang w:val="en-IN"/>
        </w:rPr>
      </w:pPr>
      <w:r>
        <w:rPr>
          <w:rFonts w:ascii="Verdana" w:hAnsi="Verdana"/>
          <w:b/>
          <w:color w:val="000000" w:themeColor="text1"/>
          <w:sz w:val="20"/>
          <w:szCs w:val="20"/>
          <w:lang w:val="en-IN"/>
        </w:rPr>
        <w:t xml:space="preserve">Brief insight about the company and project: </w:t>
      </w:r>
    </w:p>
    <w:p w14:paraId="64B0A945" w14:textId="43AC3F8F" w:rsidR="00B03E75" w:rsidRDefault="00B03E75" w:rsidP="00B03E75">
      <w:pPr>
        <w:pStyle w:val="BodyText"/>
        <w:spacing w:line="360" w:lineRule="auto"/>
        <w:rPr>
          <w:rFonts w:ascii="Verdana" w:hAnsi="Verdana"/>
          <w:b/>
          <w:color w:val="000000" w:themeColor="text1"/>
          <w:sz w:val="20"/>
          <w:szCs w:val="20"/>
          <w:lang w:val="en-IN"/>
        </w:rPr>
      </w:pPr>
      <w:r>
        <w:rPr>
          <w:rFonts w:ascii="Verdana" w:hAnsi="Verdana"/>
          <w:b/>
          <w:color w:val="000000" w:themeColor="text1"/>
          <w:sz w:val="20"/>
          <w:szCs w:val="20"/>
          <w:lang w:val="en-IN"/>
        </w:rPr>
        <w:tab/>
        <w:t xml:space="preserve">               </w:t>
      </w:r>
      <w:r w:rsidR="00C75366">
        <w:rPr>
          <w:rFonts w:ascii="Verdana" w:hAnsi="Verdana"/>
          <w:b/>
          <w:color w:val="000000" w:themeColor="text1"/>
          <w:sz w:val="20"/>
          <w:szCs w:val="20"/>
          <w:lang w:val="en-IN"/>
        </w:rPr>
        <w:tab/>
      </w:r>
      <w:r w:rsidR="00C75366">
        <w:rPr>
          <w:rFonts w:ascii="Verdana" w:hAnsi="Verdana"/>
          <w:b/>
          <w:color w:val="000000" w:themeColor="text1"/>
          <w:sz w:val="20"/>
          <w:szCs w:val="20"/>
          <w:lang w:val="en-IN"/>
        </w:rPr>
        <w:tab/>
      </w:r>
      <w:r>
        <w:rPr>
          <w:rFonts w:ascii="Verdana" w:hAnsi="Verdana"/>
          <w:b/>
          <w:color w:val="000000" w:themeColor="text1"/>
          <w:sz w:val="20"/>
          <w:szCs w:val="20"/>
          <w:lang w:val="en-IN"/>
        </w:rPr>
        <w:t xml:space="preserve">       </w:t>
      </w:r>
      <w:r w:rsidR="00C75366">
        <w:rPr>
          <w:rFonts w:ascii="Verdana" w:hAnsi="Verdana"/>
          <w:b/>
          <w:noProof/>
          <w:color w:val="000000" w:themeColor="text1"/>
          <w:sz w:val="20"/>
          <w:szCs w:val="20"/>
          <w:lang w:val="en-IN"/>
        </w:rPr>
        <w:drawing>
          <wp:inline distT="0" distB="0" distL="0" distR="0" wp14:anchorId="0C7A4AD0" wp14:editId="4A94C59C">
            <wp:extent cx="1209675" cy="495300"/>
            <wp:effectExtent l="0" t="0" r="9525" b="0"/>
            <wp:docPr id="29" name="Picture 29" descr="Reliance Industries Lim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iance Industries Limi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9675" cy="495300"/>
                    </a:xfrm>
                    <a:prstGeom prst="rect">
                      <a:avLst/>
                    </a:prstGeom>
                    <a:noFill/>
                    <a:ln>
                      <a:noFill/>
                    </a:ln>
                  </pic:spPr>
                </pic:pic>
              </a:graphicData>
            </a:graphic>
          </wp:inline>
        </w:drawing>
      </w:r>
    </w:p>
    <w:p w14:paraId="685A9A66" w14:textId="77777777" w:rsidR="00B03E75" w:rsidRDefault="00B03E75" w:rsidP="00B03E75">
      <w:pPr>
        <w:pStyle w:val="BodyText"/>
        <w:spacing w:line="360" w:lineRule="auto"/>
        <w:rPr>
          <w:rFonts w:ascii="Verdana" w:hAnsi="Verdana"/>
          <w:b/>
          <w:color w:val="000000" w:themeColor="text1"/>
          <w:sz w:val="20"/>
          <w:szCs w:val="20"/>
          <w:lang w:val="en-IN"/>
        </w:rPr>
      </w:pPr>
      <w:r>
        <w:rPr>
          <w:rFonts w:ascii="Verdana" w:hAnsi="Verdana"/>
          <w:b/>
          <w:color w:val="000000" w:themeColor="text1"/>
          <w:sz w:val="20"/>
          <w:szCs w:val="20"/>
          <w:lang w:val="en-IN"/>
        </w:rPr>
        <w:t xml:space="preserve">Established - 1973          Turnover (Consolidated) - INR 5,39,238 Crore (FY Year 2020-21)                   </w:t>
      </w:r>
    </w:p>
    <w:p w14:paraId="76E22F31" w14:textId="77777777" w:rsidR="00B03E75" w:rsidRDefault="00B03E75" w:rsidP="00B03E75">
      <w:pPr>
        <w:pStyle w:val="BodyText"/>
        <w:spacing w:line="360" w:lineRule="auto"/>
        <w:rPr>
          <w:rFonts w:ascii="Verdana" w:hAnsi="Verdana"/>
          <w:b/>
          <w:color w:val="000000" w:themeColor="text1"/>
          <w:sz w:val="20"/>
          <w:szCs w:val="20"/>
          <w:lang w:val="en-IN"/>
        </w:rPr>
      </w:pPr>
    </w:p>
    <w:p w14:paraId="5E395978" w14:textId="77777777" w:rsidR="00B03E75" w:rsidRDefault="00B03E75" w:rsidP="00F14E20">
      <w:pPr>
        <w:pStyle w:val="BodyText"/>
        <w:numPr>
          <w:ilvl w:val="1"/>
          <w:numId w:val="20"/>
        </w:numPr>
        <w:spacing w:line="360" w:lineRule="auto"/>
        <w:rPr>
          <w:rFonts w:ascii="Verdana" w:hAnsi="Verdana"/>
          <w:b/>
          <w:color w:val="000000" w:themeColor="text1"/>
          <w:sz w:val="20"/>
          <w:szCs w:val="20"/>
        </w:rPr>
      </w:pPr>
      <w:r>
        <w:rPr>
          <w:rFonts w:ascii="Verdana" w:hAnsi="Verdana"/>
          <w:b/>
          <w:color w:val="000000" w:themeColor="text1"/>
          <w:sz w:val="20"/>
          <w:szCs w:val="20"/>
        </w:rPr>
        <w:t xml:space="preserve">Overview of the Company:  </w:t>
      </w:r>
    </w:p>
    <w:p w14:paraId="535D7359" w14:textId="77777777" w:rsidR="00A03ADD" w:rsidRDefault="00A03ADD" w:rsidP="002B5226">
      <w:pPr>
        <w:pStyle w:val="ListParagraph"/>
        <w:widowControl/>
        <w:numPr>
          <w:ilvl w:val="0"/>
          <w:numId w:val="1"/>
        </w:numPr>
        <w:autoSpaceDE/>
        <w:spacing w:line="360" w:lineRule="auto"/>
        <w:contextualSpacing/>
        <w:jc w:val="both"/>
        <w:rPr>
          <w:rFonts w:eastAsia="Verdana"/>
          <w:sz w:val="24"/>
          <w:szCs w:val="24"/>
          <w:lang w:val="en-IN"/>
        </w:rPr>
      </w:pPr>
      <w:r w:rsidRPr="00A03ADD">
        <w:rPr>
          <w:rFonts w:eastAsia="Verdana"/>
          <w:sz w:val="24"/>
          <w:szCs w:val="24"/>
          <w:lang w:val="en-IN"/>
        </w:rPr>
        <w:t xml:space="preserve">India based Reliance Industries Limited, one of the well-known MNCs which manufacture and sale diverse range of products including polymers, aromatics, elastomers etc. globally. </w:t>
      </w:r>
    </w:p>
    <w:p w14:paraId="434E631D" w14:textId="2C8A5EA4" w:rsidR="00B03E75" w:rsidRDefault="00B03E75" w:rsidP="002B5226">
      <w:pPr>
        <w:pStyle w:val="ListParagraph"/>
        <w:widowControl/>
        <w:numPr>
          <w:ilvl w:val="0"/>
          <w:numId w:val="1"/>
        </w:numPr>
        <w:autoSpaceDE/>
        <w:spacing w:line="360" w:lineRule="auto"/>
        <w:contextualSpacing/>
        <w:jc w:val="both"/>
        <w:rPr>
          <w:rFonts w:eastAsia="Verdana"/>
          <w:sz w:val="24"/>
          <w:szCs w:val="24"/>
          <w:lang w:val="en-IN"/>
        </w:rPr>
      </w:pPr>
      <w:r>
        <w:rPr>
          <w:rFonts w:eastAsia="Verdana"/>
          <w:sz w:val="24"/>
          <w:szCs w:val="24"/>
          <w:lang w:val="en-IN"/>
        </w:rPr>
        <w:t>The company caters customers and various industries viz., healthcare, automotive, packaging etc across over 70 countries worldwide.</w:t>
      </w:r>
    </w:p>
    <w:p w14:paraId="2E07A24A" w14:textId="77777777" w:rsidR="00A03ADD" w:rsidRDefault="00A03ADD" w:rsidP="005D6645">
      <w:pPr>
        <w:pStyle w:val="ListParagraph"/>
        <w:widowControl/>
        <w:numPr>
          <w:ilvl w:val="0"/>
          <w:numId w:val="1"/>
        </w:numPr>
        <w:autoSpaceDE/>
        <w:spacing w:line="360" w:lineRule="auto"/>
        <w:contextualSpacing/>
        <w:jc w:val="both"/>
        <w:rPr>
          <w:rFonts w:eastAsia="Verdana"/>
          <w:sz w:val="24"/>
          <w:szCs w:val="24"/>
          <w:lang w:val="en-IN"/>
        </w:rPr>
      </w:pPr>
      <w:r w:rsidRPr="00A03ADD">
        <w:rPr>
          <w:rFonts w:eastAsia="Verdana"/>
          <w:sz w:val="24"/>
          <w:szCs w:val="24"/>
          <w:lang w:val="en-IN"/>
        </w:rPr>
        <w:t>The company’s total production capacity of PE, PP and PVC is 2.3, 2.9 and 0.7 million MT per annum, respectively as of 2019.</w:t>
      </w:r>
    </w:p>
    <w:p w14:paraId="14298560" w14:textId="279F86EB" w:rsidR="00B03E75" w:rsidRPr="00A03ADD" w:rsidRDefault="00B03E75" w:rsidP="005D6645">
      <w:pPr>
        <w:pStyle w:val="ListParagraph"/>
        <w:widowControl/>
        <w:numPr>
          <w:ilvl w:val="0"/>
          <w:numId w:val="1"/>
        </w:numPr>
        <w:autoSpaceDE/>
        <w:spacing w:line="360" w:lineRule="auto"/>
        <w:contextualSpacing/>
        <w:jc w:val="both"/>
        <w:rPr>
          <w:rFonts w:eastAsia="Verdana"/>
          <w:sz w:val="24"/>
          <w:szCs w:val="24"/>
          <w:lang w:val="en-IN"/>
        </w:rPr>
      </w:pPr>
      <w:r w:rsidRPr="00A03ADD">
        <w:rPr>
          <w:rFonts w:eastAsia="Verdana"/>
          <w:sz w:val="24"/>
          <w:szCs w:val="24"/>
          <w:lang w:val="en-IN"/>
        </w:rPr>
        <w:t>The company exported 1.1 million MT of polymers globally in 2019.</w:t>
      </w:r>
    </w:p>
    <w:p w14:paraId="17EE7032" w14:textId="77777777" w:rsidR="00B03E75" w:rsidRDefault="00B03E75" w:rsidP="002B5226">
      <w:pPr>
        <w:pStyle w:val="ListParagraph"/>
        <w:widowControl/>
        <w:numPr>
          <w:ilvl w:val="0"/>
          <w:numId w:val="1"/>
        </w:numPr>
        <w:autoSpaceDE/>
        <w:spacing w:line="360" w:lineRule="auto"/>
        <w:contextualSpacing/>
        <w:jc w:val="both"/>
        <w:rPr>
          <w:rFonts w:eastAsia="Verdana"/>
          <w:sz w:val="24"/>
          <w:szCs w:val="24"/>
          <w:lang w:val="en-IN"/>
        </w:rPr>
      </w:pPr>
      <w:r>
        <w:rPr>
          <w:rFonts w:eastAsia="Verdana"/>
          <w:sz w:val="24"/>
          <w:szCs w:val="24"/>
          <w:lang w:val="en-IN"/>
        </w:rPr>
        <w:t>The company has 6 state-of-the-art manufacturing facilities to produce polymers.</w:t>
      </w:r>
    </w:p>
    <w:p w14:paraId="0E98C2B5" w14:textId="027E7ADE" w:rsidR="00DE31A8" w:rsidRPr="002E02DE" w:rsidRDefault="00F6018B" w:rsidP="00F42DBE">
      <w:pPr>
        <w:spacing w:line="360" w:lineRule="auto"/>
        <w:jc w:val="both"/>
        <w:rPr>
          <w:rFonts w:ascii="Verdana" w:eastAsia="Verdana" w:hAnsi="Verdana" w:cs="Arial"/>
          <w:b/>
          <w:bCs/>
          <w:color w:val="000000" w:themeColor="text1"/>
          <w:kern w:val="24"/>
          <w:sz w:val="20"/>
          <w:szCs w:val="20"/>
        </w:rPr>
      </w:pPr>
      <w:r>
        <w:rPr>
          <w:rFonts w:ascii="Verdana" w:eastAsia="Verdana" w:hAnsi="Verdana" w:cs="Arial"/>
          <w:b/>
          <w:bCs/>
          <w:color w:val="000000" w:themeColor="text1"/>
          <w:kern w:val="24"/>
          <w:sz w:val="20"/>
          <w:szCs w:val="20"/>
        </w:rPr>
        <w:t xml:space="preserve">1.2 </w:t>
      </w:r>
      <w:r w:rsidR="00DE31A8" w:rsidRPr="002E02DE">
        <w:rPr>
          <w:rFonts w:ascii="Verdana" w:eastAsia="Verdana" w:hAnsi="Verdana" w:cs="Arial"/>
          <w:b/>
          <w:bCs/>
          <w:color w:val="000000" w:themeColor="text1"/>
          <w:kern w:val="24"/>
          <w:sz w:val="20"/>
          <w:szCs w:val="20"/>
        </w:rPr>
        <w:t>Brief Profile of Board of Directors:</w:t>
      </w:r>
    </w:p>
    <w:p w14:paraId="2752CA67" w14:textId="77777777" w:rsidR="00376389" w:rsidRDefault="00376389" w:rsidP="004D184B">
      <w:pPr>
        <w:spacing w:line="360" w:lineRule="auto"/>
        <w:jc w:val="both"/>
        <w:rPr>
          <w:rFonts w:ascii="Arial" w:eastAsia="Verdana" w:hAnsi="Arial" w:cs="Arial"/>
          <w:b/>
          <w:bCs/>
          <w:color w:val="000000" w:themeColor="text1"/>
          <w:kern w:val="24"/>
          <w:sz w:val="24"/>
          <w:szCs w:val="24"/>
        </w:rPr>
        <w:sectPr w:rsidR="00376389" w:rsidSect="00600A5E">
          <w:headerReference w:type="default" r:id="rId12"/>
          <w:footerReference w:type="default" r:id="rId1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5BB9254" w14:textId="6F6F9923" w:rsidR="00DE31A8" w:rsidRPr="00DE31A8" w:rsidRDefault="00DE31A8" w:rsidP="004D184B">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 xml:space="preserve">Mukesh Ambani: </w:t>
      </w:r>
      <w:r w:rsidRPr="00DE31A8">
        <w:rPr>
          <w:rFonts w:ascii="Arial" w:eastAsia="Verdana" w:hAnsi="Arial" w:cs="Arial"/>
          <w:color w:val="000000" w:themeColor="text1"/>
          <w:kern w:val="24"/>
          <w:sz w:val="24"/>
          <w:szCs w:val="24"/>
        </w:rPr>
        <w:t>Mr. Mukesh D. Ambani (DIN 00001695) is a Chemical Engineer from the Institute of Chemical Technology, Mumbai (erstwhile the University Department of Chemical Technology, University of Mumbai). He pursued an MBA from Stanford University in the US. He has been on the Board of Reliance since 1977.</w:t>
      </w:r>
    </w:p>
    <w:p w14:paraId="17E986F2" w14:textId="77777777" w:rsidR="00DE31A8" w:rsidRPr="00DE31A8" w:rsidRDefault="00DE31A8" w:rsidP="004D184B">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 xml:space="preserve">Nita M. Ambani: </w:t>
      </w:r>
      <w:r w:rsidRPr="00DE31A8">
        <w:rPr>
          <w:rFonts w:ascii="Arial" w:eastAsia="Verdana" w:hAnsi="Arial" w:cs="Arial"/>
          <w:color w:val="000000" w:themeColor="text1"/>
          <w:kern w:val="24"/>
          <w:sz w:val="24"/>
          <w:szCs w:val="24"/>
        </w:rPr>
        <w:t>Mrs. Nita M. Ambani (DIN 03115198) is a Commerce Graduate from Mumbai University and a diploma holder in Early Childhood Education.</w:t>
      </w:r>
    </w:p>
    <w:p w14:paraId="74EAB100" w14:textId="17A7A146" w:rsidR="00DE31A8" w:rsidRDefault="00DE31A8" w:rsidP="004D184B">
      <w:pPr>
        <w:spacing w:line="360" w:lineRule="auto"/>
        <w:jc w:val="both"/>
        <w:rPr>
          <w:rFonts w:ascii="Arial" w:eastAsia="Verdana" w:hAnsi="Arial" w:cs="Arial"/>
          <w:color w:val="000000" w:themeColor="text1"/>
          <w:kern w:val="24"/>
          <w:sz w:val="24"/>
          <w:szCs w:val="24"/>
        </w:rPr>
      </w:pPr>
      <w:proofErr w:type="spellStart"/>
      <w:r w:rsidRPr="00DE31A8">
        <w:rPr>
          <w:rFonts w:ascii="Arial" w:eastAsia="Verdana" w:hAnsi="Arial" w:cs="Arial"/>
          <w:b/>
          <w:bCs/>
          <w:color w:val="000000" w:themeColor="text1"/>
          <w:kern w:val="24"/>
          <w:sz w:val="24"/>
          <w:szCs w:val="24"/>
        </w:rPr>
        <w:t>Hital</w:t>
      </w:r>
      <w:proofErr w:type="spellEnd"/>
      <w:r w:rsidRPr="00DE31A8">
        <w:rPr>
          <w:rFonts w:ascii="Arial" w:eastAsia="Verdana" w:hAnsi="Arial" w:cs="Arial"/>
          <w:b/>
          <w:bCs/>
          <w:color w:val="000000" w:themeColor="text1"/>
          <w:kern w:val="24"/>
          <w:sz w:val="24"/>
          <w:szCs w:val="24"/>
        </w:rPr>
        <w:t xml:space="preserve"> R. </w:t>
      </w:r>
      <w:proofErr w:type="spellStart"/>
      <w:r w:rsidRPr="00DE31A8">
        <w:rPr>
          <w:rFonts w:ascii="Arial" w:eastAsia="Verdana" w:hAnsi="Arial" w:cs="Arial"/>
          <w:b/>
          <w:bCs/>
          <w:color w:val="000000" w:themeColor="text1"/>
          <w:kern w:val="24"/>
          <w:sz w:val="24"/>
          <w:szCs w:val="24"/>
        </w:rPr>
        <w:t>Meswani</w:t>
      </w:r>
      <w:proofErr w:type="spellEnd"/>
      <w:r w:rsidRPr="00DE31A8">
        <w:rPr>
          <w:rFonts w:ascii="Arial" w:eastAsia="Verdana" w:hAnsi="Arial" w:cs="Arial"/>
          <w:b/>
          <w:bCs/>
          <w:color w:val="000000" w:themeColor="text1"/>
          <w:kern w:val="24"/>
          <w:sz w:val="24"/>
          <w:szCs w:val="24"/>
        </w:rPr>
        <w:t xml:space="preserve">: </w:t>
      </w:r>
      <w:r w:rsidRPr="00DE31A8">
        <w:rPr>
          <w:rFonts w:ascii="Arial" w:eastAsia="Verdana" w:hAnsi="Arial" w:cs="Arial"/>
          <w:color w:val="000000" w:themeColor="text1"/>
          <w:kern w:val="24"/>
          <w:sz w:val="24"/>
          <w:szCs w:val="24"/>
        </w:rPr>
        <w:t xml:space="preserve">Mr. </w:t>
      </w:r>
      <w:proofErr w:type="spellStart"/>
      <w:r w:rsidRPr="00DE31A8">
        <w:rPr>
          <w:rFonts w:ascii="Arial" w:eastAsia="Verdana" w:hAnsi="Arial" w:cs="Arial"/>
          <w:color w:val="000000" w:themeColor="text1"/>
          <w:kern w:val="24"/>
          <w:sz w:val="24"/>
          <w:szCs w:val="24"/>
        </w:rPr>
        <w:t>Hital</w:t>
      </w:r>
      <w:proofErr w:type="spellEnd"/>
      <w:r w:rsidRPr="00DE31A8">
        <w:rPr>
          <w:rFonts w:ascii="Arial" w:eastAsia="Verdana" w:hAnsi="Arial" w:cs="Arial"/>
          <w:color w:val="000000" w:themeColor="text1"/>
          <w:kern w:val="24"/>
          <w:sz w:val="24"/>
          <w:szCs w:val="24"/>
        </w:rPr>
        <w:t xml:space="preserve"> R. </w:t>
      </w:r>
      <w:proofErr w:type="spellStart"/>
      <w:r w:rsidRPr="00DE31A8">
        <w:rPr>
          <w:rFonts w:ascii="Arial" w:eastAsia="Verdana" w:hAnsi="Arial" w:cs="Arial"/>
          <w:color w:val="000000" w:themeColor="text1"/>
          <w:kern w:val="24"/>
          <w:sz w:val="24"/>
          <w:szCs w:val="24"/>
        </w:rPr>
        <w:t>Meswani</w:t>
      </w:r>
      <w:proofErr w:type="spellEnd"/>
      <w:r w:rsidRPr="00DE31A8">
        <w:rPr>
          <w:rFonts w:ascii="Arial" w:eastAsia="Verdana" w:hAnsi="Arial" w:cs="Arial"/>
          <w:color w:val="000000" w:themeColor="text1"/>
          <w:kern w:val="24"/>
          <w:sz w:val="24"/>
          <w:szCs w:val="24"/>
        </w:rPr>
        <w:t xml:space="preserve"> (DIN 00001623) is a Management &amp;</w:t>
      </w:r>
      <w:r>
        <w:rPr>
          <w:rFonts w:ascii="Arial" w:eastAsia="Verdana" w:hAnsi="Arial" w:cs="Arial"/>
          <w:color w:val="000000" w:themeColor="text1"/>
          <w:kern w:val="24"/>
          <w:sz w:val="24"/>
          <w:szCs w:val="24"/>
        </w:rPr>
        <w:t xml:space="preserve"> </w:t>
      </w:r>
      <w:r w:rsidRPr="00DE31A8">
        <w:rPr>
          <w:rFonts w:ascii="Arial" w:eastAsia="Verdana" w:hAnsi="Arial" w:cs="Arial"/>
          <w:color w:val="000000" w:themeColor="text1"/>
          <w:kern w:val="24"/>
          <w:sz w:val="24"/>
          <w:szCs w:val="24"/>
        </w:rPr>
        <w:t>Technology graduate from the University of Pennsylvania (UPenn) in the USA.</w:t>
      </w:r>
    </w:p>
    <w:p w14:paraId="30033E28" w14:textId="63706BF4" w:rsidR="00DE31A8" w:rsidRDefault="00DE31A8" w:rsidP="004D184B">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 xml:space="preserve">Nikhil R. </w:t>
      </w:r>
      <w:proofErr w:type="spellStart"/>
      <w:r w:rsidRPr="00DE31A8">
        <w:rPr>
          <w:rFonts w:ascii="Arial" w:eastAsia="Verdana" w:hAnsi="Arial" w:cs="Arial"/>
          <w:b/>
          <w:bCs/>
          <w:color w:val="000000" w:themeColor="text1"/>
          <w:kern w:val="24"/>
          <w:sz w:val="24"/>
          <w:szCs w:val="24"/>
        </w:rPr>
        <w:t>Meswani</w:t>
      </w:r>
      <w:proofErr w:type="spellEnd"/>
      <w:r>
        <w:rPr>
          <w:rFonts w:ascii="Arial" w:eastAsia="Verdana" w:hAnsi="Arial" w:cs="Arial"/>
          <w:b/>
          <w:bCs/>
          <w:color w:val="000000" w:themeColor="text1"/>
          <w:kern w:val="24"/>
          <w:sz w:val="24"/>
          <w:szCs w:val="24"/>
        </w:rPr>
        <w:t>:</w:t>
      </w:r>
      <w:r w:rsidRPr="00DE31A8">
        <w:t xml:space="preserve"> </w:t>
      </w:r>
      <w:r w:rsidRPr="00DE31A8">
        <w:rPr>
          <w:rFonts w:ascii="Arial" w:eastAsia="Verdana" w:hAnsi="Arial" w:cs="Arial"/>
          <w:color w:val="000000" w:themeColor="text1"/>
          <w:kern w:val="24"/>
          <w:sz w:val="24"/>
          <w:szCs w:val="24"/>
        </w:rPr>
        <w:t xml:space="preserve">Nikhil </w:t>
      </w:r>
      <w:proofErr w:type="spellStart"/>
      <w:r w:rsidRPr="00DE31A8">
        <w:rPr>
          <w:rFonts w:ascii="Arial" w:eastAsia="Verdana" w:hAnsi="Arial" w:cs="Arial"/>
          <w:color w:val="000000" w:themeColor="text1"/>
          <w:kern w:val="24"/>
          <w:sz w:val="24"/>
          <w:szCs w:val="24"/>
        </w:rPr>
        <w:t>Meswani</w:t>
      </w:r>
      <w:proofErr w:type="spellEnd"/>
      <w:r w:rsidRPr="00DE31A8">
        <w:rPr>
          <w:rFonts w:ascii="Arial" w:eastAsia="Verdana" w:hAnsi="Arial" w:cs="Arial"/>
          <w:color w:val="000000" w:themeColor="text1"/>
          <w:kern w:val="24"/>
          <w:sz w:val="24"/>
          <w:szCs w:val="24"/>
        </w:rPr>
        <w:t xml:space="preserve"> is an Executive Director on the Board of Reliance. A chemical engineer from the University Institute of Chemical Technology (UICT) Mumbai, he joined Reliance in 1986. </w:t>
      </w:r>
    </w:p>
    <w:p w14:paraId="6AEA6593" w14:textId="537CE29D" w:rsidR="00DE31A8" w:rsidRDefault="00DE31A8" w:rsidP="004D184B">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P.M.S. Prasad</w:t>
      </w:r>
      <w:r>
        <w:rPr>
          <w:rFonts w:ascii="Arial" w:eastAsia="Verdana" w:hAnsi="Arial" w:cs="Arial"/>
          <w:b/>
          <w:bCs/>
          <w:color w:val="000000" w:themeColor="text1"/>
          <w:kern w:val="24"/>
          <w:sz w:val="24"/>
          <w:szCs w:val="24"/>
        </w:rPr>
        <w:t xml:space="preserve">: </w:t>
      </w:r>
      <w:r w:rsidRPr="00DE31A8">
        <w:rPr>
          <w:rFonts w:ascii="Arial" w:eastAsia="Verdana" w:hAnsi="Arial" w:cs="Arial"/>
          <w:color w:val="000000" w:themeColor="text1"/>
          <w:kern w:val="24"/>
          <w:sz w:val="24"/>
          <w:szCs w:val="24"/>
        </w:rPr>
        <w:t xml:space="preserve">PMS Prasad is an Executive Director at Reliance and one of the longest serving </w:t>
      </w:r>
      <w:r w:rsidRPr="00DE31A8">
        <w:rPr>
          <w:rFonts w:ascii="Arial" w:eastAsia="Verdana" w:hAnsi="Arial" w:cs="Arial"/>
          <w:color w:val="000000" w:themeColor="text1"/>
          <w:kern w:val="24"/>
          <w:sz w:val="24"/>
          <w:szCs w:val="24"/>
        </w:rPr>
        <w:lastRenderedPageBreak/>
        <w:t>members on the Board and the company.</w:t>
      </w:r>
    </w:p>
    <w:p w14:paraId="790E8FDA" w14:textId="392B7713" w:rsidR="00DE31A8" w:rsidRPr="00DE31A8" w:rsidRDefault="00DE31A8" w:rsidP="004D184B">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P.K. Kapil</w:t>
      </w:r>
      <w:r>
        <w:rPr>
          <w:rFonts w:ascii="Arial" w:eastAsia="Verdana" w:hAnsi="Arial" w:cs="Arial"/>
          <w:b/>
          <w:bCs/>
          <w:color w:val="000000" w:themeColor="text1"/>
          <w:kern w:val="24"/>
          <w:sz w:val="24"/>
          <w:szCs w:val="24"/>
        </w:rPr>
        <w:t xml:space="preserve">: </w:t>
      </w:r>
      <w:r w:rsidRPr="00DE31A8">
        <w:rPr>
          <w:rFonts w:ascii="Arial" w:eastAsia="Verdana" w:hAnsi="Arial" w:cs="Arial"/>
          <w:color w:val="000000" w:themeColor="text1"/>
          <w:kern w:val="24"/>
          <w:sz w:val="24"/>
          <w:szCs w:val="24"/>
        </w:rPr>
        <w:t>PK Kapil is an Executive Director on the Board of Reliance. With experience spanning four decades, he is a driving force in the HSE, Technology, Reliability and Operations of all manufacturing sites.</w:t>
      </w:r>
    </w:p>
    <w:p w14:paraId="5775CBC5" w14:textId="795A278B" w:rsidR="00DE31A8" w:rsidRPr="00DE31A8" w:rsidRDefault="00F42DBE" w:rsidP="004D184B">
      <w:pPr>
        <w:spacing w:line="360" w:lineRule="auto"/>
        <w:jc w:val="both"/>
        <w:rPr>
          <w:rFonts w:ascii="Arial" w:eastAsia="Verdana" w:hAnsi="Arial" w:cs="Arial"/>
          <w:b/>
          <w:bCs/>
          <w:color w:val="000000" w:themeColor="text1"/>
          <w:kern w:val="24"/>
          <w:sz w:val="24"/>
          <w:szCs w:val="24"/>
        </w:rPr>
      </w:pPr>
      <w:r w:rsidRPr="00F42DBE">
        <w:rPr>
          <w:rFonts w:ascii="Arial" w:eastAsia="Verdana" w:hAnsi="Arial" w:cs="Arial"/>
          <w:b/>
          <w:bCs/>
          <w:color w:val="000000" w:themeColor="text1"/>
          <w:kern w:val="24"/>
          <w:sz w:val="24"/>
          <w:szCs w:val="24"/>
        </w:rPr>
        <w:t xml:space="preserve">R.A. </w:t>
      </w:r>
      <w:proofErr w:type="spellStart"/>
      <w:r w:rsidRPr="00F42DBE">
        <w:rPr>
          <w:rFonts w:ascii="Arial" w:eastAsia="Verdana" w:hAnsi="Arial" w:cs="Arial"/>
          <w:b/>
          <w:bCs/>
          <w:color w:val="000000" w:themeColor="text1"/>
          <w:kern w:val="24"/>
          <w:sz w:val="24"/>
          <w:szCs w:val="24"/>
        </w:rPr>
        <w:t>Mashelkar</w:t>
      </w:r>
      <w:proofErr w:type="spellEnd"/>
      <w:r>
        <w:rPr>
          <w:rFonts w:ascii="Arial" w:eastAsia="Verdana" w:hAnsi="Arial" w:cs="Arial"/>
          <w:b/>
          <w:bCs/>
          <w:color w:val="000000" w:themeColor="text1"/>
          <w:kern w:val="24"/>
          <w:sz w:val="24"/>
          <w:szCs w:val="24"/>
        </w:rPr>
        <w:t xml:space="preserve">: </w:t>
      </w:r>
      <w:r w:rsidRPr="00F42DBE">
        <w:rPr>
          <w:rFonts w:ascii="Arial" w:eastAsia="Verdana" w:hAnsi="Arial" w:cs="Arial"/>
          <w:color w:val="000000" w:themeColor="text1"/>
          <w:kern w:val="24"/>
          <w:sz w:val="24"/>
          <w:szCs w:val="24"/>
        </w:rPr>
        <w:t>R</w:t>
      </w:r>
      <w:r w:rsidR="009B2A94">
        <w:rPr>
          <w:rFonts w:ascii="Arial" w:eastAsia="Verdana" w:hAnsi="Arial" w:cs="Arial"/>
          <w:color w:val="000000" w:themeColor="text1"/>
          <w:kern w:val="24"/>
          <w:sz w:val="24"/>
          <w:szCs w:val="24"/>
        </w:rPr>
        <w:t>.</w:t>
      </w:r>
      <w:r w:rsidRPr="00F42DBE">
        <w:rPr>
          <w:rFonts w:ascii="Arial" w:eastAsia="Verdana" w:hAnsi="Arial" w:cs="Arial"/>
          <w:color w:val="000000" w:themeColor="text1"/>
          <w:kern w:val="24"/>
          <w:sz w:val="24"/>
          <w:szCs w:val="24"/>
        </w:rPr>
        <w:t>A</w:t>
      </w:r>
      <w:r w:rsidR="009B2A94">
        <w:rPr>
          <w:rFonts w:ascii="Arial" w:eastAsia="Verdana" w:hAnsi="Arial" w:cs="Arial"/>
          <w:color w:val="000000" w:themeColor="text1"/>
          <w:kern w:val="24"/>
          <w:sz w:val="24"/>
          <w:szCs w:val="24"/>
        </w:rPr>
        <w:t>.</w:t>
      </w:r>
      <w:r w:rsidRPr="00F42DBE">
        <w:rPr>
          <w:rFonts w:ascii="Arial" w:eastAsia="Verdana" w:hAnsi="Arial" w:cs="Arial"/>
          <w:color w:val="000000" w:themeColor="text1"/>
          <w:kern w:val="24"/>
          <w:sz w:val="24"/>
          <w:szCs w:val="24"/>
        </w:rPr>
        <w:t xml:space="preserve"> </w:t>
      </w:r>
      <w:proofErr w:type="spellStart"/>
      <w:r w:rsidRPr="00F42DBE">
        <w:rPr>
          <w:rFonts w:ascii="Arial" w:eastAsia="Verdana" w:hAnsi="Arial" w:cs="Arial"/>
          <w:color w:val="000000" w:themeColor="text1"/>
          <w:kern w:val="24"/>
          <w:sz w:val="24"/>
          <w:szCs w:val="24"/>
        </w:rPr>
        <w:t>Mashelkar</w:t>
      </w:r>
      <w:proofErr w:type="spellEnd"/>
      <w:r w:rsidRPr="00F42DBE">
        <w:rPr>
          <w:rFonts w:ascii="Arial" w:eastAsia="Verdana" w:hAnsi="Arial" w:cs="Arial"/>
          <w:color w:val="000000" w:themeColor="text1"/>
          <w:kern w:val="24"/>
          <w:sz w:val="24"/>
          <w:szCs w:val="24"/>
        </w:rPr>
        <w:t xml:space="preserve"> is an independent Director on the Board of Reliance. An eminent scientist and champion of the Innovation Movement in India, he is the Chairman of Reliance Innovation Council.</w:t>
      </w:r>
    </w:p>
    <w:p w14:paraId="5A5A3CBF" w14:textId="0B794E04" w:rsidR="00984D26" w:rsidRDefault="00F42DBE" w:rsidP="004D184B">
      <w:pPr>
        <w:pStyle w:val="BodyText"/>
        <w:spacing w:line="360" w:lineRule="auto"/>
        <w:jc w:val="both"/>
        <w:rPr>
          <w:rFonts w:eastAsia="Verdana"/>
          <w:color w:val="000000" w:themeColor="text1"/>
          <w:kern w:val="24"/>
          <w:lang w:val="en-IN"/>
        </w:rPr>
      </w:pPr>
      <w:r w:rsidRPr="00F42DBE">
        <w:rPr>
          <w:rFonts w:eastAsia="Verdana"/>
          <w:b/>
          <w:bCs/>
          <w:color w:val="000000" w:themeColor="text1"/>
          <w:kern w:val="24"/>
          <w:lang w:val="en-IN"/>
        </w:rPr>
        <w:t xml:space="preserve">Adil </w:t>
      </w:r>
      <w:proofErr w:type="spellStart"/>
      <w:r w:rsidRPr="00F42DBE">
        <w:rPr>
          <w:rFonts w:eastAsia="Verdana"/>
          <w:b/>
          <w:bCs/>
          <w:color w:val="000000" w:themeColor="text1"/>
          <w:kern w:val="24"/>
          <w:lang w:val="en-IN"/>
        </w:rPr>
        <w:t>Zainulbhai</w:t>
      </w:r>
      <w:proofErr w:type="spellEnd"/>
      <w:r>
        <w:rPr>
          <w:rFonts w:eastAsia="Verdana"/>
          <w:b/>
          <w:bCs/>
          <w:color w:val="000000" w:themeColor="text1"/>
          <w:kern w:val="24"/>
          <w:lang w:val="en-IN"/>
        </w:rPr>
        <w:t xml:space="preserve">: </w:t>
      </w:r>
      <w:r w:rsidRPr="00F42DBE">
        <w:rPr>
          <w:rFonts w:eastAsia="Verdana"/>
          <w:color w:val="000000" w:themeColor="text1"/>
          <w:kern w:val="24"/>
          <w:lang w:val="en-IN"/>
        </w:rPr>
        <w:t xml:space="preserve">Adil </w:t>
      </w:r>
      <w:proofErr w:type="spellStart"/>
      <w:r w:rsidRPr="00F42DBE">
        <w:rPr>
          <w:rFonts w:eastAsia="Verdana"/>
          <w:color w:val="000000" w:themeColor="text1"/>
          <w:kern w:val="24"/>
          <w:lang w:val="en-IN"/>
        </w:rPr>
        <w:t>Zainulbhai</w:t>
      </w:r>
      <w:proofErr w:type="spellEnd"/>
      <w:r w:rsidRPr="00F42DBE">
        <w:rPr>
          <w:rFonts w:eastAsia="Verdana"/>
          <w:color w:val="000000" w:themeColor="text1"/>
          <w:kern w:val="24"/>
          <w:lang w:val="en-IN"/>
        </w:rPr>
        <w:t xml:space="preserve"> is an independent Director on the Board of Reliance. One of the world’s foremost consultants, he is a mechanical engineering graduate from IIT and holds an MBA from Harvard.</w:t>
      </w:r>
    </w:p>
    <w:p w14:paraId="47B2A52D" w14:textId="77777777" w:rsidR="00F42DBE" w:rsidRPr="00F42DBE" w:rsidRDefault="00F42DBE" w:rsidP="00F42DBE">
      <w:pPr>
        <w:pStyle w:val="BodyText"/>
        <w:spacing w:line="360" w:lineRule="auto"/>
        <w:rPr>
          <w:rFonts w:eastAsia="Verdana"/>
          <w:b/>
          <w:bCs/>
          <w:color w:val="000000" w:themeColor="text1"/>
          <w:kern w:val="24"/>
          <w:lang w:val="en-IN"/>
        </w:rPr>
      </w:pPr>
    </w:p>
    <w:p w14:paraId="76555BD0" w14:textId="278ED05D" w:rsidR="00984D26" w:rsidRDefault="00F42DBE" w:rsidP="004D184B">
      <w:pPr>
        <w:pStyle w:val="BodyText"/>
        <w:spacing w:line="360" w:lineRule="auto"/>
        <w:jc w:val="both"/>
        <w:rPr>
          <w:rFonts w:eastAsia="Verdana"/>
          <w:color w:val="000000" w:themeColor="text1"/>
          <w:kern w:val="24"/>
          <w:lang w:val="en-IN"/>
        </w:rPr>
      </w:pPr>
      <w:proofErr w:type="spellStart"/>
      <w:r w:rsidRPr="00F42DBE">
        <w:rPr>
          <w:rFonts w:eastAsia="Verdana"/>
          <w:b/>
          <w:bCs/>
          <w:color w:val="000000" w:themeColor="text1"/>
          <w:kern w:val="24"/>
          <w:lang w:val="en-IN"/>
        </w:rPr>
        <w:t>Mansingh</w:t>
      </w:r>
      <w:proofErr w:type="spellEnd"/>
      <w:r w:rsidRPr="00F42DBE">
        <w:rPr>
          <w:rFonts w:eastAsia="Verdana"/>
          <w:b/>
          <w:bCs/>
          <w:color w:val="000000" w:themeColor="text1"/>
          <w:kern w:val="24"/>
          <w:lang w:val="en-IN"/>
        </w:rPr>
        <w:t xml:space="preserve"> L. Bhakta</w:t>
      </w:r>
      <w:r>
        <w:rPr>
          <w:rFonts w:eastAsia="Verdana"/>
          <w:b/>
          <w:bCs/>
          <w:color w:val="000000" w:themeColor="text1"/>
          <w:kern w:val="24"/>
          <w:lang w:val="en-IN"/>
        </w:rPr>
        <w:t xml:space="preserve">: </w:t>
      </w:r>
      <w:proofErr w:type="spellStart"/>
      <w:r w:rsidRPr="00F42DBE">
        <w:rPr>
          <w:rFonts w:eastAsia="Verdana"/>
          <w:color w:val="000000" w:themeColor="text1"/>
          <w:kern w:val="24"/>
          <w:lang w:val="en-IN"/>
        </w:rPr>
        <w:t>Mansingh</w:t>
      </w:r>
      <w:proofErr w:type="spellEnd"/>
      <w:r w:rsidRPr="00F42DBE">
        <w:rPr>
          <w:rFonts w:eastAsia="Verdana"/>
          <w:color w:val="000000" w:themeColor="text1"/>
          <w:kern w:val="24"/>
          <w:lang w:val="en-IN"/>
        </w:rPr>
        <w:t xml:space="preserve"> Bhakta is an independent Director on the Board of Reliance. An advocate par excellence, he has almost six decades of experience.</w:t>
      </w:r>
    </w:p>
    <w:p w14:paraId="2CDC528C" w14:textId="77777777" w:rsidR="00F42DBE" w:rsidRPr="00F42DBE" w:rsidRDefault="00F42DBE" w:rsidP="004D184B">
      <w:pPr>
        <w:pStyle w:val="BodyText"/>
        <w:spacing w:line="360" w:lineRule="auto"/>
        <w:jc w:val="both"/>
        <w:rPr>
          <w:rFonts w:eastAsia="Verdana"/>
          <w:color w:val="000000" w:themeColor="text1"/>
          <w:kern w:val="24"/>
          <w:lang w:val="en-IN"/>
        </w:rPr>
      </w:pPr>
    </w:p>
    <w:p w14:paraId="5B74DB65" w14:textId="40E32582" w:rsidR="00984D26" w:rsidRDefault="00F42DBE" w:rsidP="004D184B">
      <w:pPr>
        <w:pStyle w:val="BodyText"/>
        <w:spacing w:line="360" w:lineRule="auto"/>
        <w:jc w:val="both"/>
        <w:rPr>
          <w:rFonts w:eastAsia="Verdana"/>
          <w:color w:val="000000" w:themeColor="text1"/>
          <w:kern w:val="24"/>
          <w:lang w:val="en-IN"/>
        </w:rPr>
      </w:pPr>
      <w:r w:rsidRPr="00F42DBE">
        <w:rPr>
          <w:rFonts w:eastAsia="Verdana"/>
          <w:b/>
          <w:bCs/>
          <w:color w:val="000000" w:themeColor="text1"/>
          <w:kern w:val="24"/>
          <w:lang w:val="en-IN"/>
        </w:rPr>
        <w:t>Dipak C. Jain</w:t>
      </w:r>
      <w:r>
        <w:rPr>
          <w:rFonts w:eastAsia="Verdana"/>
          <w:b/>
          <w:bCs/>
          <w:color w:val="000000" w:themeColor="text1"/>
          <w:kern w:val="24"/>
          <w:lang w:val="en-IN"/>
        </w:rPr>
        <w:t xml:space="preserve">: </w:t>
      </w:r>
      <w:r w:rsidRPr="00F42DBE">
        <w:rPr>
          <w:rFonts w:eastAsia="Verdana"/>
          <w:color w:val="000000" w:themeColor="text1"/>
          <w:kern w:val="24"/>
          <w:lang w:val="en-IN"/>
        </w:rPr>
        <w:t>Dipak Jain is an independent Director on the Board of Reliance. One of the world’s top educationalists, he is a former Dean of Kellogg School of Management and INSEAD.</w:t>
      </w:r>
    </w:p>
    <w:p w14:paraId="6522C431" w14:textId="01CD6F16" w:rsidR="00F42DBE" w:rsidRDefault="00F42DBE" w:rsidP="004D184B">
      <w:pPr>
        <w:pStyle w:val="BodyText"/>
        <w:spacing w:line="360" w:lineRule="auto"/>
        <w:jc w:val="both"/>
        <w:rPr>
          <w:rFonts w:eastAsia="Verdana"/>
          <w:color w:val="000000" w:themeColor="text1"/>
          <w:kern w:val="24"/>
          <w:lang w:val="en-IN"/>
        </w:rPr>
      </w:pPr>
    </w:p>
    <w:p w14:paraId="1536D12D" w14:textId="4BBD082D" w:rsidR="00984D26" w:rsidRDefault="00F42DBE" w:rsidP="004D184B">
      <w:pPr>
        <w:pStyle w:val="BodyText"/>
        <w:spacing w:line="360" w:lineRule="auto"/>
        <w:jc w:val="both"/>
        <w:rPr>
          <w:rFonts w:eastAsia="Verdana"/>
          <w:color w:val="000000" w:themeColor="text1"/>
          <w:kern w:val="24"/>
          <w:lang w:val="en-IN"/>
        </w:rPr>
      </w:pPr>
      <w:r w:rsidRPr="00F42DBE">
        <w:rPr>
          <w:rFonts w:eastAsia="Verdana"/>
          <w:b/>
          <w:bCs/>
          <w:color w:val="000000" w:themeColor="text1"/>
          <w:kern w:val="24"/>
          <w:lang w:val="en-IN"/>
        </w:rPr>
        <w:t xml:space="preserve">Dharam </w:t>
      </w:r>
      <w:proofErr w:type="spellStart"/>
      <w:r w:rsidRPr="00F42DBE">
        <w:rPr>
          <w:rFonts w:eastAsia="Verdana"/>
          <w:b/>
          <w:bCs/>
          <w:color w:val="000000" w:themeColor="text1"/>
          <w:kern w:val="24"/>
          <w:lang w:val="en-IN"/>
        </w:rPr>
        <w:t>Vir</w:t>
      </w:r>
      <w:proofErr w:type="spellEnd"/>
      <w:r w:rsidRPr="00F42DBE">
        <w:rPr>
          <w:rFonts w:eastAsia="Verdana"/>
          <w:b/>
          <w:bCs/>
          <w:color w:val="000000" w:themeColor="text1"/>
          <w:kern w:val="24"/>
          <w:lang w:val="en-IN"/>
        </w:rPr>
        <w:t xml:space="preserve"> </w:t>
      </w:r>
      <w:proofErr w:type="spellStart"/>
      <w:r w:rsidRPr="00F42DBE">
        <w:rPr>
          <w:rFonts w:eastAsia="Verdana"/>
          <w:b/>
          <w:bCs/>
          <w:color w:val="000000" w:themeColor="text1"/>
          <w:kern w:val="24"/>
          <w:lang w:val="en-IN"/>
        </w:rPr>
        <w:t>Kapur</w:t>
      </w:r>
      <w:proofErr w:type="spellEnd"/>
      <w:r>
        <w:rPr>
          <w:rFonts w:eastAsia="Verdana"/>
          <w:b/>
          <w:bCs/>
          <w:color w:val="000000" w:themeColor="text1"/>
          <w:kern w:val="24"/>
          <w:lang w:val="en-IN"/>
        </w:rPr>
        <w:t xml:space="preserve">: </w:t>
      </w:r>
      <w:r w:rsidRPr="00F42DBE">
        <w:rPr>
          <w:rFonts w:eastAsia="Verdana"/>
          <w:color w:val="000000" w:themeColor="text1"/>
          <w:kern w:val="24"/>
          <w:lang w:val="en-IN"/>
        </w:rPr>
        <w:t xml:space="preserve">Dharam </w:t>
      </w:r>
      <w:proofErr w:type="spellStart"/>
      <w:r w:rsidRPr="00F42DBE">
        <w:rPr>
          <w:rFonts w:eastAsia="Verdana"/>
          <w:color w:val="000000" w:themeColor="text1"/>
          <w:kern w:val="24"/>
          <w:lang w:val="en-IN"/>
        </w:rPr>
        <w:t>Vir</w:t>
      </w:r>
      <w:proofErr w:type="spellEnd"/>
      <w:r w:rsidRPr="00F42DBE">
        <w:rPr>
          <w:rFonts w:eastAsia="Verdana"/>
          <w:color w:val="000000" w:themeColor="text1"/>
          <w:kern w:val="24"/>
          <w:lang w:val="en-IN"/>
        </w:rPr>
        <w:t xml:space="preserve"> </w:t>
      </w:r>
      <w:proofErr w:type="spellStart"/>
      <w:r w:rsidRPr="00F42DBE">
        <w:rPr>
          <w:rFonts w:eastAsia="Verdana"/>
          <w:color w:val="000000" w:themeColor="text1"/>
          <w:kern w:val="24"/>
          <w:lang w:val="en-IN"/>
        </w:rPr>
        <w:t>Kapur</w:t>
      </w:r>
      <w:proofErr w:type="spellEnd"/>
      <w:r w:rsidRPr="00F42DBE">
        <w:rPr>
          <w:rFonts w:eastAsia="Verdana"/>
          <w:color w:val="000000" w:themeColor="text1"/>
          <w:kern w:val="24"/>
          <w:lang w:val="en-IN"/>
        </w:rPr>
        <w:t xml:space="preserve"> is an independent Director on the Board of Reliance. A technology, industrial </w:t>
      </w:r>
      <w:r w:rsidR="006B261A" w:rsidRPr="00F42DBE">
        <w:rPr>
          <w:rFonts w:eastAsia="Verdana"/>
          <w:color w:val="000000" w:themeColor="text1"/>
          <w:kern w:val="24"/>
          <w:lang w:val="en-IN"/>
        </w:rPr>
        <w:t>development,</w:t>
      </w:r>
      <w:r w:rsidRPr="00F42DBE">
        <w:rPr>
          <w:rFonts w:eastAsia="Verdana"/>
          <w:color w:val="000000" w:themeColor="text1"/>
          <w:kern w:val="24"/>
          <w:lang w:val="en-IN"/>
        </w:rPr>
        <w:t xml:space="preserve"> and project implementation expert, he has a long and illustrious career in the Indian government.</w:t>
      </w:r>
    </w:p>
    <w:p w14:paraId="33B48526" w14:textId="77777777" w:rsidR="00F42DBE" w:rsidRDefault="00F42DBE" w:rsidP="004D184B">
      <w:pPr>
        <w:pStyle w:val="BodyText"/>
        <w:spacing w:line="360" w:lineRule="auto"/>
        <w:jc w:val="both"/>
        <w:rPr>
          <w:rFonts w:eastAsia="Verdana"/>
          <w:color w:val="000000" w:themeColor="text1"/>
          <w:kern w:val="24"/>
          <w:lang w:val="en-IN"/>
        </w:rPr>
      </w:pPr>
    </w:p>
    <w:p w14:paraId="3F4C06B1" w14:textId="77777777" w:rsidR="00376389" w:rsidRDefault="00376389" w:rsidP="004D184B">
      <w:pPr>
        <w:pStyle w:val="BodyText"/>
        <w:spacing w:line="360" w:lineRule="auto"/>
        <w:jc w:val="both"/>
        <w:rPr>
          <w:rFonts w:eastAsia="Verdana"/>
          <w:b/>
          <w:bCs/>
          <w:color w:val="000000" w:themeColor="text1"/>
          <w:kern w:val="24"/>
          <w:lang w:val="en-IN"/>
        </w:rPr>
      </w:pPr>
    </w:p>
    <w:p w14:paraId="2DA2C817" w14:textId="5C302D70" w:rsidR="00F42DBE" w:rsidRPr="00F42DBE" w:rsidRDefault="00F42DBE" w:rsidP="004D184B">
      <w:pPr>
        <w:pStyle w:val="BodyText"/>
        <w:spacing w:line="360" w:lineRule="auto"/>
        <w:jc w:val="both"/>
        <w:rPr>
          <w:rFonts w:eastAsia="Verdana"/>
          <w:color w:val="000000" w:themeColor="text1"/>
          <w:kern w:val="24"/>
          <w:lang w:val="en-IN"/>
        </w:rPr>
      </w:pPr>
      <w:r w:rsidRPr="00F42DBE">
        <w:rPr>
          <w:rFonts w:eastAsia="Verdana"/>
          <w:b/>
          <w:bCs/>
          <w:color w:val="000000" w:themeColor="text1"/>
          <w:kern w:val="24"/>
          <w:lang w:val="en-IN"/>
        </w:rPr>
        <w:t>Mahesh P. Modi</w:t>
      </w:r>
      <w:r>
        <w:rPr>
          <w:rFonts w:eastAsia="Verdana"/>
          <w:b/>
          <w:bCs/>
          <w:color w:val="000000" w:themeColor="text1"/>
          <w:kern w:val="24"/>
          <w:lang w:val="en-IN"/>
        </w:rPr>
        <w:t xml:space="preserve">: </w:t>
      </w:r>
      <w:r w:rsidRPr="00F42DBE">
        <w:rPr>
          <w:rFonts w:eastAsia="Verdana"/>
          <w:color w:val="000000" w:themeColor="text1"/>
          <w:kern w:val="24"/>
          <w:lang w:val="en-IN"/>
        </w:rPr>
        <w:t xml:space="preserve">Mahesh Modi is an independent Director on the Board of Reliance. He has in-depth management experience in the petrochemical, telecommunications, </w:t>
      </w:r>
      <w:r w:rsidR="006B261A" w:rsidRPr="00F42DBE">
        <w:rPr>
          <w:rFonts w:eastAsia="Verdana"/>
          <w:color w:val="000000" w:themeColor="text1"/>
          <w:kern w:val="24"/>
          <w:lang w:val="en-IN"/>
        </w:rPr>
        <w:t>energy,</w:t>
      </w:r>
      <w:r w:rsidRPr="00F42DBE">
        <w:rPr>
          <w:rFonts w:eastAsia="Verdana"/>
          <w:color w:val="000000" w:themeColor="text1"/>
          <w:kern w:val="24"/>
          <w:lang w:val="en-IN"/>
        </w:rPr>
        <w:t xml:space="preserve"> and insurance industries.</w:t>
      </w:r>
    </w:p>
    <w:p w14:paraId="1191A3F3" w14:textId="6850372D" w:rsidR="00F42DBE" w:rsidRDefault="00F42DBE" w:rsidP="004D184B">
      <w:pPr>
        <w:pStyle w:val="BodyText"/>
        <w:spacing w:line="360" w:lineRule="auto"/>
        <w:jc w:val="both"/>
        <w:rPr>
          <w:rFonts w:eastAsia="Verdana"/>
          <w:b/>
          <w:bCs/>
          <w:color w:val="000000" w:themeColor="text1"/>
          <w:kern w:val="24"/>
          <w:lang w:val="en-IN"/>
        </w:rPr>
      </w:pPr>
    </w:p>
    <w:p w14:paraId="6861AB16" w14:textId="7447325A" w:rsidR="00F42DBE" w:rsidRDefault="00F42DBE" w:rsidP="004D184B">
      <w:pPr>
        <w:pStyle w:val="BodyText"/>
        <w:spacing w:line="360" w:lineRule="auto"/>
        <w:jc w:val="both"/>
        <w:rPr>
          <w:rFonts w:eastAsia="Verdana"/>
          <w:color w:val="000000" w:themeColor="text1"/>
          <w:kern w:val="24"/>
          <w:lang w:val="en-IN"/>
        </w:rPr>
      </w:pPr>
      <w:r w:rsidRPr="00F42DBE">
        <w:rPr>
          <w:rFonts w:eastAsia="Verdana"/>
          <w:b/>
          <w:bCs/>
          <w:color w:val="000000" w:themeColor="text1"/>
          <w:kern w:val="24"/>
          <w:lang w:val="en-IN"/>
        </w:rPr>
        <w:t>Yogendra P. Trivedi</w:t>
      </w:r>
      <w:r>
        <w:rPr>
          <w:rFonts w:eastAsia="Verdana"/>
          <w:b/>
          <w:bCs/>
          <w:color w:val="000000" w:themeColor="text1"/>
          <w:kern w:val="24"/>
          <w:lang w:val="en-IN"/>
        </w:rPr>
        <w:t xml:space="preserve">: </w:t>
      </w:r>
      <w:r w:rsidRPr="00F42DBE">
        <w:rPr>
          <w:rFonts w:eastAsia="Verdana"/>
          <w:color w:val="000000" w:themeColor="text1"/>
          <w:kern w:val="24"/>
          <w:lang w:val="en-IN"/>
        </w:rPr>
        <w:t>Yogendra Trivedi is an independent Director on the Board of Reliance. He is an expert in the fields of economics, politics, education, sports, and social and professional services.</w:t>
      </w:r>
    </w:p>
    <w:p w14:paraId="6A638A6C" w14:textId="07C24873" w:rsidR="00F42DBE" w:rsidRDefault="00F42DBE" w:rsidP="004D184B">
      <w:pPr>
        <w:pStyle w:val="BodyText"/>
        <w:spacing w:line="360" w:lineRule="auto"/>
        <w:jc w:val="both"/>
        <w:rPr>
          <w:rFonts w:eastAsia="Verdana"/>
          <w:color w:val="000000" w:themeColor="text1"/>
          <w:kern w:val="24"/>
          <w:lang w:val="en-IN"/>
        </w:rPr>
      </w:pPr>
    </w:p>
    <w:p w14:paraId="436216E1" w14:textId="5EE3A5D2" w:rsidR="00F42DBE" w:rsidRDefault="00F42DBE" w:rsidP="004D184B">
      <w:pPr>
        <w:pStyle w:val="BodyText"/>
        <w:spacing w:line="360" w:lineRule="auto"/>
        <w:jc w:val="both"/>
        <w:rPr>
          <w:rFonts w:eastAsia="Verdana"/>
          <w:b/>
          <w:bCs/>
          <w:color w:val="000000" w:themeColor="text1"/>
          <w:kern w:val="24"/>
          <w:lang w:val="en-IN"/>
        </w:rPr>
      </w:pPr>
      <w:r w:rsidRPr="00F42DBE">
        <w:rPr>
          <w:rFonts w:eastAsia="Verdana"/>
          <w:b/>
          <w:bCs/>
          <w:color w:val="000000" w:themeColor="text1"/>
          <w:kern w:val="24"/>
          <w:lang w:val="en-IN"/>
        </w:rPr>
        <w:t xml:space="preserve">Ashok </w:t>
      </w:r>
      <w:proofErr w:type="spellStart"/>
      <w:r w:rsidRPr="00F42DBE">
        <w:rPr>
          <w:rFonts w:eastAsia="Verdana"/>
          <w:b/>
          <w:bCs/>
          <w:color w:val="000000" w:themeColor="text1"/>
          <w:kern w:val="24"/>
          <w:lang w:val="en-IN"/>
        </w:rPr>
        <w:t>Misra</w:t>
      </w:r>
      <w:proofErr w:type="spellEnd"/>
      <w:r>
        <w:rPr>
          <w:rFonts w:eastAsia="Verdana"/>
          <w:b/>
          <w:bCs/>
          <w:color w:val="000000" w:themeColor="text1"/>
          <w:kern w:val="24"/>
          <w:lang w:val="en-IN"/>
        </w:rPr>
        <w:t>:</w:t>
      </w:r>
      <w:r w:rsidRPr="00F42DBE">
        <w:t xml:space="preserve"> </w:t>
      </w:r>
      <w:r w:rsidRPr="00F42DBE">
        <w:rPr>
          <w:rFonts w:eastAsia="Verdana"/>
          <w:color w:val="000000" w:themeColor="text1"/>
          <w:kern w:val="24"/>
          <w:lang w:val="en-IN"/>
        </w:rPr>
        <w:t xml:space="preserve">Ashok </w:t>
      </w:r>
      <w:proofErr w:type="spellStart"/>
      <w:r w:rsidRPr="00F42DBE">
        <w:rPr>
          <w:rFonts w:eastAsia="Verdana"/>
          <w:color w:val="000000" w:themeColor="text1"/>
          <w:kern w:val="24"/>
          <w:lang w:val="en-IN"/>
        </w:rPr>
        <w:t>Misra</w:t>
      </w:r>
      <w:proofErr w:type="spellEnd"/>
      <w:r w:rsidRPr="00F42DBE">
        <w:rPr>
          <w:rFonts w:eastAsia="Verdana"/>
          <w:color w:val="000000" w:themeColor="text1"/>
          <w:kern w:val="24"/>
          <w:lang w:val="en-IN"/>
        </w:rPr>
        <w:t xml:space="preserve"> is an independent Director on the Board of Reliance. An IIT Director from 2000-2008, </w:t>
      </w:r>
      <w:proofErr w:type="spellStart"/>
      <w:r w:rsidRPr="00F42DBE">
        <w:rPr>
          <w:rFonts w:eastAsia="Verdana"/>
          <w:color w:val="000000" w:themeColor="text1"/>
          <w:kern w:val="24"/>
          <w:lang w:val="en-IN"/>
        </w:rPr>
        <w:t>Misra</w:t>
      </w:r>
      <w:proofErr w:type="spellEnd"/>
      <w:r w:rsidRPr="00F42DBE">
        <w:rPr>
          <w:rFonts w:eastAsia="Verdana"/>
          <w:color w:val="000000" w:themeColor="text1"/>
          <w:kern w:val="24"/>
          <w:lang w:val="en-IN"/>
        </w:rPr>
        <w:t xml:space="preserve"> was the driving force behind its transformation into a leading research and development institute.</w:t>
      </w:r>
      <w:r>
        <w:rPr>
          <w:rFonts w:eastAsia="Verdana"/>
          <w:b/>
          <w:bCs/>
          <w:color w:val="000000" w:themeColor="text1"/>
          <w:kern w:val="24"/>
          <w:lang w:val="en-IN"/>
        </w:rPr>
        <w:t xml:space="preserve"> </w:t>
      </w:r>
    </w:p>
    <w:p w14:paraId="644FC80B" w14:textId="77777777" w:rsidR="006B261A" w:rsidRDefault="006B261A" w:rsidP="00F42DBE">
      <w:pPr>
        <w:pStyle w:val="BodyText"/>
        <w:spacing w:line="360" w:lineRule="auto"/>
        <w:rPr>
          <w:rFonts w:eastAsia="Verdana"/>
          <w:b/>
          <w:bCs/>
          <w:color w:val="000000" w:themeColor="text1"/>
          <w:kern w:val="24"/>
          <w:lang w:val="en-IN"/>
        </w:rPr>
        <w:sectPr w:rsidR="006B261A" w:rsidSect="0037638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3" w:space="708"/>
          <w:docGrid w:linePitch="360"/>
        </w:sectPr>
      </w:pPr>
    </w:p>
    <w:p w14:paraId="0130A3C6" w14:textId="549526D0" w:rsidR="00884E69" w:rsidRDefault="00884E69" w:rsidP="00AF0610">
      <w:pPr>
        <w:pStyle w:val="BodyText"/>
        <w:spacing w:line="360" w:lineRule="auto"/>
        <w:rPr>
          <w:rFonts w:ascii="Verdana" w:hAnsi="Verdana"/>
          <w:b/>
          <w:color w:val="000000" w:themeColor="text1"/>
        </w:rPr>
      </w:pPr>
    </w:p>
    <w:p w14:paraId="78FED546" w14:textId="0B9E7C75" w:rsidR="0003629E" w:rsidRDefault="0003629E" w:rsidP="00AF0610">
      <w:pPr>
        <w:pStyle w:val="BodyText"/>
        <w:spacing w:line="360" w:lineRule="auto"/>
        <w:rPr>
          <w:rFonts w:ascii="Verdana" w:hAnsi="Verdana"/>
          <w:b/>
          <w:color w:val="000000" w:themeColor="text1"/>
        </w:rPr>
      </w:pPr>
    </w:p>
    <w:p w14:paraId="5A195218" w14:textId="186F4866" w:rsidR="001211F4" w:rsidRDefault="001211F4" w:rsidP="00AF0610">
      <w:pPr>
        <w:pStyle w:val="BodyText"/>
        <w:spacing w:line="360" w:lineRule="auto"/>
        <w:rPr>
          <w:rFonts w:ascii="Verdana" w:hAnsi="Verdana"/>
          <w:b/>
          <w:color w:val="000000" w:themeColor="text1"/>
        </w:rPr>
      </w:pPr>
    </w:p>
    <w:p w14:paraId="3FBCCA83" w14:textId="77777777" w:rsidR="006B261A" w:rsidRDefault="006B261A" w:rsidP="00477C5A">
      <w:pPr>
        <w:pStyle w:val="BodyText"/>
        <w:spacing w:line="360" w:lineRule="auto"/>
        <w:ind w:left="720"/>
        <w:rPr>
          <w:rFonts w:ascii="Verdana" w:eastAsia="Verdana" w:hAnsi="Verdana"/>
          <w:b/>
          <w:bCs/>
          <w:color w:val="000000" w:themeColor="text1"/>
          <w:kern w:val="24"/>
          <w:sz w:val="20"/>
          <w:szCs w:val="20"/>
          <w:lang w:val="en-IN"/>
        </w:rPr>
      </w:pPr>
    </w:p>
    <w:p w14:paraId="6630A21E" w14:textId="1E911AC5" w:rsidR="00477C5A" w:rsidRPr="00AF0610" w:rsidRDefault="00477C5A" w:rsidP="00477C5A">
      <w:pPr>
        <w:pStyle w:val="BodyText"/>
        <w:spacing w:line="360" w:lineRule="auto"/>
        <w:ind w:left="720"/>
        <w:rPr>
          <w:rFonts w:ascii="Verdana" w:eastAsia="Verdana" w:hAnsi="Verdana"/>
          <w:b/>
          <w:bCs/>
          <w:color w:val="000000" w:themeColor="text1"/>
          <w:kern w:val="24"/>
          <w:sz w:val="20"/>
          <w:szCs w:val="20"/>
          <w:lang w:val="en-IN"/>
        </w:rPr>
        <w:sectPr w:rsidR="00477C5A" w:rsidRPr="00AF0610"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3921567" w14:textId="77777777" w:rsidR="00477C5A" w:rsidRDefault="00477C5A" w:rsidP="00477C5A">
      <w:pPr>
        <w:spacing w:line="360" w:lineRule="auto"/>
        <w:jc w:val="both"/>
        <w:rPr>
          <w:rFonts w:ascii="Verdana" w:hAnsi="Verdana" w:cs="Arial"/>
          <w:b/>
          <w:bCs/>
          <w:sz w:val="20"/>
          <w:szCs w:val="20"/>
        </w:rPr>
      </w:pPr>
      <w:bookmarkStart w:id="3" w:name="_Hlk82606483"/>
      <w:bookmarkEnd w:id="2"/>
      <w:r>
        <w:rPr>
          <w:rFonts w:ascii="Verdana" w:hAnsi="Verdana" w:cs="Arial"/>
          <w:b/>
          <w:bCs/>
          <w:sz w:val="20"/>
          <w:szCs w:val="20"/>
        </w:rPr>
        <w:t>1.3</w:t>
      </w:r>
      <w:r>
        <w:rPr>
          <w:rFonts w:ascii="Verdana" w:hAnsi="Verdana" w:cs="Arial"/>
          <w:b/>
          <w:bCs/>
          <w:sz w:val="20"/>
          <w:szCs w:val="20"/>
        </w:rPr>
        <w:tab/>
      </w:r>
      <w:r w:rsidRPr="00E270BC">
        <w:rPr>
          <w:rFonts w:ascii="Verdana" w:hAnsi="Verdana" w:cs="Arial"/>
          <w:b/>
          <w:bCs/>
          <w:sz w:val="20"/>
          <w:szCs w:val="20"/>
        </w:rPr>
        <w:t>Brief Project Summary</w:t>
      </w:r>
      <w:r>
        <w:rPr>
          <w:rFonts w:ascii="Verdana" w:hAnsi="Verdana" w:cs="Arial"/>
          <w:b/>
          <w:bCs/>
          <w:sz w:val="20"/>
          <w:szCs w:val="20"/>
        </w:rPr>
        <w:t>:</w:t>
      </w:r>
    </w:p>
    <w:p w14:paraId="0C8B7BB3" w14:textId="34682072" w:rsidR="005B086A" w:rsidRDefault="006601A8" w:rsidP="006601A8">
      <w:pPr>
        <w:spacing w:line="360" w:lineRule="auto"/>
        <w:jc w:val="both"/>
        <w:rPr>
          <w:rFonts w:ascii="Arial" w:hAnsi="Arial" w:cs="Arial"/>
          <w:sz w:val="24"/>
          <w:szCs w:val="24"/>
        </w:rPr>
      </w:pPr>
      <w:r>
        <w:rPr>
          <w:rFonts w:ascii="Arial" w:hAnsi="Arial" w:cs="Arial"/>
          <w:sz w:val="24"/>
          <w:szCs w:val="24"/>
        </w:rPr>
        <w:t xml:space="preserve">The client intends to establish </w:t>
      </w:r>
      <w:r w:rsidR="005B086A">
        <w:rPr>
          <w:rFonts w:ascii="Arial" w:hAnsi="Arial" w:cs="Arial"/>
          <w:sz w:val="24"/>
          <w:szCs w:val="24"/>
        </w:rPr>
        <w:t xml:space="preserve">a manufacturing facility or the production of vinyl ester resin to cater the potential demand in domestic market as well as export sales in neighbouring regions. To assess this opportunity the </w:t>
      </w:r>
      <w:r w:rsidR="00EB1E2D">
        <w:rPr>
          <w:rFonts w:ascii="Arial" w:hAnsi="Arial" w:cs="Arial"/>
          <w:sz w:val="24"/>
          <w:szCs w:val="24"/>
        </w:rPr>
        <w:t>client</w:t>
      </w:r>
      <w:r w:rsidR="005B086A">
        <w:rPr>
          <w:rFonts w:ascii="Arial" w:hAnsi="Arial" w:cs="Arial"/>
          <w:sz w:val="24"/>
          <w:szCs w:val="24"/>
        </w:rPr>
        <w:t xml:space="preserve"> has thus requested TechSci Research for </w:t>
      </w:r>
      <w:r w:rsidR="00EB1E2D">
        <w:rPr>
          <w:rFonts w:ascii="Arial" w:hAnsi="Arial" w:cs="Arial"/>
          <w:sz w:val="24"/>
          <w:szCs w:val="24"/>
        </w:rPr>
        <w:t>undertaking</w:t>
      </w:r>
      <w:r w:rsidR="005B086A">
        <w:rPr>
          <w:rFonts w:ascii="Arial" w:hAnsi="Arial" w:cs="Arial"/>
          <w:sz w:val="24"/>
          <w:szCs w:val="24"/>
        </w:rPr>
        <w:t xml:space="preserve"> feasibility study covering the following datapoints:</w:t>
      </w:r>
    </w:p>
    <w:p w14:paraId="33E4EEE1" w14:textId="19840964" w:rsidR="00B46B4C" w:rsidRDefault="005B086A" w:rsidP="005B086A">
      <w:pPr>
        <w:pStyle w:val="ListParagraph"/>
        <w:numPr>
          <w:ilvl w:val="0"/>
          <w:numId w:val="31"/>
        </w:numPr>
        <w:spacing w:line="360" w:lineRule="auto"/>
        <w:jc w:val="both"/>
        <w:rPr>
          <w:sz w:val="24"/>
          <w:szCs w:val="24"/>
        </w:rPr>
      </w:pPr>
      <w:r>
        <w:rPr>
          <w:sz w:val="24"/>
          <w:szCs w:val="24"/>
        </w:rPr>
        <w:t xml:space="preserve">Market </w:t>
      </w:r>
      <w:r w:rsidR="0048315B">
        <w:rPr>
          <w:sz w:val="24"/>
          <w:szCs w:val="24"/>
        </w:rPr>
        <w:t>Analysis and Forecast 2015 – 2030F (By Application, By Type, By Sales Channel)</w:t>
      </w:r>
    </w:p>
    <w:p w14:paraId="4CD8DBF0" w14:textId="77E76527" w:rsidR="0048315B" w:rsidRDefault="0048315B" w:rsidP="005B086A">
      <w:pPr>
        <w:pStyle w:val="ListParagraph"/>
        <w:numPr>
          <w:ilvl w:val="0"/>
          <w:numId w:val="31"/>
        </w:numPr>
        <w:spacing w:line="360" w:lineRule="auto"/>
        <w:jc w:val="both"/>
        <w:rPr>
          <w:sz w:val="24"/>
          <w:szCs w:val="24"/>
        </w:rPr>
      </w:pPr>
      <w:r>
        <w:rPr>
          <w:sz w:val="24"/>
          <w:szCs w:val="24"/>
        </w:rPr>
        <w:t>Regions – Asia Pacific, Europe, North America, South America, Middle East &amp; Africa.</w:t>
      </w:r>
    </w:p>
    <w:p w14:paraId="4F621819" w14:textId="77777777" w:rsidR="00EB1E2D" w:rsidRDefault="0048315B" w:rsidP="005B086A">
      <w:pPr>
        <w:pStyle w:val="ListParagraph"/>
        <w:numPr>
          <w:ilvl w:val="0"/>
          <w:numId w:val="31"/>
        </w:numPr>
        <w:spacing w:line="360" w:lineRule="auto"/>
        <w:jc w:val="both"/>
        <w:rPr>
          <w:sz w:val="24"/>
          <w:szCs w:val="24"/>
        </w:rPr>
      </w:pPr>
      <w:r>
        <w:rPr>
          <w:sz w:val="24"/>
          <w:szCs w:val="24"/>
        </w:rPr>
        <w:t>Customer Analysis</w:t>
      </w:r>
    </w:p>
    <w:p w14:paraId="1C42A754" w14:textId="3A75942C" w:rsidR="00EB1E2D" w:rsidRPr="00EB1E2D" w:rsidRDefault="0048315B" w:rsidP="00EB1E2D">
      <w:pPr>
        <w:pStyle w:val="ListParagraph"/>
        <w:numPr>
          <w:ilvl w:val="0"/>
          <w:numId w:val="31"/>
        </w:numPr>
        <w:spacing w:line="360" w:lineRule="auto"/>
        <w:jc w:val="both"/>
        <w:rPr>
          <w:sz w:val="24"/>
          <w:szCs w:val="24"/>
        </w:rPr>
      </w:pPr>
      <w:r>
        <w:rPr>
          <w:sz w:val="24"/>
          <w:szCs w:val="24"/>
        </w:rPr>
        <w:t>Production Process</w:t>
      </w:r>
      <w:r w:rsidR="00EB1E2D">
        <w:rPr>
          <w:sz w:val="24"/>
          <w:szCs w:val="24"/>
        </w:rPr>
        <w:t xml:space="preserve"> Overview, Technology Evaluation and Cost Tear Analysis by Component. </w:t>
      </w:r>
    </w:p>
    <w:p w14:paraId="6418156E" w14:textId="5434A6A8" w:rsidR="0048315B" w:rsidRDefault="00EB1E2D" w:rsidP="005B086A">
      <w:pPr>
        <w:pStyle w:val="ListParagraph"/>
        <w:numPr>
          <w:ilvl w:val="0"/>
          <w:numId w:val="31"/>
        </w:numPr>
        <w:spacing w:line="360" w:lineRule="auto"/>
        <w:jc w:val="both"/>
        <w:rPr>
          <w:sz w:val="24"/>
          <w:szCs w:val="24"/>
        </w:rPr>
      </w:pPr>
      <w:r>
        <w:rPr>
          <w:sz w:val="24"/>
          <w:szCs w:val="24"/>
        </w:rPr>
        <w:t xml:space="preserve">Project </w:t>
      </w:r>
      <w:r w:rsidR="0048315B">
        <w:rPr>
          <w:sz w:val="24"/>
          <w:szCs w:val="24"/>
        </w:rPr>
        <w:t>Economic Evaluation</w:t>
      </w:r>
    </w:p>
    <w:p w14:paraId="5851C345" w14:textId="77777777" w:rsidR="00EB1E2D" w:rsidRDefault="00EB1E2D" w:rsidP="00EB1E2D">
      <w:pPr>
        <w:pStyle w:val="ListParagraph"/>
        <w:numPr>
          <w:ilvl w:val="0"/>
          <w:numId w:val="31"/>
        </w:numPr>
        <w:spacing w:line="360" w:lineRule="auto"/>
        <w:rPr>
          <w:sz w:val="24"/>
          <w:szCs w:val="24"/>
        </w:rPr>
      </w:pPr>
      <w:r>
        <w:rPr>
          <w:sz w:val="24"/>
          <w:szCs w:val="24"/>
        </w:rPr>
        <w:t>Strategic Recommendations</w:t>
      </w:r>
    </w:p>
    <w:p w14:paraId="11A63B54" w14:textId="004E5FD8" w:rsidR="00EB1E2D" w:rsidRPr="005B086A" w:rsidRDefault="00EB1E2D" w:rsidP="00EB1E2D">
      <w:pPr>
        <w:pStyle w:val="ListParagraph"/>
        <w:numPr>
          <w:ilvl w:val="0"/>
          <w:numId w:val="31"/>
        </w:numPr>
        <w:spacing w:line="360" w:lineRule="auto"/>
        <w:rPr>
          <w:sz w:val="24"/>
          <w:szCs w:val="24"/>
        </w:rPr>
      </w:pPr>
      <w:r>
        <w:rPr>
          <w:sz w:val="24"/>
          <w:szCs w:val="24"/>
        </w:rPr>
        <w:t>Other Value-Added Data such as carbon footprint overview, Pricing Analysis, Market Trends and Development.</w:t>
      </w:r>
      <w:r>
        <w:rPr>
          <w:sz w:val="24"/>
          <w:szCs w:val="24"/>
        </w:rPr>
        <w:br/>
      </w:r>
    </w:p>
    <w:p w14:paraId="764BF99D" w14:textId="0FBADC94" w:rsidR="00477C5A" w:rsidRDefault="00477C5A" w:rsidP="00F56843">
      <w:pPr>
        <w:spacing w:line="360" w:lineRule="auto"/>
        <w:jc w:val="both"/>
        <w:rPr>
          <w:rFonts w:ascii="Arial" w:hAnsi="Arial" w:cs="Arial"/>
          <w:sz w:val="24"/>
          <w:szCs w:val="24"/>
        </w:rPr>
      </w:pPr>
      <w:r w:rsidRPr="00182ED2">
        <w:rPr>
          <w:rFonts w:ascii="Arial" w:hAnsi="Arial" w:cs="Arial"/>
          <w:sz w:val="24"/>
          <w:szCs w:val="24"/>
        </w:rPr>
        <w:t>Vinyl ester resins (VERs) are high-performance unsaturated resins derived by the addition reaction of various epoxide resins with unsaturated carboxylic acids. These resins have been classified under unsaturated polyester resins</w:t>
      </w:r>
      <w:r>
        <w:rPr>
          <w:rFonts w:ascii="Arial" w:hAnsi="Arial" w:cs="Arial"/>
          <w:sz w:val="24"/>
          <w:szCs w:val="24"/>
        </w:rPr>
        <w:t xml:space="preserve"> &amp; comes with different grades such as </w:t>
      </w:r>
      <w:r w:rsidRPr="00182ED2">
        <w:rPr>
          <w:rFonts w:ascii="Arial" w:hAnsi="Arial" w:cs="Arial"/>
          <w:sz w:val="24"/>
          <w:szCs w:val="24"/>
        </w:rPr>
        <w:t>Bisphenol</w:t>
      </w:r>
      <w:r w:rsidRPr="00DB6B8E">
        <w:rPr>
          <w:rFonts w:ascii="Arial" w:hAnsi="Arial" w:cs="Arial"/>
          <w:sz w:val="24"/>
          <w:szCs w:val="24"/>
        </w:rPr>
        <w:t>-A Epoxy Resin</w:t>
      </w:r>
      <w:r w:rsidRPr="00182ED2">
        <w:rPr>
          <w:rFonts w:ascii="Arial" w:hAnsi="Arial" w:cs="Arial"/>
          <w:sz w:val="24"/>
          <w:szCs w:val="24"/>
        </w:rPr>
        <w:t xml:space="preserve">, </w:t>
      </w:r>
      <w:r w:rsidRPr="00DB6B8E">
        <w:rPr>
          <w:rFonts w:ascii="Arial" w:hAnsi="Arial" w:cs="Arial"/>
          <w:sz w:val="24"/>
          <w:szCs w:val="24"/>
        </w:rPr>
        <w:t>Low styrene Monomer Bisphenol-A</w:t>
      </w:r>
      <w:r>
        <w:rPr>
          <w:rFonts w:ascii="Arial" w:hAnsi="Arial" w:cs="Arial"/>
          <w:sz w:val="24"/>
          <w:szCs w:val="24"/>
        </w:rPr>
        <w:t xml:space="preserve"> Resin</w:t>
      </w:r>
      <w:r w:rsidRPr="00182ED2">
        <w:rPr>
          <w:rFonts w:ascii="Arial" w:hAnsi="Arial" w:cs="Arial"/>
          <w:sz w:val="24"/>
          <w:szCs w:val="24"/>
        </w:rPr>
        <w:t xml:space="preserve">, </w:t>
      </w:r>
      <w:proofErr w:type="spellStart"/>
      <w:r w:rsidRPr="00DB6B8E">
        <w:rPr>
          <w:rFonts w:ascii="Arial" w:hAnsi="Arial" w:cs="Arial"/>
          <w:sz w:val="24"/>
          <w:szCs w:val="24"/>
        </w:rPr>
        <w:t>Novolac</w:t>
      </w:r>
      <w:proofErr w:type="spellEnd"/>
      <w:r w:rsidRPr="00DB6B8E">
        <w:rPr>
          <w:rFonts w:ascii="Arial" w:hAnsi="Arial" w:cs="Arial"/>
          <w:sz w:val="24"/>
          <w:szCs w:val="24"/>
        </w:rPr>
        <w:t xml:space="preserve"> Based Epoxy Resin</w:t>
      </w:r>
      <w:r>
        <w:rPr>
          <w:rFonts w:ascii="Arial" w:hAnsi="Arial" w:cs="Arial"/>
          <w:sz w:val="24"/>
          <w:szCs w:val="24"/>
        </w:rPr>
        <w:t xml:space="preserve">, </w:t>
      </w:r>
      <w:r w:rsidRPr="00DB6B8E">
        <w:rPr>
          <w:rFonts w:ascii="Arial" w:hAnsi="Arial" w:cs="Arial"/>
          <w:sz w:val="24"/>
          <w:szCs w:val="24"/>
        </w:rPr>
        <w:t xml:space="preserve">Brominated Epoxy </w:t>
      </w:r>
      <w:r>
        <w:rPr>
          <w:rFonts w:ascii="Arial" w:hAnsi="Arial" w:cs="Arial"/>
          <w:sz w:val="24"/>
          <w:szCs w:val="24"/>
        </w:rPr>
        <w:t>R</w:t>
      </w:r>
      <w:r w:rsidRPr="00DB6B8E">
        <w:rPr>
          <w:rFonts w:ascii="Arial" w:hAnsi="Arial" w:cs="Arial"/>
          <w:sz w:val="24"/>
          <w:szCs w:val="24"/>
        </w:rPr>
        <w:t>esin,</w:t>
      </w:r>
      <w:r w:rsidRPr="00182ED2">
        <w:rPr>
          <w:rFonts w:ascii="Arial" w:hAnsi="Arial" w:cs="Arial"/>
          <w:sz w:val="24"/>
          <w:szCs w:val="24"/>
        </w:rPr>
        <w:t xml:space="preserve"> and multifunctional epoxy resins</w:t>
      </w:r>
      <w:proofErr w:type="gramStart"/>
      <w:r>
        <w:rPr>
          <w:rFonts w:ascii="Arial" w:hAnsi="Arial" w:cs="Arial"/>
          <w:sz w:val="24"/>
          <w:szCs w:val="24"/>
        </w:rPr>
        <w:t xml:space="preserve">.  </w:t>
      </w:r>
      <w:proofErr w:type="gramEnd"/>
    </w:p>
    <w:p w14:paraId="5BB3FD23" w14:textId="77777777" w:rsidR="00477C5A" w:rsidRDefault="00477C5A" w:rsidP="00477C5A">
      <w:pPr>
        <w:spacing w:line="360" w:lineRule="auto"/>
        <w:jc w:val="both"/>
        <w:rPr>
          <w:rFonts w:ascii="Arial" w:hAnsi="Arial" w:cs="Arial"/>
          <w:sz w:val="24"/>
          <w:szCs w:val="24"/>
        </w:rPr>
      </w:pPr>
      <w:r>
        <w:rPr>
          <w:rFonts w:ascii="Arial" w:hAnsi="Arial" w:cs="Arial"/>
          <w:sz w:val="24"/>
          <w:szCs w:val="24"/>
        </w:rPr>
        <w:t xml:space="preserve">Vinyl ester resin </w:t>
      </w:r>
      <w:r w:rsidRPr="00601F80">
        <w:rPr>
          <w:rFonts w:ascii="Arial" w:hAnsi="Arial" w:cs="Arial"/>
          <w:sz w:val="24"/>
          <w:szCs w:val="24"/>
        </w:rPr>
        <w:t>are easy to manufacture</w:t>
      </w:r>
      <w:r>
        <w:rPr>
          <w:rFonts w:ascii="Arial" w:hAnsi="Arial" w:cs="Arial"/>
          <w:sz w:val="24"/>
          <w:szCs w:val="24"/>
        </w:rPr>
        <w:t xml:space="preserve"> as process is simple and all raw materials are available</w:t>
      </w:r>
      <w:proofErr w:type="gramStart"/>
      <w:r>
        <w:rPr>
          <w:rFonts w:ascii="Arial" w:hAnsi="Arial" w:cs="Arial"/>
          <w:sz w:val="24"/>
          <w:szCs w:val="24"/>
        </w:rPr>
        <w:t xml:space="preserve">. </w:t>
      </w:r>
      <w:r w:rsidRPr="00601F80">
        <w:rPr>
          <w:rFonts w:ascii="Arial" w:hAnsi="Arial" w:cs="Arial"/>
          <w:sz w:val="24"/>
          <w:szCs w:val="24"/>
        </w:rPr>
        <w:t xml:space="preserve"> </w:t>
      </w:r>
      <w:proofErr w:type="gramEnd"/>
      <w:r w:rsidRPr="00732EC7">
        <w:rPr>
          <w:rFonts w:ascii="Arial" w:hAnsi="Arial" w:cs="Arial"/>
          <w:sz w:val="24"/>
          <w:szCs w:val="24"/>
        </w:rPr>
        <w:t xml:space="preserve">Backward integration into raw materials such as </w:t>
      </w:r>
      <w:r>
        <w:rPr>
          <w:rFonts w:ascii="Arial" w:hAnsi="Arial" w:cs="Arial"/>
          <w:sz w:val="24"/>
          <w:szCs w:val="24"/>
        </w:rPr>
        <w:t>Epoxy Resin, Styrene and Methacrylic Acid will a</w:t>
      </w:r>
      <w:r w:rsidRPr="00732EC7">
        <w:rPr>
          <w:rFonts w:ascii="Arial" w:hAnsi="Arial" w:cs="Arial"/>
          <w:sz w:val="24"/>
          <w:szCs w:val="24"/>
        </w:rPr>
        <w:t xml:space="preserve">llow consistent supply and competitive pricing of </w:t>
      </w:r>
      <w:r>
        <w:rPr>
          <w:rFonts w:ascii="Arial" w:hAnsi="Arial" w:cs="Arial"/>
          <w:sz w:val="24"/>
          <w:szCs w:val="24"/>
        </w:rPr>
        <w:t>vinyl ester resin</w:t>
      </w:r>
      <w:r w:rsidRPr="00732EC7">
        <w:rPr>
          <w:rFonts w:ascii="Arial" w:hAnsi="Arial" w:cs="Arial"/>
          <w:sz w:val="24"/>
          <w:szCs w:val="24"/>
        </w:rPr>
        <w:t>.</w:t>
      </w:r>
    </w:p>
    <w:p w14:paraId="2EC7B664" w14:textId="77777777" w:rsidR="006B261A" w:rsidRDefault="006B261A" w:rsidP="006B261A">
      <w:pPr>
        <w:pStyle w:val="BodyText"/>
        <w:rPr>
          <w:rFonts w:ascii="Verdana" w:hAnsi="Verdana"/>
          <w:b/>
          <w:color w:val="000000" w:themeColor="text1"/>
        </w:rPr>
      </w:pPr>
    </w:p>
    <w:p w14:paraId="05B18BAC" w14:textId="2F6810B0" w:rsidR="00477C5A" w:rsidRDefault="00477C5A" w:rsidP="00477C5A">
      <w:pPr>
        <w:spacing w:line="360" w:lineRule="auto"/>
        <w:jc w:val="both"/>
      </w:pPr>
      <w:r>
        <w:rPr>
          <w:rFonts w:ascii="Verdana" w:hAnsi="Verdana" w:cs="Arial"/>
          <w:b/>
          <w:bCs/>
          <w:sz w:val="20"/>
          <w:szCs w:val="20"/>
        </w:rPr>
        <w:t>1.4</w:t>
      </w:r>
      <w:r>
        <w:rPr>
          <w:rFonts w:ascii="Verdana" w:hAnsi="Verdana" w:cs="Arial"/>
          <w:b/>
          <w:bCs/>
          <w:sz w:val="20"/>
          <w:szCs w:val="20"/>
        </w:rPr>
        <w:tab/>
        <w:t>Key Highlights of the projects</w:t>
      </w:r>
    </w:p>
    <w:p w14:paraId="7477944E" w14:textId="38A7EC84" w:rsidR="00477C5A" w:rsidRPr="00AA2E1A" w:rsidRDefault="00477C5A" w:rsidP="00477C5A">
      <w:pPr>
        <w:spacing w:line="360" w:lineRule="auto"/>
        <w:jc w:val="both"/>
        <w:rPr>
          <w:rFonts w:ascii="Arial" w:hAnsi="Arial" w:cs="Arial"/>
          <w:sz w:val="24"/>
          <w:szCs w:val="24"/>
        </w:rPr>
      </w:pPr>
      <w:r w:rsidRPr="00F61C25">
        <w:rPr>
          <w:rFonts w:ascii="Arial" w:hAnsi="Arial" w:cs="Arial"/>
          <w:sz w:val="24"/>
          <w:szCs w:val="24"/>
        </w:rPr>
        <w:t>Reliance Industries Limited</w:t>
      </w:r>
      <w:r>
        <w:rPr>
          <w:rFonts w:ascii="Arial" w:hAnsi="Arial" w:cs="Arial"/>
          <w:sz w:val="24"/>
          <w:szCs w:val="24"/>
        </w:rPr>
        <w:t xml:space="preserve"> (RIL)</w:t>
      </w:r>
      <w:r w:rsidRPr="00F61C25">
        <w:rPr>
          <w:rFonts w:ascii="Arial" w:hAnsi="Arial" w:cs="Arial"/>
          <w:sz w:val="24"/>
          <w:szCs w:val="24"/>
        </w:rPr>
        <w:t xml:space="preserve"> proposes to enter Vinyl Ester </w:t>
      </w:r>
      <w:r>
        <w:rPr>
          <w:rFonts w:ascii="Arial" w:hAnsi="Arial" w:cs="Arial"/>
          <w:sz w:val="24"/>
          <w:szCs w:val="24"/>
        </w:rPr>
        <w:t>R</w:t>
      </w:r>
      <w:r w:rsidRPr="00F61C25">
        <w:rPr>
          <w:rFonts w:ascii="Arial" w:hAnsi="Arial" w:cs="Arial"/>
          <w:sz w:val="24"/>
          <w:szCs w:val="24"/>
        </w:rPr>
        <w:t>esin business.</w:t>
      </w:r>
      <w:r>
        <w:rPr>
          <w:rFonts w:ascii="Arial" w:hAnsi="Arial" w:cs="Arial"/>
          <w:sz w:val="24"/>
          <w:szCs w:val="24"/>
        </w:rPr>
        <w:t xml:space="preserve"> </w:t>
      </w:r>
      <w:r w:rsidRPr="00F61C25">
        <w:rPr>
          <w:rFonts w:ascii="Arial" w:hAnsi="Arial" w:cs="Arial"/>
          <w:sz w:val="24"/>
          <w:szCs w:val="24"/>
        </w:rPr>
        <w:t xml:space="preserve">With the increasing demand </w:t>
      </w:r>
      <w:r>
        <w:rPr>
          <w:rFonts w:ascii="Arial" w:hAnsi="Arial" w:cs="Arial"/>
          <w:sz w:val="24"/>
          <w:szCs w:val="24"/>
        </w:rPr>
        <w:t>within</w:t>
      </w:r>
      <w:r w:rsidRPr="00F61C25">
        <w:rPr>
          <w:rFonts w:ascii="Arial" w:hAnsi="Arial" w:cs="Arial"/>
          <w:sz w:val="24"/>
          <w:szCs w:val="24"/>
        </w:rPr>
        <w:t xml:space="preserve"> India and across the globe, there is </w:t>
      </w:r>
      <w:r>
        <w:rPr>
          <w:rFonts w:ascii="Arial" w:hAnsi="Arial" w:cs="Arial"/>
          <w:sz w:val="24"/>
          <w:szCs w:val="24"/>
        </w:rPr>
        <w:t>a great opportunity to enter in this</w:t>
      </w:r>
      <w:r w:rsidRPr="00F61C25">
        <w:rPr>
          <w:rFonts w:ascii="Arial" w:hAnsi="Arial" w:cs="Arial"/>
          <w:sz w:val="24"/>
          <w:szCs w:val="24"/>
        </w:rPr>
        <w:t xml:space="preserve"> manufacturing </w:t>
      </w:r>
      <w:r>
        <w:rPr>
          <w:rFonts w:ascii="Arial" w:hAnsi="Arial" w:cs="Arial"/>
          <w:sz w:val="24"/>
          <w:szCs w:val="24"/>
        </w:rPr>
        <w:t>business</w:t>
      </w:r>
      <w:r w:rsidRPr="00F61C25">
        <w:rPr>
          <w:rFonts w:ascii="Arial" w:hAnsi="Arial" w:cs="Arial"/>
          <w:sz w:val="24"/>
          <w:szCs w:val="24"/>
        </w:rPr>
        <w:t>.</w:t>
      </w:r>
      <w:r>
        <w:rPr>
          <w:rFonts w:ascii="Arial" w:hAnsi="Arial" w:cs="Arial"/>
          <w:sz w:val="24"/>
          <w:szCs w:val="24"/>
        </w:rPr>
        <w:t xml:space="preserve"> </w:t>
      </w:r>
      <w:r w:rsidR="00A03ADD" w:rsidRPr="00A03ADD">
        <w:rPr>
          <w:rFonts w:ascii="Arial" w:hAnsi="Arial" w:cs="Arial"/>
          <w:sz w:val="24"/>
          <w:szCs w:val="24"/>
        </w:rPr>
        <w:t>The company’s total production capacity of PE, PP and PVC is 2.3, 2.9 and 0.7 million MT per annum, respectively as of 2019.</w:t>
      </w:r>
      <w:r w:rsidRPr="00AA2E1A">
        <w:rPr>
          <w:rFonts w:ascii="Arial" w:hAnsi="Arial" w:cs="Arial"/>
          <w:sz w:val="24"/>
          <w:szCs w:val="24"/>
        </w:rPr>
        <w:t xml:space="preserve">Success for the </w:t>
      </w:r>
      <w:r>
        <w:rPr>
          <w:rFonts w:ascii="Arial" w:hAnsi="Arial" w:cs="Arial"/>
          <w:sz w:val="24"/>
          <w:szCs w:val="24"/>
        </w:rPr>
        <w:t xml:space="preserve">greenfield </w:t>
      </w:r>
      <w:r w:rsidRPr="00AA2E1A">
        <w:rPr>
          <w:rFonts w:ascii="Arial" w:hAnsi="Arial" w:cs="Arial"/>
          <w:sz w:val="24"/>
          <w:szCs w:val="24"/>
        </w:rPr>
        <w:t xml:space="preserve">project </w:t>
      </w:r>
      <w:r>
        <w:rPr>
          <w:rFonts w:ascii="Arial" w:hAnsi="Arial" w:cs="Arial"/>
          <w:sz w:val="24"/>
          <w:szCs w:val="24"/>
        </w:rPr>
        <w:t>is mainly due to</w:t>
      </w:r>
      <w:r w:rsidRPr="00AA2E1A">
        <w:rPr>
          <w:rFonts w:ascii="Arial" w:hAnsi="Arial" w:cs="Arial"/>
          <w:sz w:val="24"/>
          <w:szCs w:val="24"/>
        </w:rPr>
        <w:t>:</w:t>
      </w:r>
    </w:p>
    <w:p w14:paraId="2A815D03" w14:textId="1D6D0DDF" w:rsidR="00477C5A" w:rsidRPr="00AA2E1A" w:rsidRDefault="00477C5A" w:rsidP="00F14E20">
      <w:pPr>
        <w:pStyle w:val="ListParagraph"/>
        <w:widowControl/>
        <w:numPr>
          <w:ilvl w:val="0"/>
          <w:numId w:val="18"/>
        </w:numPr>
        <w:autoSpaceDE/>
        <w:autoSpaceDN/>
        <w:spacing w:after="160" w:line="360" w:lineRule="auto"/>
        <w:contextualSpacing/>
        <w:jc w:val="both"/>
        <w:rPr>
          <w:sz w:val="24"/>
          <w:szCs w:val="24"/>
        </w:rPr>
      </w:pPr>
      <w:r w:rsidRPr="00AA2E1A">
        <w:rPr>
          <w:sz w:val="24"/>
          <w:szCs w:val="24"/>
        </w:rPr>
        <w:lastRenderedPageBreak/>
        <w:t>Cost Competitiveness</w:t>
      </w:r>
      <w:r>
        <w:rPr>
          <w:sz w:val="24"/>
          <w:szCs w:val="24"/>
        </w:rPr>
        <w:t xml:space="preserve"> against all major companies operating in the market</w:t>
      </w:r>
    </w:p>
    <w:p w14:paraId="3FDA0C7D" w14:textId="6B0D4047" w:rsidR="00477C5A" w:rsidRPr="00AA2E1A" w:rsidRDefault="00477C5A" w:rsidP="00F14E20">
      <w:pPr>
        <w:pStyle w:val="ListParagraph"/>
        <w:widowControl/>
        <w:numPr>
          <w:ilvl w:val="0"/>
          <w:numId w:val="18"/>
        </w:numPr>
        <w:autoSpaceDE/>
        <w:autoSpaceDN/>
        <w:spacing w:after="160" w:line="360" w:lineRule="auto"/>
        <w:contextualSpacing/>
        <w:jc w:val="both"/>
        <w:rPr>
          <w:sz w:val="24"/>
          <w:szCs w:val="24"/>
        </w:rPr>
      </w:pPr>
      <w:r>
        <w:rPr>
          <w:sz w:val="24"/>
          <w:szCs w:val="24"/>
        </w:rPr>
        <w:t xml:space="preserve">Early Adaptation of 5G Technology </w:t>
      </w:r>
      <w:r w:rsidR="00CF60F6">
        <w:rPr>
          <w:sz w:val="24"/>
          <w:szCs w:val="24"/>
        </w:rPr>
        <w:t>by telecom sector</w:t>
      </w:r>
    </w:p>
    <w:p w14:paraId="2B1DED6E" w14:textId="7667CEDD" w:rsidR="00477C5A" w:rsidRPr="00383BFD" w:rsidRDefault="00477C5A" w:rsidP="00F14E20">
      <w:pPr>
        <w:pStyle w:val="ListParagraph"/>
        <w:widowControl/>
        <w:numPr>
          <w:ilvl w:val="0"/>
          <w:numId w:val="18"/>
        </w:numPr>
        <w:autoSpaceDE/>
        <w:autoSpaceDN/>
        <w:spacing w:after="160" w:line="360" w:lineRule="auto"/>
        <w:contextualSpacing/>
        <w:jc w:val="both"/>
        <w:rPr>
          <w:sz w:val="24"/>
          <w:szCs w:val="24"/>
        </w:rPr>
      </w:pPr>
      <w:r w:rsidRPr="00AA2E1A">
        <w:rPr>
          <w:sz w:val="24"/>
          <w:szCs w:val="24"/>
        </w:rPr>
        <w:t>India being the Top 10 preference for FDI Inflows in the country.</w:t>
      </w:r>
    </w:p>
    <w:p w14:paraId="362A5C85" w14:textId="0777E3DB" w:rsidR="00477C5A" w:rsidRPr="00AA2E1A" w:rsidRDefault="00477C5A" w:rsidP="00F14E20">
      <w:pPr>
        <w:pStyle w:val="ListParagraph"/>
        <w:widowControl/>
        <w:numPr>
          <w:ilvl w:val="0"/>
          <w:numId w:val="18"/>
        </w:numPr>
        <w:autoSpaceDE/>
        <w:autoSpaceDN/>
        <w:spacing w:after="160" w:line="360" w:lineRule="auto"/>
        <w:contextualSpacing/>
        <w:jc w:val="both"/>
        <w:rPr>
          <w:sz w:val="24"/>
          <w:szCs w:val="24"/>
        </w:rPr>
      </w:pPr>
      <w:r w:rsidRPr="00AA2E1A">
        <w:rPr>
          <w:sz w:val="24"/>
          <w:szCs w:val="24"/>
        </w:rPr>
        <w:t>India being the 4th largest producer of Chemicals</w:t>
      </w:r>
      <w:r>
        <w:rPr>
          <w:sz w:val="24"/>
          <w:szCs w:val="24"/>
        </w:rPr>
        <w:t xml:space="preserve"> </w:t>
      </w:r>
      <w:r w:rsidRPr="00AA2E1A">
        <w:rPr>
          <w:sz w:val="24"/>
          <w:szCs w:val="24"/>
        </w:rPr>
        <w:t>in Asia Pacific region.</w:t>
      </w:r>
    </w:p>
    <w:p w14:paraId="122C1FB4" w14:textId="7E5B5DA2" w:rsidR="00477C5A" w:rsidRPr="004102C9" w:rsidRDefault="00477C5A" w:rsidP="00F14E20">
      <w:pPr>
        <w:pStyle w:val="ListParagraph"/>
        <w:widowControl/>
        <w:numPr>
          <w:ilvl w:val="0"/>
          <w:numId w:val="18"/>
        </w:numPr>
        <w:autoSpaceDE/>
        <w:autoSpaceDN/>
        <w:spacing w:after="160" w:line="360" w:lineRule="auto"/>
        <w:contextualSpacing/>
        <w:jc w:val="both"/>
        <w:rPr>
          <w:sz w:val="24"/>
          <w:szCs w:val="24"/>
        </w:rPr>
      </w:pPr>
      <w:r w:rsidRPr="00AA2E1A">
        <w:rPr>
          <w:sz w:val="24"/>
          <w:szCs w:val="24"/>
        </w:rPr>
        <w:t>“</w:t>
      </w:r>
      <w:proofErr w:type="spellStart"/>
      <w:r w:rsidRPr="00AA2E1A">
        <w:rPr>
          <w:sz w:val="24"/>
          <w:szCs w:val="24"/>
        </w:rPr>
        <w:t>AatmaNirbhar</w:t>
      </w:r>
      <w:proofErr w:type="spellEnd"/>
      <w:r w:rsidRPr="00AA2E1A">
        <w:rPr>
          <w:sz w:val="24"/>
          <w:szCs w:val="24"/>
        </w:rPr>
        <w:t xml:space="preserve"> Bharat” and “Make in India” policies are </w:t>
      </w:r>
      <w:r w:rsidR="00A03ADD" w:rsidRPr="00A03ADD">
        <w:rPr>
          <w:sz w:val="24"/>
          <w:szCs w:val="24"/>
        </w:rPr>
        <w:t xml:space="preserve">further incentivizing </w:t>
      </w:r>
      <w:r w:rsidR="0008641D" w:rsidRPr="00A03ADD">
        <w:rPr>
          <w:sz w:val="24"/>
          <w:szCs w:val="24"/>
        </w:rPr>
        <w:t xml:space="preserve">domestic </w:t>
      </w:r>
      <w:r w:rsidR="0008641D" w:rsidRPr="00AA2E1A">
        <w:rPr>
          <w:sz w:val="24"/>
          <w:szCs w:val="24"/>
        </w:rPr>
        <w:t>manufacturer</w:t>
      </w:r>
      <w:r w:rsidRPr="00AA2E1A">
        <w:rPr>
          <w:sz w:val="24"/>
          <w:szCs w:val="24"/>
        </w:rPr>
        <w:t xml:space="preserve"> to come up with green field capacity.</w:t>
      </w:r>
    </w:p>
    <w:p w14:paraId="41C8F782" w14:textId="1727C8F4" w:rsidR="00477C5A" w:rsidRDefault="00A03ADD" w:rsidP="00477C5A">
      <w:pPr>
        <w:spacing w:line="360" w:lineRule="auto"/>
        <w:jc w:val="both"/>
        <w:rPr>
          <w:rFonts w:ascii="Arial" w:hAnsi="Arial" w:cs="Arial"/>
          <w:sz w:val="24"/>
          <w:szCs w:val="24"/>
        </w:rPr>
      </w:pPr>
      <w:r w:rsidRPr="00A03ADD">
        <w:rPr>
          <w:rFonts w:ascii="Arial" w:hAnsi="Arial" w:cs="Arial"/>
          <w:sz w:val="24"/>
          <w:szCs w:val="24"/>
        </w:rPr>
        <w:t>Demand for vinyl ester resin has been proposed to have double digit growth in India due to the robust growth in end user industries. India’s Fiberglass Reinforced Plastics (FRP) coating and lining Industry has been witnessing high growth numbers due to increasing inclination towards corrosion resistant products and other technological advancements</w:t>
      </w:r>
      <w:proofErr w:type="gramStart"/>
      <w:r w:rsidRPr="00A03ADD">
        <w:rPr>
          <w:rFonts w:ascii="Arial" w:hAnsi="Arial" w:cs="Arial"/>
          <w:sz w:val="24"/>
          <w:szCs w:val="24"/>
        </w:rPr>
        <w:t xml:space="preserve">.  </w:t>
      </w:r>
      <w:proofErr w:type="gramEnd"/>
      <w:r w:rsidRPr="00A03ADD">
        <w:rPr>
          <w:rFonts w:ascii="Arial" w:hAnsi="Arial" w:cs="Arial"/>
          <w:sz w:val="24"/>
          <w:szCs w:val="24"/>
        </w:rPr>
        <w:t>Vinyl ester resin is also finding its wide applications majorly in materials for pipe</w:t>
      </w:r>
      <w:r>
        <w:rPr>
          <w:rFonts w:ascii="Arial" w:hAnsi="Arial" w:cs="Arial"/>
          <w:sz w:val="24"/>
          <w:szCs w:val="24"/>
        </w:rPr>
        <w:t xml:space="preserve"> </w:t>
      </w:r>
      <w:r w:rsidR="00477C5A" w:rsidRPr="00F10B84">
        <w:rPr>
          <w:rFonts w:ascii="Arial" w:hAnsi="Arial" w:cs="Arial"/>
          <w:sz w:val="24"/>
          <w:szCs w:val="24"/>
        </w:rPr>
        <w:t>linings, steel and concrete linings, secondary containment, and to fabricate FRP (Fiberglass Reinforced Plastics) storage tanks. Vinyl ester resin prevents the hydrolysis induced osmotic blistering by the formation of skin between the gel coat and the glass/polyester laminate or over the gel coat. It can be used for the entire lamination of boats which provides greater flexibility and toughness than polyester.</w:t>
      </w:r>
    </w:p>
    <w:p w14:paraId="07F5AFD1" w14:textId="291BE909" w:rsidR="00477C5A" w:rsidRDefault="00477C5A" w:rsidP="006B261A">
      <w:pPr>
        <w:pStyle w:val="BodyText"/>
        <w:rPr>
          <w:rFonts w:ascii="Verdana" w:hAnsi="Verdana"/>
          <w:b/>
          <w:color w:val="000000" w:themeColor="text1"/>
        </w:rPr>
        <w:sectPr w:rsidR="00477C5A"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6626615" w14:textId="77777777" w:rsidR="006B261A" w:rsidRDefault="006B261A" w:rsidP="006B261A">
      <w:pPr>
        <w:pStyle w:val="BodyText"/>
        <w:rPr>
          <w:rFonts w:ascii="Verdana" w:hAnsi="Verdana"/>
          <w:b/>
          <w:color w:val="000000" w:themeColor="text1"/>
        </w:rPr>
      </w:pPr>
      <w:bookmarkStart w:id="4" w:name="_Ref83655239"/>
    </w:p>
    <w:p w14:paraId="47CC01E8" w14:textId="77777777" w:rsidR="006B261A" w:rsidRDefault="006B261A" w:rsidP="006B261A">
      <w:pPr>
        <w:pStyle w:val="BodyText"/>
        <w:rPr>
          <w:rFonts w:ascii="Verdana" w:hAnsi="Verdana"/>
          <w:b/>
          <w:color w:val="000000" w:themeColor="text1"/>
        </w:rPr>
      </w:pPr>
    </w:p>
    <w:bookmarkEnd w:id="3"/>
    <w:bookmarkEnd w:id="4"/>
    <w:p w14:paraId="79312A4E" w14:textId="0B2FB0E7" w:rsidR="00CF60F6" w:rsidRDefault="00CF60F6" w:rsidP="00CF60F6">
      <w:pPr>
        <w:spacing w:line="360" w:lineRule="auto"/>
        <w:rPr>
          <w:rFonts w:ascii="Arial" w:eastAsia="Verdana" w:hAnsi="Arial" w:cs="Arial"/>
          <w:b/>
          <w:bCs/>
          <w:color w:val="000000"/>
          <w:kern w:val="24"/>
          <w:sz w:val="24"/>
          <w:szCs w:val="24"/>
        </w:rPr>
      </w:pPr>
      <w:r w:rsidRPr="00CF60F6">
        <w:rPr>
          <w:rFonts w:ascii="Arial" w:eastAsia="Verdana" w:hAnsi="Arial" w:cs="Arial"/>
          <w:b/>
          <w:bCs/>
          <w:color w:val="000000"/>
          <w:kern w:val="24"/>
          <w:sz w:val="24"/>
          <w:szCs w:val="24"/>
        </w:rPr>
        <w:t>Growth Drivers for India Vinyl Ester Market</w:t>
      </w:r>
    </w:p>
    <w:tbl>
      <w:tblPr>
        <w:tblW w:w="10300" w:type="dxa"/>
        <w:tblLook w:val="0420" w:firstRow="1" w:lastRow="0" w:firstColumn="0" w:lastColumn="0" w:noHBand="0" w:noVBand="1"/>
      </w:tblPr>
      <w:tblGrid>
        <w:gridCol w:w="2575"/>
        <w:gridCol w:w="2575"/>
        <w:gridCol w:w="2575"/>
        <w:gridCol w:w="2575"/>
      </w:tblGrid>
      <w:tr w:rsidR="00CF60F6" w:rsidRPr="000E7563" w14:paraId="4C074105" w14:textId="77777777" w:rsidTr="00CF60F6">
        <w:trPr>
          <w:trHeight w:val="847"/>
        </w:trPr>
        <w:tc>
          <w:tcPr>
            <w:tcW w:w="2575" w:type="dxa"/>
            <w:tcBorders>
              <w:top w:val="single" w:sz="8" w:space="0" w:color="FFC000"/>
              <w:left w:val="single" w:sz="8" w:space="0" w:color="FFC000"/>
              <w:bottom w:val="single" w:sz="12" w:space="0" w:color="FFC000"/>
              <w:right w:val="single" w:sz="8" w:space="0" w:color="FFC000"/>
            </w:tcBorders>
            <w:shd w:val="clear" w:color="auto" w:fill="auto"/>
            <w:vAlign w:val="center"/>
            <w:hideMark/>
          </w:tcPr>
          <w:p w14:paraId="58823C2F" w14:textId="77777777" w:rsidR="00CF60F6" w:rsidRPr="000E7563" w:rsidRDefault="00CF60F6" w:rsidP="00BF252C">
            <w:pPr>
              <w:spacing w:after="0" w:line="240" w:lineRule="auto"/>
              <w:jc w:val="center"/>
              <w:rPr>
                <w:rFonts w:ascii="Verdana" w:eastAsia="Times New Roman" w:hAnsi="Verdana" w:cs="Times New Roman"/>
                <w:b/>
                <w:bCs/>
                <w:color w:val="000000"/>
                <w:sz w:val="20"/>
                <w:szCs w:val="20"/>
                <w:lang w:val="en-US"/>
              </w:rPr>
            </w:pPr>
            <w:r w:rsidRPr="000E7563">
              <w:rPr>
                <w:rFonts w:ascii="Verdana" w:eastAsia="Times New Roman" w:hAnsi="Verdana" w:cs="Times New Roman"/>
                <w:b/>
                <w:bCs/>
                <w:color w:val="000000"/>
                <w:sz w:val="20"/>
                <w:szCs w:val="20"/>
                <w:lang w:val="en-US"/>
              </w:rPr>
              <w:t xml:space="preserve">Name of the Product </w:t>
            </w:r>
          </w:p>
        </w:tc>
        <w:tc>
          <w:tcPr>
            <w:tcW w:w="2575" w:type="dxa"/>
            <w:tcBorders>
              <w:top w:val="single" w:sz="8" w:space="0" w:color="FFC000"/>
              <w:left w:val="nil"/>
              <w:bottom w:val="single" w:sz="12" w:space="0" w:color="FFC000"/>
              <w:right w:val="single" w:sz="8" w:space="0" w:color="FFC000"/>
            </w:tcBorders>
            <w:shd w:val="clear" w:color="auto" w:fill="auto"/>
            <w:vAlign w:val="center"/>
            <w:hideMark/>
          </w:tcPr>
          <w:p w14:paraId="174BBD0E" w14:textId="77777777" w:rsidR="00CF60F6" w:rsidRPr="000E7563" w:rsidRDefault="00CF60F6" w:rsidP="00BF252C">
            <w:pPr>
              <w:spacing w:after="0" w:line="240" w:lineRule="auto"/>
              <w:jc w:val="center"/>
              <w:rPr>
                <w:rFonts w:ascii="Verdana" w:eastAsia="Times New Roman" w:hAnsi="Verdana" w:cs="Times New Roman"/>
                <w:b/>
                <w:bCs/>
                <w:color w:val="000000"/>
                <w:sz w:val="20"/>
                <w:szCs w:val="20"/>
                <w:lang w:val="en-US"/>
              </w:rPr>
            </w:pPr>
            <w:r w:rsidRPr="000E7563">
              <w:rPr>
                <w:rFonts w:ascii="Verdana" w:eastAsia="Times New Roman" w:hAnsi="Verdana" w:cs="Times New Roman"/>
                <w:b/>
                <w:bCs/>
                <w:color w:val="000000"/>
                <w:sz w:val="20"/>
                <w:szCs w:val="20"/>
                <w:lang w:val="en-US"/>
              </w:rPr>
              <w:t>Domestic Demand Market</w:t>
            </w:r>
          </w:p>
        </w:tc>
        <w:tc>
          <w:tcPr>
            <w:tcW w:w="2575" w:type="dxa"/>
            <w:tcBorders>
              <w:top w:val="single" w:sz="8" w:space="0" w:color="FFC000"/>
              <w:left w:val="nil"/>
              <w:bottom w:val="single" w:sz="12" w:space="0" w:color="FFC000"/>
              <w:right w:val="single" w:sz="8" w:space="0" w:color="FFC000"/>
            </w:tcBorders>
            <w:shd w:val="clear" w:color="auto" w:fill="auto"/>
            <w:vAlign w:val="center"/>
            <w:hideMark/>
          </w:tcPr>
          <w:p w14:paraId="4FA07DBA" w14:textId="77777777" w:rsidR="00CF60F6" w:rsidRPr="000E7563" w:rsidRDefault="00CF60F6" w:rsidP="00BF252C">
            <w:pPr>
              <w:spacing w:after="0" w:line="240" w:lineRule="auto"/>
              <w:jc w:val="center"/>
              <w:rPr>
                <w:rFonts w:ascii="Verdana" w:eastAsia="Times New Roman" w:hAnsi="Verdana" w:cs="Times New Roman"/>
                <w:b/>
                <w:bCs/>
                <w:color w:val="000000"/>
                <w:sz w:val="20"/>
                <w:szCs w:val="20"/>
                <w:lang w:val="en-US"/>
              </w:rPr>
            </w:pPr>
            <w:r w:rsidRPr="000E7563">
              <w:rPr>
                <w:rFonts w:ascii="Verdana" w:eastAsia="Times New Roman" w:hAnsi="Verdana" w:cs="Times New Roman"/>
                <w:b/>
                <w:bCs/>
                <w:color w:val="000000"/>
                <w:sz w:val="20"/>
                <w:szCs w:val="20"/>
                <w:lang w:val="en-US"/>
              </w:rPr>
              <w:t>Export Potential</w:t>
            </w:r>
          </w:p>
        </w:tc>
        <w:tc>
          <w:tcPr>
            <w:tcW w:w="2575" w:type="dxa"/>
            <w:tcBorders>
              <w:top w:val="single" w:sz="8" w:space="0" w:color="FFC000"/>
              <w:left w:val="nil"/>
              <w:bottom w:val="single" w:sz="12" w:space="0" w:color="FFC000"/>
              <w:right w:val="single" w:sz="8" w:space="0" w:color="FFC000"/>
            </w:tcBorders>
            <w:shd w:val="clear" w:color="auto" w:fill="auto"/>
            <w:vAlign w:val="center"/>
            <w:hideMark/>
          </w:tcPr>
          <w:p w14:paraId="5B0438E3" w14:textId="77777777" w:rsidR="00CF60F6" w:rsidRPr="000E7563" w:rsidRDefault="00CF60F6" w:rsidP="00BF252C">
            <w:pPr>
              <w:spacing w:after="0" w:line="240" w:lineRule="auto"/>
              <w:jc w:val="center"/>
              <w:rPr>
                <w:rFonts w:ascii="Verdana" w:eastAsia="Times New Roman" w:hAnsi="Verdana" w:cs="Times New Roman"/>
                <w:b/>
                <w:bCs/>
                <w:color w:val="000000"/>
                <w:sz w:val="20"/>
                <w:szCs w:val="20"/>
                <w:lang w:val="en-US"/>
              </w:rPr>
            </w:pPr>
            <w:r w:rsidRPr="000E7563">
              <w:rPr>
                <w:rFonts w:ascii="Verdana" w:eastAsia="Times New Roman" w:hAnsi="Verdana" w:cs="Times New Roman"/>
                <w:b/>
                <w:bCs/>
                <w:color w:val="000000"/>
                <w:sz w:val="20"/>
                <w:szCs w:val="20"/>
                <w:lang w:val="en-US"/>
              </w:rPr>
              <w:t>Import Substitution</w:t>
            </w:r>
          </w:p>
        </w:tc>
      </w:tr>
      <w:tr w:rsidR="00CF60F6" w:rsidRPr="000E7563" w14:paraId="3410C2B5" w14:textId="77777777" w:rsidTr="00CF60F6">
        <w:trPr>
          <w:trHeight w:val="896"/>
        </w:trPr>
        <w:tc>
          <w:tcPr>
            <w:tcW w:w="2575" w:type="dxa"/>
            <w:tcBorders>
              <w:top w:val="nil"/>
              <w:left w:val="single" w:sz="8" w:space="0" w:color="FFC000"/>
              <w:bottom w:val="single" w:sz="8" w:space="0" w:color="FFC000"/>
              <w:right w:val="single" w:sz="8" w:space="0" w:color="FFC000"/>
            </w:tcBorders>
            <w:shd w:val="clear" w:color="000000" w:fill="FFF4E7"/>
            <w:vAlign w:val="center"/>
            <w:hideMark/>
          </w:tcPr>
          <w:p w14:paraId="4D562D84" w14:textId="77777777" w:rsidR="00CF60F6" w:rsidRPr="000E7563" w:rsidRDefault="00CF60F6" w:rsidP="00BF252C">
            <w:pPr>
              <w:spacing w:after="0" w:line="240" w:lineRule="auto"/>
              <w:jc w:val="center"/>
              <w:rPr>
                <w:rFonts w:ascii="Verdana" w:eastAsia="Times New Roman" w:hAnsi="Verdana" w:cs="Times New Roman"/>
                <w:color w:val="000000"/>
                <w:sz w:val="20"/>
                <w:szCs w:val="20"/>
                <w:lang w:val="en-US"/>
              </w:rPr>
            </w:pPr>
            <w:r w:rsidRPr="000E7563">
              <w:rPr>
                <w:rFonts w:ascii="Verdana" w:eastAsia="Times New Roman" w:hAnsi="Verdana" w:cs="Times New Roman"/>
                <w:color w:val="000000"/>
                <w:sz w:val="20"/>
                <w:szCs w:val="20"/>
                <w:lang w:val="en-US"/>
              </w:rPr>
              <w:t>FRP (Pipes and Tanks)</w:t>
            </w:r>
          </w:p>
        </w:tc>
        <w:tc>
          <w:tcPr>
            <w:tcW w:w="2575" w:type="dxa"/>
            <w:tcBorders>
              <w:top w:val="nil"/>
              <w:left w:val="nil"/>
              <w:bottom w:val="single" w:sz="8" w:space="0" w:color="FFC000"/>
              <w:right w:val="single" w:sz="8" w:space="0" w:color="FFC000"/>
            </w:tcBorders>
            <w:shd w:val="clear" w:color="000000" w:fill="FFF4E7"/>
            <w:vAlign w:val="center"/>
            <w:hideMark/>
          </w:tcPr>
          <w:p w14:paraId="7E1CEC7A"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000000" w:fill="FFF4E7"/>
            <w:vAlign w:val="center"/>
            <w:hideMark/>
          </w:tcPr>
          <w:p w14:paraId="36A9081F" w14:textId="77777777" w:rsidR="00CF60F6" w:rsidRPr="000E7563" w:rsidRDefault="00CF60F6" w:rsidP="00BF252C">
            <w:pPr>
              <w:spacing w:after="0" w:line="240" w:lineRule="auto"/>
              <w:jc w:val="center"/>
              <w:rPr>
                <w:rFonts w:ascii="Arial" w:eastAsia="Times New Roman" w:hAnsi="Arial" w:cs="Arial"/>
                <w:sz w:val="36"/>
                <w:szCs w:val="36"/>
                <w:lang w:val="en-US"/>
              </w:rPr>
            </w:pPr>
            <w:r>
              <w:rPr>
                <w:noProof/>
              </w:rPr>
              <mc:AlternateContent>
                <mc:Choice Requires="wpg">
                  <w:drawing>
                    <wp:anchor distT="0" distB="0" distL="114300" distR="114300" simplePos="0" relativeHeight="252567552" behindDoc="0" locked="0" layoutInCell="1" allowOverlap="1" wp14:anchorId="15DA105B" wp14:editId="69B23EBC">
                      <wp:simplePos x="0" y="0"/>
                      <wp:positionH relativeFrom="column">
                        <wp:posOffset>-1132205</wp:posOffset>
                      </wp:positionH>
                      <wp:positionV relativeFrom="paragraph">
                        <wp:posOffset>88265</wp:posOffset>
                      </wp:positionV>
                      <wp:extent cx="3710305" cy="3284855"/>
                      <wp:effectExtent l="0" t="0" r="4445" b="0"/>
                      <wp:wrapNone/>
                      <wp:docPr id="2213" name="Group 3"/>
                      <wp:cNvGraphicFramePr/>
                      <a:graphic xmlns:a="http://schemas.openxmlformats.org/drawingml/2006/main">
                        <a:graphicData uri="http://schemas.microsoft.com/office/word/2010/wordprocessingGroup">
                          <wpg:wgp>
                            <wpg:cNvGrpSpPr/>
                            <wpg:grpSpPr>
                              <a:xfrm>
                                <a:off x="0" y="0"/>
                                <a:ext cx="3710305" cy="3284855"/>
                                <a:chOff x="0" y="0"/>
                                <a:chExt cx="3709357" cy="2728108"/>
                              </a:xfrm>
                            </wpg:grpSpPr>
                            <pic:pic xmlns:pic="http://schemas.openxmlformats.org/drawingml/2006/picture">
                              <pic:nvPicPr>
                                <pic:cNvPr id="2214" name="Graphic 6"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2" y="0"/>
                                  <a:ext cx="549965" cy="354496"/>
                                </a:xfrm>
                                <a:prstGeom prst="rect">
                                  <a:avLst/>
                                </a:prstGeom>
                              </pic:spPr>
                            </pic:pic>
                            <pic:pic xmlns:pic="http://schemas.openxmlformats.org/drawingml/2006/picture">
                              <pic:nvPicPr>
                                <pic:cNvPr id="2215" name="Graphic 7"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 y="1840029"/>
                                  <a:ext cx="549965" cy="354496"/>
                                </a:xfrm>
                                <a:prstGeom prst="rect">
                                  <a:avLst/>
                                </a:prstGeom>
                              </pic:spPr>
                            </pic:pic>
                            <pic:pic xmlns:pic="http://schemas.openxmlformats.org/drawingml/2006/picture">
                              <pic:nvPicPr>
                                <pic:cNvPr id="2216" name="Graphic 8"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3142139" y="1875182"/>
                                  <a:ext cx="549965" cy="354496"/>
                                </a:xfrm>
                                <a:prstGeom prst="rect">
                                  <a:avLst/>
                                </a:prstGeom>
                              </pic:spPr>
                            </pic:pic>
                            <pic:pic xmlns:pic="http://schemas.openxmlformats.org/drawingml/2006/picture">
                              <pic:nvPicPr>
                                <pic:cNvPr id="2217" name="Graphic 9"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2" y="901783"/>
                                  <a:ext cx="549965" cy="354496"/>
                                </a:xfrm>
                                <a:prstGeom prst="rect">
                                  <a:avLst/>
                                </a:prstGeom>
                              </pic:spPr>
                            </pic:pic>
                            <pic:pic xmlns:pic="http://schemas.openxmlformats.org/drawingml/2006/picture">
                              <pic:nvPicPr>
                                <pic:cNvPr id="2218" name="Graphic 10"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2" y="1359454"/>
                                  <a:ext cx="549965" cy="354496"/>
                                </a:xfrm>
                                <a:prstGeom prst="rect">
                                  <a:avLst/>
                                </a:prstGeom>
                              </pic:spPr>
                            </pic:pic>
                            <pic:pic xmlns:pic="http://schemas.openxmlformats.org/drawingml/2006/picture">
                              <pic:nvPicPr>
                                <pic:cNvPr id="2219" name="Graphic 13"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3159392" y="2345912"/>
                                  <a:ext cx="549965" cy="354496"/>
                                </a:xfrm>
                                <a:prstGeom prst="rect">
                                  <a:avLst/>
                                </a:prstGeom>
                              </pic:spPr>
                            </pic:pic>
                            <pic:pic xmlns:pic="http://schemas.openxmlformats.org/drawingml/2006/picture">
                              <pic:nvPicPr>
                                <pic:cNvPr id="2220" name="Graphic 14"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640084" y="17243"/>
                                  <a:ext cx="549965" cy="354496"/>
                                </a:xfrm>
                                <a:prstGeom prst="rect">
                                  <a:avLst/>
                                </a:prstGeom>
                              </pic:spPr>
                            </pic:pic>
                            <pic:pic xmlns:pic="http://schemas.openxmlformats.org/drawingml/2006/picture">
                              <pic:nvPicPr>
                                <pic:cNvPr id="2221" name="Graphic 15"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642205" y="1388732"/>
                                  <a:ext cx="549965" cy="354496"/>
                                </a:xfrm>
                                <a:prstGeom prst="rect">
                                  <a:avLst/>
                                </a:prstGeom>
                              </pic:spPr>
                            </pic:pic>
                            <pic:pic xmlns:pic="http://schemas.openxmlformats.org/drawingml/2006/picture">
                              <pic:nvPicPr>
                                <pic:cNvPr id="2222" name="Graphic 17"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2373612"/>
                                  <a:ext cx="549965" cy="354496"/>
                                </a:xfrm>
                                <a:prstGeom prst="rect">
                                  <a:avLst/>
                                </a:prstGeom>
                              </pic:spPr>
                            </pic:pic>
                            <pic:pic xmlns:pic="http://schemas.openxmlformats.org/drawingml/2006/picture">
                              <pic:nvPicPr>
                                <pic:cNvPr id="2223" name="Graphic 19"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6628" y="469446"/>
                                  <a:ext cx="549965" cy="354496"/>
                                </a:xfrm>
                                <a:prstGeom prst="rect">
                                  <a:avLst/>
                                </a:prstGeom>
                              </pic:spPr>
                            </pic:pic>
                            <pic:pic xmlns:pic="http://schemas.openxmlformats.org/drawingml/2006/picture">
                              <pic:nvPicPr>
                                <pic:cNvPr id="2224" name="Graphic 20"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612205" y="447719"/>
                                  <a:ext cx="549965" cy="354496"/>
                                </a:xfrm>
                                <a:prstGeom prst="rect">
                                  <a:avLst/>
                                </a:prstGeom>
                              </pic:spPr>
                            </pic:pic>
                            <pic:pic xmlns:pic="http://schemas.openxmlformats.org/drawingml/2006/picture">
                              <pic:nvPicPr>
                                <pic:cNvPr id="2225" name="Graphic 21" descr="Badge Tick1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3148766" y="447399"/>
                                  <a:ext cx="549965" cy="35449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FEB101" id="Group 3" o:spid="_x0000_s1026" style="position:absolute;margin-left:-89.15pt;margin-top:6.95pt;width:292.15pt;height:258.65pt;z-index:252567552;mso-width-relative:margin;mso-height-relative:margin" coordsize="37093,27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6" o:spid="_x0000_s1027" type="#_x0000_t75" alt="Badge Tick1 with solid fill" style="position:absolute;width:5499;height: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">
                        <v:imagedata r:id="rId16" o:title="Badge Tick1 with solid fill"/>
                      </v:shape>
                      <v:shape id="Graphic 7" o:spid="_x0000_s1028" type="#_x0000_t75" alt="Badge Tick1 with solid fill" style="position:absolute;top:18400;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">
                        <v:imagedata r:id="rId16" o:title="Badge Tick1 with solid fill"/>
                      </v:shape>
                      <v:shape id="Graphic 8" o:spid="_x0000_s1029" type="#_x0000_t75" alt="Badge Tick1 with solid fill" style="position:absolute;left:31421;top:18751;width:5500;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">
                        <v:imagedata r:id="rId16" o:title="Badge Tick1 with solid fill"/>
                      </v:shape>
                      <v:shape id="Graphic 9" o:spid="_x0000_s1030" type="#_x0000_t75" alt="Badge Tick1 with solid fill" style="position:absolute;top:9017;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">
                        <v:imagedata r:id="rId16" o:title="Badge Tick1 with solid fill"/>
                      </v:shape>
                      <v:shape id="Graphic 10" o:spid="_x0000_s1031" type="#_x0000_t75" alt="Badge Tick1 with solid fill" style="position:absolute;top:13594;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">
                        <v:imagedata r:id="rId16" o:title="Badge Tick1 with solid fill"/>
                      </v:shape>
                      <v:shape id="Graphic 13" o:spid="_x0000_s1032" type="#_x0000_t75" alt="Badge Tick1 with solid fill" style="position:absolute;left:31593;top:23459;width:5500;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">
                        <v:imagedata r:id="rId16" o:title="Badge Tick1 with solid fill"/>
                      </v:shape>
                      <v:shape id="Graphic 14" o:spid="_x0000_s1033" type="#_x0000_t75" alt="Badge Tick1 with solid fill" style="position:absolute;left:16400;top:172;width:5500;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">
                        <v:imagedata r:id="rId16" o:title="Badge Tick1 with solid fill"/>
                      </v:shape>
                      <v:shape id="Graphic 15" o:spid="_x0000_s1034" type="#_x0000_t75" alt="Badge Tick1 with solid fill" style="position:absolute;left:16422;top:13887;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">
                        <v:imagedata r:id="rId16" o:title="Badge Tick1 with solid fill"/>
                      </v:shape>
                      <v:shape id="Graphic 17" o:spid="_x0000_s1035" type="#_x0000_t75" alt="Badge Tick1 with solid fill" style="position:absolute;top:23736;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">
                        <v:imagedata r:id="rId16" o:title="Badge Tick1 with solid fill"/>
                      </v:shape>
                      <v:shape id="Graphic 19" o:spid="_x0000_s1036" type="#_x0000_t75" alt="Badge Tick1 with solid fill" style="position:absolute;left:66;top:4694;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">
                        <v:imagedata r:id="rId16" o:title="Badge Tick1 with solid fill"/>
                      </v:shape>
                      <v:shape id="Graphic 20" o:spid="_x0000_s1037" type="#_x0000_t75" alt="Badge Tick1 with solid fill" style="position:absolute;left:16122;top:4477;width:5499;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">
                        <v:imagedata r:id="rId16" o:title="Badge Tick1 with solid fill"/>
                      </v:shape>
                      <v:shape id="Graphic 21" o:spid="_x0000_s1038" type="#_x0000_t75" alt="Badge Tick1 with solid fill" style="position:absolute;left:31487;top:4473;width:5500;height: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">
                        <v:imagedata r:id="rId16" o:title="Badge Tick1 with solid fill"/>
                      </v:shape>
                    </v:group>
                  </w:pict>
                </mc:Fallback>
              </mc:AlternateContent>
            </w: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000000" w:fill="FFF4E7"/>
            <w:vAlign w:val="center"/>
            <w:hideMark/>
          </w:tcPr>
          <w:p w14:paraId="0DA95439"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r>
      <w:tr w:rsidR="00CF60F6" w:rsidRPr="000E7563" w14:paraId="48AA8B28" w14:textId="77777777" w:rsidTr="00CF60F6">
        <w:trPr>
          <w:trHeight w:val="896"/>
        </w:trPr>
        <w:tc>
          <w:tcPr>
            <w:tcW w:w="2575" w:type="dxa"/>
            <w:tcBorders>
              <w:top w:val="nil"/>
              <w:left w:val="single" w:sz="8" w:space="0" w:color="FFC000"/>
              <w:bottom w:val="single" w:sz="8" w:space="0" w:color="FFC000"/>
              <w:right w:val="single" w:sz="8" w:space="0" w:color="FFC000"/>
            </w:tcBorders>
            <w:shd w:val="clear" w:color="auto" w:fill="auto"/>
            <w:vAlign w:val="center"/>
            <w:hideMark/>
          </w:tcPr>
          <w:p w14:paraId="020A75D8" w14:textId="77777777" w:rsidR="00CF60F6" w:rsidRPr="000E7563" w:rsidRDefault="00CF60F6" w:rsidP="00BF252C">
            <w:pPr>
              <w:spacing w:after="0" w:line="240" w:lineRule="auto"/>
              <w:jc w:val="center"/>
              <w:rPr>
                <w:rFonts w:ascii="Verdana" w:eastAsia="Times New Roman" w:hAnsi="Verdana" w:cs="Times New Roman"/>
                <w:color w:val="000000"/>
                <w:sz w:val="20"/>
                <w:szCs w:val="20"/>
                <w:lang w:val="en-US"/>
              </w:rPr>
            </w:pPr>
            <w:r w:rsidRPr="000E7563">
              <w:rPr>
                <w:rFonts w:ascii="Verdana" w:eastAsia="Times New Roman" w:hAnsi="Verdana" w:cs="Times New Roman"/>
                <w:color w:val="000000"/>
                <w:sz w:val="20"/>
                <w:szCs w:val="20"/>
                <w:lang w:val="en-US"/>
              </w:rPr>
              <w:t>Electronics and Telecommunication</w:t>
            </w:r>
          </w:p>
        </w:tc>
        <w:tc>
          <w:tcPr>
            <w:tcW w:w="2575" w:type="dxa"/>
            <w:tcBorders>
              <w:top w:val="nil"/>
              <w:left w:val="nil"/>
              <w:bottom w:val="single" w:sz="8" w:space="0" w:color="FFC000"/>
              <w:right w:val="single" w:sz="8" w:space="0" w:color="FFC000"/>
            </w:tcBorders>
            <w:shd w:val="clear" w:color="auto" w:fill="auto"/>
            <w:vAlign w:val="center"/>
            <w:hideMark/>
          </w:tcPr>
          <w:p w14:paraId="66579C02"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auto" w:fill="auto"/>
            <w:vAlign w:val="center"/>
            <w:hideMark/>
          </w:tcPr>
          <w:p w14:paraId="4A08EFF1"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auto" w:fill="auto"/>
            <w:vAlign w:val="center"/>
            <w:hideMark/>
          </w:tcPr>
          <w:p w14:paraId="53E9BAA7"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r>
      <w:tr w:rsidR="00CF60F6" w:rsidRPr="000E7563" w14:paraId="310A4B72" w14:textId="77777777" w:rsidTr="00CF60F6">
        <w:trPr>
          <w:trHeight w:val="896"/>
        </w:trPr>
        <w:tc>
          <w:tcPr>
            <w:tcW w:w="2575" w:type="dxa"/>
            <w:tcBorders>
              <w:top w:val="nil"/>
              <w:left w:val="single" w:sz="8" w:space="0" w:color="FFC000"/>
              <w:bottom w:val="single" w:sz="8" w:space="0" w:color="FFC000"/>
              <w:right w:val="single" w:sz="8" w:space="0" w:color="FFC000"/>
            </w:tcBorders>
            <w:shd w:val="clear" w:color="000000" w:fill="FFF4E7"/>
            <w:vAlign w:val="center"/>
            <w:hideMark/>
          </w:tcPr>
          <w:p w14:paraId="51A96C59" w14:textId="77777777" w:rsidR="00CF60F6" w:rsidRPr="000E7563" w:rsidRDefault="00CF60F6" w:rsidP="00BF252C">
            <w:pPr>
              <w:spacing w:after="0" w:line="240" w:lineRule="auto"/>
              <w:jc w:val="center"/>
              <w:rPr>
                <w:rFonts w:ascii="Verdana" w:eastAsia="Times New Roman" w:hAnsi="Verdana" w:cs="Times New Roman"/>
                <w:color w:val="000000"/>
                <w:sz w:val="20"/>
                <w:szCs w:val="20"/>
                <w:lang w:val="en-US"/>
              </w:rPr>
            </w:pPr>
            <w:r w:rsidRPr="000E7563">
              <w:rPr>
                <w:rFonts w:ascii="Verdana" w:eastAsia="Times New Roman" w:hAnsi="Verdana" w:cs="Times New Roman"/>
                <w:color w:val="000000"/>
                <w:sz w:val="20"/>
                <w:szCs w:val="20"/>
                <w:lang w:val="en-US"/>
              </w:rPr>
              <w:t>Marine Components</w:t>
            </w:r>
          </w:p>
        </w:tc>
        <w:tc>
          <w:tcPr>
            <w:tcW w:w="2575" w:type="dxa"/>
            <w:tcBorders>
              <w:top w:val="nil"/>
              <w:left w:val="nil"/>
              <w:bottom w:val="single" w:sz="8" w:space="0" w:color="FFC000"/>
              <w:right w:val="single" w:sz="8" w:space="0" w:color="FFC000"/>
            </w:tcBorders>
            <w:shd w:val="clear" w:color="000000" w:fill="FFF4E7"/>
            <w:vAlign w:val="center"/>
            <w:hideMark/>
          </w:tcPr>
          <w:p w14:paraId="6BAE84F8"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000000" w:fill="FFF4E7"/>
            <w:vAlign w:val="center"/>
            <w:hideMark/>
          </w:tcPr>
          <w:p w14:paraId="21301ADA"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000000" w:fill="FFF4E7"/>
            <w:vAlign w:val="center"/>
            <w:hideMark/>
          </w:tcPr>
          <w:p w14:paraId="4D82E14E"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r>
      <w:tr w:rsidR="00CF60F6" w:rsidRPr="000E7563" w14:paraId="190F7EFD" w14:textId="77777777" w:rsidTr="00CF60F6">
        <w:trPr>
          <w:trHeight w:val="896"/>
        </w:trPr>
        <w:tc>
          <w:tcPr>
            <w:tcW w:w="2575" w:type="dxa"/>
            <w:tcBorders>
              <w:top w:val="nil"/>
              <w:left w:val="single" w:sz="8" w:space="0" w:color="FFC000"/>
              <w:bottom w:val="single" w:sz="8" w:space="0" w:color="FFC000"/>
              <w:right w:val="single" w:sz="8" w:space="0" w:color="FFC000"/>
            </w:tcBorders>
            <w:shd w:val="clear" w:color="auto" w:fill="auto"/>
            <w:vAlign w:val="center"/>
            <w:hideMark/>
          </w:tcPr>
          <w:p w14:paraId="72FD33A5" w14:textId="77777777" w:rsidR="00CF60F6" w:rsidRPr="000E7563" w:rsidRDefault="00CF60F6" w:rsidP="00BF252C">
            <w:pPr>
              <w:spacing w:after="0" w:line="240" w:lineRule="auto"/>
              <w:jc w:val="center"/>
              <w:rPr>
                <w:rFonts w:ascii="Verdana" w:eastAsia="Times New Roman" w:hAnsi="Verdana" w:cs="Times New Roman"/>
                <w:color w:val="000000"/>
                <w:sz w:val="20"/>
                <w:szCs w:val="20"/>
                <w:lang w:val="en-US"/>
              </w:rPr>
            </w:pPr>
            <w:r w:rsidRPr="000E7563">
              <w:rPr>
                <w:rFonts w:ascii="Verdana" w:eastAsia="Times New Roman" w:hAnsi="Verdana" w:cs="Times New Roman"/>
                <w:color w:val="000000"/>
                <w:sz w:val="20"/>
                <w:szCs w:val="20"/>
                <w:lang w:val="en-US"/>
              </w:rPr>
              <w:t>Renewable Energy (Wind)</w:t>
            </w:r>
          </w:p>
        </w:tc>
        <w:tc>
          <w:tcPr>
            <w:tcW w:w="2575" w:type="dxa"/>
            <w:tcBorders>
              <w:top w:val="nil"/>
              <w:left w:val="nil"/>
              <w:bottom w:val="single" w:sz="8" w:space="0" w:color="FFC000"/>
              <w:right w:val="single" w:sz="8" w:space="0" w:color="FFC000"/>
            </w:tcBorders>
            <w:shd w:val="clear" w:color="auto" w:fill="auto"/>
            <w:vAlign w:val="center"/>
            <w:hideMark/>
          </w:tcPr>
          <w:p w14:paraId="76B33BF8"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auto" w:fill="auto"/>
            <w:vAlign w:val="center"/>
            <w:hideMark/>
          </w:tcPr>
          <w:p w14:paraId="5510A330"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auto" w:fill="auto"/>
            <w:vAlign w:val="center"/>
            <w:hideMark/>
          </w:tcPr>
          <w:p w14:paraId="7A513948"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r>
      <w:tr w:rsidR="00CF60F6" w:rsidRPr="000E7563" w14:paraId="057945AF" w14:textId="77777777" w:rsidTr="00CF60F6">
        <w:trPr>
          <w:trHeight w:val="896"/>
        </w:trPr>
        <w:tc>
          <w:tcPr>
            <w:tcW w:w="2575" w:type="dxa"/>
            <w:tcBorders>
              <w:top w:val="nil"/>
              <w:left w:val="single" w:sz="8" w:space="0" w:color="FFC000"/>
              <w:bottom w:val="single" w:sz="8" w:space="0" w:color="FFC000"/>
              <w:right w:val="single" w:sz="8" w:space="0" w:color="FFC000"/>
            </w:tcBorders>
            <w:shd w:val="clear" w:color="000000" w:fill="FFF4E7"/>
            <w:vAlign w:val="center"/>
            <w:hideMark/>
          </w:tcPr>
          <w:p w14:paraId="02875EE5" w14:textId="77777777" w:rsidR="00CF60F6" w:rsidRPr="000E7563" w:rsidRDefault="00CF60F6" w:rsidP="00BF252C">
            <w:pPr>
              <w:spacing w:after="0" w:line="240" w:lineRule="auto"/>
              <w:jc w:val="center"/>
              <w:rPr>
                <w:rFonts w:ascii="Verdana" w:eastAsia="Times New Roman" w:hAnsi="Verdana" w:cs="Times New Roman"/>
                <w:color w:val="000000"/>
                <w:sz w:val="20"/>
                <w:szCs w:val="20"/>
                <w:lang w:val="en-US"/>
              </w:rPr>
            </w:pPr>
            <w:r w:rsidRPr="000E7563">
              <w:rPr>
                <w:rFonts w:ascii="Verdana" w:eastAsia="Times New Roman" w:hAnsi="Verdana" w:cs="Times New Roman"/>
                <w:color w:val="000000"/>
                <w:sz w:val="20"/>
                <w:szCs w:val="20"/>
                <w:lang w:val="en-US"/>
              </w:rPr>
              <w:t>Aerospace and Defense</w:t>
            </w:r>
          </w:p>
        </w:tc>
        <w:tc>
          <w:tcPr>
            <w:tcW w:w="2575" w:type="dxa"/>
            <w:tcBorders>
              <w:top w:val="nil"/>
              <w:left w:val="nil"/>
              <w:bottom w:val="single" w:sz="8" w:space="0" w:color="FFC000"/>
              <w:right w:val="single" w:sz="8" w:space="0" w:color="FFC000"/>
            </w:tcBorders>
            <w:shd w:val="clear" w:color="000000" w:fill="FFF4E7"/>
            <w:vAlign w:val="center"/>
            <w:hideMark/>
          </w:tcPr>
          <w:p w14:paraId="1E502666"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000000" w:fill="FFF4E7"/>
            <w:vAlign w:val="center"/>
            <w:hideMark/>
          </w:tcPr>
          <w:p w14:paraId="03DDDB2C"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000000" w:fill="FFF4E7"/>
            <w:vAlign w:val="center"/>
            <w:hideMark/>
          </w:tcPr>
          <w:p w14:paraId="712DCF5E"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r>
      <w:tr w:rsidR="00CF60F6" w:rsidRPr="000E7563" w14:paraId="675DD5A5" w14:textId="77777777" w:rsidTr="00CF60F6">
        <w:trPr>
          <w:trHeight w:val="896"/>
        </w:trPr>
        <w:tc>
          <w:tcPr>
            <w:tcW w:w="2575" w:type="dxa"/>
            <w:tcBorders>
              <w:top w:val="nil"/>
              <w:left w:val="single" w:sz="8" w:space="0" w:color="FFC000"/>
              <w:bottom w:val="single" w:sz="8" w:space="0" w:color="FFC000"/>
              <w:right w:val="single" w:sz="8" w:space="0" w:color="FFC000"/>
            </w:tcBorders>
            <w:shd w:val="clear" w:color="auto" w:fill="auto"/>
            <w:vAlign w:val="center"/>
            <w:hideMark/>
          </w:tcPr>
          <w:p w14:paraId="1872F9DB" w14:textId="2934693E" w:rsidR="00CF60F6" w:rsidRPr="000E7563" w:rsidRDefault="00CF60F6" w:rsidP="00BF252C">
            <w:pPr>
              <w:spacing w:after="0" w:line="240" w:lineRule="auto"/>
              <w:jc w:val="center"/>
              <w:rPr>
                <w:rFonts w:ascii="Verdana" w:eastAsia="Times New Roman" w:hAnsi="Verdana" w:cs="Times New Roman"/>
                <w:color w:val="000000"/>
                <w:sz w:val="20"/>
                <w:szCs w:val="20"/>
                <w:lang w:val="en-US"/>
              </w:rPr>
            </w:pPr>
            <w:r w:rsidRPr="000E7563">
              <w:rPr>
                <w:rFonts w:ascii="Verdana" w:eastAsia="Times New Roman" w:hAnsi="Verdana" w:cs="Times New Roman"/>
                <w:color w:val="000000"/>
                <w:sz w:val="20"/>
                <w:szCs w:val="20"/>
                <w:lang w:val="en-US"/>
              </w:rPr>
              <w:lastRenderedPageBreak/>
              <w:t>Chemical</w:t>
            </w:r>
            <w:r w:rsidR="007F2D45">
              <w:rPr>
                <w:rFonts w:ascii="Verdana" w:eastAsia="Times New Roman" w:hAnsi="Verdana" w:cs="Times New Roman"/>
                <w:color w:val="000000"/>
                <w:sz w:val="20"/>
                <w:szCs w:val="20"/>
                <w:lang w:val="en-US"/>
              </w:rPr>
              <w:t xml:space="preserve"> Storage</w:t>
            </w:r>
          </w:p>
        </w:tc>
        <w:tc>
          <w:tcPr>
            <w:tcW w:w="2575" w:type="dxa"/>
            <w:tcBorders>
              <w:top w:val="nil"/>
              <w:left w:val="nil"/>
              <w:bottom w:val="single" w:sz="8" w:space="0" w:color="FFC000"/>
              <w:right w:val="single" w:sz="8" w:space="0" w:color="FFC000"/>
            </w:tcBorders>
            <w:shd w:val="clear" w:color="auto" w:fill="auto"/>
            <w:vAlign w:val="center"/>
            <w:hideMark/>
          </w:tcPr>
          <w:p w14:paraId="0DE811A4"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auto" w:fill="auto"/>
            <w:vAlign w:val="center"/>
            <w:hideMark/>
          </w:tcPr>
          <w:p w14:paraId="1AF97435"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c>
          <w:tcPr>
            <w:tcW w:w="2575" w:type="dxa"/>
            <w:tcBorders>
              <w:top w:val="nil"/>
              <w:left w:val="nil"/>
              <w:bottom w:val="single" w:sz="8" w:space="0" w:color="FFC000"/>
              <w:right w:val="single" w:sz="8" w:space="0" w:color="FFC000"/>
            </w:tcBorders>
            <w:shd w:val="clear" w:color="auto" w:fill="auto"/>
            <w:vAlign w:val="center"/>
            <w:hideMark/>
          </w:tcPr>
          <w:p w14:paraId="6EEBCE7F" w14:textId="77777777" w:rsidR="00CF60F6" w:rsidRPr="000E7563" w:rsidRDefault="00CF60F6" w:rsidP="00BF252C">
            <w:pPr>
              <w:spacing w:after="0" w:line="240" w:lineRule="auto"/>
              <w:jc w:val="center"/>
              <w:rPr>
                <w:rFonts w:ascii="Arial" w:eastAsia="Times New Roman" w:hAnsi="Arial" w:cs="Arial"/>
                <w:sz w:val="36"/>
                <w:szCs w:val="36"/>
                <w:lang w:val="en-US"/>
              </w:rPr>
            </w:pPr>
            <w:r w:rsidRPr="000E7563">
              <w:rPr>
                <w:rFonts w:ascii="Arial" w:eastAsia="Times New Roman" w:hAnsi="Arial" w:cs="Arial"/>
                <w:sz w:val="36"/>
                <w:szCs w:val="36"/>
                <w:lang w:val="en-US"/>
              </w:rPr>
              <w:t> </w:t>
            </w:r>
          </w:p>
        </w:tc>
      </w:tr>
    </w:tbl>
    <w:p w14:paraId="19551EE8" w14:textId="19E4E445" w:rsidR="00F310FA" w:rsidRDefault="00110D4F" w:rsidP="00AF0610">
      <w:pPr>
        <w:spacing w:line="360" w:lineRule="auto"/>
        <w:jc w:val="both"/>
        <w:rPr>
          <w:rFonts w:ascii="Verdana" w:hAnsi="Verdana"/>
          <w:b/>
          <w:bCs/>
          <w:sz w:val="20"/>
          <w:szCs w:val="20"/>
        </w:rPr>
      </w:pPr>
      <w:r>
        <w:rPr>
          <w:rFonts w:ascii="Verdana" w:hAnsi="Verdana"/>
          <w:b/>
          <w:bCs/>
          <w:sz w:val="20"/>
          <w:szCs w:val="20"/>
        </w:rPr>
        <w:tab/>
      </w:r>
      <w:r>
        <w:rPr>
          <w:rFonts w:ascii="Verdana" w:hAnsi="Verdana"/>
          <w:b/>
          <w:bCs/>
          <w:sz w:val="20"/>
          <w:szCs w:val="20"/>
        </w:rPr>
        <w:tab/>
      </w:r>
      <w:r>
        <w:rPr>
          <w:rFonts w:ascii="Verdana" w:hAnsi="Verdana"/>
          <w:b/>
          <w:bCs/>
          <w:sz w:val="20"/>
          <w:szCs w:val="20"/>
        </w:rPr>
        <w:tab/>
      </w:r>
    </w:p>
    <w:p w14:paraId="00B63DB1" w14:textId="31D419E7" w:rsidR="00905DCB" w:rsidRPr="00153617" w:rsidRDefault="00110D4F" w:rsidP="00F310FA">
      <w:pPr>
        <w:spacing w:line="360" w:lineRule="auto"/>
        <w:jc w:val="center"/>
        <w:rPr>
          <w:rFonts w:ascii="Arial" w:hAnsi="Arial" w:cs="Arial"/>
          <w:b/>
          <w:bCs/>
          <w:sz w:val="24"/>
          <w:szCs w:val="24"/>
        </w:rPr>
      </w:pPr>
      <w:r w:rsidRPr="00153617">
        <w:rPr>
          <w:rFonts w:ascii="Arial" w:hAnsi="Arial" w:cs="Arial"/>
          <w:b/>
          <w:bCs/>
          <w:sz w:val="24"/>
          <w:szCs w:val="24"/>
        </w:rPr>
        <w:t>Product Profile</w:t>
      </w:r>
    </w:p>
    <w:p w14:paraId="5138A56C" w14:textId="08F68177" w:rsidR="00AF0610" w:rsidRPr="00153617" w:rsidRDefault="00AF0610" w:rsidP="00AF0610">
      <w:pPr>
        <w:spacing w:line="360" w:lineRule="auto"/>
        <w:jc w:val="both"/>
        <w:rPr>
          <w:rFonts w:ascii="Arial" w:hAnsi="Arial" w:cs="Arial"/>
          <w:b/>
          <w:bCs/>
          <w:sz w:val="24"/>
          <w:szCs w:val="24"/>
        </w:rPr>
      </w:pPr>
      <w:r w:rsidRPr="00153617">
        <w:rPr>
          <w:rFonts w:ascii="Arial" w:hAnsi="Arial" w:cs="Arial"/>
          <w:b/>
          <w:bCs/>
          <w:sz w:val="24"/>
          <w:szCs w:val="24"/>
        </w:rPr>
        <w:t xml:space="preserve">2.1. Product Overview (Introduction and Characteristics): </w:t>
      </w:r>
    </w:p>
    <w:p w14:paraId="052F0BE9" w14:textId="77777777" w:rsidR="00AF0610" w:rsidRDefault="00AF0610" w:rsidP="00AF0610">
      <w:pPr>
        <w:spacing w:line="360" w:lineRule="auto"/>
        <w:jc w:val="both"/>
        <w:rPr>
          <w:rFonts w:ascii="Arial" w:hAnsi="Arial" w:cs="Arial"/>
          <w:sz w:val="24"/>
          <w:szCs w:val="24"/>
        </w:rPr>
      </w:pPr>
      <w:r w:rsidRPr="00C64897">
        <w:rPr>
          <w:rFonts w:ascii="Arial" w:hAnsi="Arial" w:cs="Arial"/>
          <w:sz w:val="24"/>
          <w:szCs w:val="24"/>
        </w:rPr>
        <w:t xml:space="preserve">Vinyl Ester Resins are intermediate between polyester and epoxy resin specifically designed for greater resistance to vibrational loads. They are thermosetting group of resins derived from the reaction of </w:t>
      </w:r>
      <w:r>
        <w:rPr>
          <w:rFonts w:ascii="Arial" w:hAnsi="Arial" w:cs="Arial"/>
          <w:sz w:val="24"/>
          <w:szCs w:val="24"/>
        </w:rPr>
        <w:t>e</w:t>
      </w:r>
      <w:r w:rsidRPr="00C64897">
        <w:rPr>
          <w:rFonts w:ascii="Arial" w:hAnsi="Arial" w:cs="Arial"/>
          <w:sz w:val="24"/>
          <w:szCs w:val="24"/>
        </w:rPr>
        <w:t xml:space="preserve">poxy </w:t>
      </w:r>
      <w:r>
        <w:rPr>
          <w:rFonts w:ascii="Arial" w:hAnsi="Arial" w:cs="Arial"/>
          <w:sz w:val="24"/>
          <w:szCs w:val="24"/>
        </w:rPr>
        <w:t>r</w:t>
      </w:r>
      <w:r w:rsidRPr="00C64897">
        <w:rPr>
          <w:rFonts w:ascii="Arial" w:hAnsi="Arial" w:cs="Arial"/>
          <w:sz w:val="24"/>
          <w:szCs w:val="24"/>
        </w:rPr>
        <w:t xml:space="preserve">esin and unsaturated carboxylic acid group such as </w:t>
      </w:r>
      <w:r>
        <w:rPr>
          <w:rFonts w:ascii="Arial" w:hAnsi="Arial" w:cs="Arial"/>
          <w:sz w:val="24"/>
          <w:szCs w:val="24"/>
        </w:rPr>
        <w:t>m</w:t>
      </w:r>
      <w:r w:rsidRPr="00C64897">
        <w:rPr>
          <w:rFonts w:ascii="Arial" w:hAnsi="Arial" w:cs="Arial"/>
          <w:sz w:val="24"/>
          <w:szCs w:val="24"/>
        </w:rPr>
        <w:t xml:space="preserve">ethacrylic or acrylic acid. </w:t>
      </w:r>
    </w:p>
    <w:p w14:paraId="78E89DCB" w14:textId="77777777" w:rsidR="00AF0610" w:rsidRDefault="00AF0610" w:rsidP="00AF0610">
      <w:pPr>
        <w:spacing w:line="360" w:lineRule="auto"/>
        <w:jc w:val="both"/>
        <w:rPr>
          <w:rFonts w:ascii="Arial" w:hAnsi="Arial" w:cs="Arial"/>
          <w:sz w:val="24"/>
          <w:szCs w:val="24"/>
        </w:rPr>
      </w:pPr>
      <w:r w:rsidRPr="00C64897">
        <w:rPr>
          <w:rFonts w:ascii="Arial" w:hAnsi="Arial" w:cs="Arial"/>
          <w:sz w:val="24"/>
          <w:szCs w:val="24"/>
        </w:rPr>
        <w:t>Vinyl Ester Resin forms cross linking between epoxy backbone and functional side groups leaving fewer area to attach water molecule which means these resins are very resistant to water and other chemicals. As they are less susceptible to damage by hydrolysis, therefore find applications in pipes and chemical storage tanks, marine, recreation industries etc. This type of side group cross linking also provides vinyl ester resin with excellent thermal stability and are frequently found in applications such as semiconductor encapsulation, electronics, and communication, construction, and automobile industries.</w:t>
      </w:r>
    </w:p>
    <w:p w14:paraId="0EFA5EC6" w14:textId="77777777" w:rsidR="00AF0610" w:rsidRDefault="00AF0610" w:rsidP="00AF0610">
      <w:pPr>
        <w:spacing w:line="360" w:lineRule="auto"/>
        <w:jc w:val="both"/>
        <w:rPr>
          <w:rFonts w:ascii="Arial" w:hAnsi="Arial" w:cs="Arial"/>
          <w:sz w:val="24"/>
          <w:szCs w:val="24"/>
        </w:rPr>
      </w:pPr>
      <w:r>
        <w:rPr>
          <w:rFonts w:ascii="Arial" w:hAnsi="Arial" w:cs="Arial"/>
          <w:sz w:val="24"/>
          <w:szCs w:val="24"/>
        </w:rPr>
        <w:t>Few globally used grades of vinyl ester resin are described below</w:t>
      </w:r>
    </w:p>
    <w:tbl>
      <w:tblPr>
        <w:tblW w:w="9880" w:type="dxa"/>
        <w:tblLook w:val="04A0" w:firstRow="1" w:lastRow="0" w:firstColumn="1" w:lastColumn="0" w:noHBand="0" w:noVBand="1"/>
      </w:tblPr>
      <w:tblGrid>
        <w:gridCol w:w="800"/>
        <w:gridCol w:w="2640"/>
        <w:gridCol w:w="6440"/>
      </w:tblGrid>
      <w:tr w:rsidR="00410F8C" w:rsidRPr="00410F8C" w14:paraId="51167AAE" w14:textId="77777777" w:rsidTr="00410F8C">
        <w:trPr>
          <w:trHeight w:val="315"/>
        </w:trPr>
        <w:tc>
          <w:tcPr>
            <w:tcW w:w="800" w:type="dxa"/>
            <w:tcBorders>
              <w:top w:val="single" w:sz="8" w:space="0" w:color="auto"/>
              <w:left w:val="single" w:sz="8" w:space="0" w:color="auto"/>
              <w:bottom w:val="single" w:sz="8" w:space="0" w:color="auto"/>
              <w:right w:val="single" w:sz="8" w:space="0" w:color="auto"/>
            </w:tcBorders>
            <w:shd w:val="clear" w:color="000000" w:fill="9BC2E6"/>
            <w:vAlign w:val="center"/>
            <w:hideMark/>
          </w:tcPr>
          <w:p w14:paraId="03D85621"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S. No</w:t>
            </w:r>
          </w:p>
        </w:tc>
        <w:tc>
          <w:tcPr>
            <w:tcW w:w="2640" w:type="dxa"/>
            <w:tcBorders>
              <w:top w:val="single" w:sz="8" w:space="0" w:color="auto"/>
              <w:left w:val="nil"/>
              <w:bottom w:val="single" w:sz="8" w:space="0" w:color="auto"/>
              <w:right w:val="single" w:sz="8" w:space="0" w:color="auto"/>
            </w:tcBorders>
            <w:shd w:val="clear" w:color="000000" w:fill="9BC2E6"/>
            <w:vAlign w:val="center"/>
            <w:hideMark/>
          </w:tcPr>
          <w:p w14:paraId="1D6CDF32"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Grade</w:t>
            </w:r>
          </w:p>
        </w:tc>
        <w:tc>
          <w:tcPr>
            <w:tcW w:w="6440" w:type="dxa"/>
            <w:tcBorders>
              <w:top w:val="single" w:sz="8" w:space="0" w:color="auto"/>
              <w:left w:val="nil"/>
              <w:bottom w:val="single" w:sz="8" w:space="0" w:color="auto"/>
              <w:right w:val="single" w:sz="8" w:space="0" w:color="auto"/>
            </w:tcBorders>
            <w:shd w:val="clear" w:color="000000" w:fill="9BC2E6"/>
            <w:vAlign w:val="center"/>
            <w:hideMark/>
          </w:tcPr>
          <w:p w14:paraId="74BB50C5"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Application</w:t>
            </w:r>
          </w:p>
        </w:tc>
      </w:tr>
      <w:tr w:rsidR="00410F8C" w:rsidRPr="00410F8C" w14:paraId="62ACDFBD"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666D5706"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1</w:t>
            </w:r>
          </w:p>
        </w:tc>
        <w:tc>
          <w:tcPr>
            <w:tcW w:w="2640" w:type="dxa"/>
            <w:tcBorders>
              <w:top w:val="nil"/>
              <w:left w:val="nil"/>
              <w:bottom w:val="single" w:sz="8" w:space="0" w:color="auto"/>
              <w:right w:val="single" w:sz="8" w:space="0" w:color="auto"/>
            </w:tcBorders>
            <w:shd w:val="clear" w:color="000000" w:fill="A9D08E"/>
            <w:vAlign w:val="center"/>
            <w:hideMark/>
          </w:tcPr>
          <w:p w14:paraId="0BB07E04" w14:textId="0CBC4740" w:rsidR="00410F8C" w:rsidRPr="00410F8C" w:rsidRDefault="00410F8C" w:rsidP="00410F8C">
            <w:pPr>
              <w:spacing w:after="0" w:line="240" w:lineRule="auto"/>
              <w:rPr>
                <w:rFonts w:ascii="Arial" w:eastAsia="Times New Roman" w:hAnsi="Arial" w:cs="Arial"/>
                <w:b/>
                <w:bCs/>
                <w:color w:val="000000"/>
                <w:sz w:val="20"/>
                <w:szCs w:val="20"/>
                <w:lang w:val="en-US"/>
              </w:rPr>
            </w:pPr>
            <w:bookmarkStart w:id="5" w:name="RANGE!C4"/>
            <w:r w:rsidRPr="00410F8C">
              <w:rPr>
                <w:rFonts w:ascii="Arial" w:eastAsia="Times New Roman" w:hAnsi="Arial" w:cs="Arial"/>
                <w:b/>
                <w:bCs/>
                <w:color w:val="000000"/>
                <w:sz w:val="20"/>
                <w:szCs w:val="20"/>
              </w:rPr>
              <w:t>Bisphenol-A Epoxy</w:t>
            </w:r>
            <w:r w:rsidR="00863CA8">
              <w:rPr>
                <w:rFonts w:ascii="Arial" w:eastAsia="Times New Roman" w:hAnsi="Arial" w:cs="Arial"/>
                <w:b/>
                <w:bCs/>
                <w:color w:val="000000"/>
                <w:sz w:val="20"/>
                <w:szCs w:val="20"/>
              </w:rPr>
              <w:t xml:space="preserve"> Based</w:t>
            </w:r>
            <w:r w:rsidRPr="00410F8C">
              <w:rPr>
                <w:rFonts w:ascii="Arial" w:eastAsia="Times New Roman" w:hAnsi="Arial" w:cs="Arial"/>
                <w:b/>
                <w:bCs/>
                <w:color w:val="000000"/>
                <w:sz w:val="20"/>
                <w:szCs w:val="20"/>
              </w:rPr>
              <w:t xml:space="preserve"> </w:t>
            </w:r>
            <w:r w:rsidR="0022004C">
              <w:rPr>
                <w:rFonts w:ascii="Arial" w:eastAsia="Times New Roman" w:hAnsi="Arial" w:cs="Arial"/>
                <w:b/>
                <w:bCs/>
                <w:color w:val="000000"/>
                <w:sz w:val="20"/>
                <w:szCs w:val="20"/>
              </w:rPr>
              <w:t>Vinyl</w:t>
            </w:r>
            <w:r w:rsidR="00863CA8">
              <w:rPr>
                <w:rFonts w:ascii="Arial" w:eastAsia="Times New Roman" w:hAnsi="Arial" w:cs="Arial"/>
                <w:b/>
                <w:bCs/>
                <w:color w:val="000000"/>
                <w:sz w:val="20"/>
                <w:szCs w:val="20"/>
              </w:rPr>
              <w:t xml:space="preserve"> Ester</w:t>
            </w:r>
            <w:r w:rsidR="0022004C">
              <w:rPr>
                <w:rFonts w:ascii="Arial" w:eastAsia="Times New Roman" w:hAnsi="Arial" w:cs="Arial"/>
                <w:b/>
                <w:bCs/>
                <w:color w:val="000000"/>
                <w:sz w:val="20"/>
                <w:szCs w:val="20"/>
              </w:rPr>
              <w:t xml:space="preserve"> </w:t>
            </w:r>
            <w:r w:rsidRPr="00410F8C">
              <w:rPr>
                <w:rFonts w:ascii="Arial" w:eastAsia="Times New Roman" w:hAnsi="Arial" w:cs="Arial"/>
                <w:b/>
                <w:bCs/>
                <w:color w:val="000000"/>
                <w:sz w:val="20"/>
                <w:szCs w:val="20"/>
              </w:rPr>
              <w:t>Resin</w:t>
            </w:r>
            <w:bookmarkEnd w:id="5"/>
          </w:p>
        </w:tc>
        <w:tc>
          <w:tcPr>
            <w:tcW w:w="6440" w:type="dxa"/>
            <w:tcBorders>
              <w:top w:val="nil"/>
              <w:left w:val="nil"/>
              <w:bottom w:val="single" w:sz="8" w:space="0" w:color="auto"/>
              <w:right w:val="single" w:sz="8" w:space="0" w:color="auto"/>
            </w:tcBorders>
            <w:shd w:val="clear" w:color="auto" w:fill="auto"/>
            <w:vAlign w:val="center"/>
            <w:hideMark/>
          </w:tcPr>
          <w:p w14:paraId="0CDF0419"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6" w:name="RANGE!D4"/>
            <w:r w:rsidRPr="00410F8C">
              <w:rPr>
                <w:rFonts w:ascii="Arial" w:eastAsia="Times New Roman" w:hAnsi="Arial" w:cs="Arial"/>
                <w:b/>
                <w:bCs/>
                <w:color w:val="000000"/>
                <w:sz w:val="20"/>
                <w:szCs w:val="20"/>
              </w:rPr>
              <w:t>Provide Resistance to acid, alkalis, solvents, excellent toughness, and fatigue resistance</w:t>
            </w:r>
            <w:bookmarkEnd w:id="6"/>
          </w:p>
        </w:tc>
      </w:tr>
      <w:tr w:rsidR="00410F8C" w:rsidRPr="00410F8C" w14:paraId="667383DD"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1D103964"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2</w:t>
            </w:r>
          </w:p>
        </w:tc>
        <w:tc>
          <w:tcPr>
            <w:tcW w:w="2640" w:type="dxa"/>
            <w:tcBorders>
              <w:top w:val="nil"/>
              <w:left w:val="nil"/>
              <w:bottom w:val="single" w:sz="8" w:space="0" w:color="auto"/>
              <w:right w:val="single" w:sz="8" w:space="0" w:color="auto"/>
            </w:tcBorders>
            <w:shd w:val="clear" w:color="000000" w:fill="A9D08E"/>
            <w:vAlign w:val="center"/>
            <w:hideMark/>
          </w:tcPr>
          <w:p w14:paraId="1276821B" w14:textId="0AC577CC" w:rsidR="00410F8C" w:rsidRPr="00410F8C" w:rsidRDefault="00410F8C" w:rsidP="00410F8C">
            <w:pPr>
              <w:spacing w:after="0" w:line="240" w:lineRule="auto"/>
              <w:rPr>
                <w:rFonts w:ascii="Arial" w:eastAsia="Times New Roman" w:hAnsi="Arial" w:cs="Arial"/>
                <w:b/>
                <w:bCs/>
                <w:color w:val="000000"/>
                <w:sz w:val="20"/>
                <w:szCs w:val="20"/>
                <w:lang w:val="en-US"/>
              </w:rPr>
            </w:pPr>
            <w:bookmarkStart w:id="7" w:name="RANGE!C5"/>
            <w:r w:rsidRPr="00410F8C">
              <w:rPr>
                <w:rFonts w:ascii="Arial" w:eastAsia="Times New Roman" w:hAnsi="Arial" w:cs="Arial"/>
                <w:b/>
                <w:bCs/>
                <w:color w:val="000000"/>
                <w:sz w:val="20"/>
                <w:szCs w:val="20"/>
              </w:rPr>
              <w:t xml:space="preserve">Low styrene Monomer Bisphenol-A </w:t>
            </w:r>
            <w:r w:rsidR="00863CA8">
              <w:rPr>
                <w:rFonts w:ascii="Arial" w:eastAsia="Times New Roman" w:hAnsi="Arial" w:cs="Arial"/>
                <w:b/>
                <w:bCs/>
                <w:color w:val="000000"/>
                <w:sz w:val="20"/>
                <w:szCs w:val="20"/>
              </w:rPr>
              <w:t xml:space="preserve">Vinyl Ester </w:t>
            </w:r>
            <w:r w:rsidRPr="00410F8C">
              <w:rPr>
                <w:rFonts w:ascii="Arial" w:eastAsia="Times New Roman" w:hAnsi="Arial" w:cs="Arial"/>
                <w:b/>
                <w:bCs/>
                <w:color w:val="000000"/>
                <w:sz w:val="20"/>
                <w:szCs w:val="20"/>
              </w:rPr>
              <w:t>Resin</w:t>
            </w:r>
            <w:bookmarkEnd w:id="7"/>
          </w:p>
        </w:tc>
        <w:tc>
          <w:tcPr>
            <w:tcW w:w="6440" w:type="dxa"/>
            <w:tcBorders>
              <w:top w:val="nil"/>
              <w:left w:val="nil"/>
              <w:bottom w:val="single" w:sz="8" w:space="0" w:color="auto"/>
              <w:right w:val="single" w:sz="8" w:space="0" w:color="auto"/>
            </w:tcBorders>
            <w:shd w:val="clear" w:color="auto" w:fill="auto"/>
            <w:vAlign w:val="center"/>
            <w:hideMark/>
          </w:tcPr>
          <w:p w14:paraId="6769F1F0"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8" w:name="RANGE!D5"/>
            <w:r w:rsidRPr="00410F8C">
              <w:rPr>
                <w:rFonts w:ascii="Arial" w:eastAsia="Times New Roman" w:hAnsi="Arial" w:cs="Arial"/>
                <w:b/>
                <w:bCs/>
                <w:color w:val="000000"/>
                <w:sz w:val="20"/>
                <w:szCs w:val="20"/>
              </w:rPr>
              <w:t>Chemical reaction vessels</w:t>
            </w:r>
            <w:bookmarkEnd w:id="8"/>
          </w:p>
        </w:tc>
      </w:tr>
      <w:tr w:rsidR="00410F8C" w:rsidRPr="00410F8C" w14:paraId="2F077C80"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7896A2E7"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3</w:t>
            </w:r>
          </w:p>
        </w:tc>
        <w:tc>
          <w:tcPr>
            <w:tcW w:w="2640" w:type="dxa"/>
            <w:tcBorders>
              <w:top w:val="nil"/>
              <w:left w:val="nil"/>
              <w:bottom w:val="single" w:sz="8" w:space="0" w:color="auto"/>
              <w:right w:val="single" w:sz="8" w:space="0" w:color="auto"/>
            </w:tcBorders>
            <w:shd w:val="clear" w:color="000000" w:fill="A9D08E"/>
            <w:vAlign w:val="center"/>
            <w:hideMark/>
          </w:tcPr>
          <w:p w14:paraId="45F46E28" w14:textId="0D80C70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9" w:name="RANGE!C6"/>
            <w:proofErr w:type="spellStart"/>
            <w:r w:rsidRPr="00410F8C">
              <w:rPr>
                <w:rFonts w:ascii="Arial" w:eastAsia="Times New Roman" w:hAnsi="Arial" w:cs="Arial"/>
                <w:b/>
                <w:bCs/>
                <w:color w:val="000000"/>
                <w:sz w:val="20"/>
                <w:szCs w:val="20"/>
              </w:rPr>
              <w:t>Novolac</w:t>
            </w:r>
            <w:proofErr w:type="spellEnd"/>
            <w:r w:rsidRPr="00410F8C">
              <w:rPr>
                <w:rFonts w:ascii="Arial" w:eastAsia="Times New Roman" w:hAnsi="Arial" w:cs="Arial"/>
                <w:b/>
                <w:bCs/>
                <w:color w:val="000000"/>
                <w:sz w:val="20"/>
                <w:szCs w:val="20"/>
              </w:rPr>
              <w:t xml:space="preserve"> Based Epoxy </w:t>
            </w:r>
            <w:r w:rsidR="0022004C">
              <w:rPr>
                <w:rFonts w:ascii="Arial" w:eastAsia="Times New Roman" w:hAnsi="Arial" w:cs="Arial"/>
                <w:b/>
                <w:bCs/>
                <w:color w:val="000000"/>
                <w:sz w:val="20"/>
                <w:szCs w:val="20"/>
              </w:rPr>
              <w:t>Vinyl</w:t>
            </w:r>
            <w:r w:rsidR="00863CA8">
              <w:rPr>
                <w:rFonts w:ascii="Arial" w:eastAsia="Times New Roman" w:hAnsi="Arial" w:cs="Arial"/>
                <w:b/>
                <w:bCs/>
                <w:color w:val="000000"/>
                <w:sz w:val="20"/>
                <w:szCs w:val="20"/>
              </w:rPr>
              <w:t xml:space="preserve"> Ester</w:t>
            </w:r>
            <w:r w:rsidR="0022004C">
              <w:rPr>
                <w:rFonts w:ascii="Arial" w:eastAsia="Times New Roman" w:hAnsi="Arial" w:cs="Arial"/>
                <w:b/>
                <w:bCs/>
                <w:color w:val="000000"/>
                <w:sz w:val="20"/>
                <w:szCs w:val="20"/>
              </w:rPr>
              <w:t xml:space="preserve"> </w:t>
            </w:r>
            <w:r w:rsidRPr="00410F8C">
              <w:rPr>
                <w:rFonts w:ascii="Arial" w:eastAsia="Times New Roman" w:hAnsi="Arial" w:cs="Arial"/>
                <w:b/>
                <w:bCs/>
                <w:color w:val="000000"/>
                <w:sz w:val="20"/>
                <w:szCs w:val="20"/>
              </w:rPr>
              <w:t>Resin</w:t>
            </w:r>
            <w:bookmarkEnd w:id="9"/>
          </w:p>
        </w:tc>
        <w:tc>
          <w:tcPr>
            <w:tcW w:w="6440" w:type="dxa"/>
            <w:tcBorders>
              <w:top w:val="nil"/>
              <w:left w:val="nil"/>
              <w:bottom w:val="single" w:sz="8" w:space="0" w:color="auto"/>
              <w:right w:val="single" w:sz="8" w:space="0" w:color="auto"/>
            </w:tcBorders>
            <w:shd w:val="clear" w:color="auto" w:fill="auto"/>
            <w:vAlign w:val="center"/>
            <w:hideMark/>
          </w:tcPr>
          <w:p w14:paraId="4D32C049"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0" w:name="RANGE!D6"/>
            <w:r w:rsidRPr="00410F8C">
              <w:rPr>
                <w:rFonts w:ascii="Arial" w:eastAsia="Times New Roman" w:hAnsi="Arial" w:cs="Arial"/>
                <w:b/>
                <w:bCs/>
                <w:color w:val="000000"/>
                <w:sz w:val="20"/>
                <w:szCs w:val="20"/>
              </w:rPr>
              <w:t>Excellent, thermal, and chemical resistance, resistance to solvents, acids</w:t>
            </w:r>
            <w:bookmarkEnd w:id="10"/>
          </w:p>
        </w:tc>
      </w:tr>
      <w:tr w:rsidR="00410F8C" w:rsidRPr="00410F8C" w14:paraId="5D6BA48B"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4D3FF505"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4</w:t>
            </w:r>
          </w:p>
        </w:tc>
        <w:tc>
          <w:tcPr>
            <w:tcW w:w="2640" w:type="dxa"/>
            <w:tcBorders>
              <w:top w:val="nil"/>
              <w:left w:val="nil"/>
              <w:bottom w:val="single" w:sz="8" w:space="0" w:color="auto"/>
              <w:right w:val="single" w:sz="8" w:space="0" w:color="auto"/>
            </w:tcBorders>
            <w:shd w:val="clear" w:color="000000" w:fill="A9D08E"/>
            <w:vAlign w:val="center"/>
            <w:hideMark/>
          </w:tcPr>
          <w:p w14:paraId="29A79556" w14:textId="7797BC23"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1" w:name="RANGE!C7"/>
            <w:r w:rsidRPr="00410F8C">
              <w:rPr>
                <w:rFonts w:ascii="Arial" w:eastAsia="Times New Roman" w:hAnsi="Arial" w:cs="Arial"/>
                <w:b/>
                <w:bCs/>
                <w:color w:val="000000"/>
                <w:sz w:val="20"/>
                <w:szCs w:val="20"/>
              </w:rPr>
              <w:t>Brominated Epoxy</w:t>
            </w:r>
            <w:r w:rsidR="00863CA8">
              <w:rPr>
                <w:rFonts w:ascii="Arial" w:eastAsia="Times New Roman" w:hAnsi="Arial" w:cs="Arial"/>
                <w:b/>
                <w:bCs/>
                <w:color w:val="000000"/>
                <w:sz w:val="20"/>
                <w:szCs w:val="20"/>
              </w:rPr>
              <w:t xml:space="preserve"> Based</w:t>
            </w:r>
            <w:r w:rsidRPr="00410F8C">
              <w:rPr>
                <w:rFonts w:ascii="Arial" w:eastAsia="Times New Roman" w:hAnsi="Arial" w:cs="Arial"/>
                <w:b/>
                <w:bCs/>
                <w:color w:val="000000"/>
                <w:sz w:val="20"/>
                <w:szCs w:val="20"/>
              </w:rPr>
              <w:t xml:space="preserve"> </w:t>
            </w:r>
            <w:r w:rsidR="0022004C">
              <w:rPr>
                <w:rFonts w:ascii="Arial" w:eastAsia="Times New Roman" w:hAnsi="Arial" w:cs="Arial"/>
                <w:b/>
                <w:bCs/>
                <w:color w:val="000000"/>
                <w:sz w:val="20"/>
                <w:szCs w:val="20"/>
              </w:rPr>
              <w:t>Vinyl</w:t>
            </w:r>
            <w:r w:rsidR="00863CA8">
              <w:rPr>
                <w:rFonts w:ascii="Arial" w:eastAsia="Times New Roman" w:hAnsi="Arial" w:cs="Arial"/>
                <w:b/>
                <w:bCs/>
                <w:color w:val="000000"/>
                <w:sz w:val="20"/>
                <w:szCs w:val="20"/>
              </w:rPr>
              <w:t xml:space="preserve"> Ester</w:t>
            </w:r>
            <w:r w:rsidR="0022004C">
              <w:rPr>
                <w:rFonts w:ascii="Arial" w:eastAsia="Times New Roman" w:hAnsi="Arial" w:cs="Arial"/>
                <w:b/>
                <w:bCs/>
                <w:color w:val="000000"/>
                <w:sz w:val="20"/>
                <w:szCs w:val="20"/>
              </w:rPr>
              <w:t xml:space="preserve"> </w:t>
            </w:r>
            <w:r w:rsidRPr="00410F8C">
              <w:rPr>
                <w:rFonts w:ascii="Arial" w:eastAsia="Times New Roman" w:hAnsi="Arial" w:cs="Arial"/>
                <w:b/>
                <w:bCs/>
                <w:color w:val="000000"/>
                <w:sz w:val="20"/>
                <w:szCs w:val="20"/>
              </w:rPr>
              <w:t>Resin</w:t>
            </w:r>
            <w:bookmarkEnd w:id="11"/>
          </w:p>
        </w:tc>
        <w:tc>
          <w:tcPr>
            <w:tcW w:w="6440" w:type="dxa"/>
            <w:tcBorders>
              <w:top w:val="nil"/>
              <w:left w:val="nil"/>
              <w:bottom w:val="single" w:sz="8" w:space="0" w:color="auto"/>
              <w:right w:val="single" w:sz="8" w:space="0" w:color="auto"/>
            </w:tcBorders>
            <w:shd w:val="clear" w:color="auto" w:fill="auto"/>
            <w:vAlign w:val="center"/>
            <w:hideMark/>
          </w:tcPr>
          <w:p w14:paraId="1D18D9E3"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2" w:name="RANGE!D7"/>
            <w:r w:rsidRPr="00410F8C">
              <w:rPr>
                <w:rFonts w:ascii="Arial" w:eastAsia="Times New Roman" w:hAnsi="Arial" w:cs="Arial"/>
                <w:b/>
                <w:bCs/>
                <w:color w:val="000000"/>
                <w:sz w:val="20"/>
                <w:szCs w:val="20"/>
              </w:rPr>
              <w:t>High degree of fire retardance, resistance to chemical, tougher and fatigue resistant</w:t>
            </w:r>
            <w:bookmarkEnd w:id="12"/>
          </w:p>
        </w:tc>
      </w:tr>
      <w:tr w:rsidR="00410F8C" w:rsidRPr="00410F8C" w14:paraId="016057B1"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0594427D"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5</w:t>
            </w:r>
          </w:p>
        </w:tc>
        <w:tc>
          <w:tcPr>
            <w:tcW w:w="2640" w:type="dxa"/>
            <w:tcBorders>
              <w:top w:val="nil"/>
              <w:left w:val="nil"/>
              <w:bottom w:val="single" w:sz="8" w:space="0" w:color="auto"/>
              <w:right w:val="single" w:sz="8" w:space="0" w:color="auto"/>
            </w:tcBorders>
            <w:shd w:val="clear" w:color="000000" w:fill="A9D08E"/>
            <w:vAlign w:val="center"/>
            <w:hideMark/>
          </w:tcPr>
          <w:p w14:paraId="23C76EA8" w14:textId="2D64961A"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3" w:name="RANGE!C8"/>
            <w:r w:rsidRPr="00410F8C">
              <w:rPr>
                <w:rFonts w:ascii="Arial" w:eastAsia="Times New Roman" w:hAnsi="Arial" w:cs="Arial"/>
                <w:b/>
                <w:bCs/>
                <w:color w:val="000000"/>
                <w:sz w:val="20"/>
                <w:szCs w:val="20"/>
              </w:rPr>
              <w:t xml:space="preserve">Brominated </w:t>
            </w:r>
            <w:proofErr w:type="spellStart"/>
            <w:r w:rsidRPr="00410F8C">
              <w:rPr>
                <w:rFonts w:ascii="Arial" w:eastAsia="Times New Roman" w:hAnsi="Arial" w:cs="Arial"/>
                <w:b/>
                <w:bCs/>
                <w:color w:val="000000"/>
                <w:sz w:val="20"/>
                <w:szCs w:val="20"/>
              </w:rPr>
              <w:t>Novolac</w:t>
            </w:r>
            <w:proofErr w:type="spellEnd"/>
            <w:r w:rsidRPr="00410F8C">
              <w:rPr>
                <w:rFonts w:ascii="Arial" w:eastAsia="Times New Roman" w:hAnsi="Arial" w:cs="Arial"/>
                <w:b/>
                <w:bCs/>
                <w:color w:val="000000"/>
                <w:sz w:val="20"/>
                <w:szCs w:val="20"/>
              </w:rPr>
              <w:t xml:space="preserve"> Epoxy</w:t>
            </w:r>
            <w:r w:rsidR="00863CA8">
              <w:rPr>
                <w:rFonts w:ascii="Arial" w:eastAsia="Times New Roman" w:hAnsi="Arial" w:cs="Arial"/>
                <w:b/>
                <w:bCs/>
                <w:color w:val="000000"/>
                <w:sz w:val="20"/>
                <w:szCs w:val="20"/>
              </w:rPr>
              <w:t xml:space="preserve"> Based</w:t>
            </w:r>
            <w:r w:rsidRPr="00410F8C">
              <w:rPr>
                <w:rFonts w:ascii="Arial" w:eastAsia="Times New Roman" w:hAnsi="Arial" w:cs="Arial"/>
                <w:b/>
                <w:bCs/>
                <w:color w:val="000000"/>
                <w:sz w:val="20"/>
                <w:szCs w:val="20"/>
              </w:rPr>
              <w:t xml:space="preserve"> Vinyl</w:t>
            </w:r>
            <w:r w:rsidR="00863CA8">
              <w:rPr>
                <w:rFonts w:ascii="Arial" w:eastAsia="Times New Roman" w:hAnsi="Arial" w:cs="Arial"/>
                <w:b/>
                <w:bCs/>
                <w:color w:val="000000"/>
                <w:sz w:val="20"/>
                <w:szCs w:val="20"/>
              </w:rPr>
              <w:t xml:space="preserve"> Ester</w:t>
            </w:r>
            <w:r w:rsidRPr="00410F8C">
              <w:rPr>
                <w:rFonts w:ascii="Arial" w:eastAsia="Times New Roman" w:hAnsi="Arial" w:cs="Arial"/>
                <w:b/>
                <w:bCs/>
                <w:color w:val="000000"/>
                <w:sz w:val="20"/>
                <w:szCs w:val="20"/>
              </w:rPr>
              <w:t xml:space="preserve"> Resin</w:t>
            </w:r>
            <w:bookmarkEnd w:id="13"/>
          </w:p>
        </w:tc>
        <w:tc>
          <w:tcPr>
            <w:tcW w:w="6440" w:type="dxa"/>
            <w:tcBorders>
              <w:top w:val="nil"/>
              <w:left w:val="nil"/>
              <w:bottom w:val="single" w:sz="8" w:space="0" w:color="auto"/>
              <w:right w:val="single" w:sz="8" w:space="0" w:color="auto"/>
            </w:tcBorders>
            <w:shd w:val="clear" w:color="auto" w:fill="auto"/>
            <w:vAlign w:val="center"/>
            <w:hideMark/>
          </w:tcPr>
          <w:p w14:paraId="34ECF42E"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4" w:name="RANGE!D8"/>
            <w:r w:rsidRPr="00410F8C">
              <w:rPr>
                <w:rFonts w:ascii="Arial" w:eastAsia="Times New Roman" w:hAnsi="Arial" w:cs="Arial"/>
                <w:b/>
                <w:bCs/>
                <w:color w:val="000000"/>
                <w:sz w:val="20"/>
                <w:szCs w:val="20"/>
              </w:rPr>
              <w:t>Moderate degree of retardance, application in hot, wet flue gas environment</w:t>
            </w:r>
            <w:bookmarkEnd w:id="14"/>
          </w:p>
        </w:tc>
      </w:tr>
      <w:tr w:rsidR="00410F8C" w:rsidRPr="00410F8C" w14:paraId="18694E86" w14:textId="77777777" w:rsidTr="00410F8C">
        <w:trPr>
          <w:trHeight w:val="780"/>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6810BFA5"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6</w:t>
            </w:r>
          </w:p>
        </w:tc>
        <w:tc>
          <w:tcPr>
            <w:tcW w:w="2640" w:type="dxa"/>
            <w:tcBorders>
              <w:top w:val="nil"/>
              <w:left w:val="nil"/>
              <w:bottom w:val="single" w:sz="8" w:space="0" w:color="auto"/>
              <w:right w:val="single" w:sz="8" w:space="0" w:color="auto"/>
            </w:tcBorders>
            <w:shd w:val="clear" w:color="000000" w:fill="A9D08E"/>
            <w:vAlign w:val="center"/>
            <w:hideMark/>
          </w:tcPr>
          <w:p w14:paraId="65950C6F" w14:textId="1D1C4522"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5" w:name="RANGE!C9"/>
            <w:r w:rsidRPr="00410F8C">
              <w:rPr>
                <w:rFonts w:ascii="Arial" w:eastAsia="Times New Roman" w:hAnsi="Arial" w:cs="Arial"/>
                <w:b/>
                <w:bCs/>
                <w:color w:val="000000"/>
                <w:sz w:val="20"/>
                <w:szCs w:val="20"/>
              </w:rPr>
              <w:t>Elastomer-modified Bisphenol-A Epoxy</w:t>
            </w:r>
            <w:r w:rsidR="00863CA8">
              <w:rPr>
                <w:rFonts w:ascii="Arial" w:eastAsia="Times New Roman" w:hAnsi="Arial" w:cs="Arial"/>
                <w:b/>
                <w:bCs/>
                <w:color w:val="000000"/>
                <w:sz w:val="20"/>
                <w:szCs w:val="20"/>
              </w:rPr>
              <w:t xml:space="preserve"> Based</w:t>
            </w:r>
            <w:r w:rsidRPr="00410F8C">
              <w:rPr>
                <w:rFonts w:ascii="Arial" w:eastAsia="Times New Roman" w:hAnsi="Arial" w:cs="Arial"/>
                <w:b/>
                <w:bCs/>
                <w:color w:val="000000"/>
                <w:sz w:val="20"/>
                <w:szCs w:val="20"/>
              </w:rPr>
              <w:t xml:space="preserve"> Vinyl</w:t>
            </w:r>
            <w:r w:rsidR="00863CA8">
              <w:rPr>
                <w:rFonts w:ascii="Arial" w:eastAsia="Times New Roman" w:hAnsi="Arial" w:cs="Arial"/>
                <w:b/>
                <w:bCs/>
                <w:color w:val="000000"/>
                <w:sz w:val="20"/>
                <w:szCs w:val="20"/>
              </w:rPr>
              <w:t xml:space="preserve"> Ester</w:t>
            </w:r>
            <w:r w:rsidRPr="00410F8C">
              <w:rPr>
                <w:rFonts w:ascii="Arial" w:eastAsia="Times New Roman" w:hAnsi="Arial" w:cs="Arial"/>
                <w:b/>
                <w:bCs/>
                <w:color w:val="000000"/>
                <w:sz w:val="20"/>
                <w:szCs w:val="20"/>
              </w:rPr>
              <w:t xml:space="preserve"> Resin</w:t>
            </w:r>
            <w:bookmarkEnd w:id="15"/>
          </w:p>
        </w:tc>
        <w:tc>
          <w:tcPr>
            <w:tcW w:w="6440" w:type="dxa"/>
            <w:tcBorders>
              <w:top w:val="nil"/>
              <w:left w:val="nil"/>
              <w:bottom w:val="single" w:sz="8" w:space="0" w:color="auto"/>
              <w:right w:val="single" w:sz="8" w:space="0" w:color="auto"/>
            </w:tcBorders>
            <w:shd w:val="clear" w:color="auto" w:fill="auto"/>
            <w:vAlign w:val="center"/>
            <w:hideMark/>
          </w:tcPr>
          <w:p w14:paraId="220AEE6B"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6" w:name="RANGE!D9"/>
            <w:r w:rsidRPr="00410F8C">
              <w:rPr>
                <w:rFonts w:ascii="Arial" w:eastAsia="Times New Roman" w:hAnsi="Arial" w:cs="Arial"/>
                <w:b/>
                <w:bCs/>
                <w:color w:val="000000"/>
                <w:sz w:val="20"/>
                <w:szCs w:val="20"/>
              </w:rPr>
              <w:t>High impact and fatigue resistance, chemically resistant FRP linings</w:t>
            </w:r>
            <w:bookmarkEnd w:id="16"/>
          </w:p>
        </w:tc>
      </w:tr>
      <w:tr w:rsidR="00410F8C" w:rsidRPr="00410F8C" w14:paraId="6D548B19" w14:textId="77777777" w:rsidTr="00410F8C">
        <w:trPr>
          <w:trHeight w:val="525"/>
        </w:trPr>
        <w:tc>
          <w:tcPr>
            <w:tcW w:w="800" w:type="dxa"/>
            <w:tcBorders>
              <w:top w:val="nil"/>
              <w:left w:val="single" w:sz="8" w:space="0" w:color="auto"/>
              <w:bottom w:val="single" w:sz="8" w:space="0" w:color="auto"/>
              <w:right w:val="single" w:sz="8" w:space="0" w:color="auto"/>
            </w:tcBorders>
            <w:shd w:val="clear" w:color="000000" w:fill="A9D08E"/>
            <w:vAlign w:val="center"/>
            <w:hideMark/>
          </w:tcPr>
          <w:p w14:paraId="1AF62161" w14:textId="77777777" w:rsidR="00410F8C" w:rsidRPr="00410F8C" w:rsidRDefault="00410F8C" w:rsidP="00410F8C">
            <w:pPr>
              <w:spacing w:after="0" w:line="240" w:lineRule="auto"/>
              <w:jc w:val="center"/>
              <w:rPr>
                <w:rFonts w:ascii="Arial" w:eastAsia="Times New Roman" w:hAnsi="Arial" w:cs="Arial"/>
                <w:b/>
                <w:bCs/>
                <w:color w:val="000000"/>
                <w:sz w:val="20"/>
                <w:szCs w:val="20"/>
                <w:lang w:val="en-US"/>
              </w:rPr>
            </w:pPr>
            <w:r w:rsidRPr="00410F8C">
              <w:rPr>
                <w:rFonts w:ascii="Arial" w:eastAsia="Times New Roman" w:hAnsi="Arial" w:cs="Arial"/>
                <w:b/>
                <w:bCs/>
                <w:color w:val="000000"/>
                <w:sz w:val="20"/>
                <w:szCs w:val="20"/>
              </w:rPr>
              <w:t>7</w:t>
            </w:r>
          </w:p>
        </w:tc>
        <w:tc>
          <w:tcPr>
            <w:tcW w:w="2640" w:type="dxa"/>
            <w:tcBorders>
              <w:top w:val="nil"/>
              <w:left w:val="nil"/>
              <w:bottom w:val="single" w:sz="8" w:space="0" w:color="auto"/>
              <w:right w:val="single" w:sz="8" w:space="0" w:color="auto"/>
            </w:tcBorders>
            <w:shd w:val="clear" w:color="000000" w:fill="A9D08E"/>
            <w:vAlign w:val="center"/>
            <w:hideMark/>
          </w:tcPr>
          <w:p w14:paraId="6F6B50A4"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7" w:name="RANGE!C10"/>
            <w:r w:rsidRPr="00410F8C">
              <w:rPr>
                <w:rFonts w:ascii="Arial" w:eastAsia="Times New Roman" w:hAnsi="Arial" w:cs="Arial"/>
                <w:b/>
                <w:bCs/>
                <w:color w:val="000000"/>
                <w:sz w:val="20"/>
                <w:szCs w:val="20"/>
              </w:rPr>
              <w:t>Urethane Modified Vinyl Ester Resin</w:t>
            </w:r>
            <w:bookmarkEnd w:id="17"/>
          </w:p>
        </w:tc>
        <w:tc>
          <w:tcPr>
            <w:tcW w:w="6440" w:type="dxa"/>
            <w:tcBorders>
              <w:top w:val="nil"/>
              <w:left w:val="nil"/>
              <w:bottom w:val="single" w:sz="8" w:space="0" w:color="auto"/>
              <w:right w:val="single" w:sz="8" w:space="0" w:color="auto"/>
            </w:tcBorders>
            <w:shd w:val="clear" w:color="auto" w:fill="auto"/>
            <w:vAlign w:val="center"/>
            <w:hideMark/>
          </w:tcPr>
          <w:p w14:paraId="03018B95" w14:textId="77777777" w:rsidR="00410F8C" w:rsidRPr="00410F8C" w:rsidRDefault="00410F8C" w:rsidP="00410F8C">
            <w:pPr>
              <w:spacing w:after="0" w:line="240" w:lineRule="auto"/>
              <w:rPr>
                <w:rFonts w:ascii="Arial" w:eastAsia="Times New Roman" w:hAnsi="Arial" w:cs="Arial"/>
                <w:b/>
                <w:bCs/>
                <w:color w:val="000000"/>
                <w:sz w:val="20"/>
                <w:szCs w:val="20"/>
                <w:lang w:val="en-US"/>
              </w:rPr>
            </w:pPr>
            <w:bookmarkStart w:id="18" w:name="RANGE!D10"/>
            <w:r w:rsidRPr="00410F8C">
              <w:rPr>
                <w:rFonts w:ascii="Arial" w:eastAsia="Times New Roman" w:hAnsi="Arial" w:cs="Arial"/>
                <w:b/>
                <w:bCs/>
                <w:color w:val="000000"/>
                <w:sz w:val="20"/>
                <w:szCs w:val="20"/>
              </w:rPr>
              <w:t>Heat, Corrosion and Chemical resistant, application in marine, pultrusion, carbon fibre</w:t>
            </w:r>
            <w:bookmarkEnd w:id="18"/>
          </w:p>
        </w:tc>
      </w:tr>
    </w:tbl>
    <w:p w14:paraId="10BE9246" w14:textId="77777777" w:rsidR="00AF0610" w:rsidRDefault="00AF0610" w:rsidP="00AF0610">
      <w:pPr>
        <w:spacing w:line="360" w:lineRule="auto"/>
        <w:jc w:val="both"/>
        <w:rPr>
          <w:rFonts w:ascii="Arial" w:hAnsi="Arial" w:cs="Arial"/>
          <w:sz w:val="24"/>
          <w:szCs w:val="24"/>
        </w:rPr>
      </w:pPr>
    </w:p>
    <w:p w14:paraId="27692780" w14:textId="65705FCA" w:rsidR="00AF0610" w:rsidRDefault="00AF0610" w:rsidP="00AF0610">
      <w:pPr>
        <w:spacing w:line="360" w:lineRule="auto"/>
        <w:jc w:val="both"/>
        <w:rPr>
          <w:rFonts w:ascii="Arial" w:hAnsi="Arial" w:cs="Arial"/>
          <w:sz w:val="24"/>
          <w:szCs w:val="24"/>
        </w:rPr>
      </w:pPr>
      <w:r w:rsidRPr="00F47F33">
        <w:rPr>
          <w:rFonts w:ascii="Arial" w:hAnsi="Arial" w:cs="Arial"/>
          <w:sz w:val="24"/>
          <w:szCs w:val="24"/>
        </w:rPr>
        <w:t xml:space="preserve">With the growing </w:t>
      </w:r>
      <w:r w:rsidR="00CF60F6" w:rsidRPr="00F47F33">
        <w:rPr>
          <w:rFonts w:ascii="Arial" w:hAnsi="Arial" w:cs="Arial"/>
          <w:sz w:val="24"/>
          <w:szCs w:val="24"/>
        </w:rPr>
        <w:t>fibre</w:t>
      </w:r>
      <w:r w:rsidRPr="00F47F33">
        <w:rPr>
          <w:rFonts w:ascii="Arial" w:hAnsi="Arial" w:cs="Arial"/>
          <w:sz w:val="24"/>
          <w:szCs w:val="24"/>
        </w:rPr>
        <w:t xml:space="preserve"> reinforced composites market in the Asia Pacific, the demand is high for predictable and cohesive vinyl ester resin and polyester resin systems. The experience of </w:t>
      </w:r>
      <w:r w:rsidRPr="00F47F33">
        <w:rPr>
          <w:rFonts w:ascii="Arial" w:hAnsi="Arial" w:cs="Arial"/>
          <w:sz w:val="24"/>
          <w:szCs w:val="24"/>
        </w:rPr>
        <w:lastRenderedPageBreak/>
        <w:t>composites in quality infrastructure over the last 30 years has provided the boulders for new corrosion infrastructure applications that shall apply to Asian as well as global markets.</w:t>
      </w:r>
    </w:p>
    <w:p w14:paraId="081D343E" w14:textId="77777777" w:rsidR="00AF0610" w:rsidRDefault="00AF0610" w:rsidP="00AF0610">
      <w:pPr>
        <w:spacing w:line="360" w:lineRule="auto"/>
        <w:jc w:val="both"/>
        <w:rPr>
          <w:rFonts w:ascii="Arial" w:hAnsi="Arial" w:cs="Arial"/>
          <w:sz w:val="24"/>
          <w:szCs w:val="24"/>
        </w:rPr>
      </w:pPr>
      <w:r w:rsidRPr="00F47F33">
        <w:rPr>
          <w:rFonts w:ascii="Arial" w:hAnsi="Arial" w:cs="Arial"/>
          <w:sz w:val="24"/>
          <w:szCs w:val="24"/>
        </w:rPr>
        <w:t xml:space="preserve"> The usage of fiberglass reinforced underground gasoline storage tanks has been successful in the last quarter century. Power station pipes, some as large as 4.9 meters in diameter, have been performing well without any problem. The recently developed composite products include sewer liners, short span bridges for handling pedestrian bridges, regular road traffic, water covers for water treatment plants.</w:t>
      </w:r>
    </w:p>
    <w:p w14:paraId="6369E0B9" w14:textId="77777777" w:rsidR="00AF0610" w:rsidRDefault="00AF0610" w:rsidP="00AF0610">
      <w:pPr>
        <w:spacing w:line="360" w:lineRule="auto"/>
        <w:jc w:val="both"/>
        <w:rPr>
          <w:rFonts w:ascii="Arial" w:hAnsi="Arial" w:cs="Arial"/>
          <w:sz w:val="24"/>
          <w:szCs w:val="24"/>
        </w:rPr>
      </w:pPr>
      <w:r w:rsidRPr="00F47F33">
        <w:rPr>
          <w:rFonts w:ascii="Arial" w:hAnsi="Arial" w:cs="Arial"/>
          <w:sz w:val="24"/>
          <w:szCs w:val="24"/>
        </w:rPr>
        <w:t xml:space="preserve"> Vinyl ester resin composites have achieved a remarkable degree of commercial acceptance in a variety of applications like infrastructure, chemical and marine industry.</w:t>
      </w:r>
    </w:p>
    <w:p w14:paraId="6FDF0DDE" w14:textId="4B69B881" w:rsidR="00AF0610" w:rsidRDefault="00AF0610" w:rsidP="00AF0610">
      <w:pPr>
        <w:spacing w:line="360" w:lineRule="auto"/>
        <w:jc w:val="both"/>
        <w:rPr>
          <w:rFonts w:ascii="Arial" w:hAnsi="Arial" w:cs="Arial"/>
          <w:sz w:val="24"/>
          <w:szCs w:val="24"/>
        </w:rPr>
      </w:pPr>
      <w:r w:rsidRPr="00485BC2">
        <w:rPr>
          <w:rFonts w:ascii="Arial" w:hAnsi="Arial" w:cs="Arial"/>
          <w:sz w:val="24"/>
          <w:szCs w:val="24"/>
        </w:rPr>
        <w:t xml:space="preserve">Polyester and Vinyl Ester Resins are among the </w:t>
      </w:r>
      <w:r w:rsidR="00CF60F6" w:rsidRPr="00485BC2">
        <w:rPr>
          <w:rFonts w:ascii="Arial" w:hAnsi="Arial" w:cs="Arial"/>
          <w:sz w:val="24"/>
          <w:szCs w:val="24"/>
        </w:rPr>
        <w:t>most used</w:t>
      </w:r>
      <w:r w:rsidRPr="00485BC2">
        <w:rPr>
          <w:rFonts w:ascii="Arial" w:hAnsi="Arial" w:cs="Arial"/>
          <w:sz w:val="24"/>
          <w:szCs w:val="24"/>
        </w:rPr>
        <w:t xml:space="preserve"> matrix resins to create polymer composites. The formulations of Vinyl ester have been providing increased corrosion resistance and have a broad range</w:t>
      </w:r>
      <w:r>
        <w:rPr>
          <w:rFonts w:ascii="Arial" w:hAnsi="Arial" w:cs="Arial"/>
          <w:sz w:val="24"/>
          <w:szCs w:val="24"/>
        </w:rPr>
        <w:t xml:space="preserve"> </w:t>
      </w:r>
      <w:r w:rsidRPr="00485BC2">
        <w:rPr>
          <w:rFonts w:ascii="Arial" w:hAnsi="Arial" w:cs="Arial"/>
          <w:sz w:val="24"/>
          <w:szCs w:val="24"/>
        </w:rPr>
        <w:t xml:space="preserve">of heat distortion, available strength, and shrinkage characteristics. The automotive and transportation industry is expected to drive the demand for composite materials. As the strength-to-weight ratio of most composites is higher than that of steel and </w:t>
      </w:r>
      <w:r w:rsidR="00035944" w:rsidRPr="00485BC2">
        <w:rPr>
          <w:rFonts w:ascii="Arial" w:hAnsi="Arial" w:cs="Arial"/>
          <w:sz w:val="24"/>
          <w:szCs w:val="24"/>
        </w:rPr>
        <w:t>aluminium</w:t>
      </w:r>
      <w:r w:rsidRPr="00485BC2">
        <w:rPr>
          <w:rFonts w:ascii="Arial" w:hAnsi="Arial" w:cs="Arial"/>
          <w:sz w:val="24"/>
          <w:szCs w:val="24"/>
        </w:rPr>
        <w:t xml:space="preserve">. Vinyl ester resin stands serve as the intermediate chemical of epoxy and polyester in terms of mechanical properties and price. </w:t>
      </w:r>
    </w:p>
    <w:p w14:paraId="6AB11AF0" w14:textId="27987792" w:rsidR="00410F8C" w:rsidRDefault="00410F8C" w:rsidP="00AF0610">
      <w:pPr>
        <w:spacing w:line="360" w:lineRule="auto"/>
        <w:jc w:val="both"/>
        <w:rPr>
          <w:rFonts w:ascii="Arial" w:hAnsi="Arial" w:cs="Arial"/>
          <w:sz w:val="24"/>
          <w:szCs w:val="24"/>
        </w:rPr>
      </w:pPr>
    </w:p>
    <w:p w14:paraId="689B399D" w14:textId="77777777" w:rsidR="00CF60F6" w:rsidRPr="00CF60F6" w:rsidRDefault="00CF60F6" w:rsidP="00CF60F6">
      <w:pPr>
        <w:spacing w:line="360" w:lineRule="auto"/>
        <w:jc w:val="both"/>
        <w:rPr>
          <w:rFonts w:ascii="Arial" w:hAnsi="Arial" w:cs="Arial"/>
          <w:b/>
          <w:bCs/>
          <w:sz w:val="24"/>
          <w:szCs w:val="24"/>
        </w:rPr>
      </w:pPr>
      <w:r w:rsidRPr="00CF60F6">
        <w:rPr>
          <w:rFonts w:ascii="Verdana" w:hAnsi="Verdana" w:cs="Arial"/>
          <w:b/>
          <w:bCs/>
          <w:sz w:val="24"/>
          <w:szCs w:val="24"/>
        </w:rPr>
        <w:t xml:space="preserve">2.2 </w:t>
      </w:r>
      <w:r w:rsidRPr="00CF60F6">
        <w:rPr>
          <w:rFonts w:ascii="Verdana" w:hAnsi="Verdana" w:cs="Arial"/>
          <w:b/>
          <w:bCs/>
          <w:sz w:val="24"/>
          <w:szCs w:val="24"/>
        </w:rPr>
        <w:tab/>
      </w:r>
      <w:r w:rsidRPr="00CF60F6">
        <w:rPr>
          <w:rFonts w:ascii="Arial" w:hAnsi="Arial" w:cs="Arial"/>
          <w:b/>
          <w:bCs/>
          <w:sz w:val="24"/>
          <w:szCs w:val="24"/>
        </w:rPr>
        <w:t xml:space="preserve">Production routes &amp; related details </w:t>
      </w:r>
    </w:p>
    <w:p w14:paraId="25FE25FD" w14:textId="77777777" w:rsidR="00CF60F6" w:rsidRDefault="00CF60F6" w:rsidP="00CF60F6">
      <w:pPr>
        <w:spacing w:line="360" w:lineRule="auto"/>
        <w:jc w:val="both"/>
        <w:rPr>
          <w:rFonts w:ascii="Arial" w:hAnsi="Arial" w:cs="Arial"/>
          <w:sz w:val="24"/>
          <w:szCs w:val="24"/>
        </w:rPr>
      </w:pPr>
      <w:r w:rsidRPr="00EE789A">
        <w:rPr>
          <w:rFonts w:ascii="Arial" w:hAnsi="Arial" w:cs="Arial"/>
          <w:sz w:val="24"/>
          <w:szCs w:val="24"/>
        </w:rPr>
        <w:t xml:space="preserve">Vinyl ester resin </w:t>
      </w:r>
      <w:r w:rsidRPr="0022071C">
        <w:rPr>
          <w:rFonts w:ascii="Arial" w:hAnsi="Arial" w:cs="Arial"/>
          <w:sz w:val="24"/>
          <w:szCs w:val="24"/>
        </w:rPr>
        <w:t>Technology is typically developed in-house with the critical equipment being outsourced. It requires in-house independent R &amp; D, equipped with latest state of art technologies and facilities.</w:t>
      </w:r>
      <w:r>
        <w:rPr>
          <w:rFonts w:ascii="Arial" w:hAnsi="Arial" w:cs="Arial"/>
          <w:sz w:val="24"/>
          <w:szCs w:val="24"/>
        </w:rPr>
        <w:t xml:space="preserve"> </w:t>
      </w:r>
      <w:r w:rsidRPr="00132CAC">
        <w:rPr>
          <w:rFonts w:ascii="Arial" w:hAnsi="Arial" w:cs="Arial"/>
          <w:sz w:val="24"/>
          <w:szCs w:val="24"/>
        </w:rPr>
        <w:t>Vinyl Ester Resin is mainly of three types</w:t>
      </w:r>
      <w:r>
        <w:rPr>
          <w:rFonts w:ascii="Arial" w:hAnsi="Arial" w:cs="Arial"/>
          <w:sz w:val="24"/>
          <w:szCs w:val="24"/>
        </w:rPr>
        <w:t xml:space="preserve">, </w:t>
      </w:r>
      <w:r w:rsidRPr="00132CAC">
        <w:rPr>
          <w:rFonts w:ascii="Arial" w:hAnsi="Arial" w:cs="Arial"/>
          <w:sz w:val="24"/>
          <w:szCs w:val="24"/>
        </w:rPr>
        <w:t xml:space="preserve">namely Bisphenol A, F, S Vinyl Ester Resin, </w:t>
      </w:r>
      <w:proofErr w:type="spellStart"/>
      <w:r w:rsidRPr="00132CAC">
        <w:rPr>
          <w:rFonts w:ascii="Arial" w:hAnsi="Arial" w:cs="Arial"/>
          <w:sz w:val="24"/>
          <w:szCs w:val="24"/>
        </w:rPr>
        <w:t>Novolac</w:t>
      </w:r>
      <w:proofErr w:type="spellEnd"/>
      <w:r w:rsidRPr="00132CAC">
        <w:rPr>
          <w:rFonts w:ascii="Arial" w:hAnsi="Arial" w:cs="Arial"/>
          <w:sz w:val="24"/>
          <w:szCs w:val="24"/>
        </w:rPr>
        <w:t xml:space="preserve"> Vinyl Ester Resin, and Brominated Vinyl Ester Resin.</w:t>
      </w:r>
    </w:p>
    <w:p w14:paraId="22041F3F" w14:textId="4A439C2B" w:rsidR="00CF60F6" w:rsidRDefault="00CF60F6" w:rsidP="00CF60F6">
      <w:pPr>
        <w:pStyle w:val="BodyText"/>
        <w:spacing w:before="162" w:line="360" w:lineRule="auto"/>
        <w:ind w:right="90"/>
        <w:jc w:val="both"/>
        <w:rPr>
          <w:color w:val="000000"/>
        </w:rPr>
      </w:pPr>
      <w:r>
        <w:rPr>
          <w:color w:val="000000"/>
        </w:rPr>
        <w:t xml:space="preserve">Some applications of </w:t>
      </w:r>
      <w:proofErr w:type="spellStart"/>
      <w:r>
        <w:rPr>
          <w:color w:val="000000"/>
        </w:rPr>
        <w:t>Novolac</w:t>
      </w:r>
      <w:proofErr w:type="spellEnd"/>
      <w:r>
        <w:rPr>
          <w:color w:val="000000"/>
        </w:rPr>
        <w:t xml:space="preserve"> vinyl ester resin includes heat shields, resistance coatings, parts for flue gas desulfurization, chimney liners, and other structural composite components where high heat resistance is required. The Brominated vinyl ester resins are flame retardant and provide corrosion resistance from a wide variety of acidic and alkaline environments. </w:t>
      </w:r>
    </w:p>
    <w:p w14:paraId="132F808B" w14:textId="7F38FE1A" w:rsidR="00CF60F6" w:rsidRDefault="00CF60F6" w:rsidP="00CF60F6">
      <w:pPr>
        <w:pStyle w:val="BodyText"/>
        <w:spacing w:before="162" w:line="360" w:lineRule="auto"/>
        <w:ind w:right="90"/>
        <w:jc w:val="both"/>
        <w:rPr>
          <w:color w:val="000000"/>
        </w:rPr>
      </w:pPr>
      <w:proofErr w:type="spellStart"/>
      <w:r>
        <w:rPr>
          <w:color w:val="000000"/>
        </w:rPr>
        <w:t>Novolac</w:t>
      </w:r>
      <w:proofErr w:type="spellEnd"/>
      <w:r>
        <w:rPr>
          <w:color w:val="000000"/>
        </w:rPr>
        <w:t xml:space="preserve"> based vinyl ester resin, despite possessing better properties than Bisphenol A vinyl ester resin, holds less share than Bisphenol A as the technology to manufacture is quite complex, expensive, requires infrastructure, raw materials, &amp; above all expertise. Others include urethane and elastomer modified vinyl ester resins which are modified with many unique </w:t>
      </w:r>
      <w:r>
        <w:rPr>
          <w:color w:val="000000"/>
        </w:rPr>
        <w:lastRenderedPageBreak/>
        <w:t>features, providing exceptional characteristics. The elastomer modified may also be used as a primer on carbon steel, high density PVC foam and other dissimilar substrates.</w:t>
      </w:r>
    </w:p>
    <w:p w14:paraId="20630101" w14:textId="3D1B6EB7" w:rsidR="00CF60F6" w:rsidRDefault="00CF60F6" w:rsidP="00CF60F6">
      <w:pPr>
        <w:spacing w:line="360" w:lineRule="auto"/>
        <w:jc w:val="both"/>
        <w:rPr>
          <w:rFonts w:ascii="Verdana" w:hAnsi="Verdana" w:cs="Arial"/>
          <w:b/>
          <w:bCs/>
          <w:sz w:val="20"/>
          <w:szCs w:val="20"/>
        </w:rPr>
      </w:pPr>
    </w:p>
    <w:p w14:paraId="607343F6" w14:textId="77777777" w:rsidR="007922EB" w:rsidRDefault="007922EB" w:rsidP="00CF60F6">
      <w:pPr>
        <w:spacing w:line="360" w:lineRule="auto"/>
        <w:jc w:val="both"/>
        <w:rPr>
          <w:rFonts w:ascii="Verdana" w:hAnsi="Verdana" w:cs="Arial"/>
          <w:b/>
          <w:bCs/>
          <w:sz w:val="20"/>
          <w:szCs w:val="20"/>
        </w:rPr>
      </w:pPr>
    </w:p>
    <w:p w14:paraId="112A5929" w14:textId="77777777" w:rsidR="00CF60F6" w:rsidRPr="00CF60F6" w:rsidRDefault="00CF60F6" w:rsidP="00CF60F6">
      <w:pPr>
        <w:spacing w:line="360" w:lineRule="auto"/>
        <w:jc w:val="both"/>
        <w:rPr>
          <w:rFonts w:ascii="Arial" w:hAnsi="Arial" w:cs="Arial"/>
          <w:b/>
          <w:bCs/>
          <w:sz w:val="24"/>
          <w:szCs w:val="24"/>
        </w:rPr>
      </w:pPr>
      <w:r w:rsidRPr="00CF60F6">
        <w:rPr>
          <w:rFonts w:ascii="Arial" w:hAnsi="Arial" w:cs="Arial"/>
          <w:b/>
          <w:bCs/>
          <w:sz w:val="24"/>
          <w:szCs w:val="24"/>
        </w:rPr>
        <w:t xml:space="preserve">Production Route for producing Bisphenol </w:t>
      </w:r>
      <w:proofErr w:type="gramStart"/>
      <w:r w:rsidRPr="00CF60F6">
        <w:rPr>
          <w:rFonts w:ascii="Arial" w:hAnsi="Arial" w:cs="Arial"/>
          <w:b/>
          <w:bCs/>
          <w:sz w:val="24"/>
          <w:szCs w:val="24"/>
        </w:rPr>
        <w:t>A</w:t>
      </w:r>
      <w:proofErr w:type="gramEnd"/>
      <w:r w:rsidRPr="00CF60F6">
        <w:rPr>
          <w:rFonts w:ascii="Arial" w:hAnsi="Arial" w:cs="Arial"/>
          <w:b/>
          <w:bCs/>
          <w:sz w:val="24"/>
          <w:szCs w:val="24"/>
        </w:rPr>
        <w:t xml:space="preserve"> Based Vinyl Ester Resin: </w:t>
      </w:r>
    </w:p>
    <w:p w14:paraId="1385E43F" w14:textId="303BDF09" w:rsidR="00F56843" w:rsidRDefault="00F56843" w:rsidP="00F56843">
      <w:pPr>
        <w:spacing w:line="360" w:lineRule="auto"/>
        <w:jc w:val="both"/>
        <w:rPr>
          <w:rFonts w:ascii="Arial" w:hAnsi="Arial" w:cs="Arial"/>
          <w:sz w:val="24"/>
          <w:szCs w:val="24"/>
        </w:rPr>
      </w:pPr>
      <w:r>
        <w:rPr>
          <w:rFonts w:ascii="Arial" w:hAnsi="Arial" w:cs="Arial"/>
          <w:sz w:val="24"/>
          <w:szCs w:val="24"/>
        </w:rPr>
        <w:t>Firstly, Epoxy resin and Bisphenol</w:t>
      </w:r>
      <w:r w:rsidR="001F31CB">
        <w:rPr>
          <w:rFonts w:ascii="Arial" w:hAnsi="Arial" w:cs="Arial"/>
          <w:sz w:val="24"/>
          <w:szCs w:val="24"/>
        </w:rPr>
        <w:t xml:space="preserve"> A </w:t>
      </w:r>
      <w:r>
        <w:rPr>
          <w:rFonts w:ascii="Arial" w:hAnsi="Arial" w:cs="Arial"/>
          <w:sz w:val="24"/>
          <w:szCs w:val="24"/>
        </w:rPr>
        <w:t>are added to the reactor and heated to the temperature of 170</w:t>
      </w:r>
      <w:r w:rsidR="00CB66D6" w:rsidRPr="00CB66D6">
        <w:rPr>
          <w:rFonts w:ascii="Arial" w:hAnsi="Arial" w:cs="Arial"/>
          <w:sz w:val="24"/>
          <w:szCs w:val="24"/>
          <w:vertAlign w:val="superscript"/>
        </w:rPr>
        <w:t>°</w:t>
      </w:r>
      <w:r>
        <w:rPr>
          <w:rFonts w:ascii="Arial" w:hAnsi="Arial" w:cs="Arial"/>
          <w:sz w:val="24"/>
          <w:szCs w:val="24"/>
        </w:rPr>
        <w:t>C and that temperature should be maintained for a period of 2-4 hours. Secondly, Epoxy equivalent weight is measured and after an optimum value has been achieved then it is allowed to cool down to 100</w:t>
      </w:r>
      <w:r w:rsidR="00CB66D6" w:rsidRPr="00CB66D6">
        <w:rPr>
          <w:rFonts w:ascii="Arial" w:hAnsi="Arial" w:cs="Arial"/>
          <w:sz w:val="24"/>
          <w:szCs w:val="24"/>
          <w:vertAlign w:val="superscript"/>
        </w:rPr>
        <w:t>°</w:t>
      </w:r>
      <w:r w:rsidR="00CB66D6">
        <w:rPr>
          <w:rFonts w:ascii="Arial" w:hAnsi="Arial" w:cs="Arial"/>
          <w:sz w:val="24"/>
          <w:szCs w:val="24"/>
        </w:rPr>
        <w:t>C</w:t>
      </w:r>
      <w:r>
        <w:rPr>
          <w:rFonts w:ascii="Arial" w:hAnsi="Arial" w:cs="Arial"/>
          <w:sz w:val="24"/>
          <w:szCs w:val="24"/>
        </w:rPr>
        <w:t xml:space="preserve"> and then finally to 80</w:t>
      </w:r>
      <w:r w:rsidR="00CB66D6" w:rsidRPr="00CB66D6">
        <w:rPr>
          <w:rFonts w:ascii="Arial" w:hAnsi="Arial" w:cs="Arial"/>
          <w:sz w:val="24"/>
          <w:szCs w:val="24"/>
          <w:vertAlign w:val="superscript"/>
        </w:rPr>
        <w:t>°</w:t>
      </w:r>
      <w:r w:rsidR="00CB66D6">
        <w:rPr>
          <w:rFonts w:ascii="Arial" w:hAnsi="Arial" w:cs="Arial"/>
          <w:sz w:val="24"/>
          <w:szCs w:val="24"/>
        </w:rPr>
        <w:t>C</w:t>
      </w:r>
      <w:r>
        <w:rPr>
          <w:rFonts w:ascii="Arial" w:hAnsi="Arial" w:cs="Arial"/>
          <w:sz w:val="24"/>
          <w:szCs w:val="24"/>
        </w:rPr>
        <w:t xml:space="preserve">. Solid resins from the reactor is then discharged into </w:t>
      </w:r>
      <w:r w:rsidR="000C07D2">
        <w:rPr>
          <w:rFonts w:ascii="Arial" w:hAnsi="Arial" w:cs="Arial"/>
          <w:sz w:val="24"/>
          <w:szCs w:val="24"/>
        </w:rPr>
        <w:t>blender</w:t>
      </w:r>
      <w:r>
        <w:rPr>
          <w:rFonts w:ascii="Arial" w:hAnsi="Arial" w:cs="Arial"/>
          <w:sz w:val="24"/>
          <w:szCs w:val="24"/>
        </w:rPr>
        <w:t xml:space="preserve"> containing blender and the temperature of the discharge resin should not rise above 70</w:t>
      </w:r>
      <w:r w:rsidR="00CB66D6" w:rsidRPr="00CB66D6">
        <w:rPr>
          <w:rFonts w:ascii="Arial" w:hAnsi="Arial" w:cs="Arial"/>
          <w:sz w:val="24"/>
          <w:szCs w:val="24"/>
          <w:vertAlign w:val="superscript"/>
        </w:rPr>
        <w:t>°</w:t>
      </w:r>
      <w:r w:rsidR="00CB66D6">
        <w:rPr>
          <w:rFonts w:ascii="Arial" w:hAnsi="Arial" w:cs="Arial"/>
          <w:sz w:val="24"/>
          <w:szCs w:val="24"/>
        </w:rPr>
        <w:t>C</w:t>
      </w:r>
      <w:r>
        <w:rPr>
          <w:rFonts w:ascii="Arial" w:hAnsi="Arial" w:cs="Arial"/>
          <w:sz w:val="24"/>
          <w:szCs w:val="24"/>
        </w:rPr>
        <w:t xml:space="preserve">. To limit the temperature to the required limit water needs to be circulated around the blender. Finally, viscosity, gel time etc testing are to be done and should be adjusted accordingly. </w:t>
      </w:r>
    </w:p>
    <w:tbl>
      <w:tblPr>
        <w:tblpPr w:leftFromText="180" w:rightFromText="180" w:vertAnchor="text" w:horzAnchor="margin" w:tblpXSpec="center" w:tblpY="736"/>
        <w:tblW w:w="10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4"/>
        <w:gridCol w:w="2524"/>
        <w:gridCol w:w="2524"/>
        <w:gridCol w:w="2524"/>
      </w:tblGrid>
      <w:tr w:rsidR="00CF60F6" w:rsidRPr="00CF60F6" w14:paraId="2A53D9FC" w14:textId="77777777" w:rsidTr="00CF60F6">
        <w:trPr>
          <w:trHeight w:val="287"/>
        </w:trPr>
        <w:tc>
          <w:tcPr>
            <w:tcW w:w="2524" w:type="dxa"/>
            <w:shd w:val="clear" w:color="auto" w:fill="A8D08D" w:themeFill="accent6" w:themeFillTint="99"/>
          </w:tcPr>
          <w:p w14:paraId="61D8C89B" w14:textId="77777777" w:rsidR="00CF60F6" w:rsidRPr="00CF60F6" w:rsidRDefault="00CF60F6" w:rsidP="00BF252C">
            <w:pPr>
              <w:pStyle w:val="TableParagraph"/>
              <w:spacing w:line="272" w:lineRule="exact"/>
              <w:ind w:left="74" w:right="57"/>
              <w:rPr>
                <w:b/>
                <w:color w:val="FFFFFF" w:themeColor="background1"/>
                <w:sz w:val="20"/>
                <w:szCs w:val="20"/>
              </w:rPr>
            </w:pPr>
            <w:r w:rsidRPr="00CF60F6">
              <w:rPr>
                <w:b/>
                <w:color w:val="FFFFFF" w:themeColor="background1"/>
                <w:sz w:val="20"/>
                <w:szCs w:val="20"/>
              </w:rPr>
              <w:t>INPUT</w:t>
            </w:r>
          </w:p>
        </w:tc>
        <w:tc>
          <w:tcPr>
            <w:tcW w:w="2524" w:type="dxa"/>
            <w:shd w:val="clear" w:color="auto" w:fill="A8D08D" w:themeFill="accent6" w:themeFillTint="99"/>
          </w:tcPr>
          <w:p w14:paraId="5494C2AA" w14:textId="5AADFA8E" w:rsidR="00CF60F6" w:rsidRPr="00CF60F6" w:rsidRDefault="000D7441" w:rsidP="00BF252C">
            <w:pPr>
              <w:pStyle w:val="TableParagraph"/>
              <w:spacing w:line="272" w:lineRule="exact"/>
              <w:ind w:left="52" w:right="74"/>
              <w:rPr>
                <w:b/>
                <w:color w:val="FFFFFF" w:themeColor="background1"/>
                <w:sz w:val="20"/>
                <w:szCs w:val="20"/>
              </w:rPr>
            </w:pPr>
            <w:r>
              <w:rPr>
                <w:b/>
                <w:color w:val="FFFFFF" w:themeColor="background1"/>
                <w:w w:val="95"/>
                <w:sz w:val="20"/>
                <w:szCs w:val="20"/>
              </w:rPr>
              <w:t>‘</w:t>
            </w:r>
            <w:r w:rsidR="00CF60F6" w:rsidRPr="00CF60F6">
              <w:rPr>
                <w:b/>
                <w:color w:val="FFFFFF" w:themeColor="background1"/>
                <w:w w:val="95"/>
                <w:sz w:val="20"/>
                <w:szCs w:val="20"/>
              </w:rPr>
              <w:t>QUANTITY (MT/MT)</w:t>
            </w:r>
          </w:p>
        </w:tc>
        <w:tc>
          <w:tcPr>
            <w:tcW w:w="2524" w:type="dxa"/>
            <w:shd w:val="clear" w:color="auto" w:fill="A8D08D" w:themeFill="accent6" w:themeFillTint="99"/>
          </w:tcPr>
          <w:p w14:paraId="69FCE439" w14:textId="77777777" w:rsidR="00CF60F6" w:rsidRPr="00CF60F6" w:rsidRDefault="00CF60F6" w:rsidP="00BF252C">
            <w:pPr>
              <w:pStyle w:val="TableParagraph"/>
              <w:spacing w:line="272" w:lineRule="exact"/>
              <w:ind w:left="74" w:right="65"/>
              <w:rPr>
                <w:b/>
                <w:color w:val="FFFFFF" w:themeColor="background1"/>
                <w:sz w:val="20"/>
                <w:szCs w:val="20"/>
              </w:rPr>
            </w:pPr>
            <w:r w:rsidRPr="00CF60F6">
              <w:rPr>
                <w:b/>
                <w:color w:val="FFFFFF" w:themeColor="background1"/>
                <w:w w:val="95"/>
                <w:sz w:val="20"/>
                <w:szCs w:val="20"/>
              </w:rPr>
              <w:t>OUTPUT</w:t>
            </w:r>
          </w:p>
        </w:tc>
        <w:tc>
          <w:tcPr>
            <w:tcW w:w="2524" w:type="dxa"/>
            <w:shd w:val="clear" w:color="auto" w:fill="A8D08D" w:themeFill="accent6" w:themeFillTint="99"/>
          </w:tcPr>
          <w:p w14:paraId="25CC5133" w14:textId="77777777" w:rsidR="00CF60F6" w:rsidRPr="00CF60F6" w:rsidRDefault="00CF60F6" w:rsidP="00BF252C">
            <w:pPr>
              <w:pStyle w:val="TableParagraph"/>
              <w:spacing w:line="272" w:lineRule="exact"/>
              <w:ind w:left="44" w:right="74"/>
              <w:rPr>
                <w:b/>
                <w:color w:val="FFFFFF" w:themeColor="background1"/>
                <w:sz w:val="20"/>
                <w:szCs w:val="20"/>
              </w:rPr>
            </w:pPr>
            <w:r w:rsidRPr="00CF60F6">
              <w:rPr>
                <w:b/>
                <w:color w:val="FFFFFF" w:themeColor="background1"/>
                <w:w w:val="95"/>
                <w:sz w:val="20"/>
                <w:szCs w:val="20"/>
              </w:rPr>
              <w:t>QUANTITY (MT/MT)</w:t>
            </w:r>
          </w:p>
        </w:tc>
      </w:tr>
      <w:tr w:rsidR="00CF60F6" w:rsidRPr="00CF60F6" w14:paraId="5763AAA0" w14:textId="77777777" w:rsidTr="00CF60F6">
        <w:trPr>
          <w:trHeight w:val="291"/>
        </w:trPr>
        <w:tc>
          <w:tcPr>
            <w:tcW w:w="2524" w:type="dxa"/>
          </w:tcPr>
          <w:p w14:paraId="6DDE64D2" w14:textId="77777777" w:rsidR="00CF60F6" w:rsidRPr="00CF60F6" w:rsidRDefault="00CF60F6" w:rsidP="00BF252C">
            <w:pPr>
              <w:pStyle w:val="TableParagraph"/>
              <w:ind w:left="74" w:right="64"/>
              <w:rPr>
                <w:sz w:val="20"/>
                <w:szCs w:val="20"/>
              </w:rPr>
            </w:pPr>
            <w:r w:rsidRPr="00CF60F6">
              <w:rPr>
                <w:sz w:val="20"/>
                <w:szCs w:val="20"/>
              </w:rPr>
              <w:t>Epoxy Resin</w:t>
            </w:r>
          </w:p>
        </w:tc>
        <w:tc>
          <w:tcPr>
            <w:tcW w:w="2524" w:type="dxa"/>
          </w:tcPr>
          <w:p w14:paraId="07CEC90C" w14:textId="77777777" w:rsidR="00CF60F6" w:rsidRPr="00CF60F6" w:rsidRDefault="00CF60F6" w:rsidP="00BF252C">
            <w:pPr>
              <w:pStyle w:val="TableParagraph"/>
              <w:ind w:left="74" w:right="63"/>
              <w:rPr>
                <w:sz w:val="20"/>
                <w:szCs w:val="20"/>
              </w:rPr>
            </w:pPr>
            <w:r w:rsidRPr="00CF60F6">
              <w:rPr>
                <w:sz w:val="20"/>
                <w:szCs w:val="20"/>
              </w:rPr>
              <w:t>0.30</w:t>
            </w:r>
          </w:p>
        </w:tc>
        <w:tc>
          <w:tcPr>
            <w:tcW w:w="2524" w:type="dxa"/>
          </w:tcPr>
          <w:p w14:paraId="23039579" w14:textId="77777777" w:rsidR="00CF60F6" w:rsidRPr="00CF60F6" w:rsidRDefault="00CF60F6" w:rsidP="00BF252C">
            <w:pPr>
              <w:pStyle w:val="TableParagraph"/>
              <w:ind w:left="68" w:right="74"/>
              <w:rPr>
                <w:sz w:val="20"/>
                <w:szCs w:val="20"/>
              </w:rPr>
            </w:pPr>
            <w:r w:rsidRPr="00CF60F6">
              <w:rPr>
                <w:sz w:val="20"/>
                <w:szCs w:val="20"/>
              </w:rPr>
              <w:t>Vinyl Ester Resin</w:t>
            </w:r>
          </w:p>
        </w:tc>
        <w:tc>
          <w:tcPr>
            <w:tcW w:w="2524" w:type="dxa"/>
          </w:tcPr>
          <w:p w14:paraId="5B89FAB4" w14:textId="77777777" w:rsidR="00CF60F6" w:rsidRPr="00CF60F6" w:rsidRDefault="00CF60F6" w:rsidP="00BF252C">
            <w:pPr>
              <w:pStyle w:val="TableParagraph"/>
              <w:ind w:left="74" w:right="66"/>
              <w:rPr>
                <w:sz w:val="20"/>
                <w:szCs w:val="20"/>
              </w:rPr>
            </w:pPr>
            <w:r w:rsidRPr="00CF60F6">
              <w:rPr>
                <w:sz w:val="20"/>
                <w:szCs w:val="20"/>
              </w:rPr>
              <w:t>1.0</w:t>
            </w:r>
          </w:p>
        </w:tc>
      </w:tr>
      <w:tr w:rsidR="00CF60F6" w:rsidRPr="00CF60F6" w14:paraId="17D011E4" w14:textId="77777777" w:rsidTr="00CF60F6">
        <w:trPr>
          <w:trHeight w:val="287"/>
        </w:trPr>
        <w:tc>
          <w:tcPr>
            <w:tcW w:w="2524" w:type="dxa"/>
          </w:tcPr>
          <w:p w14:paraId="259590CC" w14:textId="77777777" w:rsidR="00CF60F6" w:rsidRPr="00CF60F6" w:rsidRDefault="00CF60F6" w:rsidP="00BF252C">
            <w:pPr>
              <w:pStyle w:val="TableParagraph"/>
              <w:spacing w:line="272" w:lineRule="exact"/>
              <w:ind w:left="74" w:right="73"/>
              <w:rPr>
                <w:sz w:val="20"/>
                <w:szCs w:val="20"/>
              </w:rPr>
            </w:pPr>
            <w:r w:rsidRPr="00CF60F6">
              <w:rPr>
                <w:sz w:val="20"/>
                <w:szCs w:val="20"/>
              </w:rPr>
              <w:t>Bisphenol-A</w:t>
            </w:r>
          </w:p>
        </w:tc>
        <w:tc>
          <w:tcPr>
            <w:tcW w:w="2524" w:type="dxa"/>
          </w:tcPr>
          <w:p w14:paraId="75E09F53" w14:textId="77777777" w:rsidR="00CF60F6" w:rsidRPr="00CF60F6" w:rsidRDefault="00CF60F6" w:rsidP="00BF252C">
            <w:pPr>
              <w:pStyle w:val="TableParagraph"/>
              <w:spacing w:line="272" w:lineRule="exact"/>
              <w:ind w:left="74" w:right="63"/>
              <w:rPr>
                <w:sz w:val="20"/>
                <w:szCs w:val="20"/>
              </w:rPr>
            </w:pPr>
            <w:r w:rsidRPr="00CF60F6">
              <w:rPr>
                <w:sz w:val="20"/>
                <w:szCs w:val="20"/>
              </w:rPr>
              <w:t>0.14</w:t>
            </w:r>
          </w:p>
        </w:tc>
        <w:tc>
          <w:tcPr>
            <w:tcW w:w="2524" w:type="dxa"/>
          </w:tcPr>
          <w:p w14:paraId="454D1C5A" w14:textId="77777777" w:rsidR="00CF60F6" w:rsidRPr="00CF60F6" w:rsidRDefault="00CF60F6" w:rsidP="00BF252C">
            <w:pPr>
              <w:pStyle w:val="TableParagraph"/>
              <w:spacing w:line="272" w:lineRule="exact"/>
              <w:ind w:left="72" w:right="74"/>
              <w:rPr>
                <w:sz w:val="20"/>
                <w:szCs w:val="20"/>
              </w:rPr>
            </w:pPr>
            <w:r w:rsidRPr="00CF60F6">
              <w:rPr>
                <w:sz w:val="20"/>
                <w:szCs w:val="20"/>
              </w:rPr>
              <w:t>By Product</w:t>
            </w:r>
          </w:p>
        </w:tc>
        <w:tc>
          <w:tcPr>
            <w:tcW w:w="2524" w:type="dxa"/>
          </w:tcPr>
          <w:p w14:paraId="3A45836F" w14:textId="77777777" w:rsidR="00CF60F6" w:rsidRPr="00CF60F6" w:rsidRDefault="00CF60F6" w:rsidP="00BF252C">
            <w:pPr>
              <w:pStyle w:val="TableParagraph"/>
              <w:spacing w:line="272" w:lineRule="exact"/>
              <w:ind w:left="74" w:right="67"/>
              <w:rPr>
                <w:sz w:val="20"/>
                <w:szCs w:val="20"/>
              </w:rPr>
            </w:pPr>
            <w:r w:rsidRPr="00CF60F6">
              <w:rPr>
                <w:sz w:val="20"/>
                <w:szCs w:val="20"/>
              </w:rPr>
              <w:t>Nil</w:t>
            </w:r>
          </w:p>
        </w:tc>
      </w:tr>
      <w:tr w:rsidR="00CF60F6" w:rsidRPr="00CF60F6" w14:paraId="18D4F95A" w14:textId="77777777" w:rsidTr="00CF60F6">
        <w:trPr>
          <w:trHeight w:val="287"/>
        </w:trPr>
        <w:tc>
          <w:tcPr>
            <w:tcW w:w="2524" w:type="dxa"/>
          </w:tcPr>
          <w:p w14:paraId="244B2621" w14:textId="77777777" w:rsidR="00CF60F6" w:rsidRPr="00CF60F6" w:rsidRDefault="00CF60F6" w:rsidP="00BF252C">
            <w:pPr>
              <w:pStyle w:val="TableParagraph"/>
              <w:spacing w:line="272" w:lineRule="exact"/>
              <w:ind w:left="74" w:right="72"/>
              <w:rPr>
                <w:sz w:val="20"/>
                <w:szCs w:val="20"/>
              </w:rPr>
            </w:pPr>
            <w:r w:rsidRPr="00CF60F6">
              <w:rPr>
                <w:sz w:val="20"/>
                <w:szCs w:val="20"/>
              </w:rPr>
              <w:t>Methacrylic Acid</w:t>
            </w:r>
          </w:p>
        </w:tc>
        <w:tc>
          <w:tcPr>
            <w:tcW w:w="2524" w:type="dxa"/>
          </w:tcPr>
          <w:p w14:paraId="720292B5" w14:textId="77777777" w:rsidR="00CF60F6" w:rsidRPr="00CF60F6" w:rsidRDefault="00CF60F6" w:rsidP="00BF252C">
            <w:pPr>
              <w:pStyle w:val="TableParagraph"/>
              <w:spacing w:line="272" w:lineRule="exact"/>
              <w:ind w:left="74" w:right="63"/>
              <w:rPr>
                <w:sz w:val="20"/>
                <w:szCs w:val="20"/>
              </w:rPr>
            </w:pPr>
            <w:r w:rsidRPr="00CF60F6">
              <w:rPr>
                <w:sz w:val="20"/>
                <w:szCs w:val="20"/>
              </w:rPr>
              <w:t>0.11</w:t>
            </w:r>
          </w:p>
        </w:tc>
        <w:tc>
          <w:tcPr>
            <w:tcW w:w="2524" w:type="dxa"/>
          </w:tcPr>
          <w:p w14:paraId="67C317F9" w14:textId="77777777" w:rsidR="00CF60F6" w:rsidRPr="00CF60F6" w:rsidRDefault="00CF60F6" w:rsidP="00BF252C">
            <w:pPr>
              <w:pStyle w:val="TableParagraph"/>
              <w:spacing w:line="272" w:lineRule="exact"/>
              <w:ind w:left="74" w:right="72"/>
              <w:rPr>
                <w:sz w:val="20"/>
                <w:szCs w:val="20"/>
              </w:rPr>
            </w:pPr>
            <w:r w:rsidRPr="00CF60F6">
              <w:rPr>
                <w:sz w:val="20"/>
                <w:szCs w:val="20"/>
              </w:rPr>
              <w:t>Yield Loss</w:t>
            </w:r>
          </w:p>
        </w:tc>
        <w:tc>
          <w:tcPr>
            <w:tcW w:w="2524" w:type="dxa"/>
          </w:tcPr>
          <w:p w14:paraId="427B8CCA" w14:textId="77777777" w:rsidR="00CF60F6" w:rsidRPr="00CF60F6" w:rsidRDefault="00CF60F6" w:rsidP="00BF252C">
            <w:pPr>
              <w:pStyle w:val="TableParagraph"/>
              <w:spacing w:line="272" w:lineRule="exact"/>
              <w:ind w:left="74" w:right="71"/>
              <w:rPr>
                <w:sz w:val="20"/>
                <w:szCs w:val="20"/>
              </w:rPr>
            </w:pPr>
            <w:r w:rsidRPr="00CF60F6">
              <w:rPr>
                <w:sz w:val="20"/>
                <w:szCs w:val="20"/>
              </w:rPr>
              <w:t>0.00</w:t>
            </w:r>
          </w:p>
        </w:tc>
      </w:tr>
      <w:tr w:rsidR="00CF60F6" w:rsidRPr="00CF60F6" w14:paraId="6AC7DC1C" w14:textId="77777777" w:rsidTr="00CF60F6">
        <w:trPr>
          <w:trHeight w:val="287"/>
        </w:trPr>
        <w:tc>
          <w:tcPr>
            <w:tcW w:w="2524" w:type="dxa"/>
          </w:tcPr>
          <w:p w14:paraId="3D6EAE9D" w14:textId="77777777" w:rsidR="00CF60F6" w:rsidRPr="00CF60F6" w:rsidRDefault="00CF60F6" w:rsidP="00BF252C">
            <w:pPr>
              <w:pStyle w:val="TableParagraph"/>
              <w:spacing w:line="272" w:lineRule="exact"/>
              <w:ind w:left="74" w:right="63"/>
              <w:rPr>
                <w:sz w:val="20"/>
                <w:szCs w:val="20"/>
              </w:rPr>
            </w:pPr>
            <w:r w:rsidRPr="00CF60F6">
              <w:rPr>
                <w:sz w:val="20"/>
                <w:szCs w:val="20"/>
              </w:rPr>
              <w:t>Styrene Monomer</w:t>
            </w:r>
          </w:p>
        </w:tc>
        <w:tc>
          <w:tcPr>
            <w:tcW w:w="2524" w:type="dxa"/>
          </w:tcPr>
          <w:p w14:paraId="5A2D8A5C" w14:textId="60D7237C" w:rsidR="00CF60F6" w:rsidRPr="00CF60F6" w:rsidRDefault="00CF60F6" w:rsidP="00BF252C">
            <w:pPr>
              <w:pStyle w:val="TableParagraph"/>
              <w:spacing w:line="272" w:lineRule="exact"/>
              <w:ind w:left="74" w:right="63"/>
              <w:rPr>
                <w:sz w:val="20"/>
                <w:szCs w:val="20"/>
              </w:rPr>
            </w:pPr>
            <w:r w:rsidRPr="00CF60F6">
              <w:rPr>
                <w:sz w:val="20"/>
                <w:szCs w:val="20"/>
              </w:rPr>
              <w:t>0.4</w:t>
            </w:r>
            <w:r w:rsidR="002A1B7D">
              <w:rPr>
                <w:sz w:val="20"/>
                <w:szCs w:val="20"/>
              </w:rPr>
              <w:t>4</w:t>
            </w:r>
          </w:p>
        </w:tc>
        <w:tc>
          <w:tcPr>
            <w:tcW w:w="2524" w:type="dxa"/>
          </w:tcPr>
          <w:p w14:paraId="2021D6A6" w14:textId="77777777" w:rsidR="00CF60F6" w:rsidRPr="00CF60F6" w:rsidRDefault="00CF60F6" w:rsidP="00BF252C">
            <w:pPr>
              <w:pStyle w:val="TableParagraph"/>
              <w:spacing w:line="272" w:lineRule="exact"/>
              <w:ind w:left="74" w:right="70"/>
              <w:rPr>
                <w:sz w:val="20"/>
                <w:szCs w:val="20"/>
              </w:rPr>
            </w:pPr>
            <w:r w:rsidRPr="00CF60F6">
              <w:rPr>
                <w:w w:val="95"/>
                <w:sz w:val="20"/>
                <w:szCs w:val="20"/>
              </w:rPr>
              <w:t>Gaseous</w:t>
            </w:r>
          </w:p>
        </w:tc>
        <w:tc>
          <w:tcPr>
            <w:tcW w:w="2524" w:type="dxa"/>
          </w:tcPr>
          <w:p w14:paraId="4D344F02" w14:textId="77777777" w:rsidR="00CF60F6" w:rsidRPr="00CF60F6" w:rsidRDefault="00CF60F6" w:rsidP="00BF252C">
            <w:pPr>
              <w:pStyle w:val="TableParagraph"/>
              <w:spacing w:line="272" w:lineRule="exact"/>
              <w:ind w:left="8"/>
              <w:rPr>
                <w:sz w:val="20"/>
                <w:szCs w:val="20"/>
              </w:rPr>
            </w:pPr>
            <w:r w:rsidRPr="00CF60F6">
              <w:rPr>
                <w:w w:val="91"/>
                <w:sz w:val="20"/>
                <w:szCs w:val="20"/>
              </w:rPr>
              <w:t>-</w:t>
            </w:r>
          </w:p>
        </w:tc>
      </w:tr>
      <w:tr w:rsidR="00CF60F6" w:rsidRPr="00CF60F6" w14:paraId="4B49BF10" w14:textId="77777777" w:rsidTr="00CF60F6">
        <w:trPr>
          <w:trHeight w:val="287"/>
        </w:trPr>
        <w:tc>
          <w:tcPr>
            <w:tcW w:w="2524" w:type="dxa"/>
          </w:tcPr>
          <w:p w14:paraId="10541CF4" w14:textId="77777777" w:rsidR="00CF60F6" w:rsidRPr="00CF60F6" w:rsidRDefault="00CF60F6" w:rsidP="00BF252C">
            <w:pPr>
              <w:pStyle w:val="TableParagraph"/>
              <w:spacing w:line="272" w:lineRule="exact"/>
              <w:ind w:left="74" w:right="70"/>
              <w:rPr>
                <w:b/>
                <w:sz w:val="20"/>
                <w:szCs w:val="20"/>
              </w:rPr>
            </w:pPr>
            <w:r w:rsidRPr="00CF60F6">
              <w:rPr>
                <w:b/>
                <w:sz w:val="20"/>
                <w:szCs w:val="20"/>
              </w:rPr>
              <w:t>Total</w:t>
            </w:r>
          </w:p>
        </w:tc>
        <w:tc>
          <w:tcPr>
            <w:tcW w:w="2524" w:type="dxa"/>
          </w:tcPr>
          <w:p w14:paraId="05E77D02" w14:textId="77777777" w:rsidR="00CF60F6" w:rsidRPr="00CF60F6" w:rsidRDefault="00CF60F6" w:rsidP="00BF252C">
            <w:pPr>
              <w:pStyle w:val="TableParagraph"/>
              <w:spacing w:line="272" w:lineRule="exact"/>
              <w:ind w:left="74" w:right="58"/>
              <w:rPr>
                <w:b/>
                <w:sz w:val="20"/>
                <w:szCs w:val="20"/>
              </w:rPr>
            </w:pPr>
            <w:r w:rsidRPr="00CF60F6">
              <w:rPr>
                <w:b/>
                <w:sz w:val="20"/>
                <w:szCs w:val="20"/>
              </w:rPr>
              <w:t>1.00</w:t>
            </w:r>
          </w:p>
        </w:tc>
        <w:tc>
          <w:tcPr>
            <w:tcW w:w="2524" w:type="dxa"/>
          </w:tcPr>
          <w:p w14:paraId="1CB36A54" w14:textId="77777777" w:rsidR="00CF60F6" w:rsidRPr="00CF60F6" w:rsidRDefault="00CF60F6" w:rsidP="00BF252C">
            <w:pPr>
              <w:pStyle w:val="TableParagraph"/>
              <w:spacing w:line="272" w:lineRule="exact"/>
              <w:ind w:left="73" w:right="74"/>
              <w:rPr>
                <w:b/>
                <w:sz w:val="20"/>
                <w:szCs w:val="20"/>
              </w:rPr>
            </w:pPr>
            <w:r w:rsidRPr="00CF60F6">
              <w:rPr>
                <w:b/>
                <w:sz w:val="20"/>
                <w:szCs w:val="20"/>
              </w:rPr>
              <w:t>Total</w:t>
            </w:r>
          </w:p>
        </w:tc>
        <w:tc>
          <w:tcPr>
            <w:tcW w:w="2524" w:type="dxa"/>
          </w:tcPr>
          <w:p w14:paraId="2A02DFA0" w14:textId="77777777" w:rsidR="00CF60F6" w:rsidRPr="00CF60F6" w:rsidRDefault="00CF60F6" w:rsidP="00BF252C">
            <w:pPr>
              <w:pStyle w:val="TableParagraph"/>
              <w:spacing w:line="272" w:lineRule="exact"/>
              <w:ind w:left="74" w:right="66"/>
              <w:rPr>
                <w:b/>
                <w:sz w:val="20"/>
                <w:szCs w:val="20"/>
              </w:rPr>
            </w:pPr>
            <w:r w:rsidRPr="00CF60F6">
              <w:rPr>
                <w:b/>
                <w:sz w:val="20"/>
                <w:szCs w:val="20"/>
              </w:rPr>
              <w:t>1.00</w:t>
            </w:r>
          </w:p>
        </w:tc>
      </w:tr>
    </w:tbl>
    <w:p w14:paraId="67339CA8" w14:textId="77777777" w:rsidR="00CF60F6" w:rsidRPr="00CF60F6" w:rsidRDefault="00CF60F6" w:rsidP="00CF60F6">
      <w:pPr>
        <w:spacing w:line="360" w:lineRule="auto"/>
        <w:jc w:val="both"/>
        <w:rPr>
          <w:rFonts w:ascii="Arial" w:hAnsi="Arial" w:cs="Arial"/>
          <w:b/>
          <w:bCs/>
          <w:sz w:val="24"/>
          <w:szCs w:val="24"/>
        </w:rPr>
      </w:pPr>
      <w:r w:rsidRPr="00CF60F6">
        <w:rPr>
          <w:rFonts w:ascii="Arial" w:hAnsi="Arial" w:cs="Arial"/>
          <w:b/>
          <w:bCs/>
          <w:sz w:val="24"/>
          <w:szCs w:val="24"/>
        </w:rPr>
        <w:t>Mass Balance:</w:t>
      </w:r>
    </w:p>
    <w:p w14:paraId="420DBCB0" w14:textId="77777777" w:rsidR="00CF60F6" w:rsidRDefault="00CF60F6" w:rsidP="00CF60F6">
      <w:pPr>
        <w:spacing w:line="360" w:lineRule="auto"/>
        <w:jc w:val="both"/>
        <w:rPr>
          <w:rFonts w:ascii="Arial" w:hAnsi="Arial" w:cs="Arial"/>
          <w:b/>
          <w:bCs/>
        </w:rPr>
      </w:pPr>
    </w:p>
    <w:p w14:paraId="693CD2D9" w14:textId="7B989C90" w:rsidR="006E24DF" w:rsidRPr="00F13BE6" w:rsidRDefault="00CF60F6" w:rsidP="006E24DF">
      <w:pPr>
        <w:spacing w:line="360" w:lineRule="auto"/>
        <w:jc w:val="both"/>
        <w:rPr>
          <w:rFonts w:ascii="Arial" w:hAnsi="Arial" w:cs="Arial"/>
          <w:sz w:val="24"/>
          <w:szCs w:val="24"/>
        </w:rPr>
      </w:pPr>
      <w:r w:rsidRPr="006E24DF">
        <w:rPr>
          <w:rFonts w:ascii="Arial" w:hAnsi="Arial" w:cs="Arial"/>
          <w:b/>
          <w:bCs/>
          <w:sz w:val="24"/>
          <w:szCs w:val="24"/>
        </w:rPr>
        <w:t xml:space="preserve">Production Route </w:t>
      </w:r>
      <w:r w:rsidR="0008641D" w:rsidRPr="006E24DF">
        <w:rPr>
          <w:rFonts w:ascii="Arial" w:hAnsi="Arial" w:cs="Arial"/>
          <w:b/>
          <w:bCs/>
          <w:sz w:val="24"/>
          <w:szCs w:val="24"/>
        </w:rPr>
        <w:t>for</w:t>
      </w:r>
      <w:r w:rsidRPr="006E24DF">
        <w:rPr>
          <w:rFonts w:ascii="Arial" w:hAnsi="Arial" w:cs="Arial"/>
          <w:b/>
          <w:bCs/>
          <w:sz w:val="24"/>
          <w:szCs w:val="24"/>
        </w:rPr>
        <w:t xml:space="preserve"> </w:t>
      </w:r>
      <w:proofErr w:type="spellStart"/>
      <w:r w:rsidRPr="006E24DF">
        <w:rPr>
          <w:rFonts w:ascii="Arial" w:hAnsi="Arial" w:cs="Arial"/>
          <w:b/>
          <w:bCs/>
          <w:sz w:val="24"/>
          <w:szCs w:val="24"/>
        </w:rPr>
        <w:t>Novolac</w:t>
      </w:r>
      <w:proofErr w:type="spellEnd"/>
      <w:r w:rsidRPr="006E24DF">
        <w:rPr>
          <w:rFonts w:ascii="Arial" w:hAnsi="Arial" w:cs="Arial"/>
          <w:b/>
          <w:bCs/>
          <w:sz w:val="24"/>
          <w:szCs w:val="24"/>
        </w:rPr>
        <w:t xml:space="preserve"> Based Vinyl Ester Resin:</w:t>
      </w:r>
      <w:r w:rsidRPr="000D28A4">
        <w:rPr>
          <w:sz w:val="24"/>
          <w:szCs w:val="24"/>
        </w:rPr>
        <w:t xml:space="preserve">  </w:t>
      </w:r>
      <w:r w:rsidR="006E24DF" w:rsidRPr="00F13BE6">
        <w:rPr>
          <w:rFonts w:ascii="Arial" w:hAnsi="Arial" w:cs="Arial"/>
          <w:sz w:val="24"/>
          <w:szCs w:val="24"/>
          <w:shd w:val="clear" w:color="auto" w:fill="FFFFFF"/>
        </w:rPr>
        <w:t xml:space="preserve">Epoxidized </w:t>
      </w:r>
      <w:proofErr w:type="spellStart"/>
      <w:r w:rsidR="006E24DF" w:rsidRPr="00F13BE6">
        <w:rPr>
          <w:rFonts w:ascii="Arial" w:hAnsi="Arial" w:cs="Arial"/>
          <w:sz w:val="24"/>
          <w:szCs w:val="24"/>
          <w:shd w:val="clear" w:color="auto" w:fill="FFFFFF"/>
        </w:rPr>
        <w:t>novolac</w:t>
      </w:r>
      <w:proofErr w:type="spellEnd"/>
      <w:r w:rsidR="006E24DF" w:rsidRPr="00F13BE6">
        <w:rPr>
          <w:rFonts w:ascii="Arial" w:hAnsi="Arial" w:cs="Arial"/>
          <w:sz w:val="24"/>
          <w:szCs w:val="24"/>
          <w:shd w:val="clear" w:color="auto" w:fill="FFFFFF"/>
        </w:rPr>
        <w:t xml:space="preserve"> vinyl ester resin is synthesized by reacting epoxidized </w:t>
      </w:r>
      <w:proofErr w:type="spellStart"/>
      <w:r w:rsidR="006E24DF" w:rsidRPr="00F13BE6">
        <w:rPr>
          <w:rFonts w:ascii="Arial" w:hAnsi="Arial" w:cs="Arial"/>
          <w:sz w:val="24"/>
          <w:szCs w:val="24"/>
          <w:shd w:val="clear" w:color="auto" w:fill="FFFFFF"/>
        </w:rPr>
        <w:t>novolac</w:t>
      </w:r>
      <w:proofErr w:type="spellEnd"/>
      <w:r w:rsidR="006E24DF" w:rsidRPr="00F13BE6">
        <w:rPr>
          <w:rFonts w:ascii="Arial" w:hAnsi="Arial" w:cs="Arial"/>
          <w:sz w:val="24"/>
          <w:szCs w:val="24"/>
          <w:shd w:val="clear" w:color="auto" w:fill="FFFFFF"/>
        </w:rPr>
        <w:t xml:space="preserve"> resin and methacrylic acid (MA) in molar ratio 1:0.9 and in presence of triphenylphosphine as catalyst at 85-90°C. The epoxidized </w:t>
      </w:r>
      <w:proofErr w:type="spellStart"/>
      <w:r w:rsidR="006E24DF" w:rsidRPr="00F13BE6">
        <w:rPr>
          <w:rFonts w:ascii="Arial" w:hAnsi="Arial" w:cs="Arial"/>
          <w:sz w:val="24"/>
          <w:szCs w:val="24"/>
          <w:shd w:val="clear" w:color="auto" w:fill="FFFFFF"/>
        </w:rPr>
        <w:t>novolac</w:t>
      </w:r>
      <w:proofErr w:type="spellEnd"/>
      <w:r w:rsidR="006E24DF" w:rsidRPr="00F13BE6">
        <w:rPr>
          <w:rFonts w:ascii="Arial" w:hAnsi="Arial" w:cs="Arial"/>
          <w:sz w:val="24"/>
          <w:szCs w:val="24"/>
          <w:shd w:val="clear" w:color="auto" w:fill="FFFFFF"/>
        </w:rPr>
        <w:t xml:space="preserve"> resin was prepared by the reaction of </w:t>
      </w:r>
      <w:proofErr w:type="spellStart"/>
      <w:r w:rsidR="006E24DF" w:rsidRPr="00F13BE6">
        <w:rPr>
          <w:rFonts w:ascii="Arial" w:hAnsi="Arial" w:cs="Arial"/>
          <w:sz w:val="24"/>
          <w:szCs w:val="24"/>
          <w:shd w:val="clear" w:color="auto" w:fill="FFFFFF"/>
        </w:rPr>
        <w:t>novolac</w:t>
      </w:r>
      <w:proofErr w:type="spellEnd"/>
      <w:r w:rsidR="006E24DF" w:rsidRPr="00F13BE6">
        <w:rPr>
          <w:rFonts w:ascii="Arial" w:hAnsi="Arial" w:cs="Arial"/>
          <w:sz w:val="24"/>
          <w:szCs w:val="24"/>
          <w:shd w:val="clear" w:color="auto" w:fill="FFFFFF"/>
        </w:rPr>
        <w:t>-type phenolic resin and epichlorohydrin, in basic medium, at 120°C.The</w:t>
      </w:r>
      <w:r w:rsidR="006E24DF" w:rsidRPr="00F13BE6">
        <w:rPr>
          <w:rFonts w:ascii="Arial" w:hAnsi="Arial" w:cs="Arial"/>
          <w:sz w:val="24"/>
          <w:szCs w:val="24"/>
        </w:rPr>
        <w:t xml:space="preserve"> </w:t>
      </w:r>
      <w:r w:rsidR="006E24DF" w:rsidRPr="00F13BE6">
        <w:rPr>
          <w:rFonts w:ascii="Arial" w:hAnsi="Arial" w:cs="Arial"/>
          <w:sz w:val="24"/>
          <w:szCs w:val="24"/>
          <w:shd w:val="clear" w:color="auto" w:fill="FFFFFF"/>
        </w:rPr>
        <w:t xml:space="preserve">Epoxidized </w:t>
      </w:r>
      <w:proofErr w:type="spellStart"/>
      <w:r w:rsidR="006E24DF" w:rsidRPr="00F13BE6">
        <w:rPr>
          <w:rFonts w:ascii="Arial" w:hAnsi="Arial" w:cs="Arial"/>
          <w:sz w:val="24"/>
          <w:szCs w:val="24"/>
          <w:shd w:val="clear" w:color="auto" w:fill="FFFFFF"/>
        </w:rPr>
        <w:t>novolac</w:t>
      </w:r>
      <w:proofErr w:type="spellEnd"/>
      <w:r w:rsidR="006E24DF" w:rsidRPr="00F13BE6">
        <w:rPr>
          <w:rFonts w:ascii="Arial" w:hAnsi="Arial" w:cs="Arial"/>
          <w:sz w:val="24"/>
          <w:szCs w:val="24"/>
          <w:shd w:val="clear" w:color="auto" w:fill="FFFFFF"/>
        </w:rPr>
        <w:t xml:space="preserve"> vinyl ester resin is cured by using the mixture of resin, benzoyl peroxide, and styrene at 120°C. The resin was found to be cured in 60min at 120°C.</w:t>
      </w:r>
    </w:p>
    <w:p w14:paraId="7C87F7D3" w14:textId="5D71B542" w:rsidR="006E24DF" w:rsidRDefault="006E24DF" w:rsidP="00F56843">
      <w:pPr>
        <w:pStyle w:val="ListParagraph"/>
        <w:spacing w:before="97" w:line="360" w:lineRule="auto"/>
        <w:ind w:left="0" w:hanging="732"/>
        <w:jc w:val="both"/>
        <w:rPr>
          <w:sz w:val="24"/>
          <w:szCs w:val="24"/>
        </w:rPr>
      </w:pPr>
    </w:p>
    <w:p w14:paraId="4D86AA1D" w14:textId="28BB4948" w:rsidR="00F56843" w:rsidRDefault="006E24DF" w:rsidP="00A530E2">
      <w:pPr>
        <w:pStyle w:val="ListParagraph"/>
        <w:spacing w:before="97" w:line="360" w:lineRule="auto"/>
        <w:ind w:left="0" w:hanging="732"/>
        <w:jc w:val="center"/>
        <w:rPr>
          <w:sz w:val="24"/>
          <w:szCs w:val="24"/>
        </w:rPr>
      </w:pPr>
      <w:r>
        <w:rPr>
          <w:noProof/>
        </w:rPr>
        <w:lastRenderedPageBreak/>
        <w:drawing>
          <wp:inline distT="0" distB="0" distL="0" distR="0" wp14:anchorId="6D87C6EC" wp14:editId="1BBDCFA3">
            <wp:extent cx="5688419" cy="2996258"/>
            <wp:effectExtent l="0" t="0" r="7620" b="0"/>
            <wp:docPr id="2128" name="Picture 21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rotWithShape="1">
                    <a:blip r:embed="rId17"/>
                    <a:srcRect l="55839" t="37537" r="7268" b="20195"/>
                    <a:stretch/>
                  </pic:blipFill>
                  <pic:spPr bwMode="auto">
                    <a:xfrm>
                      <a:off x="0" y="0"/>
                      <a:ext cx="5763061" cy="3035574"/>
                    </a:xfrm>
                    <a:prstGeom prst="rect">
                      <a:avLst/>
                    </a:prstGeom>
                    <a:ln>
                      <a:noFill/>
                    </a:ln>
                    <a:extLst>
                      <a:ext uri="{53640926-AAD7-44D8-BBD7-CCE9431645EC}">
                        <a14:shadowObscured xmlns:a14="http://schemas.microsoft.com/office/drawing/2010/main"/>
                      </a:ext>
                    </a:extLst>
                  </pic:spPr>
                </pic:pic>
              </a:graphicData>
            </a:graphic>
          </wp:inline>
        </w:drawing>
      </w:r>
    </w:p>
    <w:p w14:paraId="0D0DD0A5" w14:textId="7C963A8E" w:rsidR="00CF60F6" w:rsidRDefault="00CF60F6" w:rsidP="00CF60F6">
      <w:pPr>
        <w:pStyle w:val="ListParagraph"/>
        <w:spacing w:before="97" w:line="360" w:lineRule="auto"/>
        <w:ind w:left="0" w:right="-330" w:hanging="732"/>
        <w:jc w:val="both"/>
        <w:rPr>
          <w:sz w:val="24"/>
          <w:szCs w:val="24"/>
        </w:rPr>
      </w:pPr>
    </w:p>
    <w:p w14:paraId="6609FC84" w14:textId="77777777" w:rsidR="00CF60F6" w:rsidRPr="00CF60F6" w:rsidRDefault="00CF60F6" w:rsidP="00CF60F6">
      <w:pPr>
        <w:spacing w:line="360" w:lineRule="auto"/>
        <w:jc w:val="both"/>
        <w:rPr>
          <w:rFonts w:ascii="Arial" w:hAnsi="Arial" w:cs="Arial"/>
          <w:b/>
          <w:bCs/>
          <w:sz w:val="24"/>
          <w:szCs w:val="24"/>
        </w:rPr>
      </w:pPr>
      <w:r w:rsidRPr="00CF60F6">
        <w:rPr>
          <w:rFonts w:ascii="Arial" w:hAnsi="Arial" w:cs="Arial"/>
          <w:b/>
          <w:bCs/>
          <w:sz w:val="24"/>
          <w:szCs w:val="24"/>
        </w:rPr>
        <w:t xml:space="preserve">Mass Balance: </w:t>
      </w:r>
    </w:p>
    <w:tbl>
      <w:tblPr>
        <w:tblW w:w="10174" w:type="dxa"/>
        <w:tblLook w:val="04A0" w:firstRow="1" w:lastRow="0" w:firstColumn="1" w:lastColumn="0" w:noHBand="0" w:noVBand="1"/>
      </w:tblPr>
      <w:tblGrid>
        <w:gridCol w:w="2966"/>
        <w:gridCol w:w="2202"/>
        <w:gridCol w:w="2665"/>
        <w:gridCol w:w="2341"/>
      </w:tblGrid>
      <w:tr w:rsidR="00BE331C" w:rsidRPr="00BE331C" w14:paraId="1F3C61D9" w14:textId="77777777" w:rsidTr="00BE331C">
        <w:trPr>
          <w:trHeight w:val="300"/>
        </w:trPr>
        <w:tc>
          <w:tcPr>
            <w:tcW w:w="2966" w:type="dxa"/>
            <w:tcBorders>
              <w:top w:val="single" w:sz="8" w:space="0" w:color="000000"/>
              <w:left w:val="single" w:sz="8" w:space="0" w:color="000000"/>
              <w:bottom w:val="single" w:sz="8" w:space="0" w:color="000000"/>
              <w:right w:val="single" w:sz="8" w:space="0" w:color="000000"/>
            </w:tcBorders>
            <w:shd w:val="clear" w:color="000000" w:fill="A8D08D"/>
            <w:vAlign w:val="center"/>
            <w:hideMark/>
          </w:tcPr>
          <w:p w14:paraId="65357B7C"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INPUT</w:t>
            </w:r>
          </w:p>
        </w:tc>
        <w:tc>
          <w:tcPr>
            <w:tcW w:w="2202" w:type="dxa"/>
            <w:tcBorders>
              <w:top w:val="single" w:sz="8" w:space="0" w:color="000000"/>
              <w:left w:val="nil"/>
              <w:bottom w:val="single" w:sz="8" w:space="0" w:color="000000"/>
              <w:right w:val="single" w:sz="8" w:space="0" w:color="000000"/>
            </w:tcBorders>
            <w:shd w:val="clear" w:color="000000" w:fill="A8D08D"/>
            <w:vAlign w:val="center"/>
            <w:hideMark/>
          </w:tcPr>
          <w:p w14:paraId="4FCF3EB4"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QUANTITY (MT/MT)</w:t>
            </w:r>
          </w:p>
        </w:tc>
        <w:tc>
          <w:tcPr>
            <w:tcW w:w="2665" w:type="dxa"/>
            <w:tcBorders>
              <w:top w:val="single" w:sz="8" w:space="0" w:color="000000"/>
              <w:left w:val="nil"/>
              <w:bottom w:val="single" w:sz="8" w:space="0" w:color="000000"/>
              <w:right w:val="single" w:sz="8" w:space="0" w:color="000000"/>
            </w:tcBorders>
            <w:shd w:val="clear" w:color="000000" w:fill="A8D08D"/>
            <w:vAlign w:val="center"/>
            <w:hideMark/>
          </w:tcPr>
          <w:p w14:paraId="5CA5667E"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OUTPUT</w:t>
            </w:r>
          </w:p>
        </w:tc>
        <w:tc>
          <w:tcPr>
            <w:tcW w:w="2341" w:type="dxa"/>
            <w:tcBorders>
              <w:top w:val="single" w:sz="8" w:space="0" w:color="000000"/>
              <w:left w:val="nil"/>
              <w:bottom w:val="single" w:sz="8" w:space="0" w:color="000000"/>
              <w:right w:val="single" w:sz="8" w:space="0" w:color="000000"/>
            </w:tcBorders>
            <w:shd w:val="clear" w:color="000000" w:fill="A8D08D"/>
            <w:vAlign w:val="center"/>
            <w:hideMark/>
          </w:tcPr>
          <w:p w14:paraId="5059C737"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QUANTITY (MT/MT)</w:t>
            </w:r>
          </w:p>
        </w:tc>
      </w:tr>
      <w:tr w:rsidR="00BE331C" w:rsidRPr="00BE331C" w14:paraId="706043A2" w14:textId="77777777" w:rsidTr="00BE331C">
        <w:trPr>
          <w:trHeight w:val="300"/>
        </w:trPr>
        <w:tc>
          <w:tcPr>
            <w:tcW w:w="2966" w:type="dxa"/>
            <w:tcBorders>
              <w:top w:val="nil"/>
              <w:left w:val="single" w:sz="8" w:space="0" w:color="000000"/>
              <w:bottom w:val="single" w:sz="8" w:space="0" w:color="000000"/>
              <w:right w:val="single" w:sz="8" w:space="0" w:color="000000"/>
            </w:tcBorders>
            <w:shd w:val="clear" w:color="auto" w:fill="auto"/>
            <w:vAlign w:val="center"/>
            <w:hideMark/>
          </w:tcPr>
          <w:p w14:paraId="6A8285A4"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Epoxy Resin (</w:t>
            </w:r>
            <w:proofErr w:type="spellStart"/>
            <w:r w:rsidRPr="00BE331C">
              <w:rPr>
                <w:rFonts w:ascii="Arial" w:eastAsia="Times New Roman" w:hAnsi="Arial" w:cs="Arial"/>
                <w:sz w:val="20"/>
                <w:szCs w:val="20"/>
                <w:lang w:eastAsia="en-IN"/>
              </w:rPr>
              <w:t>Novalac</w:t>
            </w:r>
            <w:proofErr w:type="spellEnd"/>
            <w:r w:rsidRPr="00BE331C">
              <w:rPr>
                <w:rFonts w:ascii="Arial" w:eastAsia="Times New Roman" w:hAnsi="Arial" w:cs="Arial"/>
                <w:sz w:val="20"/>
                <w:szCs w:val="20"/>
                <w:lang w:eastAsia="en-IN"/>
              </w:rPr>
              <w:t xml:space="preserve"> Based)</w:t>
            </w:r>
          </w:p>
        </w:tc>
        <w:tc>
          <w:tcPr>
            <w:tcW w:w="2202" w:type="dxa"/>
            <w:tcBorders>
              <w:top w:val="nil"/>
              <w:left w:val="nil"/>
              <w:bottom w:val="single" w:sz="8" w:space="0" w:color="000000"/>
              <w:right w:val="single" w:sz="8" w:space="0" w:color="000000"/>
            </w:tcBorders>
            <w:shd w:val="clear" w:color="auto" w:fill="auto"/>
            <w:vAlign w:val="center"/>
            <w:hideMark/>
          </w:tcPr>
          <w:p w14:paraId="2C4DCD2E"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0.4</w:t>
            </w:r>
          </w:p>
        </w:tc>
        <w:tc>
          <w:tcPr>
            <w:tcW w:w="2665" w:type="dxa"/>
            <w:tcBorders>
              <w:top w:val="nil"/>
              <w:left w:val="nil"/>
              <w:bottom w:val="single" w:sz="8" w:space="0" w:color="000000"/>
              <w:right w:val="single" w:sz="8" w:space="0" w:color="000000"/>
            </w:tcBorders>
            <w:shd w:val="clear" w:color="auto" w:fill="auto"/>
            <w:vAlign w:val="center"/>
            <w:hideMark/>
          </w:tcPr>
          <w:p w14:paraId="3FC52711"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Vinyl Ester Resin</w:t>
            </w:r>
          </w:p>
        </w:tc>
        <w:tc>
          <w:tcPr>
            <w:tcW w:w="2341" w:type="dxa"/>
            <w:tcBorders>
              <w:top w:val="nil"/>
              <w:left w:val="nil"/>
              <w:bottom w:val="single" w:sz="8" w:space="0" w:color="000000"/>
              <w:right w:val="single" w:sz="8" w:space="0" w:color="000000"/>
            </w:tcBorders>
            <w:shd w:val="clear" w:color="auto" w:fill="auto"/>
            <w:vAlign w:val="center"/>
            <w:hideMark/>
          </w:tcPr>
          <w:p w14:paraId="09788A5A"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1</w:t>
            </w:r>
          </w:p>
        </w:tc>
      </w:tr>
      <w:tr w:rsidR="00BE331C" w:rsidRPr="00BE331C" w14:paraId="4B49A3E4" w14:textId="77777777" w:rsidTr="00BE331C">
        <w:trPr>
          <w:trHeight w:val="180"/>
        </w:trPr>
        <w:tc>
          <w:tcPr>
            <w:tcW w:w="2966" w:type="dxa"/>
            <w:tcBorders>
              <w:top w:val="nil"/>
              <w:left w:val="single" w:sz="8" w:space="0" w:color="000000"/>
              <w:bottom w:val="nil"/>
              <w:right w:val="single" w:sz="8" w:space="0" w:color="000000"/>
            </w:tcBorders>
            <w:shd w:val="clear" w:color="auto" w:fill="auto"/>
            <w:vAlign w:val="center"/>
            <w:hideMark/>
          </w:tcPr>
          <w:p w14:paraId="380F8CBF"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Methacrylic Acid</w:t>
            </w:r>
          </w:p>
        </w:tc>
        <w:tc>
          <w:tcPr>
            <w:tcW w:w="2202" w:type="dxa"/>
            <w:tcBorders>
              <w:top w:val="nil"/>
              <w:left w:val="nil"/>
              <w:bottom w:val="single" w:sz="8" w:space="0" w:color="000000"/>
              <w:right w:val="single" w:sz="8" w:space="0" w:color="000000"/>
            </w:tcBorders>
            <w:shd w:val="clear" w:color="auto" w:fill="auto"/>
            <w:vAlign w:val="center"/>
            <w:hideMark/>
          </w:tcPr>
          <w:p w14:paraId="47974EA2"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0.12</w:t>
            </w:r>
          </w:p>
        </w:tc>
        <w:tc>
          <w:tcPr>
            <w:tcW w:w="2665" w:type="dxa"/>
            <w:tcBorders>
              <w:top w:val="nil"/>
              <w:left w:val="nil"/>
              <w:bottom w:val="single" w:sz="8" w:space="0" w:color="000000"/>
              <w:right w:val="single" w:sz="8" w:space="0" w:color="000000"/>
            </w:tcBorders>
            <w:shd w:val="clear" w:color="auto" w:fill="auto"/>
            <w:vAlign w:val="center"/>
            <w:hideMark/>
          </w:tcPr>
          <w:p w14:paraId="12B06F20"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By Product</w:t>
            </w:r>
          </w:p>
        </w:tc>
        <w:tc>
          <w:tcPr>
            <w:tcW w:w="2341" w:type="dxa"/>
            <w:tcBorders>
              <w:top w:val="nil"/>
              <w:left w:val="nil"/>
              <w:bottom w:val="single" w:sz="8" w:space="0" w:color="000000"/>
              <w:right w:val="single" w:sz="8" w:space="0" w:color="000000"/>
            </w:tcBorders>
            <w:shd w:val="clear" w:color="auto" w:fill="auto"/>
            <w:vAlign w:val="center"/>
            <w:hideMark/>
          </w:tcPr>
          <w:p w14:paraId="15A3E30A"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Nil</w:t>
            </w:r>
          </w:p>
        </w:tc>
      </w:tr>
      <w:tr w:rsidR="00BE331C" w:rsidRPr="00BE331C" w14:paraId="6B5B4FB1" w14:textId="77777777" w:rsidTr="00BE331C">
        <w:trPr>
          <w:trHeight w:val="360"/>
        </w:trPr>
        <w:tc>
          <w:tcPr>
            <w:tcW w:w="2966"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63213093"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Triphenylphosphine/ Triethyl amine</w:t>
            </w:r>
          </w:p>
        </w:tc>
        <w:tc>
          <w:tcPr>
            <w:tcW w:w="2202" w:type="dxa"/>
            <w:tcBorders>
              <w:top w:val="nil"/>
              <w:left w:val="nil"/>
              <w:bottom w:val="single" w:sz="8" w:space="0" w:color="000000"/>
              <w:right w:val="single" w:sz="8" w:space="0" w:color="000000"/>
            </w:tcBorders>
            <w:shd w:val="clear" w:color="auto" w:fill="auto"/>
            <w:vAlign w:val="center"/>
            <w:hideMark/>
          </w:tcPr>
          <w:p w14:paraId="0B5173F0"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0.01</w:t>
            </w:r>
          </w:p>
        </w:tc>
        <w:tc>
          <w:tcPr>
            <w:tcW w:w="2665" w:type="dxa"/>
            <w:tcBorders>
              <w:top w:val="nil"/>
              <w:left w:val="nil"/>
              <w:bottom w:val="single" w:sz="8" w:space="0" w:color="000000"/>
              <w:right w:val="single" w:sz="8" w:space="0" w:color="000000"/>
            </w:tcBorders>
            <w:shd w:val="clear" w:color="auto" w:fill="auto"/>
            <w:vAlign w:val="center"/>
            <w:hideMark/>
          </w:tcPr>
          <w:p w14:paraId="4ED96D51"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Yield Loss</w:t>
            </w:r>
          </w:p>
        </w:tc>
        <w:tc>
          <w:tcPr>
            <w:tcW w:w="2341" w:type="dxa"/>
            <w:tcBorders>
              <w:top w:val="nil"/>
              <w:left w:val="nil"/>
              <w:bottom w:val="single" w:sz="8" w:space="0" w:color="000000"/>
              <w:right w:val="single" w:sz="8" w:space="0" w:color="000000"/>
            </w:tcBorders>
            <w:shd w:val="clear" w:color="auto" w:fill="auto"/>
            <w:vAlign w:val="center"/>
            <w:hideMark/>
          </w:tcPr>
          <w:p w14:paraId="06439FEF"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w:t>
            </w:r>
          </w:p>
        </w:tc>
      </w:tr>
      <w:tr w:rsidR="00BE331C" w:rsidRPr="00BE331C" w14:paraId="7FEB28F4" w14:textId="77777777" w:rsidTr="00BE331C">
        <w:trPr>
          <w:trHeight w:val="300"/>
        </w:trPr>
        <w:tc>
          <w:tcPr>
            <w:tcW w:w="2966" w:type="dxa"/>
            <w:tcBorders>
              <w:top w:val="nil"/>
              <w:left w:val="single" w:sz="8" w:space="0" w:color="000000"/>
              <w:bottom w:val="single" w:sz="8" w:space="0" w:color="000000"/>
              <w:right w:val="single" w:sz="8" w:space="0" w:color="000000"/>
            </w:tcBorders>
            <w:shd w:val="clear" w:color="auto" w:fill="auto"/>
            <w:vAlign w:val="center"/>
            <w:hideMark/>
          </w:tcPr>
          <w:p w14:paraId="290D1829"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 xml:space="preserve">Maleic Anhydride (as </w:t>
            </w:r>
            <w:proofErr w:type="spellStart"/>
            <w:r w:rsidRPr="00BE331C">
              <w:rPr>
                <w:rFonts w:ascii="Arial" w:eastAsia="Times New Roman" w:hAnsi="Arial" w:cs="Arial"/>
                <w:sz w:val="20"/>
                <w:szCs w:val="20"/>
                <w:lang w:eastAsia="en-IN"/>
              </w:rPr>
              <w:t>Stabalizer</w:t>
            </w:r>
            <w:proofErr w:type="spellEnd"/>
            <w:r w:rsidRPr="00BE331C">
              <w:rPr>
                <w:rFonts w:ascii="Arial" w:eastAsia="Times New Roman" w:hAnsi="Arial" w:cs="Arial"/>
                <w:sz w:val="20"/>
                <w:szCs w:val="20"/>
                <w:lang w:eastAsia="en-IN"/>
              </w:rPr>
              <w:t>)</w:t>
            </w:r>
          </w:p>
        </w:tc>
        <w:tc>
          <w:tcPr>
            <w:tcW w:w="2202" w:type="dxa"/>
            <w:tcBorders>
              <w:top w:val="nil"/>
              <w:left w:val="nil"/>
              <w:bottom w:val="single" w:sz="8" w:space="0" w:color="000000"/>
              <w:right w:val="single" w:sz="8" w:space="0" w:color="000000"/>
            </w:tcBorders>
            <w:shd w:val="clear" w:color="auto" w:fill="auto"/>
            <w:vAlign w:val="center"/>
            <w:hideMark/>
          </w:tcPr>
          <w:p w14:paraId="7664B53B"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0.03</w:t>
            </w:r>
          </w:p>
        </w:tc>
        <w:tc>
          <w:tcPr>
            <w:tcW w:w="2665" w:type="dxa"/>
            <w:tcBorders>
              <w:top w:val="nil"/>
              <w:left w:val="nil"/>
              <w:bottom w:val="single" w:sz="8" w:space="0" w:color="000000"/>
              <w:right w:val="single" w:sz="8" w:space="0" w:color="000000"/>
            </w:tcBorders>
            <w:shd w:val="clear" w:color="auto" w:fill="auto"/>
            <w:vAlign w:val="center"/>
            <w:hideMark/>
          </w:tcPr>
          <w:p w14:paraId="10899E8F"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Gaseous</w:t>
            </w:r>
          </w:p>
        </w:tc>
        <w:tc>
          <w:tcPr>
            <w:tcW w:w="2341" w:type="dxa"/>
            <w:tcBorders>
              <w:top w:val="nil"/>
              <w:left w:val="nil"/>
              <w:bottom w:val="single" w:sz="8" w:space="0" w:color="000000"/>
              <w:right w:val="single" w:sz="8" w:space="0" w:color="000000"/>
            </w:tcBorders>
            <w:shd w:val="clear" w:color="auto" w:fill="auto"/>
            <w:vAlign w:val="center"/>
            <w:hideMark/>
          </w:tcPr>
          <w:p w14:paraId="0A948CD3"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w:t>
            </w:r>
          </w:p>
        </w:tc>
      </w:tr>
      <w:tr w:rsidR="00BE331C" w:rsidRPr="00BE331C" w14:paraId="2966971B" w14:textId="77777777" w:rsidTr="00BE331C">
        <w:trPr>
          <w:trHeight w:val="180"/>
        </w:trPr>
        <w:tc>
          <w:tcPr>
            <w:tcW w:w="2966" w:type="dxa"/>
            <w:tcBorders>
              <w:top w:val="nil"/>
              <w:left w:val="single" w:sz="8" w:space="0" w:color="000000"/>
              <w:bottom w:val="single" w:sz="8" w:space="0" w:color="000000"/>
              <w:right w:val="single" w:sz="8" w:space="0" w:color="000000"/>
            </w:tcBorders>
            <w:shd w:val="clear" w:color="auto" w:fill="auto"/>
            <w:vAlign w:val="center"/>
            <w:hideMark/>
          </w:tcPr>
          <w:p w14:paraId="7B8F2295"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Styrene Monomer</w:t>
            </w:r>
          </w:p>
        </w:tc>
        <w:tc>
          <w:tcPr>
            <w:tcW w:w="2202" w:type="dxa"/>
            <w:tcBorders>
              <w:top w:val="nil"/>
              <w:left w:val="nil"/>
              <w:bottom w:val="single" w:sz="8" w:space="0" w:color="000000"/>
              <w:right w:val="single" w:sz="8" w:space="0" w:color="000000"/>
            </w:tcBorders>
            <w:shd w:val="clear" w:color="auto" w:fill="auto"/>
            <w:vAlign w:val="center"/>
            <w:hideMark/>
          </w:tcPr>
          <w:p w14:paraId="3D2E9767"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0.44</w:t>
            </w:r>
          </w:p>
        </w:tc>
        <w:tc>
          <w:tcPr>
            <w:tcW w:w="2665" w:type="dxa"/>
            <w:tcBorders>
              <w:top w:val="nil"/>
              <w:left w:val="nil"/>
              <w:bottom w:val="single" w:sz="8" w:space="0" w:color="000000"/>
              <w:right w:val="single" w:sz="8" w:space="0" w:color="000000"/>
            </w:tcBorders>
            <w:shd w:val="clear" w:color="auto" w:fill="auto"/>
            <w:vAlign w:val="center"/>
            <w:hideMark/>
          </w:tcPr>
          <w:p w14:paraId="3F732C33"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Solid waste</w:t>
            </w:r>
          </w:p>
        </w:tc>
        <w:tc>
          <w:tcPr>
            <w:tcW w:w="2341" w:type="dxa"/>
            <w:tcBorders>
              <w:top w:val="nil"/>
              <w:left w:val="nil"/>
              <w:bottom w:val="single" w:sz="8" w:space="0" w:color="000000"/>
              <w:right w:val="single" w:sz="8" w:space="0" w:color="000000"/>
            </w:tcBorders>
            <w:shd w:val="clear" w:color="auto" w:fill="auto"/>
            <w:vAlign w:val="center"/>
            <w:hideMark/>
          </w:tcPr>
          <w:p w14:paraId="40737BF1" w14:textId="77777777" w:rsidR="00BE331C" w:rsidRPr="00BE331C" w:rsidRDefault="00BE331C" w:rsidP="00BE331C">
            <w:pPr>
              <w:spacing w:after="0" w:line="240" w:lineRule="auto"/>
              <w:jc w:val="center"/>
              <w:rPr>
                <w:rFonts w:ascii="Arial" w:eastAsia="Times New Roman" w:hAnsi="Arial" w:cs="Arial"/>
                <w:sz w:val="20"/>
                <w:szCs w:val="20"/>
                <w:lang w:eastAsia="en-IN"/>
              </w:rPr>
            </w:pPr>
            <w:r w:rsidRPr="00BE331C">
              <w:rPr>
                <w:rFonts w:ascii="Arial" w:eastAsia="Times New Roman" w:hAnsi="Arial" w:cs="Arial"/>
                <w:sz w:val="20"/>
                <w:szCs w:val="20"/>
                <w:lang w:eastAsia="en-IN"/>
              </w:rPr>
              <w:t>-</w:t>
            </w:r>
          </w:p>
        </w:tc>
      </w:tr>
      <w:tr w:rsidR="00BE331C" w:rsidRPr="00BE331C" w14:paraId="5E101EAB" w14:textId="77777777" w:rsidTr="00BE331C">
        <w:trPr>
          <w:trHeight w:val="180"/>
        </w:trPr>
        <w:tc>
          <w:tcPr>
            <w:tcW w:w="2966" w:type="dxa"/>
            <w:tcBorders>
              <w:top w:val="nil"/>
              <w:left w:val="single" w:sz="8" w:space="0" w:color="000000"/>
              <w:bottom w:val="single" w:sz="8" w:space="0" w:color="000000"/>
              <w:right w:val="single" w:sz="8" w:space="0" w:color="000000"/>
            </w:tcBorders>
            <w:shd w:val="clear" w:color="auto" w:fill="auto"/>
            <w:vAlign w:val="center"/>
            <w:hideMark/>
          </w:tcPr>
          <w:p w14:paraId="5FBFB661" w14:textId="77777777" w:rsidR="00BE331C" w:rsidRPr="00BE331C" w:rsidRDefault="00BE331C" w:rsidP="00BE331C">
            <w:pPr>
              <w:spacing w:after="0" w:line="240" w:lineRule="auto"/>
              <w:jc w:val="center"/>
              <w:rPr>
                <w:rFonts w:ascii="Arial" w:eastAsia="Times New Roman" w:hAnsi="Arial" w:cs="Arial"/>
                <w:b/>
                <w:bCs/>
                <w:sz w:val="20"/>
                <w:szCs w:val="20"/>
                <w:lang w:eastAsia="en-IN"/>
              </w:rPr>
            </w:pPr>
            <w:r w:rsidRPr="00BE331C">
              <w:rPr>
                <w:rFonts w:ascii="Arial" w:eastAsia="Times New Roman" w:hAnsi="Arial" w:cs="Arial"/>
                <w:b/>
                <w:bCs/>
                <w:sz w:val="20"/>
                <w:szCs w:val="20"/>
                <w:lang w:eastAsia="en-IN"/>
              </w:rPr>
              <w:t>Total</w:t>
            </w:r>
          </w:p>
        </w:tc>
        <w:tc>
          <w:tcPr>
            <w:tcW w:w="2202" w:type="dxa"/>
            <w:tcBorders>
              <w:top w:val="nil"/>
              <w:left w:val="nil"/>
              <w:bottom w:val="single" w:sz="8" w:space="0" w:color="000000"/>
              <w:right w:val="single" w:sz="8" w:space="0" w:color="000000"/>
            </w:tcBorders>
            <w:shd w:val="clear" w:color="auto" w:fill="auto"/>
            <w:vAlign w:val="center"/>
            <w:hideMark/>
          </w:tcPr>
          <w:p w14:paraId="58C4A3B1" w14:textId="77777777" w:rsidR="00BE331C" w:rsidRPr="00BE331C" w:rsidRDefault="00BE331C" w:rsidP="00BE331C">
            <w:pPr>
              <w:spacing w:after="0" w:line="240" w:lineRule="auto"/>
              <w:jc w:val="center"/>
              <w:rPr>
                <w:rFonts w:ascii="Arial" w:eastAsia="Times New Roman" w:hAnsi="Arial" w:cs="Arial"/>
                <w:b/>
                <w:bCs/>
                <w:sz w:val="20"/>
                <w:szCs w:val="20"/>
                <w:lang w:eastAsia="en-IN"/>
              </w:rPr>
            </w:pPr>
            <w:r w:rsidRPr="00BE331C">
              <w:rPr>
                <w:rFonts w:ascii="Arial" w:eastAsia="Times New Roman" w:hAnsi="Arial" w:cs="Arial"/>
                <w:b/>
                <w:bCs/>
                <w:sz w:val="20"/>
                <w:szCs w:val="20"/>
                <w:lang w:eastAsia="en-IN"/>
              </w:rPr>
              <w:t>1</w:t>
            </w:r>
          </w:p>
        </w:tc>
        <w:tc>
          <w:tcPr>
            <w:tcW w:w="2665" w:type="dxa"/>
            <w:tcBorders>
              <w:top w:val="nil"/>
              <w:left w:val="nil"/>
              <w:bottom w:val="single" w:sz="8" w:space="0" w:color="000000"/>
              <w:right w:val="single" w:sz="8" w:space="0" w:color="000000"/>
            </w:tcBorders>
            <w:shd w:val="clear" w:color="auto" w:fill="auto"/>
            <w:vAlign w:val="center"/>
            <w:hideMark/>
          </w:tcPr>
          <w:p w14:paraId="0AC8B231" w14:textId="77777777" w:rsidR="00BE331C" w:rsidRPr="00BE331C" w:rsidRDefault="00BE331C" w:rsidP="00BE331C">
            <w:pPr>
              <w:spacing w:after="0" w:line="240" w:lineRule="auto"/>
              <w:jc w:val="center"/>
              <w:rPr>
                <w:rFonts w:ascii="Arial" w:eastAsia="Times New Roman" w:hAnsi="Arial" w:cs="Arial"/>
                <w:b/>
                <w:bCs/>
                <w:sz w:val="20"/>
                <w:szCs w:val="20"/>
                <w:lang w:eastAsia="en-IN"/>
              </w:rPr>
            </w:pPr>
            <w:r w:rsidRPr="00BE331C">
              <w:rPr>
                <w:rFonts w:ascii="Arial" w:eastAsia="Times New Roman" w:hAnsi="Arial" w:cs="Arial"/>
                <w:b/>
                <w:bCs/>
                <w:sz w:val="20"/>
                <w:szCs w:val="20"/>
                <w:lang w:eastAsia="en-IN"/>
              </w:rPr>
              <w:t>Total</w:t>
            </w:r>
          </w:p>
        </w:tc>
        <w:tc>
          <w:tcPr>
            <w:tcW w:w="2341" w:type="dxa"/>
            <w:tcBorders>
              <w:top w:val="nil"/>
              <w:left w:val="nil"/>
              <w:bottom w:val="single" w:sz="8" w:space="0" w:color="000000"/>
              <w:right w:val="single" w:sz="8" w:space="0" w:color="000000"/>
            </w:tcBorders>
            <w:shd w:val="clear" w:color="auto" w:fill="auto"/>
            <w:vAlign w:val="center"/>
            <w:hideMark/>
          </w:tcPr>
          <w:p w14:paraId="5068C310" w14:textId="77777777" w:rsidR="00BE331C" w:rsidRPr="00BE331C" w:rsidRDefault="00BE331C" w:rsidP="00BE331C">
            <w:pPr>
              <w:spacing w:after="0" w:line="240" w:lineRule="auto"/>
              <w:jc w:val="center"/>
              <w:rPr>
                <w:rFonts w:ascii="Arial" w:eastAsia="Times New Roman" w:hAnsi="Arial" w:cs="Arial"/>
                <w:b/>
                <w:bCs/>
                <w:sz w:val="20"/>
                <w:szCs w:val="20"/>
                <w:lang w:eastAsia="en-IN"/>
              </w:rPr>
            </w:pPr>
            <w:r w:rsidRPr="00BE331C">
              <w:rPr>
                <w:rFonts w:ascii="Arial" w:eastAsia="Times New Roman" w:hAnsi="Arial" w:cs="Arial"/>
                <w:b/>
                <w:bCs/>
                <w:sz w:val="20"/>
                <w:szCs w:val="20"/>
                <w:lang w:eastAsia="en-IN"/>
              </w:rPr>
              <w:t>1</w:t>
            </w:r>
          </w:p>
        </w:tc>
      </w:tr>
    </w:tbl>
    <w:p w14:paraId="02EB0223" w14:textId="77777777" w:rsidR="00CF60F6" w:rsidRDefault="00CF60F6" w:rsidP="00CF60F6">
      <w:pPr>
        <w:spacing w:line="360" w:lineRule="auto"/>
        <w:jc w:val="both"/>
        <w:rPr>
          <w:rFonts w:ascii="Arial" w:hAnsi="Arial" w:cs="Arial"/>
          <w:b/>
          <w:bCs/>
        </w:rPr>
      </w:pPr>
    </w:p>
    <w:p w14:paraId="0CBDA42D" w14:textId="7D4B96F1" w:rsidR="00CF60F6" w:rsidRDefault="00CF60F6" w:rsidP="00CF60F6">
      <w:pPr>
        <w:spacing w:line="360" w:lineRule="auto"/>
        <w:jc w:val="both"/>
        <w:rPr>
          <w:rFonts w:ascii="Arial" w:hAnsi="Arial" w:cs="Arial"/>
          <w:b/>
          <w:bCs/>
        </w:rPr>
      </w:pPr>
    </w:p>
    <w:p w14:paraId="50A27BCF" w14:textId="14948865" w:rsidR="00A530E2" w:rsidRDefault="00A530E2" w:rsidP="00A530E2">
      <w:pPr>
        <w:spacing w:line="360" w:lineRule="auto"/>
        <w:jc w:val="both"/>
        <w:rPr>
          <w:rFonts w:ascii="Arial" w:hAnsi="Arial" w:cs="Arial"/>
          <w:sz w:val="24"/>
          <w:szCs w:val="24"/>
        </w:rPr>
      </w:pPr>
      <w:r w:rsidRPr="006E24DF">
        <w:rPr>
          <w:rFonts w:ascii="Arial" w:hAnsi="Arial" w:cs="Arial"/>
          <w:b/>
          <w:bCs/>
          <w:sz w:val="24"/>
          <w:szCs w:val="24"/>
        </w:rPr>
        <w:t>Production Route for</w:t>
      </w:r>
      <w:r w:rsidRPr="00F13BE6">
        <w:rPr>
          <w:rFonts w:ascii="Arial" w:hAnsi="Arial" w:cs="Arial"/>
          <w:b/>
          <w:bCs/>
          <w:sz w:val="24"/>
          <w:szCs w:val="24"/>
        </w:rPr>
        <w:t xml:space="preserve"> </w:t>
      </w:r>
      <w:r w:rsidRPr="00F13BE6">
        <w:rPr>
          <w:rFonts w:ascii="Arial" w:hAnsi="Arial" w:cs="Arial"/>
          <w:b/>
          <w:bCs/>
          <w:sz w:val="24"/>
          <w:szCs w:val="24"/>
        </w:rPr>
        <w:t>Brominated Epoxy Vinyl Ester Resin:</w:t>
      </w:r>
      <w:r>
        <w:rPr>
          <w:rFonts w:ascii="Arial" w:hAnsi="Arial" w:cs="Arial"/>
          <w:sz w:val="24"/>
          <w:szCs w:val="24"/>
        </w:rPr>
        <w:t xml:space="preserve"> </w:t>
      </w:r>
      <w:r w:rsidRPr="00F13BE6">
        <w:rPr>
          <w:rFonts w:ascii="Arial" w:hAnsi="Arial" w:cs="Arial"/>
          <w:sz w:val="24"/>
          <w:szCs w:val="24"/>
        </w:rPr>
        <w:t>The epoxy resin and methyl acrylate/ethyl acrylate were charged in Reactor Vessel. The mixture was heated at 90</w:t>
      </w:r>
      <w:r w:rsidRPr="00F13BE6">
        <w:rPr>
          <w:rFonts w:ascii="Arial" w:hAnsi="Arial" w:cs="Arial"/>
          <w:sz w:val="24"/>
          <w:szCs w:val="24"/>
          <w:shd w:val="clear" w:color="auto" w:fill="FFFFFF"/>
        </w:rPr>
        <w:t>°C</w:t>
      </w:r>
      <w:r w:rsidRPr="00F13BE6">
        <w:rPr>
          <w:rFonts w:ascii="Arial" w:hAnsi="Arial" w:cs="Arial"/>
          <w:sz w:val="24"/>
          <w:szCs w:val="24"/>
        </w:rPr>
        <w:t xml:space="preserve"> -100</w:t>
      </w:r>
      <w:r w:rsidRPr="00F13BE6">
        <w:rPr>
          <w:rFonts w:ascii="Arial" w:hAnsi="Arial" w:cs="Arial"/>
          <w:sz w:val="24"/>
          <w:szCs w:val="24"/>
          <w:shd w:val="clear" w:color="auto" w:fill="FFFFFF"/>
        </w:rPr>
        <w:t>°C</w:t>
      </w:r>
      <w:r w:rsidRPr="00F13BE6">
        <w:rPr>
          <w:rFonts w:ascii="Arial" w:hAnsi="Arial" w:cs="Arial"/>
          <w:sz w:val="24"/>
          <w:szCs w:val="24"/>
        </w:rPr>
        <w:t xml:space="preserve"> in presence of triethylamine used as a base catalyst and hydroquinone as an inhibitor. The esterification reaction was done for 6 hours. The synthesized resin was dissolved in toluene and filtered to remove salt. Toluene was distilled off under reduce pressure and the product was dried in the oven at 60</w:t>
      </w:r>
      <w:r w:rsidRPr="00F13BE6">
        <w:rPr>
          <w:rFonts w:ascii="Arial" w:hAnsi="Arial" w:cs="Arial"/>
          <w:sz w:val="24"/>
          <w:szCs w:val="24"/>
          <w:shd w:val="clear" w:color="auto" w:fill="FFFFFF"/>
        </w:rPr>
        <w:t>°C</w:t>
      </w:r>
      <w:r w:rsidRPr="00F13BE6">
        <w:rPr>
          <w:rFonts w:ascii="Arial" w:hAnsi="Arial" w:cs="Arial"/>
          <w:sz w:val="24"/>
          <w:szCs w:val="24"/>
        </w:rPr>
        <w:t>. Vinyl ester was formed in viscous form. The reaction scheme is shown below.</w:t>
      </w:r>
    </w:p>
    <w:p w14:paraId="21414630" w14:textId="7F64EDAB" w:rsidR="00A530E2" w:rsidRPr="00A530E2" w:rsidRDefault="00A530E2" w:rsidP="00A530E2">
      <w:pPr>
        <w:spacing w:line="360" w:lineRule="auto"/>
        <w:jc w:val="center"/>
        <w:rPr>
          <w:rFonts w:ascii="Arial" w:hAnsi="Arial" w:cs="Arial"/>
          <w:b/>
          <w:bCs/>
          <w:sz w:val="24"/>
          <w:szCs w:val="24"/>
        </w:rPr>
      </w:pPr>
      <w:r>
        <w:rPr>
          <w:noProof/>
        </w:rPr>
        <w:lastRenderedPageBreak/>
        <w:drawing>
          <wp:inline distT="0" distB="0" distL="0" distR="0" wp14:anchorId="5DFEC4DC" wp14:editId="11D322FC">
            <wp:extent cx="5476875" cy="3209925"/>
            <wp:effectExtent l="0" t="0" r="9525" b="9525"/>
            <wp:docPr id="2129" name="Picture 21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rotWithShape="1">
                    <a:blip r:embed="rId18"/>
                    <a:srcRect l="39719" t="36355" r="17737" b="14876"/>
                    <a:stretch/>
                  </pic:blipFill>
                  <pic:spPr bwMode="auto">
                    <a:xfrm>
                      <a:off x="0" y="0"/>
                      <a:ext cx="5476875" cy="3209925"/>
                    </a:xfrm>
                    <a:prstGeom prst="rect">
                      <a:avLst/>
                    </a:prstGeom>
                    <a:ln>
                      <a:noFill/>
                    </a:ln>
                    <a:extLst>
                      <a:ext uri="{53640926-AAD7-44D8-BBD7-CCE9431645EC}">
                        <a14:shadowObscured xmlns:a14="http://schemas.microsoft.com/office/drawing/2010/main"/>
                      </a:ext>
                    </a:extLst>
                  </pic:spPr>
                </pic:pic>
              </a:graphicData>
            </a:graphic>
          </wp:inline>
        </w:drawing>
      </w:r>
    </w:p>
    <w:p w14:paraId="57EA8EB7" w14:textId="4895EEB6" w:rsidR="00CF60F6" w:rsidRDefault="00A530E2" w:rsidP="00A530E2">
      <w:pPr>
        <w:spacing w:line="360" w:lineRule="auto"/>
        <w:jc w:val="center"/>
        <w:rPr>
          <w:rFonts w:ascii="Arial" w:hAnsi="Arial" w:cs="Arial"/>
          <w:b/>
          <w:bCs/>
        </w:rPr>
      </w:pPr>
      <w:r>
        <w:rPr>
          <w:noProof/>
        </w:rPr>
        <w:drawing>
          <wp:inline distT="0" distB="0" distL="0" distR="0" wp14:anchorId="3AF3A445" wp14:editId="2FF1B0FA">
            <wp:extent cx="6124575" cy="3352800"/>
            <wp:effectExtent l="0" t="0" r="9525" b="0"/>
            <wp:docPr id="2130" name="Picture 2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19"/>
                    <a:srcRect l="38389" t="27192" r="16242" b="19015"/>
                    <a:stretch/>
                  </pic:blipFill>
                  <pic:spPr bwMode="auto">
                    <a:xfrm>
                      <a:off x="0" y="0"/>
                      <a:ext cx="6124575" cy="3352800"/>
                    </a:xfrm>
                    <a:prstGeom prst="rect">
                      <a:avLst/>
                    </a:prstGeom>
                    <a:ln>
                      <a:noFill/>
                    </a:ln>
                    <a:extLst>
                      <a:ext uri="{53640926-AAD7-44D8-BBD7-CCE9431645EC}">
                        <a14:shadowObscured xmlns:a14="http://schemas.microsoft.com/office/drawing/2010/main"/>
                      </a:ext>
                    </a:extLst>
                  </pic:spPr>
                </pic:pic>
              </a:graphicData>
            </a:graphic>
          </wp:inline>
        </w:drawing>
      </w:r>
    </w:p>
    <w:p w14:paraId="3E220C43" w14:textId="65A7FE32" w:rsidR="00CF60F6" w:rsidRDefault="00CF60F6" w:rsidP="00CF60F6">
      <w:pPr>
        <w:spacing w:line="360" w:lineRule="auto"/>
        <w:jc w:val="both"/>
        <w:rPr>
          <w:rFonts w:ascii="Arial" w:hAnsi="Arial" w:cs="Arial"/>
          <w:b/>
          <w:bCs/>
        </w:rPr>
      </w:pPr>
    </w:p>
    <w:p w14:paraId="78CF9FF3" w14:textId="50381AAC" w:rsidR="00A530E2" w:rsidRDefault="00A530E2" w:rsidP="00CF60F6">
      <w:pPr>
        <w:spacing w:line="360" w:lineRule="auto"/>
        <w:jc w:val="both"/>
        <w:rPr>
          <w:rFonts w:ascii="Arial" w:hAnsi="Arial" w:cs="Arial"/>
          <w:b/>
          <w:bCs/>
        </w:rPr>
      </w:pPr>
    </w:p>
    <w:p w14:paraId="136419D2" w14:textId="023F3EE5" w:rsidR="00A530E2" w:rsidRDefault="00A530E2" w:rsidP="00CF60F6">
      <w:pPr>
        <w:spacing w:line="360" w:lineRule="auto"/>
        <w:jc w:val="both"/>
        <w:rPr>
          <w:rFonts w:ascii="Arial" w:hAnsi="Arial" w:cs="Arial"/>
          <w:b/>
          <w:bCs/>
        </w:rPr>
      </w:pPr>
    </w:p>
    <w:p w14:paraId="4F5C941C" w14:textId="2DAAC380" w:rsidR="00A530E2" w:rsidRDefault="00A530E2" w:rsidP="00CF60F6">
      <w:pPr>
        <w:spacing w:line="360" w:lineRule="auto"/>
        <w:jc w:val="both"/>
        <w:rPr>
          <w:rFonts w:ascii="Arial" w:hAnsi="Arial" w:cs="Arial"/>
          <w:b/>
          <w:bCs/>
        </w:rPr>
      </w:pPr>
    </w:p>
    <w:p w14:paraId="0B1AE15E" w14:textId="77777777" w:rsidR="00A530E2" w:rsidRDefault="00A530E2" w:rsidP="00CF60F6">
      <w:pPr>
        <w:spacing w:line="360" w:lineRule="auto"/>
        <w:jc w:val="both"/>
        <w:rPr>
          <w:rFonts w:ascii="Arial" w:hAnsi="Arial" w:cs="Arial"/>
          <w:b/>
          <w:bCs/>
        </w:rPr>
      </w:pPr>
    </w:p>
    <w:p w14:paraId="1F2FF355" w14:textId="4C5D6B98" w:rsidR="00CF60F6" w:rsidRDefault="00CF60F6" w:rsidP="00AF0610">
      <w:pPr>
        <w:spacing w:line="360" w:lineRule="auto"/>
        <w:jc w:val="both"/>
        <w:rPr>
          <w:rFonts w:ascii="Arial" w:hAnsi="Arial" w:cs="Arial"/>
          <w:b/>
          <w:bCs/>
          <w:sz w:val="24"/>
          <w:szCs w:val="24"/>
        </w:rPr>
      </w:pPr>
      <w:r w:rsidRPr="00CF60F6">
        <w:rPr>
          <w:rFonts w:ascii="Arial" w:hAnsi="Arial" w:cs="Arial"/>
          <w:b/>
          <w:bCs/>
          <w:sz w:val="24"/>
          <w:szCs w:val="24"/>
        </w:rPr>
        <w:lastRenderedPageBreak/>
        <w:t>2.3 Properties and Applications</w:t>
      </w:r>
    </w:p>
    <w:tbl>
      <w:tblPr>
        <w:tblW w:w="10199" w:type="dxa"/>
        <w:tblLook w:val="04A0" w:firstRow="1" w:lastRow="0" w:firstColumn="1" w:lastColumn="0" w:noHBand="0" w:noVBand="1"/>
      </w:tblPr>
      <w:tblGrid>
        <w:gridCol w:w="3995"/>
        <w:gridCol w:w="2068"/>
        <w:gridCol w:w="2068"/>
        <w:gridCol w:w="2068"/>
      </w:tblGrid>
      <w:tr w:rsidR="00CF60F6" w:rsidRPr="009207A5" w14:paraId="54B2E8FE" w14:textId="77777777" w:rsidTr="00BF252C">
        <w:trPr>
          <w:trHeight w:val="320"/>
        </w:trPr>
        <w:tc>
          <w:tcPr>
            <w:tcW w:w="3995"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537406C6" w14:textId="77777777" w:rsidR="00CF60F6" w:rsidRPr="009207A5" w:rsidRDefault="00CF60F6" w:rsidP="00BF252C">
            <w:pPr>
              <w:spacing w:after="0" w:line="240" w:lineRule="auto"/>
              <w:rPr>
                <w:rFonts w:ascii="Arial" w:eastAsia="Times New Roman" w:hAnsi="Arial" w:cs="Arial"/>
                <w:color w:val="FFFFFF"/>
                <w:sz w:val="20"/>
                <w:szCs w:val="20"/>
                <w:lang w:val="en-US"/>
              </w:rPr>
            </w:pPr>
            <w:r w:rsidRPr="009207A5">
              <w:rPr>
                <w:rFonts w:ascii="Arial" w:eastAsia="Times New Roman" w:hAnsi="Arial" w:cs="Arial"/>
                <w:color w:val="FFFFFF"/>
                <w:sz w:val="20"/>
                <w:szCs w:val="20"/>
              </w:rPr>
              <w:t>Property</w:t>
            </w:r>
          </w:p>
        </w:tc>
        <w:tc>
          <w:tcPr>
            <w:tcW w:w="2068" w:type="dxa"/>
            <w:tcBorders>
              <w:top w:val="single" w:sz="4" w:space="0" w:color="auto"/>
              <w:left w:val="nil"/>
              <w:bottom w:val="single" w:sz="4" w:space="0" w:color="auto"/>
              <w:right w:val="single" w:sz="4" w:space="0" w:color="auto"/>
            </w:tcBorders>
            <w:shd w:val="clear" w:color="000000" w:fill="305496"/>
            <w:noWrap/>
            <w:vAlign w:val="bottom"/>
            <w:hideMark/>
          </w:tcPr>
          <w:p w14:paraId="2534C082" w14:textId="57C83ABB" w:rsidR="00CF60F6" w:rsidRPr="009207A5" w:rsidRDefault="00CF60F6" w:rsidP="00BF252C">
            <w:pPr>
              <w:spacing w:after="0" w:line="240" w:lineRule="auto"/>
              <w:jc w:val="center"/>
              <w:rPr>
                <w:rFonts w:ascii="Arial" w:eastAsia="Times New Roman" w:hAnsi="Arial" w:cs="Arial"/>
                <w:color w:val="FFFFFF"/>
                <w:sz w:val="20"/>
                <w:szCs w:val="20"/>
                <w:lang w:val="en-US"/>
              </w:rPr>
            </w:pPr>
            <w:r w:rsidRPr="009207A5">
              <w:rPr>
                <w:rFonts w:ascii="Arial" w:eastAsia="Times New Roman" w:hAnsi="Arial" w:cs="Arial"/>
                <w:color w:val="FFFFFF"/>
                <w:sz w:val="20"/>
                <w:szCs w:val="20"/>
              </w:rPr>
              <w:t>Bisphenol-A</w:t>
            </w:r>
            <w:r w:rsidR="005664BA">
              <w:rPr>
                <w:rFonts w:ascii="Arial" w:eastAsia="Times New Roman" w:hAnsi="Arial" w:cs="Arial"/>
                <w:color w:val="FFFFFF"/>
                <w:sz w:val="20"/>
                <w:szCs w:val="20"/>
              </w:rPr>
              <w:t>*</w:t>
            </w:r>
          </w:p>
        </w:tc>
        <w:tc>
          <w:tcPr>
            <w:tcW w:w="2068" w:type="dxa"/>
            <w:tcBorders>
              <w:top w:val="single" w:sz="4" w:space="0" w:color="auto"/>
              <w:left w:val="nil"/>
              <w:bottom w:val="single" w:sz="4" w:space="0" w:color="auto"/>
              <w:right w:val="single" w:sz="4" w:space="0" w:color="auto"/>
            </w:tcBorders>
            <w:shd w:val="clear" w:color="000000" w:fill="305496"/>
            <w:noWrap/>
            <w:vAlign w:val="bottom"/>
            <w:hideMark/>
          </w:tcPr>
          <w:p w14:paraId="73CA0840" w14:textId="3781EBDB" w:rsidR="00CF60F6" w:rsidRPr="009207A5" w:rsidRDefault="00CF60F6" w:rsidP="00BF252C">
            <w:pPr>
              <w:spacing w:after="0" w:line="240" w:lineRule="auto"/>
              <w:jc w:val="center"/>
              <w:rPr>
                <w:rFonts w:ascii="Arial" w:eastAsia="Times New Roman" w:hAnsi="Arial" w:cs="Arial"/>
                <w:color w:val="FFFFFF"/>
                <w:sz w:val="20"/>
                <w:szCs w:val="20"/>
                <w:lang w:val="en-US"/>
              </w:rPr>
            </w:pPr>
            <w:r w:rsidRPr="009207A5">
              <w:rPr>
                <w:rFonts w:ascii="Arial" w:eastAsia="Times New Roman" w:hAnsi="Arial" w:cs="Arial"/>
                <w:color w:val="FFFFFF"/>
                <w:sz w:val="20"/>
                <w:szCs w:val="20"/>
              </w:rPr>
              <w:t>Bisphenol-A</w:t>
            </w:r>
            <w:r w:rsidR="005664BA">
              <w:rPr>
                <w:rFonts w:ascii="Arial" w:eastAsia="Times New Roman" w:hAnsi="Arial" w:cs="Arial"/>
                <w:color w:val="FFFFFF"/>
                <w:sz w:val="20"/>
                <w:szCs w:val="20"/>
              </w:rPr>
              <w:t>*</w:t>
            </w:r>
          </w:p>
        </w:tc>
        <w:tc>
          <w:tcPr>
            <w:tcW w:w="2068" w:type="dxa"/>
            <w:tcBorders>
              <w:top w:val="single" w:sz="4" w:space="0" w:color="auto"/>
              <w:left w:val="nil"/>
              <w:bottom w:val="single" w:sz="4" w:space="0" w:color="auto"/>
              <w:right w:val="single" w:sz="4" w:space="0" w:color="auto"/>
            </w:tcBorders>
            <w:shd w:val="clear" w:color="000000" w:fill="305496"/>
            <w:noWrap/>
            <w:vAlign w:val="bottom"/>
            <w:hideMark/>
          </w:tcPr>
          <w:p w14:paraId="28AB74F7" w14:textId="77777777" w:rsidR="00CF60F6" w:rsidRPr="009207A5" w:rsidRDefault="00CF60F6" w:rsidP="00BF252C">
            <w:pPr>
              <w:spacing w:after="0" w:line="240" w:lineRule="auto"/>
              <w:jc w:val="center"/>
              <w:rPr>
                <w:rFonts w:ascii="Arial" w:eastAsia="Times New Roman" w:hAnsi="Arial" w:cs="Arial"/>
                <w:color w:val="FFFFFF"/>
                <w:sz w:val="20"/>
                <w:szCs w:val="20"/>
                <w:lang w:val="en-US"/>
              </w:rPr>
            </w:pPr>
            <w:proofErr w:type="spellStart"/>
            <w:r w:rsidRPr="009207A5">
              <w:rPr>
                <w:rFonts w:ascii="Arial" w:eastAsia="Times New Roman" w:hAnsi="Arial" w:cs="Arial"/>
                <w:color w:val="FFFFFF"/>
                <w:sz w:val="20"/>
                <w:szCs w:val="20"/>
              </w:rPr>
              <w:t>Novolac</w:t>
            </w:r>
            <w:proofErr w:type="spellEnd"/>
          </w:p>
        </w:tc>
      </w:tr>
      <w:tr w:rsidR="00CF60F6" w:rsidRPr="009207A5" w14:paraId="0AB851C0" w14:textId="77777777" w:rsidTr="00BF252C">
        <w:trPr>
          <w:trHeight w:val="534"/>
        </w:trPr>
        <w:tc>
          <w:tcPr>
            <w:tcW w:w="3995" w:type="dxa"/>
            <w:tcBorders>
              <w:top w:val="nil"/>
              <w:left w:val="single" w:sz="4" w:space="0" w:color="auto"/>
              <w:bottom w:val="single" w:sz="4" w:space="0" w:color="auto"/>
              <w:right w:val="single" w:sz="4" w:space="0" w:color="auto"/>
            </w:tcBorders>
            <w:shd w:val="clear" w:color="000000" w:fill="8EA9DB"/>
            <w:noWrap/>
            <w:vAlign w:val="bottom"/>
            <w:hideMark/>
          </w:tcPr>
          <w:p w14:paraId="6EA13A21" w14:textId="77777777" w:rsidR="00CF60F6" w:rsidRPr="009207A5" w:rsidRDefault="00CF60F6" w:rsidP="00BF252C">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xml:space="preserve">Viscosity, </w:t>
            </w:r>
            <w:proofErr w:type="spellStart"/>
            <w:r w:rsidRPr="009207A5">
              <w:rPr>
                <w:rFonts w:ascii="Arial" w:eastAsia="Times New Roman" w:hAnsi="Arial" w:cs="Arial"/>
                <w:color w:val="000000"/>
                <w:sz w:val="20"/>
                <w:szCs w:val="20"/>
              </w:rPr>
              <w:t>cP</w:t>
            </w:r>
            <w:proofErr w:type="spellEnd"/>
            <w:r w:rsidRPr="009207A5">
              <w:rPr>
                <w:rFonts w:ascii="Arial" w:eastAsia="Times New Roman" w:hAnsi="Arial" w:cs="Arial"/>
                <w:color w:val="000000"/>
                <w:sz w:val="20"/>
                <w:szCs w:val="20"/>
              </w:rPr>
              <w:t>, 25</w:t>
            </w:r>
            <w:r w:rsidRPr="009207A5">
              <w:rPr>
                <w:rFonts w:ascii="Cambria Math" w:eastAsia="Times New Roman" w:hAnsi="Cambria Math" w:cs="Cambria Math"/>
                <w:color w:val="000000"/>
                <w:sz w:val="20"/>
                <w:szCs w:val="20"/>
              </w:rPr>
              <w:t>℃</w:t>
            </w:r>
          </w:p>
        </w:tc>
        <w:tc>
          <w:tcPr>
            <w:tcW w:w="2068" w:type="dxa"/>
            <w:tcBorders>
              <w:top w:val="nil"/>
              <w:left w:val="nil"/>
              <w:bottom w:val="single" w:sz="4" w:space="0" w:color="auto"/>
              <w:right w:val="single" w:sz="4" w:space="0" w:color="auto"/>
            </w:tcBorders>
            <w:shd w:val="clear" w:color="000000" w:fill="BDD7EE"/>
            <w:noWrap/>
            <w:vAlign w:val="bottom"/>
            <w:hideMark/>
          </w:tcPr>
          <w:p w14:paraId="3A3FE65F"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200~700</w:t>
            </w:r>
          </w:p>
        </w:tc>
        <w:tc>
          <w:tcPr>
            <w:tcW w:w="2068" w:type="dxa"/>
            <w:tcBorders>
              <w:top w:val="nil"/>
              <w:left w:val="nil"/>
              <w:bottom w:val="single" w:sz="4" w:space="0" w:color="auto"/>
              <w:right w:val="single" w:sz="4" w:space="0" w:color="auto"/>
            </w:tcBorders>
            <w:shd w:val="clear" w:color="000000" w:fill="BDD7EE"/>
            <w:noWrap/>
            <w:vAlign w:val="bottom"/>
            <w:hideMark/>
          </w:tcPr>
          <w:p w14:paraId="40759105"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2000~3000</w:t>
            </w:r>
          </w:p>
        </w:tc>
        <w:tc>
          <w:tcPr>
            <w:tcW w:w="2068" w:type="dxa"/>
            <w:tcBorders>
              <w:top w:val="nil"/>
              <w:left w:val="nil"/>
              <w:bottom w:val="single" w:sz="4" w:space="0" w:color="auto"/>
              <w:right w:val="single" w:sz="4" w:space="0" w:color="auto"/>
            </w:tcBorders>
            <w:shd w:val="clear" w:color="000000" w:fill="BDD7EE"/>
            <w:noWrap/>
            <w:vAlign w:val="bottom"/>
            <w:hideMark/>
          </w:tcPr>
          <w:p w14:paraId="794943BB"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300~500</w:t>
            </w:r>
          </w:p>
        </w:tc>
      </w:tr>
      <w:tr w:rsidR="00CF60F6" w:rsidRPr="009207A5" w14:paraId="6922FFFF" w14:textId="77777777" w:rsidTr="00BF252C">
        <w:trPr>
          <w:trHeight w:val="534"/>
        </w:trPr>
        <w:tc>
          <w:tcPr>
            <w:tcW w:w="3995" w:type="dxa"/>
            <w:tcBorders>
              <w:top w:val="nil"/>
              <w:left w:val="single" w:sz="4" w:space="0" w:color="auto"/>
              <w:bottom w:val="single" w:sz="4" w:space="0" w:color="auto"/>
              <w:right w:val="single" w:sz="4" w:space="0" w:color="auto"/>
            </w:tcBorders>
            <w:shd w:val="clear" w:color="000000" w:fill="8EA9DB"/>
            <w:noWrap/>
            <w:vAlign w:val="bottom"/>
            <w:hideMark/>
          </w:tcPr>
          <w:p w14:paraId="5C24ED1E" w14:textId="77777777" w:rsidR="00CF60F6" w:rsidRPr="009207A5" w:rsidRDefault="00CF60F6" w:rsidP="00BF252C">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Specific Gravity, 25</w:t>
            </w:r>
            <w:r w:rsidRPr="009207A5">
              <w:rPr>
                <w:rFonts w:ascii="Cambria Math" w:eastAsia="Times New Roman" w:hAnsi="Cambria Math" w:cs="Cambria Math"/>
                <w:color w:val="000000"/>
                <w:sz w:val="20"/>
                <w:szCs w:val="20"/>
              </w:rPr>
              <w:t>℃</w:t>
            </w:r>
          </w:p>
        </w:tc>
        <w:tc>
          <w:tcPr>
            <w:tcW w:w="2068" w:type="dxa"/>
            <w:tcBorders>
              <w:top w:val="nil"/>
              <w:left w:val="nil"/>
              <w:bottom w:val="single" w:sz="4" w:space="0" w:color="auto"/>
              <w:right w:val="single" w:sz="4" w:space="0" w:color="auto"/>
            </w:tcBorders>
            <w:shd w:val="clear" w:color="000000" w:fill="BDD7EE"/>
            <w:noWrap/>
            <w:vAlign w:val="bottom"/>
            <w:hideMark/>
          </w:tcPr>
          <w:p w14:paraId="0FA984D9"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1.04~1.06</w:t>
            </w:r>
          </w:p>
        </w:tc>
        <w:tc>
          <w:tcPr>
            <w:tcW w:w="2068" w:type="dxa"/>
            <w:tcBorders>
              <w:top w:val="nil"/>
              <w:left w:val="nil"/>
              <w:bottom w:val="single" w:sz="4" w:space="0" w:color="auto"/>
              <w:right w:val="single" w:sz="4" w:space="0" w:color="auto"/>
            </w:tcBorders>
            <w:shd w:val="clear" w:color="000000" w:fill="BDD7EE"/>
            <w:noWrap/>
            <w:vAlign w:val="bottom"/>
            <w:hideMark/>
          </w:tcPr>
          <w:p w14:paraId="755A305A"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1.06~1.08</w:t>
            </w:r>
          </w:p>
        </w:tc>
        <w:tc>
          <w:tcPr>
            <w:tcW w:w="2068" w:type="dxa"/>
            <w:tcBorders>
              <w:top w:val="nil"/>
              <w:left w:val="nil"/>
              <w:bottom w:val="single" w:sz="4" w:space="0" w:color="auto"/>
              <w:right w:val="single" w:sz="4" w:space="0" w:color="auto"/>
            </w:tcBorders>
            <w:shd w:val="clear" w:color="000000" w:fill="BDD7EE"/>
            <w:noWrap/>
            <w:vAlign w:val="bottom"/>
            <w:hideMark/>
          </w:tcPr>
          <w:p w14:paraId="1FFDDD64"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1.07~1.09</w:t>
            </w:r>
          </w:p>
        </w:tc>
      </w:tr>
      <w:tr w:rsidR="00CF60F6" w:rsidRPr="009207A5" w14:paraId="6017149F" w14:textId="77777777" w:rsidTr="00BF252C">
        <w:trPr>
          <w:trHeight w:val="534"/>
        </w:trPr>
        <w:tc>
          <w:tcPr>
            <w:tcW w:w="3995" w:type="dxa"/>
            <w:vMerge w:val="restart"/>
            <w:tcBorders>
              <w:top w:val="nil"/>
              <w:left w:val="single" w:sz="4" w:space="0" w:color="auto"/>
              <w:bottom w:val="single" w:sz="4" w:space="0" w:color="auto"/>
              <w:right w:val="single" w:sz="4" w:space="0" w:color="auto"/>
            </w:tcBorders>
            <w:shd w:val="clear" w:color="000000" w:fill="8EA9DB"/>
            <w:noWrap/>
            <w:vAlign w:val="center"/>
            <w:hideMark/>
          </w:tcPr>
          <w:p w14:paraId="7EC3BC17" w14:textId="77777777" w:rsidR="00CF60F6" w:rsidRPr="009207A5" w:rsidRDefault="00CF60F6" w:rsidP="00BF252C">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Gel Time *a, minutes, 25</w:t>
            </w:r>
            <w:r w:rsidRPr="009207A5">
              <w:rPr>
                <w:rFonts w:ascii="Cambria Math" w:eastAsia="Times New Roman" w:hAnsi="Cambria Math" w:cs="Cambria Math"/>
                <w:color w:val="000000"/>
                <w:sz w:val="20"/>
                <w:szCs w:val="20"/>
              </w:rPr>
              <w:t>℃</w:t>
            </w:r>
          </w:p>
        </w:tc>
        <w:tc>
          <w:tcPr>
            <w:tcW w:w="2068" w:type="dxa"/>
            <w:tcBorders>
              <w:top w:val="nil"/>
              <w:left w:val="nil"/>
              <w:bottom w:val="single" w:sz="4" w:space="0" w:color="auto"/>
              <w:right w:val="single" w:sz="4" w:space="0" w:color="auto"/>
            </w:tcBorders>
            <w:shd w:val="clear" w:color="000000" w:fill="BDD7EE"/>
            <w:noWrap/>
            <w:vAlign w:val="bottom"/>
            <w:hideMark/>
          </w:tcPr>
          <w:p w14:paraId="3613B21F"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20~30</w:t>
            </w:r>
          </w:p>
        </w:tc>
        <w:tc>
          <w:tcPr>
            <w:tcW w:w="2068" w:type="dxa"/>
            <w:tcBorders>
              <w:top w:val="nil"/>
              <w:left w:val="nil"/>
              <w:bottom w:val="single" w:sz="4" w:space="0" w:color="auto"/>
              <w:right w:val="single" w:sz="4" w:space="0" w:color="auto"/>
            </w:tcBorders>
            <w:shd w:val="clear" w:color="000000" w:fill="BDD7EE"/>
            <w:noWrap/>
            <w:vAlign w:val="bottom"/>
            <w:hideMark/>
          </w:tcPr>
          <w:p w14:paraId="2CA51B2A"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20~30</w:t>
            </w:r>
          </w:p>
        </w:tc>
        <w:tc>
          <w:tcPr>
            <w:tcW w:w="2068" w:type="dxa"/>
            <w:tcBorders>
              <w:top w:val="nil"/>
              <w:left w:val="nil"/>
              <w:bottom w:val="single" w:sz="4" w:space="0" w:color="auto"/>
              <w:right w:val="single" w:sz="4" w:space="0" w:color="auto"/>
            </w:tcBorders>
            <w:shd w:val="clear" w:color="000000" w:fill="BDD7EE"/>
            <w:noWrap/>
            <w:vAlign w:val="bottom"/>
            <w:hideMark/>
          </w:tcPr>
          <w:p w14:paraId="550FF42C"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15~25</w:t>
            </w:r>
          </w:p>
        </w:tc>
      </w:tr>
      <w:tr w:rsidR="00CF60F6" w:rsidRPr="009207A5" w14:paraId="170E58BC" w14:textId="77777777" w:rsidTr="00BF252C">
        <w:trPr>
          <w:trHeight w:val="534"/>
        </w:trPr>
        <w:tc>
          <w:tcPr>
            <w:tcW w:w="3995" w:type="dxa"/>
            <w:vMerge/>
            <w:tcBorders>
              <w:top w:val="nil"/>
              <w:left w:val="single" w:sz="4" w:space="0" w:color="auto"/>
              <w:bottom w:val="single" w:sz="4" w:space="0" w:color="auto"/>
              <w:right w:val="single" w:sz="4" w:space="0" w:color="auto"/>
            </w:tcBorders>
            <w:vAlign w:val="center"/>
            <w:hideMark/>
          </w:tcPr>
          <w:p w14:paraId="707F1364" w14:textId="77777777" w:rsidR="00CF60F6" w:rsidRPr="009207A5" w:rsidRDefault="00CF60F6" w:rsidP="00BF252C">
            <w:pPr>
              <w:spacing w:after="0" w:line="240" w:lineRule="auto"/>
              <w:rPr>
                <w:rFonts w:ascii="Arial" w:eastAsia="Times New Roman" w:hAnsi="Arial" w:cs="Arial"/>
                <w:color w:val="000000"/>
                <w:sz w:val="20"/>
                <w:szCs w:val="20"/>
                <w:lang w:val="en-US"/>
              </w:rPr>
            </w:pPr>
          </w:p>
        </w:tc>
        <w:tc>
          <w:tcPr>
            <w:tcW w:w="2068" w:type="dxa"/>
            <w:tcBorders>
              <w:top w:val="nil"/>
              <w:left w:val="nil"/>
              <w:bottom w:val="single" w:sz="4" w:space="0" w:color="auto"/>
              <w:right w:val="single" w:sz="4" w:space="0" w:color="auto"/>
            </w:tcBorders>
            <w:shd w:val="clear" w:color="000000" w:fill="BDD7EE"/>
            <w:noWrap/>
            <w:vAlign w:val="bottom"/>
            <w:hideMark/>
          </w:tcPr>
          <w:p w14:paraId="5617D84A"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proofErr w:type="gramStart"/>
            <w:r w:rsidRPr="009207A5">
              <w:rPr>
                <w:rFonts w:ascii="Arial" w:eastAsia="Times New Roman" w:hAnsi="Arial" w:cs="Arial"/>
                <w:color w:val="000000"/>
                <w:sz w:val="20"/>
                <w:szCs w:val="20"/>
              </w:rPr>
              <w:t>Co(</w:t>
            </w:r>
            <w:proofErr w:type="gramEnd"/>
            <w:r w:rsidRPr="009207A5">
              <w:rPr>
                <w:rFonts w:ascii="Arial" w:eastAsia="Times New Roman" w:hAnsi="Arial" w:cs="Arial"/>
                <w:color w:val="000000"/>
                <w:sz w:val="20"/>
                <w:szCs w:val="20"/>
              </w:rPr>
              <w:t>6%)=0.4%</w:t>
            </w:r>
          </w:p>
        </w:tc>
        <w:tc>
          <w:tcPr>
            <w:tcW w:w="2068" w:type="dxa"/>
            <w:tcBorders>
              <w:top w:val="nil"/>
              <w:left w:val="nil"/>
              <w:bottom w:val="single" w:sz="4" w:space="0" w:color="auto"/>
              <w:right w:val="single" w:sz="4" w:space="0" w:color="auto"/>
            </w:tcBorders>
            <w:shd w:val="clear" w:color="000000" w:fill="BDD7EE"/>
            <w:noWrap/>
            <w:vAlign w:val="bottom"/>
            <w:hideMark/>
          </w:tcPr>
          <w:p w14:paraId="6BD17D8D"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proofErr w:type="gramStart"/>
            <w:r w:rsidRPr="009207A5">
              <w:rPr>
                <w:rFonts w:ascii="Arial" w:eastAsia="Times New Roman" w:hAnsi="Arial" w:cs="Arial"/>
                <w:color w:val="000000"/>
                <w:sz w:val="20"/>
                <w:szCs w:val="20"/>
              </w:rPr>
              <w:t>Co(</w:t>
            </w:r>
            <w:proofErr w:type="gramEnd"/>
            <w:r w:rsidRPr="009207A5">
              <w:rPr>
                <w:rFonts w:ascii="Arial" w:eastAsia="Times New Roman" w:hAnsi="Arial" w:cs="Arial"/>
                <w:color w:val="000000"/>
                <w:sz w:val="20"/>
                <w:szCs w:val="20"/>
              </w:rPr>
              <w:t>6%)=0.4%</w:t>
            </w:r>
          </w:p>
        </w:tc>
        <w:tc>
          <w:tcPr>
            <w:tcW w:w="2068" w:type="dxa"/>
            <w:tcBorders>
              <w:top w:val="nil"/>
              <w:left w:val="nil"/>
              <w:bottom w:val="single" w:sz="4" w:space="0" w:color="auto"/>
              <w:right w:val="single" w:sz="4" w:space="0" w:color="auto"/>
            </w:tcBorders>
            <w:shd w:val="clear" w:color="000000" w:fill="BDD7EE"/>
            <w:noWrap/>
            <w:vAlign w:val="bottom"/>
            <w:hideMark/>
          </w:tcPr>
          <w:p w14:paraId="5ECA6EED"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proofErr w:type="gramStart"/>
            <w:r w:rsidRPr="009207A5">
              <w:rPr>
                <w:rFonts w:ascii="Arial" w:eastAsia="Times New Roman" w:hAnsi="Arial" w:cs="Arial"/>
                <w:color w:val="000000"/>
                <w:sz w:val="20"/>
                <w:szCs w:val="20"/>
              </w:rPr>
              <w:t>Co(</w:t>
            </w:r>
            <w:proofErr w:type="gramEnd"/>
            <w:r w:rsidRPr="009207A5">
              <w:rPr>
                <w:rFonts w:ascii="Arial" w:eastAsia="Times New Roman" w:hAnsi="Arial" w:cs="Arial"/>
                <w:color w:val="000000"/>
                <w:sz w:val="20"/>
                <w:szCs w:val="20"/>
              </w:rPr>
              <w:t>6%)=0.4%</w:t>
            </w:r>
          </w:p>
        </w:tc>
      </w:tr>
      <w:tr w:rsidR="00CF60F6" w:rsidRPr="009207A5" w14:paraId="51F4A434" w14:textId="77777777" w:rsidTr="00BF252C">
        <w:trPr>
          <w:trHeight w:val="534"/>
        </w:trPr>
        <w:tc>
          <w:tcPr>
            <w:tcW w:w="3995" w:type="dxa"/>
            <w:vMerge/>
            <w:tcBorders>
              <w:top w:val="nil"/>
              <w:left w:val="single" w:sz="4" w:space="0" w:color="auto"/>
              <w:bottom w:val="single" w:sz="4" w:space="0" w:color="auto"/>
              <w:right w:val="single" w:sz="4" w:space="0" w:color="auto"/>
            </w:tcBorders>
            <w:vAlign w:val="center"/>
            <w:hideMark/>
          </w:tcPr>
          <w:p w14:paraId="1C6EE796" w14:textId="77777777" w:rsidR="00CF60F6" w:rsidRPr="009207A5" w:rsidRDefault="00CF60F6" w:rsidP="00BF252C">
            <w:pPr>
              <w:spacing w:after="0" w:line="240" w:lineRule="auto"/>
              <w:rPr>
                <w:rFonts w:ascii="Arial" w:eastAsia="Times New Roman" w:hAnsi="Arial" w:cs="Arial"/>
                <w:color w:val="000000"/>
                <w:sz w:val="20"/>
                <w:szCs w:val="20"/>
                <w:lang w:val="en-US"/>
              </w:rPr>
            </w:pPr>
          </w:p>
        </w:tc>
        <w:tc>
          <w:tcPr>
            <w:tcW w:w="2068" w:type="dxa"/>
            <w:tcBorders>
              <w:top w:val="nil"/>
              <w:left w:val="nil"/>
              <w:bottom w:val="single" w:sz="4" w:space="0" w:color="auto"/>
              <w:right w:val="single" w:sz="4" w:space="0" w:color="auto"/>
            </w:tcBorders>
            <w:shd w:val="clear" w:color="000000" w:fill="BDD7EE"/>
            <w:noWrap/>
            <w:vAlign w:val="bottom"/>
            <w:hideMark/>
          </w:tcPr>
          <w:p w14:paraId="65B71D50"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MEKPO=1.6%</w:t>
            </w:r>
          </w:p>
        </w:tc>
        <w:tc>
          <w:tcPr>
            <w:tcW w:w="2068" w:type="dxa"/>
            <w:tcBorders>
              <w:top w:val="nil"/>
              <w:left w:val="nil"/>
              <w:bottom w:val="single" w:sz="4" w:space="0" w:color="auto"/>
              <w:right w:val="single" w:sz="4" w:space="0" w:color="auto"/>
            </w:tcBorders>
            <w:shd w:val="clear" w:color="000000" w:fill="BDD7EE"/>
            <w:noWrap/>
            <w:vAlign w:val="bottom"/>
            <w:hideMark/>
          </w:tcPr>
          <w:p w14:paraId="3CEC6C44"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MEKPO=1.6%</w:t>
            </w:r>
          </w:p>
        </w:tc>
        <w:tc>
          <w:tcPr>
            <w:tcW w:w="2068" w:type="dxa"/>
            <w:tcBorders>
              <w:top w:val="nil"/>
              <w:left w:val="nil"/>
              <w:bottom w:val="single" w:sz="4" w:space="0" w:color="auto"/>
              <w:right w:val="single" w:sz="4" w:space="0" w:color="auto"/>
            </w:tcBorders>
            <w:shd w:val="clear" w:color="000000" w:fill="BDD7EE"/>
            <w:noWrap/>
            <w:vAlign w:val="bottom"/>
            <w:hideMark/>
          </w:tcPr>
          <w:p w14:paraId="55023D40"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MEKPO=1.2%</w:t>
            </w:r>
          </w:p>
        </w:tc>
      </w:tr>
      <w:tr w:rsidR="00CF60F6" w:rsidRPr="009207A5" w14:paraId="1E86C8AB" w14:textId="77777777" w:rsidTr="00BF252C">
        <w:trPr>
          <w:trHeight w:val="793"/>
        </w:trPr>
        <w:tc>
          <w:tcPr>
            <w:tcW w:w="3995" w:type="dxa"/>
            <w:tcBorders>
              <w:top w:val="nil"/>
              <w:left w:val="single" w:sz="4" w:space="0" w:color="auto"/>
              <w:bottom w:val="single" w:sz="4" w:space="0" w:color="auto"/>
              <w:right w:val="single" w:sz="4" w:space="0" w:color="auto"/>
            </w:tcBorders>
            <w:shd w:val="clear" w:color="000000" w:fill="8EA9DB"/>
            <w:noWrap/>
            <w:vAlign w:val="bottom"/>
            <w:hideMark/>
          </w:tcPr>
          <w:p w14:paraId="314C4492" w14:textId="77777777" w:rsidR="00CF60F6" w:rsidRPr="009207A5" w:rsidRDefault="00CF60F6" w:rsidP="00BF252C">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Styrene Content, %</w:t>
            </w:r>
          </w:p>
        </w:tc>
        <w:tc>
          <w:tcPr>
            <w:tcW w:w="2068" w:type="dxa"/>
            <w:tcBorders>
              <w:top w:val="nil"/>
              <w:left w:val="nil"/>
              <w:bottom w:val="single" w:sz="4" w:space="0" w:color="auto"/>
              <w:right w:val="single" w:sz="4" w:space="0" w:color="auto"/>
            </w:tcBorders>
            <w:shd w:val="clear" w:color="000000" w:fill="BDD7EE"/>
            <w:noWrap/>
            <w:vAlign w:val="bottom"/>
            <w:hideMark/>
          </w:tcPr>
          <w:p w14:paraId="55EF5B2C"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43~47</w:t>
            </w:r>
          </w:p>
        </w:tc>
        <w:tc>
          <w:tcPr>
            <w:tcW w:w="2068" w:type="dxa"/>
            <w:tcBorders>
              <w:top w:val="nil"/>
              <w:left w:val="nil"/>
              <w:bottom w:val="single" w:sz="4" w:space="0" w:color="auto"/>
              <w:right w:val="single" w:sz="4" w:space="0" w:color="auto"/>
            </w:tcBorders>
            <w:shd w:val="clear" w:color="000000" w:fill="BDD7EE"/>
            <w:noWrap/>
            <w:vAlign w:val="bottom"/>
            <w:hideMark/>
          </w:tcPr>
          <w:p w14:paraId="5A89816C"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33~37</w:t>
            </w:r>
          </w:p>
        </w:tc>
        <w:tc>
          <w:tcPr>
            <w:tcW w:w="2068" w:type="dxa"/>
            <w:tcBorders>
              <w:top w:val="nil"/>
              <w:left w:val="nil"/>
              <w:bottom w:val="single" w:sz="4" w:space="0" w:color="auto"/>
              <w:right w:val="single" w:sz="4" w:space="0" w:color="auto"/>
            </w:tcBorders>
            <w:shd w:val="clear" w:color="000000" w:fill="BDD7EE"/>
            <w:noWrap/>
            <w:vAlign w:val="bottom"/>
            <w:hideMark/>
          </w:tcPr>
          <w:p w14:paraId="6836EF4A"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31~35</w:t>
            </w:r>
          </w:p>
        </w:tc>
      </w:tr>
      <w:tr w:rsidR="00CF60F6" w:rsidRPr="009207A5" w14:paraId="42F64319" w14:textId="77777777" w:rsidTr="00BF252C">
        <w:trPr>
          <w:trHeight w:val="534"/>
        </w:trPr>
        <w:tc>
          <w:tcPr>
            <w:tcW w:w="3995" w:type="dxa"/>
            <w:tcBorders>
              <w:top w:val="nil"/>
              <w:left w:val="single" w:sz="4" w:space="0" w:color="auto"/>
              <w:bottom w:val="single" w:sz="4" w:space="0" w:color="auto"/>
              <w:right w:val="single" w:sz="4" w:space="0" w:color="auto"/>
            </w:tcBorders>
            <w:shd w:val="clear" w:color="000000" w:fill="8EA9DB"/>
            <w:noWrap/>
            <w:vAlign w:val="bottom"/>
            <w:hideMark/>
          </w:tcPr>
          <w:p w14:paraId="33CD1958" w14:textId="77777777" w:rsidR="00CF60F6" w:rsidRPr="009207A5" w:rsidRDefault="00CF60F6" w:rsidP="00BF252C">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Stability, Dark at 25</w:t>
            </w:r>
            <w:r w:rsidRPr="009207A5">
              <w:rPr>
                <w:rFonts w:ascii="Cambria Math" w:eastAsia="Times New Roman" w:hAnsi="Cambria Math" w:cs="Cambria Math"/>
                <w:color w:val="000000"/>
                <w:sz w:val="20"/>
                <w:szCs w:val="20"/>
              </w:rPr>
              <w:t>℃</w:t>
            </w:r>
            <w:r w:rsidRPr="009207A5">
              <w:rPr>
                <w:rFonts w:ascii="Arial" w:eastAsia="Times New Roman" w:hAnsi="Arial" w:cs="Arial"/>
                <w:color w:val="000000"/>
                <w:sz w:val="20"/>
                <w:szCs w:val="20"/>
              </w:rPr>
              <w:t>(month)</w:t>
            </w:r>
          </w:p>
        </w:tc>
        <w:tc>
          <w:tcPr>
            <w:tcW w:w="2068" w:type="dxa"/>
            <w:tcBorders>
              <w:top w:val="nil"/>
              <w:left w:val="nil"/>
              <w:bottom w:val="single" w:sz="4" w:space="0" w:color="auto"/>
              <w:right w:val="single" w:sz="4" w:space="0" w:color="auto"/>
            </w:tcBorders>
            <w:shd w:val="clear" w:color="000000" w:fill="BDD7EE"/>
            <w:noWrap/>
            <w:vAlign w:val="bottom"/>
            <w:hideMark/>
          </w:tcPr>
          <w:p w14:paraId="5E521AE9"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6</w:t>
            </w:r>
          </w:p>
        </w:tc>
        <w:tc>
          <w:tcPr>
            <w:tcW w:w="2068" w:type="dxa"/>
            <w:tcBorders>
              <w:top w:val="nil"/>
              <w:left w:val="nil"/>
              <w:bottom w:val="single" w:sz="4" w:space="0" w:color="auto"/>
              <w:right w:val="single" w:sz="4" w:space="0" w:color="auto"/>
            </w:tcBorders>
            <w:shd w:val="clear" w:color="000000" w:fill="BDD7EE"/>
            <w:noWrap/>
            <w:vAlign w:val="bottom"/>
            <w:hideMark/>
          </w:tcPr>
          <w:p w14:paraId="0EDF4399"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6</w:t>
            </w:r>
          </w:p>
        </w:tc>
        <w:tc>
          <w:tcPr>
            <w:tcW w:w="2068" w:type="dxa"/>
            <w:tcBorders>
              <w:top w:val="nil"/>
              <w:left w:val="nil"/>
              <w:bottom w:val="single" w:sz="4" w:space="0" w:color="auto"/>
              <w:right w:val="single" w:sz="4" w:space="0" w:color="auto"/>
            </w:tcBorders>
            <w:shd w:val="clear" w:color="000000" w:fill="BDD7EE"/>
            <w:noWrap/>
            <w:vAlign w:val="bottom"/>
            <w:hideMark/>
          </w:tcPr>
          <w:p w14:paraId="26310E17" w14:textId="77777777" w:rsidR="00CF60F6" w:rsidRPr="009207A5" w:rsidRDefault="00CF60F6" w:rsidP="00BF252C">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3</w:t>
            </w:r>
          </w:p>
        </w:tc>
      </w:tr>
    </w:tbl>
    <w:p w14:paraId="2D2D4679" w14:textId="3CF55963" w:rsidR="005664BA" w:rsidRPr="005664BA" w:rsidRDefault="005664BA" w:rsidP="005664BA">
      <w:pPr>
        <w:jc w:val="both"/>
        <w:rPr>
          <w:rFonts w:ascii="Arial" w:eastAsia="Times New Roman" w:hAnsi="Arial" w:cs="Arial"/>
          <w:i/>
          <w:iCs/>
          <w:color w:val="000000"/>
          <w:sz w:val="18"/>
          <w:szCs w:val="18"/>
          <w:lang w:val="en-US"/>
        </w:rPr>
      </w:pPr>
      <w:r>
        <w:rPr>
          <w:rFonts w:ascii="Arial" w:hAnsi="Arial" w:cs="Arial"/>
          <w:b/>
          <w:bCs/>
          <w:sz w:val="24"/>
          <w:szCs w:val="24"/>
        </w:rPr>
        <w:t>*</w:t>
      </w:r>
      <w:r w:rsidRPr="005664BA">
        <w:rPr>
          <w:rFonts w:ascii="Arial" w:eastAsia="Times New Roman" w:hAnsi="Arial" w:cs="Arial"/>
          <w:i/>
          <w:iCs/>
          <w:color w:val="000000"/>
          <w:sz w:val="18"/>
          <w:szCs w:val="18"/>
          <w:lang w:val="en-US"/>
        </w:rPr>
        <w:t>The difference lies in the chemical properties of the two products like viscosity, specific gravity, styrene content etc.</w:t>
      </w:r>
    </w:p>
    <w:p w14:paraId="36F5835B" w14:textId="201EBE3F" w:rsidR="00CF60F6" w:rsidRPr="00CF60F6" w:rsidRDefault="00CF60F6" w:rsidP="00AF0610">
      <w:pPr>
        <w:spacing w:line="360" w:lineRule="auto"/>
        <w:jc w:val="both"/>
        <w:rPr>
          <w:rFonts w:ascii="Arial" w:hAnsi="Arial" w:cs="Arial"/>
          <w:b/>
          <w:bCs/>
          <w:sz w:val="24"/>
          <w:szCs w:val="24"/>
        </w:rPr>
      </w:pPr>
    </w:p>
    <w:tbl>
      <w:tblPr>
        <w:tblW w:w="10333" w:type="dxa"/>
        <w:tblLook w:val="04A0" w:firstRow="1" w:lastRow="0" w:firstColumn="1" w:lastColumn="0" w:noHBand="0" w:noVBand="1"/>
      </w:tblPr>
      <w:tblGrid>
        <w:gridCol w:w="1182"/>
        <w:gridCol w:w="3936"/>
        <w:gridCol w:w="5215"/>
      </w:tblGrid>
      <w:tr w:rsidR="009207A5" w:rsidRPr="009207A5" w14:paraId="3A1ACBFC" w14:textId="77777777" w:rsidTr="00CF60F6">
        <w:trPr>
          <w:trHeight w:val="495"/>
        </w:trPr>
        <w:tc>
          <w:tcPr>
            <w:tcW w:w="1182" w:type="dxa"/>
            <w:tcBorders>
              <w:top w:val="single" w:sz="4" w:space="0" w:color="auto"/>
              <w:left w:val="single" w:sz="4" w:space="0" w:color="auto"/>
              <w:bottom w:val="single" w:sz="4" w:space="0" w:color="auto"/>
              <w:right w:val="single" w:sz="4" w:space="0" w:color="auto"/>
            </w:tcBorders>
            <w:shd w:val="clear" w:color="000000" w:fill="1F4E78"/>
            <w:noWrap/>
            <w:vAlign w:val="bottom"/>
            <w:hideMark/>
          </w:tcPr>
          <w:p w14:paraId="045BE3AA" w14:textId="77777777" w:rsidR="009207A5" w:rsidRPr="009207A5" w:rsidRDefault="009207A5" w:rsidP="009207A5">
            <w:pPr>
              <w:spacing w:after="0" w:line="240" w:lineRule="auto"/>
              <w:rPr>
                <w:rFonts w:ascii="Arial" w:eastAsia="Times New Roman" w:hAnsi="Arial" w:cs="Arial"/>
                <w:color w:val="FFFFFF"/>
                <w:sz w:val="20"/>
                <w:szCs w:val="20"/>
                <w:lang w:val="en-US"/>
              </w:rPr>
            </w:pPr>
            <w:r w:rsidRPr="009207A5">
              <w:rPr>
                <w:rFonts w:ascii="Arial" w:eastAsia="Times New Roman" w:hAnsi="Arial" w:cs="Arial"/>
                <w:color w:val="FFFFFF"/>
                <w:sz w:val="20"/>
                <w:szCs w:val="20"/>
              </w:rPr>
              <w:t xml:space="preserve">Product Name </w:t>
            </w:r>
          </w:p>
        </w:tc>
        <w:tc>
          <w:tcPr>
            <w:tcW w:w="3936" w:type="dxa"/>
            <w:tcBorders>
              <w:top w:val="single" w:sz="4" w:space="0" w:color="auto"/>
              <w:left w:val="nil"/>
              <w:bottom w:val="single" w:sz="4" w:space="0" w:color="auto"/>
              <w:right w:val="single" w:sz="4" w:space="0" w:color="auto"/>
            </w:tcBorders>
            <w:shd w:val="clear" w:color="000000" w:fill="1F4E78"/>
            <w:noWrap/>
            <w:vAlign w:val="bottom"/>
            <w:hideMark/>
          </w:tcPr>
          <w:p w14:paraId="5439A43C" w14:textId="77777777" w:rsidR="009207A5" w:rsidRPr="009207A5" w:rsidRDefault="009207A5" w:rsidP="009207A5">
            <w:pPr>
              <w:spacing w:after="0" w:line="240" w:lineRule="auto"/>
              <w:rPr>
                <w:rFonts w:ascii="Arial" w:eastAsia="Times New Roman" w:hAnsi="Arial" w:cs="Arial"/>
                <w:color w:val="FFFFFF"/>
                <w:sz w:val="20"/>
                <w:szCs w:val="20"/>
                <w:lang w:val="en-US"/>
              </w:rPr>
            </w:pPr>
            <w:r w:rsidRPr="009207A5">
              <w:rPr>
                <w:rFonts w:ascii="Arial" w:eastAsia="Times New Roman" w:hAnsi="Arial" w:cs="Arial"/>
                <w:color w:val="FFFFFF"/>
                <w:sz w:val="20"/>
                <w:szCs w:val="20"/>
              </w:rPr>
              <w:t>Features</w:t>
            </w:r>
          </w:p>
        </w:tc>
        <w:tc>
          <w:tcPr>
            <w:tcW w:w="5215" w:type="dxa"/>
            <w:tcBorders>
              <w:top w:val="single" w:sz="4" w:space="0" w:color="auto"/>
              <w:left w:val="nil"/>
              <w:bottom w:val="single" w:sz="4" w:space="0" w:color="auto"/>
              <w:right w:val="single" w:sz="4" w:space="0" w:color="auto"/>
            </w:tcBorders>
            <w:shd w:val="clear" w:color="000000" w:fill="1F4E78"/>
            <w:noWrap/>
            <w:vAlign w:val="bottom"/>
            <w:hideMark/>
          </w:tcPr>
          <w:p w14:paraId="425E6378" w14:textId="77777777" w:rsidR="009207A5" w:rsidRPr="009207A5" w:rsidRDefault="009207A5" w:rsidP="009207A5">
            <w:pPr>
              <w:spacing w:after="0" w:line="240" w:lineRule="auto"/>
              <w:rPr>
                <w:rFonts w:ascii="Arial" w:eastAsia="Times New Roman" w:hAnsi="Arial" w:cs="Arial"/>
                <w:color w:val="FFFFFF"/>
                <w:sz w:val="20"/>
                <w:szCs w:val="20"/>
                <w:lang w:val="en-US"/>
              </w:rPr>
            </w:pPr>
            <w:r w:rsidRPr="009207A5">
              <w:rPr>
                <w:rFonts w:ascii="Arial" w:eastAsia="Times New Roman" w:hAnsi="Arial" w:cs="Arial"/>
                <w:color w:val="FFFFFF"/>
                <w:sz w:val="20"/>
                <w:szCs w:val="20"/>
              </w:rPr>
              <w:t>Applications</w:t>
            </w:r>
          </w:p>
        </w:tc>
      </w:tr>
      <w:tr w:rsidR="009207A5" w:rsidRPr="009207A5" w14:paraId="5E10D21A" w14:textId="77777777" w:rsidTr="00CF60F6">
        <w:trPr>
          <w:trHeight w:val="495"/>
        </w:trPr>
        <w:tc>
          <w:tcPr>
            <w:tcW w:w="1182" w:type="dxa"/>
            <w:vMerge w:val="restart"/>
            <w:tcBorders>
              <w:top w:val="nil"/>
              <w:left w:val="single" w:sz="4" w:space="0" w:color="auto"/>
              <w:bottom w:val="single" w:sz="4" w:space="0" w:color="auto"/>
              <w:right w:val="single" w:sz="4" w:space="0" w:color="auto"/>
            </w:tcBorders>
            <w:shd w:val="clear" w:color="000000" w:fill="9BC2E6"/>
            <w:noWrap/>
            <w:vAlign w:val="center"/>
            <w:hideMark/>
          </w:tcPr>
          <w:p w14:paraId="311050C6" w14:textId="0E41F4D2" w:rsidR="009207A5" w:rsidRPr="009207A5" w:rsidRDefault="009207A5" w:rsidP="009207A5">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Bisphenol-A</w:t>
            </w:r>
            <w:r w:rsidR="005664BA">
              <w:rPr>
                <w:rFonts w:ascii="Arial" w:eastAsia="Times New Roman" w:hAnsi="Arial" w:cs="Arial"/>
                <w:color w:val="000000"/>
                <w:sz w:val="20"/>
                <w:szCs w:val="20"/>
              </w:rPr>
              <w:t>*</w:t>
            </w:r>
          </w:p>
        </w:tc>
        <w:tc>
          <w:tcPr>
            <w:tcW w:w="3936" w:type="dxa"/>
            <w:tcBorders>
              <w:top w:val="nil"/>
              <w:left w:val="nil"/>
              <w:bottom w:val="single" w:sz="4" w:space="0" w:color="auto"/>
              <w:right w:val="single" w:sz="4" w:space="0" w:color="auto"/>
            </w:tcBorders>
            <w:shd w:val="clear" w:color="000000" w:fill="BDD7EE"/>
            <w:noWrap/>
            <w:vAlign w:val="bottom"/>
            <w:hideMark/>
          </w:tcPr>
          <w:p w14:paraId="59F787AE"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Low viscosity.</w:t>
            </w:r>
          </w:p>
        </w:tc>
        <w:tc>
          <w:tcPr>
            <w:tcW w:w="5215" w:type="dxa"/>
            <w:tcBorders>
              <w:top w:val="nil"/>
              <w:left w:val="nil"/>
              <w:bottom w:val="single" w:sz="4" w:space="0" w:color="auto"/>
              <w:right w:val="single" w:sz="4" w:space="0" w:color="auto"/>
            </w:tcBorders>
            <w:shd w:val="clear" w:color="000000" w:fill="BDD7EE"/>
            <w:noWrap/>
            <w:vAlign w:val="bottom"/>
            <w:hideMark/>
          </w:tcPr>
          <w:p w14:paraId="081D108E"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xml:space="preserve">■ Raw material tanks, </w:t>
            </w:r>
            <w:proofErr w:type="gramStart"/>
            <w:r w:rsidRPr="009207A5">
              <w:rPr>
                <w:rFonts w:ascii="Arial" w:eastAsia="Times New Roman" w:hAnsi="Arial" w:cs="Arial"/>
                <w:color w:val="000000"/>
                <w:sz w:val="20"/>
                <w:szCs w:val="20"/>
              </w:rPr>
              <w:t>pipe</w:t>
            </w:r>
            <w:proofErr w:type="gramEnd"/>
            <w:r w:rsidRPr="009207A5">
              <w:rPr>
                <w:rFonts w:ascii="Arial" w:eastAsia="Times New Roman" w:hAnsi="Arial" w:cs="Arial"/>
                <w:color w:val="000000"/>
                <w:sz w:val="20"/>
                <w:szCs w:val="20"/>
              </w:rPr>
              <w:t xml:space="preserve"> and process equipment.</w:t>
            </w:r>
          </w:p>
        </w:tc>
      </w:tr>
      <w:tr w:rsidR="009207A5" w:rsidRPr="009207A5" w14:paraId="06CC9B73"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46592A54"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65B9AE28"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Excellent mechanical properties and easy processing.</w:t>
            </w:r>
          </w:p>
        </w:tc>
        <w:tc>
          <w:tcPr>
            <w:tcW w:w="5215" w:type="dxa"/>
            <w:tcBorders>
              <w:top w:val="nil"/>
              <w:left w:val="nil"/>
              <w:bottom w:val="single" w:sz="4" w:space="0" w:color="auto"/>
              <w:right w:val="single" w:sz="4" w:space="0" w:color="auto"/>
            </w:tcBorders>
            <w:shd w:val="clear" w:color="000000" w:fill="BDD7EE"/>
            <w:noWrap/>
            <w:vAlign w:val="bottom"/>
            <w:hideMark/>
          </w:tcPr>
          <w:p w14:paraId="1F5B25FA"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Most commercial FRP fabrication processes.</w:t>
            </w:r>
          </w:p>
        </w:tc>
      </w:tr>
      <w:tr w:rsidR="009207A5" w:rsidRPr="009207A5" w14:paraId="3C9F3A6E"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72744405"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71626B53"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xml:space="preserve">■ Excellent corrosion resistance to a wide range of acids, </w:t>
            </w:r>
            <w:proofErr w:type="gramStart"/>
            <w:r w:rsidRPr="009207A5">
              <w:rPr>
                <w:rFonts w:ascii="Arial" w:eastAsia="Times New Roman" w:hAnsi="Arial" w:cs="Arial"/>
                <w:color w:val="000000"/>
                <w:sz w:val="20"/>
                <w:szCs w:val="20"/>
              </w:rPr>
              <w:t>alkalis</w:t>
            </w:r>
            <w:proofErr w:type="gramEnd"/>
            <w:r w:rsidRPr="009207A5">
              <w:rPr>
                <w:rFonts w:ascii="Arial" w:eastAsia="Times New Roman" w:hAnsi="Arial" w:cs="Arial"/>
                <w:color w:val="000000"/>
                <w:sz w:val="20"/>
                <w:szCs w:val="20"/>
              </w:rPr>
              <w:t xml:space="preserve"> and salt solutions.</w:t>
            </w:r>
          </w:p>
        </w:tc>
        <w:tc>
          <w:tcPr>
            <w:tcW w:w="5215" w:type="dxa"/>
            <w:tcBorders>
              <w:top w:val="nil"/>
              <w:left w:val="nil"/>
              <w:bottom w:val="single" w:sz="4" w:space="0" w:color="auto"/>
              <w:right w:val="single" w:sz="4" w:space="0" w:color="auto"/>
            </w:tcBorders>
            <w:shd w:val="clear" w:color="000000" w:fill="BDD7EE"/>
            <w:noWrap/>
            <w:vAlign w:val="bottom"/>
            <w:hideMark/>
          </w:tcPr>
          <w:p w14:paraId="67BC4490"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Anti-corrosion tank linings and coatings.</w:t>
            </w:r>
          </w:p>
        </w:tc>
      </w:tr>
      <w:tr w:rsidR="009207A5" w:rsidRPr="009207A5" w14:paraId="08ED7519"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439159F0"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3A342D12"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Comply with FDA regulation 21 CFR 177.2420 when treated well.</w:t>
            </w:r>
          </w:p>
        </w:tc>
        <w:tc>
          <w:tcPr>
            <w:tcW w:w="5215" w:type="dxa"/>
            <w:tcBorders>
              <w:top w:val="nil"/>
              <w:left w:val="nil"/>
              <w:bottom w:val="single" w:sz="4" w:space="0" w:color="auto"/>
              <w:right w:val="single" w:sz="4" w:space="0" w:color="auto"/>
            </w:tcBorders>
            <w:shd w:val="clear" w:color="000000" w:fill="BDD7EE"/>
            <w:noWrap/>
            <w:vAlign w:val="bottom"/>
            <w:hideMark/>
          </w:tcPr>
          <w:p w14:paraId="7EB1E00E"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Yacht, Wind turbine blade.</w:t>
            </w:r>
          </w:p>
        </w:tc>
      </w:tr>
      <w:tr w:rsidR="009207A5" w:rsidRPr="009207A5" w14:paraId="445E4DBA"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18B1E4E0"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7BA61FF7"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Obtained the DNV Type Approval Certificate.</w:t>
            </w:r>
          </w:p>
        </w:tc>
        <w:tc>
          <w:tcPr>
            <w:tcW w:w="5215" w:type="dxa"/>
            <w:tcBorders>
              <w:top w:val="nil"/>
              <w:left w:val="nil"/>
              <w:bottom w:val="single" w:sz="4" w:space="0" w:color="auto"/>
              <w:right w:val="single" w:sz="4" w:space="0" w:color="auto"/>
            </w:tcBorders>
            <w:shd w:val="clear" w:color="000000" w:fill="BDD7EE"/>
            <w:noWrap/>
            <w:vAlign w:val="bottom"/>
            <w:hideMark/>
          </w:tcPr>
          <w:p w14:paraId="2F254895"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w:t>
            </w:r>
          </w:p>
        </w:tc>
      </w:tr>
      <w:tr w:rsidR="009207A5" w:rsidRPr="009207A5" w14:paraId="07D59B74" w14:textId="77777777" w:rsidTr="00CF60F6">
        <w:trPr>
          <w:trHeight w:val="495"/>
        </w:trPr>
        <w:tc>
          <w:tcPr>
            <w:tcW w:w="1182" w:type="dxa"/>
            <w:vMerge w:val="restart"/>
            <w:tcBorders>
              <w:top w:val="nil"/>
              <w:left w:val="single" w:sz="4" w:space="0" w:color="auto"/>
              <w:bottom w:val="single" w:sz="4" w:space="0" w:color="auto"/>
              <w:right w:val="single" w:sz="4" w:space="0" w:color="auto"/>
            </w:tcBorders>
            <w:shd w:val="clear" w:color="000000" w:fill="9BC2E6"/>
            <w:noWrap/>
            <w:vAlign w:val="center"/>
            <w:hideMark/>
          </w:tcPr>
          <w:p w14:paraId="70D8AAFD" w14:textId="1359E1FA" w:rsidR="009207A5" w:rsidRPr="009207A5" w:rsidRDefault="009207A5" w:rsidP="009207A5">
            <w:pPr>
              <w:spacing w:after="0" w:line="240" w:lineRule="auto"/>
              <w:jc w:val="center"/>
              <w:rPr>
                <w:rFonts w:ascii="Arial" w:eastAsia="Times New Roman" w:hAnsi="Arial" w:cs="Arial"/>
                <w:color w:val="000000"/>
                <w:sz w:val="20"/>
                <w:szCs w:val="20"/>
                <w:lang w:val="en-US"/>
              </w:rPr>
            </w:pPr>
            <w:r w:rsidRPr="009207A5">
              <w:rPr>
                <w:rFonts w:ascii="Arial" w:eastAsia="Times New Roman" w:hAnsi="Arial" w:cs="Arial"/>
                <w:color w:val="000000"/>
                <w:sz w:val="20"/>
                <w:szCs w:val="20"/>
              </w:rPr>
              <w:t>Bisphenol-A</w:t>
            </w:r>
            <w:r w:rsidR="005664BA">
              <w:rPr>
                <w:rFonts w:ascii="Arial" w:eastAsia="Times New Roman" w:hAnsi="Arial" w:cs="Arial"/>
                <w:color w:val="000000"/>
                <w:sz w:val="20"/>
                <w:szCs w:val="20"/>
              </w:rPr>
              <w:t>*</w:t>
            </w:r>
          </w:p>
        </w:tc>
        <w:tc>
          <w:tcPr>
            <w:tcW w:w="3936" w:type="dxa"/>
            <w:tcBorders>
              <w:top w:val="nil"/>
              <w:left w:val="nil"/>
              <w:bottom w:val="single" w:sz="4" w:space="0" w:color="auto"/>
              <w:right w:val="single" w:sz="4" w:space="0" w:color="auto"/>
            </w:tcBorders>
            <w:shd w:val="clear" w:color="000000" w:fill="BDD7EE"/>
            <w:noWrap/>
            <w:vAlign w:val="bottom"/>
            <w:hideMark/>
          </w:tcPr>
          <w:p w14:paraId="4324A49F"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High viscosity (SM=35%).</w:t>
            </w:r>
          </w:p>
        </w:tc>
        <w:tc>
          <w:tcPr>
            <w:tcW w:w="5215" w:type="dxa"/>
            <w:tcBorders>
              <w:top w:val="nil"/>
              <w:left w:val="nil"/>
              <w:bottom w:val="single" w:sz="4" w:space="0" w:color="auto"/>
              <w:right w:val="single" w:sz="4" w:space="0" w:color="auto"/>
            </w:tcBorders>
            <w:shd w:val="clear" w:color="000000" w:fill="BDD7EE"/>
            <w:noWrap/>
            <w:vAlign w:val="bottom"/>
            <w:hideMark/>
          </w:tcPr>
          <w:p w14:paraId="6FCC3336"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xml:space="preserve">■ Fabricating tanks, </w:t>
            </w:r>
            <w:proofErr w:type="gramStart"/>
            <w:r w:rsidRPr="009207A5">
              <w:rPr>
                <w:rFonts w:ascii="Arial" w:eastAsia="Times New Roman" w:hAnsi="Arial" w:cs="Arial"/>
                <w:color w:val="000000"/>
                <w:sz w:val="20"/>
                <w:szCs w:val="20"/>
              </w:rPr>
              <w:t>pipe</w:t>
            </w:r>
            <w:proofErr w:type="gramEnd"/>
            <w:r w:rsidRPr="009207A5">
              <w:rPr>
                <w:rFonts w:ascii="Arial" w:eastAsia="Times New Roman" w:hAnsi="Arial" w:cs="Arial"/>
                <w:color w:val="000000"/>
                <w:sz w:val="20"/>
                <w:szCs w:val="20"/>
              </w:rPr>
              <w:t xml:space="preserve"> and process equipment.</w:t>
            </w:r>
          </w:p>
        </w:tc>
      </w:tr>
      <w:tr w:rsidR="009207A5" w:rsidRPr="009207A5" w14:paraId="48343AF2"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28B955EF"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69226C6A"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Excellent mechanical properties and corrosion resistance.</w:t>
            </w:r>
          </w:p>
        </w:tc>
        <w:tc>
          <w:tcPr>
            <w:tcW w:w="5215" w:type="dxa"/>
            <w:tcBorders>
              <w:top w:val="nil"/>
              <w:left w:val="nil"/>
              <w:bottom w:val="single" w:sz="4" w:space="0" w:color="auto"/>
              <w:right w:val="single" w:sz="4" w:space="0" w:color="auto"/>
            </w:tcBorders>
            <w:shd w:val="clear" w:color="000000" w:fill="BDD7EE"/>
            <w:noWrap/>
            <w:vAlign w:val="bottom"/>
            <w:hideMark/>
          </w:tcPr>
          <w:p w14:paraId="68A6205B"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w:t>
            </w:r>
          </w:p>
        </w:tc>
      </w:tr>
      <w:tr w:rsidR="009207A5" w:rsidRPr="009207A5" w14:paraId="0C31CB71" w14:textId="77777777" w:rsidTr="00CF60F6">
        <w:trPr>
          <w:trHeight w:val="495"/>
        </w:trPr>
        <w:tc>
          <w:tcPr>
            <w:tcW w:w="1182" w:type="dxa"/>
            <w:vMerge w:val="restart"/>
            <w:tcBorders>
              <w:top w:val="nil"/>
              <w:left w:val="single" w:sz="4" w:space="0" w:color="auto"/>
              <w:bottom w:val="single" w:sz="4" w:space="0" w:color="auto"/>
              <w:right w:val="single" w:sz="4" w:space="0" w:color="auto"/>
            </w:tcBorders>
            <w:shd w:val="clear" w:color="000000" w:fill="9BC2E6"/>
            <w:noWrap/>
            <w:vAlign w:val="center"/>
            <w:hideMark/>
          </w:tcPr>
          <w:p w14:paraId="16C6215F" w14:textId="77777777" w:rsidR="009207A5" w:rsidRPr="009207A5" w:rsidRDefault="009207A5" w:rsidP="009207A5">
            <w:pPr>
              <w:spacing w:after="0" w:line="240" w:lineRule="auto"/>
              <w:jc w:val="center"/>
              <w:rPr>
                <w:rFonts w:ascii="Arial" w:eastAsia="Times New Roman" w:hAnsi="Arial" w:cs="Arial"/>
                <w:color w:val="000000"/>
                <w:sz w:val="20"/>
                <w:szCs w:val="20"/>
                <w:lang w:val="en-US"/>
              </w:rPr>
            </w:pPr>
            <w:proofErr w:type="spellStart"/>
            <w:r w:rsidRPr="009207A5">
              <w:rPr>
                <w:rFonts w:ascii="Arial" w:eastAsia="Times New Roman" w:hAnsi="Arial" w:cs="Arial"/>
                <w:color w:val="000000"/>
                <w:sz w:val="20"/>
                <w:szCs w:val="20"/>
              </w:rPr>
              <w:t>Novolac</w:t>
            </w:r>
            <w:proofErr w:type="spellEnd"/>
          </w:p>
        </w:tc>
        <w:tc>
          <w:tcPr>
            <w:tcW w:w="3936" w:type="dxa"/>
            <w:tcBorders>
              <w:top w:val="nil"/>
              <w:left w:val="nil"/>
              <w:bottom w:val="single" w:sz="4" w:space="0" w:color="auto"/>
              <w:right w:val="single" w:sz="4" w:space="0" w:color="auto"/>
            </w:tcBorders>
            <w:shd w:val="clear" w:color="000000" w:fill="BDD7EE"/>
            <w:noWrap/>
            <w:vAlign w:val="bottom"/>
            <w:hideMark/>
          </w:tcPr>
          <w:p w14:paraId="49FAE99E"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Excellent mechanical properties, good retention of strength and toughness at high temperatures.</w:t>
            </w:r>
          </w:p>
        </w:tc>
        <w:tc>
          <w:tcPr>
            <w:tcW w:w="5215" w:type="dxa"/>
            <w:tcBorders>
              <w:top w:val="nil"/>
              <w:left w:val="nil"/>
              <w:bottom w:val="single" w:sz="4" w:space="0" w:color="auto"/>
              <w:right w:val="single" w:sz="4" w:space="0" w:color="auto"/>
            </w:tcBorders>
            <w:shd w:val="clear" w:color="000000" w:fill="BDD7EE"/>
            <w:noWrap/>
            <w:vAlign w:val="bottom"/>
            <w:hideMark/>
          </w:tcPr>
          <w:p w14:paraId="39E11D67"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High temperature chlorination or caustic scrubbing tower and storage tank.</w:t>
            </w:r>
          </w:p>
        </w:tc>
      </w:tr>
      <w:tr w:rsidR="009207A5" w:rsidRPr="009207A5" w14:paraId="5EB2B5BE"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6D566B6A"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2763B8A5"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High resistance to solvents and chemicals.</w:t>
            </w:r>
          </w:p>
        </w:tc>
        <w:tc>
          <w:tcPr>
            <w:tcW w:w="5215" w:type="dxa"/>
            <w:tcBorders>
              <w:top w:val="nil"/>
              <w:left w:val="nil"/>
              <w:bottom w:val="single" w:sz="4" w:space="0" w:color="auto"/>
              <w:right w:val="single" w:sz="4" w:space="0" w:color="auto"/>
            </w:tcBorders>
            <w:shd w:val="clear" w:color="000000" w:fill="BDD7EE"/>
            <w:noWrap/>
            <w:vAlign w:val="bottom"/>
            <w:hideMark/>
          </w:tcPr>
          <w:p w14:paraId="37AF6497"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Industrial waste treatment facilities.</w:t>
            </w:r>
          </w:p>
        </w:tc>
      </w:tr>
      <w:tr w:rsidR="009207A5" w:rsidRPr="009207A5" w14:paraId="21808638" w14:textId="77777777" w:rsidTr="00CF60F6">
        <w:trPr>
          <w:trHeight w:val="495"/>
        </w:trPr>
        <w:tc>
          <w:tcPr>
            <w:tcW w:w="1182" w:type="dxa"/>
            <w:vMerge/>
            <w:tcBorders>
              <w:top w:val="nil"/>
              <w:left w:val="single" w:sz="4" w:space="0" w:color="auto"/>
              <w:bottom w:val="single" w:sz="4" w:space="0" w:color="auto"/>
              <w:right w:val="single" w:sz="4" w:space="0" w:color="auto"/>
            </w:tcBorders>
            <w:vAlign w:val="center"/>
            <w:hideMark/>
          </w:tcPr>
          <w:p w14:paraId="08F31F68" w14:textId="77777777" w:rsidR="009207A5" w:rsidRPr="009207A5" w:rsidRDefault="009207A5" w:rsidP="009207A5">
            <w:pPr>
              <w:spacing w:after="0" w:line="240" w:lineRule="auto"/>
              <w:rPr>
                <w:rFonts w:ascii="Arial" w:eastAsia="Times New Roman" w:hAnsi="Arial" w:cs="Arial"/>
                <w:color w:val="000000"/>
                <w:sz w:val="20"/>
                <w:szCs w:val="20"/>
                <w:lang w:val="en-US"/>
              </w:rPr>
            </w:pPr>
          </w:p>
        </w:tc>
        <w:tc>
          <w:tcPr>
            <w:tcW w:w="3936" w:type="dxa"/>
            <w:tcBorders>
              <w:top w:val="nil"/>
              <w:left w:val="nil"/>
              <w:bottom w:val="single" w:sz="4" w:space="0" w:color="auto"/>
              <w:right w:val="single" w:sz="4" w:space="0" w:color="auto"/>
            </w:tcBorders>
            <w:shd w:val="clear" w:color="000000" w:fill="BDD7EE"/>
            <w:noWrap/>
            <w:vAlign w:val="bottom"/>
            <w:hideMark/>
          </w:tcPr>
          <w:p w14:paraId="7208830A"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Excellent resistance to acidic oxidizing environments.</w:t>
            </w:r>
          </w:p>
        </w:tc>
        <w:tc>
          <w:tcPr>
            <w:tcW w:w="5215" w:type="dxa"/>
            <w:tcBorders>
              <w:top w:val="nil"/>
              <w:left w:val="nil"/>
              <w:bottom w:val="single" w:sz="4" w:space="0" w:color="auto"/>
              <w:right w:val="single" w:sz="4" w:space="0" w:color="auto"/>
            </w:tcBorders>
            <w:shd w:val="clear" w:color="000000" w:fill="BDD7EE"/>
            <w:noWrap/>
            <w:vAlign w:val="bottom"/>
            <w:hideMark/>
          </w:tcPr>
          <w:p w14:paraId="4B98018E"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Flue gas desulfurization (FGD) system.</w:t>
            </w:r>
          </w:p>
        </w:tc>
      </w:tr>
      <w:tr w:rsidR="009207A5" w:rsidRPr="009207A5" w14:paraId="1A90DF10" w14:textId="77777777" w:rsidTr="00CF60F6">
        <w:trPr>
          <w:trHeight w:val="495"/>
        </w:trPr>
        <w:tc>
          <w:tcPr>
            <w:tcW w:w="1182" w:type="dxa"/>
            <w:tcBorders>
              <w:top w:val="nil"/>
              <w:left w:val="single" w:sz="4" w:space="0" w:color="auto"/>
              <w:bottom w:val="single" w:sz="4" w:space="0" w:color="auto"/>
              <w:right w:val="single" w:sz="4" w:space="0" w:color="auto"/>
            </w:tcBorders>
            <w:shd w:val="clear" w:color="000000" w:fill="9BC2E6"/>
            <w:noWrap/>
            <w:vAlign w:val="bottom"/>
            <w:hideMark/>
          </w:tcPr>
          <w:p w14:paraId="5AA9DFD1"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lang w:val="en-US"/>
              </w:rPr>
              <w:t> </w:t>
            </w:r>
          </w:p>
        </w:tc>
        <w:tc>
          <w:tcPr>
            <w:tcW w:w="3936" w:type="dxa"/>
            <w:tcBorders>
              <w:top w:val="nil"/>
              <w:left w:val="nil"/>
              <w:bottom w:val="single" w:sz="4" w:space="0" w:color="auto"/>
              <w:right w:val="single" w:sz="4" w:space="0" w:color="auto"/>
            </w:tcBorders>
            <w:shd w:val="clear" w:color="000000" w:fill="BDD7EE"/>
            <w:noWrap/>
            <w:vAlign w:val="bottom"/>
            <w:hideMark/>
          </w:tcPr>
          <w:p w14:paraId="41FC4E16"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w:t>
            </w:r>
          </w:p>
        </w:tc>
        <w:tc>
          <w:tcPr>
            <w:tcW w:w="5215" w:type="dxa"/>
            <w:tcBorders>
              <w:top w:val="nil"/>
              <w:left w:val="nil"/>
              <w:bottom w:val="single" w:sz="4" w:space="0" w:color="auto"/>
              <w:right w:val="single" w:sz="4" w:space="0" w:color="auto"/>
            </w:tcBorders>
            <w:shd w:val="clear" w:color="000000" w:fill="BDD7EE"/>
            <w:noWrap/>
            <w:vAlign w:val="bottom"/>
            <w:hideMark/>
          </w:tcPr>
          <w:p w14:paraId="074C70D2" w14:textId="77777777" w:rsidR="009207A5" w:rsidRPr="009207A5" w:rsidRDefault="009207A5" w:rsidP="009207A5">
            <w:pPr>
              <w:spacing w:after="0" w:line="240" w:lineRule="auto"/>
              <w:rPr>
                <w:rFonts w:ascii="Arial" w:eastAsia="Times New Roman" w:hAnsi="Arial" w:cs="Arial"/>
                <w:color w:val="000000"/>
                <w:sz w:val="20"/>
                <w:szCs w:val="20"/>
                <w:lang w:val="en-US"/>
              </w:rPr>
            </w:pPr>
            <w:r w:rsidRPr="009207A5">
              <w:rPr>
                <w:rFonts w:ascii="Arial" w:eastAsia="Times New Roman" w:hAnsi="Arial" w:cs="Arial"/>
                <w:color w:val="000000"/>
                <w:sz w:val="20"/>
                <w:szCs w:val="20"/>
              </w:rPr>
              <w:t>■ Hydrochloric acid tank truck, organic solvent storage tank and most commercial FRP fabrication processes.</w:t>
            </w:r>
          </w:p>
        </w:tc>
      </w:tr>
    </w:tbl>
    <w:p w14:paraId="59CEE532" w14:textId="77777777" w:rsidR="005664BA" w:rsidRPr="005664BA" w:rsidRDefault="005664BA" w:rsidP="005664BA">
      <w:pPr>
        <w:jc w:val="both"/>
        <w:rPr>
          <w:rFonts w:ascii="Arial" w:eastAsia="Times New Roman" w:hAnsi="Arial" w:cs="Arial"/>
          <w:i/>
          <w:iCs/>
          <w:color w:val="000000"/>
          <w:sz w:val="18"/>
          <w:szCs w:val="18"/>
          <w:lang w:val="en-US"/>
        </w:rPr>
      </w:pPr>
      <w:r>
        <w:rPr>
          <w:rFonts w:ascii="Arial" w:hAnsi="Arial" w:cs="Arial"/>
          <w:b/>
          <w:bCs/>
          <w:sz w:val="24"/>
          <w:szCs w:val="24"/>
        </w:rPr>
        <w:t>*</w:t>
      </w:r>
      <w:r w:rsidRPr="005664BA">
        <w:rPr>
          <w:rFonts w:ascii="Arial" w:eastAsia="Times New Roman" w:hAnsi="Arial" w:cs="Arial"/>
          <w:i/>
          <w:iCs/>
          <w:color w:val="000000"/>
          <w:sz w:val="18"/>
          <w:szCs w:val="18"/>
          <w:lang w:val="en-US"/>
        </w:rPr>
        <w:t>The difference lies in the chemical properties of the two products like viscosity, specific gravity, styrene content etc.</w:t>
      </w:r>
    </w:p>
    <w:p w14:paraId="3E42C5BA" w14:textId="77777777" w:rsidR="001F31CB" w:rsidRDefault="001F31CB" w:rsidP="00AF0610">
      <w:pPr>
        <w:spacing w:line="360" w:lineRule="auto"/>
        <w:jc w:val="both"/>
        <w:rPr>
          <w:rFonts w:ascii="Arial" w:hAnsi="Arial" w:cs="Arial"/>
          <w:b/>
          <w:bCs/>
          <w:sz w:val="24"/>
          <w:szCs w:val="24"/>
        </w:rPr>
      </w:pPr>
    </w:p>
    <w:p w14:paraId="2DF64769" w14:textId="77777777" w:rsidR="001F31CB" w:rsidRDefault="001F31CB" w:rsidP="00AF0610">
      <w:pPr>
        <w:spacing w:line="360" w:lineRule="auto"/>
        <w:jc w:val="both"/>
        <w:rPr>
          <w:rFonts w:ascii="Arial" w:hAnsi="Arial" w:cs="Arial"/>
          <w:b/>
          <w:bCs/>
          <w:sz w:val="24"/>
          <w:szCs w:val="24"/>
        </w:rPr>
      </w:pPr>
    </w:p>
    <w:p w14:paraId="21D9685B" w14:textId="22A84F48" w:rsidR="00410F8C" w:rsidRPr="00A27E11" w:rsidRDefault="00410F8C" w:rsidP="00AF0610">
      <w:pPr>
        <w:spacing w:line="360" w:lineRule="auto"/>
        <w:jc w:val="both"/>
        <w:rPr>
          <w:rFonts w:ascii="Arial" w:hAnsi="Arial" w:cs="Arial"/>
          <w:b/>
          <w:bCs/>
          <w:sz w:val="24"/>
          <w:szCs w:val="24"/>
        </w:rPr>
      </w:pPr>
      <w:r>
        <w:rPr>
          <w:rFonts w:ascii="Arial" w:hAnsi="Arial" w:cs="Arial"/>
          <w:b/>
          <w:bCs/>
          <w:sz w:val="24"/>
          <w:szCs w:val="24"/>
        </w:rPr>
        <w:lastRenderedPageBreak/>
        <w:t>2.4 End of Life and Sustainability</w:t>
      </w:r>
    </w:p>
    <w:p w14:paraId="39633789" w14:textId="77777777" w:rsidR="00FD7DD8" w:rsidRPr="00FD7DD8" w:rsidRDefault="00FD7DD8" w:rsidP="00FD7DD8">
      <w:pPr>
        <w:spacing w:line="360" w:lineRule="auto"/>
        <w:jc w:val="both"/>
        <w:rPr>
          <w:rFonts w:ascii="Arial" w:hAnsi="Arial" w:cs="Arial"/>
          <w:b/>
          <w:bCs/>
          <w:sz w:val="24"/>
          <w:szCs w:val="24"/>
        </w:rPr>
      </w:pPr>
      <w:r w:rsidRPr="00FD7DD8">
        <w:rPr>
          <w:rFonts w:ascii="Arial" w:hAnsi="Arial" w:cs="Arial"/>
          <w:b/>
          <w:bCs/>
          <w:sz w:val="24"/>
          <w:szCs w:val="24"/>
        </w:rPr>
        <w:t>Health, Safety &amp; Environment (HSE</w:t>
      </w:r>
      <w:proofErr w:type="gramStart"/>
      <w:r w:rsidRPr="00FD7DD8">
        <w:rPr>
          <w:rFonts w:ascii="Arial" w:hAnsi="Arial" w:cs="Arial"/>
          <w:b/>
          <w:bCs/>
          <w:sz w:val="24"/>
          <w:szCs w:val="24"/>
        </w:rPr>
        <w:t>) :</w:t>
      </w:r>
      <w:proofErr w:type="gramEnd"/>
    </w:p>
    <w:p w14:paraId="2E565531" w14:textId="77777777" w:rsidR="00FD7DD8" w:rsidRPr="00FD7DD8" w:rsidRDefault="00FD7DD8" w:rsidP="00FD7DD8">
      <w:pPr>
        <w:spacing w:line="360" w:lineRule="auto"/>
        <w:jc w:val="both"/>
        <w:rPr>
          <w:rFonts w:ascii="Arial" w:hAnsi="Arial" w:cs="Arial"/>
          <w:sz w:val="24"/>
          <w:szCs w:val="24"/>
        </w:rPr>
      </w:pPr>
      <w:r w:rsidRPr="00FD7DD8">
        <w:rPr>
          <w:rFonts w:ascii="Arial" w:hAnsi="Arial" w:cs="Arial"/>
          <w:sz w:val="24"/>
          <w:szCs w:val="24"/>
        </w:rPr>
        <w:t>Vinyl Ester Resin grades are classified under category 3 of flammable liquids, further these Resins are classified under health hazards in different categories mention below.</w:t>
      </w:r>
    </w:p>
    <w:tbl>
      <w:tblPr>
        <w:tblStyle w:val="TableGrid"/>
        <w:tblW w:w="10260" w:type="dxa"/>
        <w:tblLook w:val="04A0" w:firstRow="1" w:lastRow="0" w:firstColumn="1" w:lastColumn="0" w:noHBand="0" w:noVBand="1"/>
      </w:tblPr>
      <w:tblGrid>
        <w:gridCol w:w="5129"/>
        <w:gridCol w:w="5131"/>
      </w:tblGrid>
      <w:tr w:rsidR="00FD7DD8" w:rsidRPr="00FD7DD8" w14:paraId="347F334C" w14:textId="77777777" w:rsidTr="00CF60F6">
        <w:trPr>
          <w:trHeight w:val="298"/>
        </w:trPr>
        <w:tc>
          <w:tcPr>
            <w:tcW w:w="5129" w:type="dxa"/>
            <w:shd w:val="clear" w:color="auto" w:fill="C00000"/>
          </w:tcPr>
          <w:p w14:paraId="21B6F5F7"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Health Hazards</w:t>
            </w:r>
          </w:p>
        </w:tc>
        <w:tc>
          <w:tcPr>
            <w:tcW w:w="5131" w:type="dxa"/>
            <w:shd w:val="clear" w:color="auto" w:fill="C00000"/>
          </w:tcPr>
          <w:p w14:paraId="0306BCA2"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Category</w:t>
            </w:r>
          </w:p>
        </w:tc>
      </w:tr>
      <w:tr w:rsidR="00FD7DD8" w:rsidRPr="00FD7DD8" w14:paraId="70922008" w14:textId="77777777" w:rsidTr="00CF60F6">
        <w:trPr>
          <w:trHeight w:val="581"/>
        </w:trPr>
        <w:tc>
          <w:tcPr>
            <w:tcW w:w="5129" w:type="dxa"/>
          </w:tcPr>
          <w:p w14:paraId="0EDFB70B"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Acute toxicity (inhalation: vapour)</w:t>
            </w:r>
          </w:p>
        </w:tc>
        <w:tc>
          <w:tcPr>
            <w:tcW w:w="5131" w:type="dxa"/>
          </w:tcPr>
          <w:p w14:paraId="377DCF9A"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Category 4</w:t>
            </w:r>
          </w:p>
        </w:tc>
      </w:tr>
      <w:tr w:rsidR="00FD7DD8" w:rsidRPr="00FD7DD8" w14:paraId="0354C581" w14:textId="77777777" w:rsidTr="00CF60F6">
        <w:trPr>
          <w:trHeight w:val="298"/>
        </w:trPr>
        <w:tc>
          <w:tcPr>
            <w:tcW w:w="5129" w:type="dxa"/>
          </w:tcPr>
          <w:p w14:paraId="30E3D1FC"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Skin corrosion/irritation</w:t>
            </w:r>
          </w:p>
        </w:tc>
        <w:tc>
          <w:tcPr>
            <w:tcW w:w="5131" w:type="dxa"/>
          </w:tcPr>
          <w:p w14:paraId="2EFB8CC9"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Category 2</w:t>
            </w:r>
          </w:p>
        </w:tc>
      </w:tr>
      <w:tr w:rsidR="00FD7DD8" w:rsidRPr="00FD7DD8" w14:paraId="4A592155" w14:textId="77777777" w:rsidTr="00CF60F6">
        <w:trPr>
          <w:trHeight w:val="282"/>
        </w:trPr>
        <w:tc>
          <w:tcPr>
            <w:tcW w:w="5129" w:type="dxa"/>
          </w:tcPr>
          <w:p w14:paraId="6629881A"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Serious eye damage/eye irritation</w:t>
            </w:r>
          </w:p>
        </w:tc>
        <w:tc>
          <w:tcPr>
            <w:tcW w:w="5131" w:type="dxa"/>
          </w:tcPr>
          <w:p w14:paraId="62574E06"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Category 2</w:t>
            </w:r>
          </w:p>
        </w:tc>
      </w:tr>
      <w:tr w:rsidR="00FD7DD8" w:rsidRPr="00FD7DD8" w14:paraId="3740E051" w14:textId="77777777" w:rsidTr="00CF60F6">
        <w:trPr>
          <w:trHeight w:val="298"/>
        </w:trPr>
        <w:tc>
          <w:tcPr>
            <w:tcW w:w="5129" w:type="dxa"/>
          </w:tcPr>
          <w:p w14:paraId="58609BF5"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Germ cell mutagenicity</w:t>
            </w:r>
          </w:p>
        </w:tc>
        <w:tc>
          <w:tcPr>
            <w:tcW w:w="5131" w:type="dxa"/>
          </w:tcPr>
          <w:p w14:paraId="0D4BFD4B"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Category 2</w:t>
            </w:r>
          </w:p>
        </w:tc>
      </w:tr>
      <w:tr w:rsidR="00FD7DD8" w:rsidRPr="00FD7DD8" w14:paraId="5640960E" w14:textId="77777777" w:rsidTr="00CF60F6">
        <w:trPr>
          <w:trHeight w:val="282"/>
        </w:trPr>
        <w:tc>
          <w:tcPr>
            <w:tcW w:w="5129" w:type="dxa"/>
          </w:tcPr>
          <w:p w14:paraId="4EEA547F"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Specific target organ toxicity — single exposure (central nervous system)</w:t>
            </w:r>
          </w:p>
        </w:tc>
        <w:tc>
          <w:tcPr>
            <w:tcW w:w="5131" w:type="dxa"/>
          </w:tcPr>
          <w:p w14:paraId="0EB87A82"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Category 1</w:t>
            </w:r>
          </w:p>
        </w:tc>
      </w:tr>
      <w:tr w:rsidR="00FD7DD8" w:rsidRPr="00FD7DD8" w14:paraId="305591E4" w14:textId="77777777" w:rsidTr="00CF60F6">
        <w:trPr>
          <w:trHeight w:val="298"/>
        </w:trPr>
        <w:tc>
          <w:tcPr>
            <w:tcW w:w="5129" w:type="dxa"/>
          </w:tcPr>
          <w:p w14:paraId="06C98635"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Specific target organ toxicity — Single exposure</w:t>
            </w:r>
          </w:p>
        </w:tc>
        <w:tc>
          <w:tcPr>
            <w:tcW w:w="5131" w:type="dxa"/>
          </w:tcPr>
          <w:p w14:paraId="7C2E610A"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Category 3, (Respiratory</w:t>
            </w:r>
          </w:p>
          <w:p w14:paraId="1A4DA8E8" w14:textId="77777777" w:rsidR="00FD7DD8" w:rsidRPr="00FD7DD8" w:rsidRDefault="00FD7DD8" w:rsidP="00BF252C">
            <w:pPr>
              <w:jc w:val="center"/>
              <w:rPr>
                <w:rFonts w:ascii="Arial" w:hAnsi="Arial" w:cs="Arial"/>
                <w:sz w:val="20"/>
                <w:szCs w:val="20"/>
              </w:rPr>
            </w:pPr>
            <w:r w:rsidRPr="00FD7DD8">
              <w:rPr>
                <w:rFonts w:ascii="Arial" w:hAnsi="Arial" w:cs="Arial"/>
                <w:sz w:val="20"/>
                <w:szCs w:val="20"/>
              </w:rPr>
              <w:t>tract irritation)</w:t>
            </w:r>
          </w:p>
        </w:tc>
      </w:tr>
      <w:tr w:rsidR="00FD7DD8" w:rsidRPr="00FD7DD8" w14:paraId="16B21B76" w14:textId="77777777" w:rsidTr="00CF60F6">
        <w:trPr>
          <w:trHeight w:val="298"/>
        </w:trPr>
        <w:tc>
          <w:tcPr>
            <w:tcW w:w="5129" w:type="dxa"/>
          </w:tcPr>
          <w:p w14:paraId="5DCAA7DA" w14:textId="77777777" w:rsidR="00FD7DD8" w:rsidRPr="00FD7DD8" w:rsidRDefault="00FD7DD8" w:rsidP="00BF252C">
            <w:pPr>
              <w:rPr>
                <w:rFonts w:ascii="Arial" w:hAnsi="Arial" w:cs="Arial"/>
                <w:sz w:val="20"/>
                <w:szCs w:val="20"/>
              </w:rPr>
            </w:pPr>
            <w:r w:rsidRPr="00FD7DD8">
              <w:rPr>
                <w:rFonts w:ascii="Arial" w:hAnsi="Arial" w:cs="Arial"/>
                <w:sz w:val="20"/>
                <w:szCs w:val="20"/>
              </w:rPr>
              <w:t>Specific target organ toxicity — Repeated exposure</w:t>
            </w:r>
          </w:p>
        </w:tc>
        <w:tc>
          <w:tcPr>
            <w:tcW w:w="5131" w:type="dxa"/>
          </w:tcPr>
          <w:p w14:paraId="42962FBC" w14:textId="77777777" w:rsidR="00FD7DD8" w:rsidRPr="00FD7DD8" w:rsidRDefault="00FD7DD8" w:rsidP="00BF252C">
            <w:pPr>
              <w:rPr>
                <w:rFonts w:ascii="Arial" w:hAnsi="Arial" w:cs="Arial"/>
                <w:sz w:val="20"/>
                <w:szCs w:val="20"/>
              </w:rPr>
            </w:pPr>
            <w:r w:rsidRPr="00FD7DD8">
              <w:rPr>
                <w:rFonts w:ascii="Arial" w:hAnsi="Arial" w:cs="Arial"/>
                <w:sz w:val="20"/>
                <w:szCs w:val="20"/>
              </w:rPr>
              <w:t>Category 1 (respiratory system, liver, nervous system, blood)</w:t>
            </w:r>
          </w:p>
        </w:tc>
      </w:tr>
    </w:tbl>
    <w:p w14:paraId="2AD0AF5E" w14:textId="3435807F" w:rsidR="00FD7DD8" w:rsidRPr="00FD7DD8" w:rsidRDefault="00A27E11" w:rsidP="00FD7DD8">
      <w:pPr>
        <w:spacing w:line="360" w:lineRule="auto"/>
        <w:jc w:val="both"/>
        <w:rPr>
          <w:rFonts w:ascii="Arial" w:hAnsi="Arial" w:cs="Arial"/>
          <w:sz w:val="24"/>
          <w:szCs w:val="24"/>
        </w:rPr>
      </w:pPr>
      <w:r>
        <w:rPr>
          <w:noProof/>
        </w:rPr>
        <mc:AlternateContent>
          <mc:Choice Requires="wps">
            <w:drawing>
              <wp:anchor distT="0" distB="0" distL="114300" distR="114300" simplePos="0" relativeHeight="252461056" behindDoc="0" locked="0" layoutInCell="1" allowOverlap="1" wp14:anchorId="038F63A1" wp14:editId="2EEDC2A6">
                <wp:simplePos x="0" y="0"/>
                <wp:positionH relativeFrom="column">
                  <wp:posOffset>0</wp:posOffset>
                </wp:positionH>
                <wp:positionV relativeFrom="paragraph">
                  <wp:posOffset>0</wp:posOffset>
                </wp:positionV>
                <wp:extent cx="2476500" cy="209550"/>
                <wp:effectExtent l="0" t="0" r="19050" b="19050"/>
                <wp:wrapNone/>
                <wp:docPr id="1258" name="Text Box 1258"/>
                <wp:cNvGraphicFramePr/>
                <a:graphic xmlns:a="http://schemas.openxmlformats.org/drawingml/2006/main">
                  <a:graphicData uri="http://schemas.microsoft.com/office/word/2010/wordprocessingShape">
                    <wps:wsp>
                      <wps:cNvSpPr txBox="1"/>
                      <wps:spPr>
                        <a:xfrm>
                          <a:off x="0" y="0"/>
                          <a:ext cx="2476500" cy="209550"/>
                        </a:xfrm>
                        <a:prstGeom prst="rect">
                          <a:avLst/>
                        </a:prstGeom>
                        <a:solidFill>
                          <a:schemeClr val="lt1"/>
                        </a:solidFill>
                        <a:ln w="6350">
                          <a:solidFill>
                            <a:prstClr val="black"/>
                          </a:solidFill>
                        </a:ln>
                      </wps:spPr>
                      <wps:txbx>
                        <w:txbxContent>
                          <w:p w14:paraId="78BAE022" w14:textId="77777777" w:rsidR="00A27E11" w:rsidRPr="00A6325D" w:rsidRDefault="00A27E11" w:rsidP="00A27E11">
                            <w:pPr>
                              <w:rPr>
                                <w:rFonts w:ascii="Verdana" w:hAnsi="Verdana"/>
                                <w:i/>
                                <w:iCs/>
                                <w:sz w:val="16"/>
                                <w:szCs w:val="16"/>
                              </w:rPr>
                            </w:pPr>
                            <w:r w:rsidRPr="00A6325D">
                              <w:rPr>
                                <w:rFonts w:ascii="Verdana" w:hAnsi="Verdana"/>
                                <w:i/>
                                <w:iCs/>
                                <w:sz w:val="16"/>
                                <w:szCs w:val="16"/>
                              </w:rPr>
                              <w:t xml:space="preserve">Source: - </w:t>
                            </w:r>
                            <w:r w:rsidRPr="0042719E">
                              <w:rPr>
                                <w:rFonts w:ascii="Verdana" w:hAnsi="Verdana"/>
                                <w:i/>
                                <w:iCs/>
                                <w:sz w:val="16"/>
                                <w:szCs w:val="16"/>
                              </w:rPr>
                              <w:t>SHOWA DENKO 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F63A1" id="Text Box 1258" o:spid="_x0000_s1029" type="#_x0000_t202" style="position:absolute;left:0;text-align:left;margin-left:0;margin-top:0;width:195pt;height:16.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" fillcolor="white [3201]" strokeweight=".5pt">
                <v:textbox>
                  <w:txbxContent>
                    <w:p w14:paraId="78BAE022" w14:textId="77777777" w:rsidR="00A27E11" w:rsidRPr="00A6325D" w:rsidRDefault="00A27E11" w:rsidP="00A27E11">
                      <w:pPr>
                        <w:rPr>
                          <w:rFonts w:ascii="Verdana" w:hAnsi="Verdana"/>
                          <w:i/>
                          <w:iCs/>
                          <w:sz w:val="16"/>
                          <w:szCs w:val="16"/>
                        </w:rPr>
                      </w:pPr>
                      <w:r w:rsidRPr="00A6325D">
                        <w:rPr>
                          <w:rFonts w:ascii="Verdana" w:hAnsi="Verdana"/>
                          <w:i/>
                          <w:iCs/>
                          <w:sz w:val="16"/>
                          <w:szCs w:val="16"/>
                        </w:rPr>
                        <w:t xml:space="preserve">Source: - </w:t>
                      </w:r>
                      <w:r w:rsidRPr="0042719E">
                        <w:rPr>
                          <w:rFonts w:ascii="Verdana" w:hAnsi="Verdana"/>
                          <w:i/>
                          <w:iCs/>
                          <w:sz w:val="16"/>
                          <w:szCs w:val="16"/>
                        </w:rPr>
                        <w:t>SHOWA DENKO K.K</w:t>
                      </w:r>
                    </w:p>
                  </w:txbxContent>
                </v:textbox>
              </v:shape>
            </w:pict>
          </mc:Fallback>
        </mc:AlternateContent>
      </w:r>
    </w:p>
    <w:p w14:paraId="22E4846A" w14:textId="77777777" w:rsidR="00FD7DD8" w:rsidRPr="00FD7DD8" w:rsidRDefault="00FD7DD8" w:rsidP="00FD7DD8">
      <w:pPr>
        <w:spacing w:line="360" w:lineRule="auto"/>
        <w:jc w:val="both"/>
        <w:rPr>
          <w:rFonts w:ascii="Arial" w:hAnsi="Arial" w:cs="Arial"/>
          <w:sz w:val="24"/>
          <w:szCs w:val="24"/>
        </w:rPr>
      </w:pPr>
      <w:r w:rsidRPr="00FD7DD8">
        <w:rPr>
          <w:rFonts w:ascii="Arial" w:hAnsi="Arial" w:cs="Arial"/>
          <w:sz w:val="24"/>
          <w:szCs w:val="24"/>
        </w:rPr>
        <w:t>Under Environmental hazards, Vinyl ester resins are classified under category 2 for aquatic environment.</w:t>
      </w:r>
    </w:p>
    <w:p w14:paraId="2C136FC9" w14:textId="77777777" w:rsidR="00CF60F6" w:rsidRDefault="00FD7DD8" w:rsidP="00FD7DD8">
      <w:pPr>
        <w:spacing w:line="360" w:lineRule="auto"/>
        <w:jc w:val="both"/>
        <w:rPr>
          <w:rFonts w:ascii="Arial" w:hAnsi="Arial" w:cs="Arial"/>
          <w:b/>
          <w:bCs/>
          <w:sz w:val="24"/>
          <w:szCs w:val="24"/>
        </w:rPr>
      </w:pPr>
      <w:r w:rsidRPr="00FD7DD8">
        <w:rPr>
          <w:rFonts w:ascii="Arial" w:hAnsi="Arial" w:cs="Arial"/>
          <w:b/>
          <w:bCs/>
          <w:sz w:val="24"/>
          <w:szCs w:val="24"/>
        </w:rPr>
        <w:t xml:space="preserve">End of the life </w:t>
      </w:r>
    </w:p>
    <w:p w14:paraId="1C2A6666" w14:textId="161D462C" w:rsidR="00FD7DD8" w:rsidRDefault="00CF60F6" w:rsidP="00FD7DD8">
      <w:pPr>
        <w:spacing w:line="360" w:lineRule="auto"/>
        <w:jc w:val="both"/>
        <w:rPr>
          <w:rFonts w:ascii="Arial" w:hAnsi="Arial" w:cs="Arial"/>
          <w:sz w:val="24"/>
          <w:szCs w:val="24"/>
        </w:rPr>
      </w:pPr>
      <w:r w:rsidRPr="00CF60F6">
        <w:rPr>
          <w:rFonts w:ascii="Arial" w:hAnsi="Arial" w:cs="Arial"/>
          <w:sz w:val="24"/>
          <w:szCs w:val="24"/>
        </w:rPr>
        <w:t>Vinyl Ester Resin</w:t>
      </w:r>
      <w:r w:rsidR="00FD7DD8" w:rsidRPr="00FD7DD8">
        <w:rPr>
          <w:rFonts w:ascii="Arial" w:hAnsi="Arial" w:cs="Arial"/>
          <w:sz w:val="24"/>
          <w:szCs w:val="24"/>
        </w:rPr>
        <w:t xml:space="preserve"> have maximum shell life of around 18 months when stored in a controlled environment as per guidelines issued by manufacturer. The Shell life of the product depends on grade and company to company. For Instance, </w:t>
      </w:r>
      <w:proofErr w:type="spellStart"/>
      <w:r w:rsidR="00FD7DD8" w:rsidRPr="00FD7DD8">
        <w:rPr>
          <w:rFonts w:ascii="Arial" w:hAnsi="Arial" w:cs="Arial"/>
          <w:sz w:val="24"/>
          <w:szCs w:val="24"/>
        </w:rPr>
        <w:t>Derakane</w:t>
      </w:r>
      <w:proofErr w:type="spellEnd"/>
      <w:r w:rsidR="00FD7DD8" w:rsidRPr="00FD7DD8">
        <w:rPr>
          <w:rFonts w:ascii="Arial" w:hAnsi="Arial" w:cs="Arial"/>
          <w:sz w:val="24"/>
          <w:szCs w:val="24"/>
        </w:rPr>
        <w:t xml:space="preserve">™ </w:t>
      </w:r>
      <w:proofErr w:type="spellStart"/>
      <w:r w:rsidR="00FD7DD8" w:rsidRPr="00FD7DD8">
        <w:rPr>
          <w:rFonts w:ascii="Arial" w:hAnsi="Arial" w:cs="Arial"/>
          <w:sz w:val="24"/>
          <w:szCs w:val="24"/>
        </w:rPr>
        <w:t>Signia</w:t>
      </w:r>
      <w:proofErr w:type="spellEnd"/>
      <w:r w:rsidR="00FD7DD8" w:rsidRPr="00FD7DD8">
        <w:rPr>
          <w:rFonts w:ascii="Arial" w:hAnsi="Arial" w:cs="Arial"/>
          <w:sz w:val="24"/>
          <w:szCs w:val="24"/>
        </w:rPr>
        <w:t xml:space="preserve">™ produce by IENOS claim to have a shelf life of 18 months. </w:t>
      </w:r>
    </w:p>
    <w:p w14:paraId="7C19CBAA" w14:textId="43785F96" w:rsidR="0010555F" w:rsidRPr="0010555F" w:rsidRDefault="0010555F" w:rsidP="00FD7DD8">
      <w:pPr>
        <w:spacing w:line="360" w:lineRule="auto"/>
        <w:jc w:val="both"/>
        <w:rPr>
          <w:rFonts w:ascii="Arial" w:hAnsi="Arial" w:cs="Arial"/>
          <w:b/>
          <w:bCs/>
          <w:sz w:val="24"/>
          <w:szCs w:val="24"/>
        </w:rPr>
      </w:pPr>
      <w:r>
        <w:rPr>
          <w:rFonts w:ascii="Arial" w:hAnsi="Arial" w:cs="Arial"/>
          <w:b/>
          <w:bCs/>
          <w:sz w:val="24"/>
          <w:szCs w:val="24"/>
        </w:rPr>
        <w:t>Environment Pollution Index (EPI)</w:t>
      </w:r>
      <w:r w:rsidRPr="0010555F">
        <w:rPr>
          <w:rFonts w:ascii="Arial" w:hAnsi="Arial" w:cs="Arial"/>
          <w:b/>
          <w:bCs/>
          <w:sz w:val="24"/>
          <w:szCs w:val="24"/>
        </w:rPr>
        <w:t xml:space="preserve"> </w:t>
      </w:r>
      <w:r>
        <w:rPr>
          <w:rFonts w:ascii="Arial" w:hAnsi="Arial" w:cs="Arial"/>
          <w:b/>
          <w:bCs/>
          <w:sz w:val="24"/>
          <w:szCs w:val="24"/>
        </w:rPr>
        <w:t>Baseline</w:t>
      </w:r>
    </w:p>
    <w:tbl>
      <w:tblPr>
        <w:tblW w:w="101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69"/>
        <w:gridCol w:w="4898"/>
      </w:tblGrid>
      <w:tr w:rsidR="0010555F" w:rsidRPr="0010555F" w14:paraId="4B45D3A6" w14:textId="77777777" w:rsidTr="0010555F">
        <w:trPr>
          <w:trHeight w:val="380"/>
        </w:trPr>
        <w:tc>
          <w:tcPr>
            <w:tcW w:w="5269" w:type="dxa"/>
            <w:shd w:val="clear" w:color="auto" w:fill="auto"/>
            <w:noWrap/>
            <w:vAlign w:val="bottom"/>
            <w:hideMark/>
          </w:tcPr>
          <w:p w14:paraId="72824EA2" w14:textId="77777777" w:rsidR="0010555F" w:rsidRPr="0010555F" w:rsidRDefault="0010555F" w:rsidP="002B7108">
            <w:pPr>
              <w:spacing w:after="0" w:line="240" w:lineRule="auto"/>
              <w:jc w:val="center"/>
              <w:rPr>
                <w:rFonts w:ascii="Arial" w:eastAsia="Times New Roman" w:hAnsi="Arial" w:cs="Arial"/>
                <w:b/>
                <w:bCs/>
                <w:color w:val="000000"/>
                <w:sz w:val="20"/>
                <w:szCs w:val="20"/>
                <w:lang w:eastAsia="en-IN"/>
              </w:rPr>
            </w:pPr>
            <w:r w:rsidRPr="0010555F">
              <w:rPr>
                <w:rFonts w:ascii="Arial" w:eastAsia="Times New Roman" w:hAnsi="Arial" w:cs="Arial"/>
                <w:b/>
                <w:bCs/>
                <w:color w:val="000000"/>
                <w:sz w:val="20"/>
                <w:szCs w:val="20"/>
                <w:lang w:eastAsia="en-IN"/>
              </w:rPr>
              <w:t>Emission Sources</w:t>
            </w:r>
          </w:p>
        </w:tc>
        <w:tc>
          <w:tcPr>
            <w:tcW w:w="4898" w:type="dxa"/>
            <w:shd w:val="clear" w:color="auto" w:fill="auto"/>
            <w:noWrap/>
            <w:vAlign w:val="bottom"/>
            <w:hideMark/>
          </w:tcPr>
          <w:p w14:paraId="0C0F8AA0" w14:textId="77777777" w:rsidR="0010555F" w:rsidRPr="0010555F" w:rsidRDefault="0010555F" w:rsidP="002B7108">
            <w:pPr>
              <w:spacing w:after="0" w:line="240" w:lineRule="auto"/>
              <w:jc w:val="center"/>
              <w:rPr>
                <w:rFonts w:ascii="Arial" w:eastAsia="Times New Roman" w:hAnsi="Arial" w:cs="Arial"/>
                <w:b/>
                <w:bCs/>
                <w:color w:val="000000"/>
                <w:sz w:val="20"/>
                <w:szCs w:val="20"/>
                <w:lang w:eastAsia="en-IN"/>
              </w:rPr>
            </w:pPr>
            <w:r w:rsidRPr="0010555F">
              <w:rPr>
                <w:rFonts w:ascii="Arial" w:eastAsia="Times New Roman" w:hAnsi="Arial" w:cs="Arial"/>
                <w:b/>
                <w:bCs/>
                <w:color w:val="000000"/>
                <w:sz w:val="20"/>
                <w:szCs w:val="20"/>
                <w:lang w:eastAsia="en-IN"/>
              </w:rPr>
              <w:t>Baseline Emissions (lb/</w:t>
            </w:r>
            <w:proofErr w:type="spellStart"/>
            <w:r w:rsidRPr="0010555F">
              <w:rPr>
                <w:rFonts w:ascii="Arial" w:eastAsia="Times New Roman" w:hAnsi="Arial" w:cs="Arial"/>
                <w:b/>
                <w:bCs/>
                <w:color w:val="000000"/>
                <w:sz w:val="20"/>
                <w:szCs w:val="20"/>
                <w:lang w:eastAsia="en-IN"/>
              </w:rPr>
              <w:t>yr</w:t>
            </w:r>
            <w:proofErr w:type="spellEnd"/>
            <w:r w:rsidRPr="0010555F">
              <w:rPr>
                <w:rFonts w:ascii="Arial" w:eastAsia="Times New Roman" w:hAnsi="Arial" w:cs="Arial"/>
                <w:b/>
                <w:bCs/>
                <w:color w:val="000000"/>
                <w:sz w:val="20"/>
                <w:szCs w:val="20"/>
                <w:lang w:eastAsia="en-IN"/>
              </w:rPr>
              <w:t>)</w:t>
            </w:r>
          </w:p>
        </w:tc>
      </w:tr>
      <w:tr w:rsidR="0010555F" w:rsidRPr="0010555F" w14:paraId="5EC1848E" w14:textId="77777777" w:rsidTr="0010555F">
        <w:trPr>
          <w:trHeight w:val="199"/>
        </w:trPr>
        <w:tc>
          <w:tcPr>
            <w:tcW w:w="5269" w:type="dxa"/>
            <w:shd w:val="clear" w:color="auto" w:fill="auto"/>
            <w:noWrap/>
            <w:vAlign w:val="bottom"/>
            <w:hideMark/>
          </w:tcPr>
          <w:p w14:paraId="50D551A2"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Resin Finishing</w:t>
            </w:r>
          </w:p>
        </w:tc>
        <w:tc>
          <w:tcPr>
            <w:tcW w:w="4898" w:type="dxa"/>
            <w:shd w:val="clear" w:color="auto" w:fill="auto"/>
            <w:noWrap/>
            <w:vAlign w:val="bottom"/>
            <w:hideMark/>
          </w:tcPr>
          <w:p w14:paraId="22A994E3"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30</w:t>
            </w:r>
          </w:p>
        </w:tc>
      </w:tr>
      <w:tr w:rsidR="0010555F" w:rsidRPr="0010555F" w14:paraId="47B3F6A0" w14:textId="77777777" w:rsidTr="0010555F">
        <w:trPr>
          <w:trHeight w:val="199"/>
        </w:trPr>
        <w:tc>
          <w:tcPr>
            <w:tcW w:w="5269" w:type="dxa"/>
            <w:shd w:val="clear" w:color="auto" w:fill="auto"/>
            <w:noWrap/>
            <w:vAlign w:val="bottom"/>
            <w:hideMark/>
          </w:tcPr>
          <w:p w14:paraId="41072F5A"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Steam jet Exhausts</w:t>
            </w:r>
          </w:p>
        </w:tc>
        <w:tc>
          <w:tcPr>
            <w:tcW w:w="4898" w:type="dxa"/>
            <w:shd w:val="clear" w:color="auto" w:fill="auto"/>
            <w:noWrap/>
            <w:vAlign w:val="bottom"/>
            <w:hideMark/>
          </w:tcPr>
          <w:p w14:paraId="4BB05B86"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200</w:t>
            </w:r>
          </w:p>
        </w:tc>
      </w:tr>
      <w:tr w:rsidR="0010555F" w:rsidRPr="0010555F" w14:paraId="5BF3448B" w14:textId="77777777" w:rsidTr="0010555F">
        <w:trPr>
          <w:trHeight w:val="199"/>
        </w:trPr>
        <w:tc>
          <w:tcPr>
            <w:tcW w:w="5269" w:type="dxa"/>
            <w:shd w:val="clear" w:color="auto" w:fill="auto"/>
            <w:noWrap/>
            <w:vAlign w:val="bottom"/>
            <w:hideMark/>
          </w:tcPr>
          <w:p w14:paraId="5E0934E2"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Vapor containment from synthesis</w:t>
            </w:r>
          </w:p>
        </w:tc>
        <w:tc>
          <w:tcPr>
            <w:tcW w:w="4898" w:type="dxa"/>
            <w:shd w:val="clear" w:color="auto" w:fill="auto"/>
            <w:noWrap/>
            <w:vAlign w:val="bottom"/>
            <w:hideMark/>
          </w:tcPr>
          <w:p w14:paraId="223EBD5C"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1300</w:t>
            </w:r>
          </w:p>
        </w:tc>
      </w:tr>
      <w:tr w:rsidR="0010555F" w:rsidRPr="0010555F" w14:paraId="6106CC06" w14:textId="77777777" w:rsidTr="0010555F">
        <w:trPr>
          <w:trHeight w:val="199"/>
        </w:trPr>
        <w:tc>
          <w:tcPr>
            <w:tcW w:w="5269" w:type="dxa"/>
            <w:shd w:val="clear" w:color="auto" w:fill="auto"/>
            <w:noWrap/>
            <w:vAlign w:val="bottom"/>
            <w:hideMark/>
          </w:tcPr>
          <w:p w14:paraId="1E996556"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Storage tanks</w:t>
            </w:r>
          </w:p>
        </w:tc>
        <w:tc>
          <w:tcPr>
            <w:tcW w:w="4898" w:type="dxa"/>
            <w:shd w:val="clear" w:color="auto" w:fill="auto"/>
            <w:noWrap/>
            <w:vAlign w:val="bottom"/>
            <w:hideMark/>
          </w:tcPr>
          <w:p w14:paraId="7DD149BD"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1800</w:t>
            </w:r>
          </w:p>
        </w:tc>
      </w:tr>
      <w:tr w:rsidR="0010555F" w:rsidRPr="0010555F" w14:paraId="404804C5" w14:textId="77777777" w:rsidTr="0010555F">
        <w:trPr>
          <w:trHeight w:val="199"/>
        </w:trPr>
        <w:tc>
          <w:tcPr>
            <w:tcW w:w="5269" w:type="dxa"/>
            <w:shd w:val="clear" w:color="auto" w:fill="auto"/>
            <w:noWrap/>
            <w:vAlign w:val="bottom"/>
            <w:hideMark/>
          </w:tcPr>
          <w:p w14:paraId="5CCDDF77"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Wastewater</w:t>
            </w:r>
          </w:p>
        </w:tc>
        <w:tc>
          <w:tcPr>
            <w:tcW w:w="4898" w:type="dxa"/>
            <w:shd w:val="clear" w:color="auto" w:fill="auto"/>
            <w:noWrap/>
            <w:vAlign w:val="bottom"/>
            <w:hideMark/>
          </w:tcPr>
          <w:p w14:paraId="6102B78A"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17000</w:t>
            </w:r>
          </w:p>
        </w:tc>
      </w:tr>
      <w:tr w:rsidR="0010555F" w:rsidRPr="0010555F" w14:paraId="484A5754" w14:textId="77777777" w:rsidTr="0010555F">
        <w:trPr>
          <w:trHeight w:val="199"/>
        </w:trPr>
        <w:tc>
          <w:tcPr>
            <w:tcW w:w="5269" w:type="dxa"/>
            <w:shd w:val="clear" w:color="auto" w:fill="auto"/>
            <w:noWrap/>
            <w:vAlign w:val="bottom"/>
            <w:hideMark/>
          </w:tcPr>
          <w:p w14:paraId="25EBD907"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Equipment Leaks</w:t>
            </w:r>
          </w:p>
        </w:tc>
        <w:tc>
          <w:tcPr>
            <w:tcW w:w="4898" w:type="dxa"/>
            <w:shd w:val="clear" w:color="auto" w:fill="auto"/>
            <w:noWrap/>
            <w:vAlign w:val="bottom"/>
            <w:hideMark/>
          </w:tcPr>
          <w:p w14:paraId="63F1A4C0" w14:textId="77777777" w:rsidR="0010555F" w:rsidRPr="0010555F" w:rsidRDefault="0010555F" w:rsidP="002B7108">
            <w:pPr>
              <w:spacing w:after="0" w:line="240" w:lineRule="auto"/>
              <w:jc w:val="center"/>
              <w:rPr>
                <w:rFonts w:ascii="Arial" w:eastAsia="Times New Roman" w:hAnsi="Arial" w:cs="Arial"/>
                <w:color w:val="000000"/>
                <w:sz w:val="20"/>
                <w:szCs w:val="20"/>
                <w:lang w:eastAsia="en-IN"/>
              </w:rPr>
            </w:pPr>
            <w:r w:rsidRPr="0010555F">
              <w:rPr>
                <w:rFonts w:ascii="Arial" w:eastAsia="Times New Roman" w:hAnsi="Arial" w:cs="Arial"/>
                <w:color w:val="000000"/>
                <w:sz w:val="20"/>
                <w:szCs w:val="20"/>
                <w:lang w:eastAsia="en-IN"/>
              </w:rPr>
              <w:t>N/A</w:t>
            </w:r>
          </w:p>
        </w:tc>
      </w:tr>
    </w:tbl>
    <w:p w14:paraId="67051BD6" w14:textId="77777777" w:rsidR="0010555F" w:rsidRDefault="0010555F" w:rsidP="0010555F"/>
    <w:p w14:paraId="4A09D747" w14:textId="579416CF" w:rsidR="0010555F" w:rsidRDefault="0010555F" w:rsidP="0010555F">
      <w:pPr>
        <w:spacing w:line="360" w:lineRule="auto"/>
        <w:jc w:val="both"/>
        <w:rPr>
          <w:rFonts w:ascii="Arial" w:hAnsi="Arial" w:cs="Arial"/>
          <w:sz w:val="24"/>
          <w:szCs w:val="24"/>
        </w:rPr>
      </w:pPr>
      <w:r w:rsidRPr="0010555F">
        <w:rPr>
          <w:rFonts w:ascii="Arial" w:hAnsi="Arial" w:cs="Arial"/>
          <w:sz w:val="24"/>
          <w:szCs w:val="24"/>
        </w:rPr>
        <w:t xml:space="preserve">The baseline emission varies depending on the capacity of the manufacturing plant, </w:t>
      </w:r>
      <w:proofErr w:type="gramStart"/>
      <w:r w:rsidRPr="0010555F">
        <w:rPr>
          <w:rFonts w:ascii="Arial" w:hAnsi="Arial" w:cs="Arial"/>
          <w:sz w:val="24"/>
          <w:szCs w:val="24"/>
        </w:rPr>
        <w:t>reactants</w:t>
      </w:r>
      <w:proofErr w:type="gramEnd"/>
      <w:r w:rsidRPr="0010555F">
        <w:rPr>
          <w:rFonts w:ascii="Arial" w:hAnsi="Arial" w:cs="Arial"/>
          <w:sz w:val="24"/>
          <w:szCs w:val="24"/>
        </w:rPr>
        <w:t xml:space="preserve"> and the product manufactured. </w:t>
      </w:r>
    </w:p>
    <w:p w14:paraId="5D98F992" w14:textId="77777777" w:rsidR="00C17449" w:rsidRDefault="00C17449" w:rsidP="0010555F">
      <w:pPr>
        <w:spacing w:line="360" w:lineRule="auto"/>
        <w:jc w:val="both"/>
        <w:rPr>
          <w:rFonts w:ascii="Arial" w:hAnsi="Arial" w:cs="Arial"/>
          <w:b/>
          <w:bCs/>
          <w:sz w:val="24"/>
          <w:szCs w:val="24"/>
        </w:rPr>
      </w:pPr>
    </w:p>
    <w:p w14:paraId="3F417AF1" w14:textId="5FBC8075" w:rsidR="00FF3249" w:rsidRDefault="00FF3249" w:rsidP="0010555F">
      <w:pPr>
        <w:spacing w:line="360" w:lineRule="auto"/>
        <w:jc w:val="both"/>
        <w:rPr>
          <w:rFonts w:ascii="Arial" w:hAnsi="Arial" w:cs="Arial"/>
          <w:b/>
          <w:bCs/>
          <w:sz w:val="24"/>
          <w:szCs w:val="24"/>
        </w:rPr>
      </w:pPr>
      <w:r>
        <w:rPr>
          <w:rFonts w:ascii="Arial" w:hAnsi="Arial" w:cs="Arial"/>
          <w:b/>
          <w:bCs/>
          <w:sz w:val="24"/>
          <w:szCs w:val="24"/>
        </w:rPr>
        <w:lastRenderedPageBreak/>
        <w:t>Carbon Footprint Analysis</w:t>
      </w:r>
    </w:p>
    <w:p w14:paraId="673BE0EF" w14:textId="153711C7" w:rsidR="006C5305" w:rsidRPr="006C5305" w:rsidRDefault="00FF3249" w:rsidP="0010555F">
      <w:pPr>
        <w:spacing w:line="360" w:lineRule="auto"/>
        <w:jc w:val="both"/>
        <w:rPr>
          <w:rFonts w:ascii="Arial" w:hAnsi="Arial" w:cs="Arial"/>
          <w:b/>
          <w:bCs/>
          <w:sz w:val="24"/>
          <w:szCs w:val="24"/>
        </w:rPr>
      </w:pPr>
      <w:r>
        <w:rPr>
          <w:rFonts w:ascii="Arial" w:hAnsi="Arial" w:cs="Arial"/>
          <w:b/>
          <w:bCs/>
          <w:sz w:val="24"/>
          <w:szCs w:val="24"/>
        </w:rPr>
        <w:t>Life Cycle Assessment (</w:t>
      </w:r>
      <w:r w:rsidR="006C5305" w:rsidRPr="006C5305">
        <w:rPr>
          <w:rFonts w:ascii="Arial" w:hAnsi="Arial" w:cs="Arial"/>
          <w:b/>
          <w:bCs/>
          <w:sz w:val="24"/>
          <w:szCs w:val="24"/>
        </w:rPr>
        <w:t>LCA</w:t>
      </w:r>
      <w:r>
        <w:rPr>
          <w:rFonts w:ascii="Arial" w:hAnsi="Arial" w:cs="Arial"/>
          <w:b/>
          <w:bCs/>
          <w:sz w:val="24"/>
          <w:szCs w:val="24"/>
        </w:rPr>
        <w:t>)</w:t>
      </w:r>
      <w:r w:rsidR="006C5305" w:rsidRPr="006C5305">
        <w:rPr>
          <w:rFonts w:ascii="Arial" w:hAnsi="Arial" w:cs="Arial"/>
          <w:b/>
          <w:bCs/>
          <w:sz w:val="24"/>
          <w:szCs w:val="24"/>
        </w:rPr>
        <w:t xml:space="preserve"> data for </w:t>
      </w:r>
      <w:r w:rsidR="00972406">
        <w:rPr>
          <w:rFonts w:ascii="Arial" w:hAnsi="Arial" w:cs="Arial"/>
          <w:b/>
          <w:bCs/>
          <w:sz w:val="24"/>
          <w:szCs w:val="24"/>
        </w:rPr>
        <w:t>E</w:t>
      </w:r>
      <w:r w:rsidR="006C5305" w:rsidRPr="006C5305">
        <w:rPr>
          <w:rFonts w:ascii="Arial" w:hAnsi="Arial" w:cs="Arial"/>
          <w:b/>
          <w:bCs/>
          <w:sz w:val="24"/>
          <w:szCs w:val="24"/>
        </w:rPr>
        <w:t xml:space="preserve">poxy </w:t>
      </w:r>
      <w:r w:rsidR="00972406">
        <w:rPr>
          <w:rFonts w:ascii="Arial" w:hAnsi="Arial" w:cs="Arial"/>
          <w:b/>
          <w:bCs/>
          <w:sz w:val="24"/>
          <w:szCs w:val="24"/>
        </w:rPr>
        <w:t>R</w:t>
      </w:r>
      <w:r w:rsidR="006C5305" w:rsidRPr="006C5305">
        <w:rPr>
          <w:rFonts w:ascii="Arial" w:hAnsi="Arial" w:cs="Arial"/>
          <w:b/>
          <w:bCs/>
          <w:sz w:val="24"/>
          <w:szCs w:val="24"/>
        </w:rPr>
        <w:t>esin</w:t>
      </w:r>
    </w:p>
    <w:tbl>
      <w:tblPr>
        <w:tblW w:w="10459" w:type="dxa"/>
        <w:tblLook w:val="04A0" w:firstRow="1" w:lastRow="0" w:firstColumn="1" w:lastColumn="0" w:noHBand="0" w:noVBand="1"/>
      </w:tblPr>
      <w:tblGrid>
        <w:gridCol w:w="3879"/>
        <w:gridCol w:w="1306"/>
        <w:gridCol w:w="1474"/>
        <w:gridCol w:w="3497"/>
        <w:gridCol w:w="303"/>
      </w:tblGrid>
      <w:tr w:rsidR="006C5305" w:rsidRPr="006C5305" w14:paraId="0397EE4D" w14:textId="77777777" w:rsidTr="006C5305">
        <w:trPr>
          <w:gridAfter w:val="1"/>
          <w:wAfter w:w="303" w:type="dxa"/>
          <w:trHeight w:val="450"/>
        </w:trPr>
        <w:tc>
          <w:tcPr>
            <w:tcW w:w="3879"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14:paraId="3725AC4F"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r w:rsidRPr="006C5305">
              <w:rPr>
                <w:rFonts w:ascii="Arial" w:eastAsia="Times New Roman" w:hAnsi="Arial" w:cs="Arial"/>
                <w:b/>
                <w:bCs/>
                <w:color w:val="000000"/>
                <w:sz w:val="20"/>
                <w:szCs w:val="20"/>
                <w:lang w:eastAsia="en-IN"/>
              </w:rPr>
              <w:t>Material</w:t>
            </w:r>
          </w:p>
        </w:tc>
        <w:tc>
          <w:tcPr>
            <w:tcW w:w="1306"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3B501C48"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r w:rsidRPr="006C5305">
              <w:rPr>
                <w:rFonts w:ascii="Arial" w:eastAsia="Times New Roman" w:hAnsi="Arial" w:cs="Arial"/>
                <w:b/>
                <w:bCs/>
                <w:color w:val="000000"/>
                <w:sz w:val="20"/>
                <w:szCs w:val="20"/>
                <w:lang w:eastAsia="en-IN"/>
              </w:rPr>
              <w:t>EE (MJ/kg)</w:t>
            </w:r>
          </w:p>
        </w:tc>
        <w:tc>
          <w:tcPr>
            <w:tcW w:w="1474"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0B59B7DF"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r w:rsidRPr="006C5305">
              <w:rPr>
                <w:rFonts w:ascii="Arial" w:eastAsia="Times New Roman" w:hAnsi="Arial" w:cs="Arial"/>
                <w:b/>
                <w:bCs/>
                <w:color w:val="000000"/>
                <w:sz w:val="20"/>
                <w:szCs w:val="20"/>
                <w:lang w:eastAsia="en-IN"/>
              </w:rPr>
              <w:t>GWP (kg CO2e/kg)</w:t>
            </w:r>
          </w:p>
        </w:tc>
        <w:tc>
          <w:tcPr>
            <w:tcW w:w="3497" w:type="dxa"/>
            <w:vMerge w:val="restart"/>
            <w:tcBorders>
              <w:top w:val="single" w:sz="8" w:space="0" w:color="auto"/>
              <w:left w:val="single" w:sz="4" w:space="0" w:color="auto"/>
              <w:bottom w:val="single" w:sz="8" w:space="0" w:color="000000"/>
              <w:right w:val="single" w:sz="8" w:space="0" w:color="auto"/>
            </w:tcBorders>
            <w:shd w:val="clear" w:color="auto" w:fill="auto"/>
            <w:vAlign w:val="center"/>
            <w:hideMark/>
          </w:tcPr>
          <w:p w14:paraId="0BEFA4F4"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r w:rsidRPr="006C5305">
              <w:rPr>
                <w:rFonts w:ascii="Arial" w:eastAsia="Times New Roman" w:hAnsi="Arial" w:cs="Arial"/>
                <w:b/>
                <w:bCs/>
                <w:color w:val="000000"/>
                <w:sz w:val="20"/>
                <w:szCs w:val="20"/>
                <w:lang w:eastAsia="en-IN"/>
              </w:rPr>
              <w:t>Reference</w:t>
            </w:r>
          </w:p>
        </w:tc>
      </w:tr>
      <w:tr w:rsidR="006C5305" w:rsidRPr="006C5305" w14:paraId="68200118" w14:textId="77777777" w:rsidTr="006C5305">
        <w:trPr>
          <w:trHeight w:val="216"/>
        </w:trPr>
        <w:tc>
          <w:tcPr>
            <w:tcW w:w="3879" w:type="dxa"/>
            <w:vMerge/>
            <w:tcBorders>
              <w:top w:val="single" w:sz="8" w:space="0" w:color="auto"/>
              <w:left w:val="single" w:sz="8" w:space="0" w:color="auto"/>
              <w:bottom w:val="single" w:sz="8" w:space="0" w:color="000000"/>
              <w:right w:val="single" w:sz="4" w:space="0" w:color="auto"/>
            </w:tcBorders>
            <w:vAlign w:val="center"/>
            <w:hideMark/>
          </w:tcPr>
          <w:p w14:paraId="769DA249" w14:textId="77777777" w:rsidR="006C5305" w:rsidRPr="006C5305" w:rsidRDefault="006C5305" w:rsidP="006C5305">
            <w:pPr>
              <w:spacing w:after="0" w:line="240" w:lineRule="auto"/>
              <w:rPr>
                <w:rFonts w:ascii="Arial" w:eastAsia="Times New Roman" w:hAnsi="Arial" w:cs="Arial"/>
                <w:b/>
                <w:bCs/>
                <w:color w:val="000000"/>
                <w:sz w:val="20"/>
                <w:szCs w:val="20"/>
                <w:lang w:eastAsia="en-IN"/>
              </w:rPr>
            </w:pPr>
          </w:p>
        </w:tc>
        <w:tc>
          <w:tcPr>
            <w:tcW w:w="1306" w:type="dxa"/>
            <w:vMerge/>
            <w:tcBorders>
              <w:top w:val="single" w:sz="8" w:space="0" w:color="auto"/>
              <w:left w:val="single" w:sz="4" w:space="0" w:color="auto"/>
              <w:bottom w:val="single" w:sz="8" w:space="0" w:color="000000"/>
              <w:right w:val="single" w:sz="4" w:space="0" w:color="auto"/>
            </w:tcBorders>
            <w:vAlign w:val="center"/>
            <w:hideMark/>
          </w:tcPr>
          <w:p w14:paraId="1867D211" w14:textId="77777777" w:rsidR="006C5305" w:rsidRPr="006C5305" w:rsidRDefault="006C5305" w:rsidP="006C5305">
            <w:pPr>
              <w:spacing w:after="0" w:line="240" w:lineRule="auto"/>
              <w:rPr>
                <w:rFonts w:ascii="Arial" w:eastAsia="Times New Roman" w:hAnsi="Arial" w:cs="Arial"/>
                <w:b/>
                <w:bCs/>
                <w:color w:val="000000"/>
                <w:sz w:val="20"/>
                <w:szCs w:val="20"/>
                <w:lang w:eastAsia="en-IN"/>
              </w:rPr>
            </w:pPr>
          </w:p>
        </w:tc>
        <w:tc>
          <w:tcPr>
            <w:tcW w:w="1474" w:type="dxa"/>
            <w:vMerge/>
            <w:tcBorders>
              <w:top w:val="single" w:sz="8" w:space="0" w:color="auto"/>
              <w:left w:val="single" w:sz="4" w:space="0" w:color="auto"/>
              <w:bottom w:val="single" w:sz="8" w:space="0" w:color="000000"/>
              <w:right w:val="single" w:sz="4" w:space="0" w:color="auto"/>
            </w:tcBorders>
            <w:vAlign w:val="center"/>
            <w:hideMark/>
          </w:tcPr>
          <w:p w14:paraId="61F2A047" w14:textId="77777777" w:rsidR="006C5305" w:rsidRPr="006C5305" w:rsidRDefault="006C5305" w:rsidP="006C5305">
            <w:pPr>
              <w:spacing w:after="0" w:line="240" w:lineRule="auto"/>
              <w:rPr>
                <w:rFonts w:ascii="Arial" w:eastAsia="Times New Roman" w:hAnsi="Arial" w:cs="Arial"/>
                <w:b/>
                <w:bCs/>
                <w:color w:val="000000"/>
                <w:sz w:val="20"/>
                <w:szCs w:val="20"/>
                <w:lang w:eastAsia="en-IN"/>
              </w:rPr>
            </w:pPr>
          </w:p>
        </w:tc>
        <w:tc>
          <w:tcPr>
            <w:tcW w:w="3497" w:type="dxa"/>
            <w:vMerge/>
            <w:tcBorders>
              <w:top w:val="single" w:sz="8" w:space="0" w:color="auto"/>
              <w:left w:val="single" w:sz="4" w:space="0" w:color="auto"/>
              <w:bottom w:val="single" w:sz="8" w:space="0" w:color="000000"/>
              <w:right w:val="single" w:sz="8" w:space="0" w:color="auto"/>
            </w:tcBorders>
            <w:vAlign w:val="center"/>
            <w:hideMark/>
          </w:tcPr>
          <w:p w14:paraId="33FBB649" w14:textId="77777777" w:rsidR="006C5305" w:rsidRPr="006C5305" w:rsidRDefault="006C5305" w:rsidP="006C5305">
            <w:pPr>
              <w:spacing w:after="0" w:line="240" w:lineRule="auto"/>
              <w:rPr>
                <w:rFonts w:ascii="Arial" w:eastAsia="Times New Roman" w:hAnsi="Arial" w:cs="Arial"/>
                <w:b/>
                <w:bCs/>
                <w:color w:val="000000"/>
                <w:sz w:val="20"/>
                <w:szCs w:val="20"/>
                <w:lang w:eastAsia="en-IN"/>
              </w:rPr>
            </w:pPr>
          </w:p>
        </w:tc>
        <w:tc>
          <w:tcPr>
            <w:tcW w:w="303" w:type="dxa"/>
            <w:tcBorders>
              <w:top w:val="nil"/>
              <w:left w:val="nil"/>
              <w:bottom w:val="nil"/>
              <w:right w:val="nil"/>
            </w:tcBorders>
            <w:shd w:val="clear" w:color="auto" w:fill="auto"/>
            <w:noWrap/>
            <w:vAlign w:val="bottom"/>
            <w:hideMark/>
          </w:tcPr>
          <w:p w14:paraId="5A8CD6F9"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p>
        </w:tc>
      </w:tr>
      <w:tr w:rsidR="006C5305" w:rsidRPr="006C5305" w14:paraId="26FEEACB" w14:textId="77777777" w:rsidTr="006C5305">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2ED6F27A"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Epoxy</w:t>
            </w:r>
          </w:p>
        </w:tc>
        <w:tc>
          <w:tcPr>
            <w:tcW w:w="1306" w:type="dxa"/>
            <w:tcBorders>
              <w:top w:val="nil"/>
              <w:left w:val="nil"/>
              <w:bottom w:val="single" w:sz="4" w:space="0" w:color="auto"/>
              <w:right w:val="single" w:sz="4" w:space="0" w:color="auto"/>
            </w:tcBorders>
            <w:shd w:val="clear" w:color="auto" w:fill="auto"/>
            <w:vAlign w:val="bottom"/>
            <w:hideMark/>
          </w:tcPr>
          <w:p w14:paraId="0720F65C"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76</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137</w:t>
            </w:r>
          </w:p>
        </w:tc>
        <w:tc>
          <w:tcPr>
            <w:tcW w:w="1474" w:type="dxa"/>
            <w:tcBorders>
              <w:top w:val="nil"/>
              <w:left w:val="nil"/>
              <w:bottom w:val="single" w:sz="4" w:space="0" w:color="auto"/>
              <w:right w:val="single" w:sz="4" w:space="0" w:color="auto"/>
            </w:tcBorders>
            <w:shd w:val="clear" w:color="auto" w:fill="auto"/>
            <w:vAlign w:val="bottom"/>
            <w:hideMark/>
          </w:tcPr>
          <w:p w14:paraId="1697D834"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4.7</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8.1</w:t>
            </w:r>
          </w:p>
        </w:tc>
        <w:tc>
          <w:tcPr>
            <w:tcW w:w="3497" w:type="dxa"/>
            <w:tcBorders>
              <w:top w:val="nil"/>
              <w:left w:val="nil"/>
              <w:bottom w:val="single" w:sz="4" w:space="0" w:color="auto"/>
              <w:right w:val="single" w:sz="8" w:space="0" w:color="auto"/>
            </w:tcBorders>
            <w:shd w:val="clear" w:color="auto" w:fill="auto"/>
            <w:vAlign w:val="bottom"/>
            <w:hideMark/>
          </w:tcPr>
          <w:p w14:paraId="5A4DFFE2"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proofErr w:type="spellStart"/>
            <w:r w:rsidRPr="006C5305">
              <w:rPr>
                <w:rFonts w:ascii="Arial" w:eastAsia="Times New Roman" w:hAnsi="Arial" w:cs="Arial"/>
                <w:color w:val="000000"/>
                <w:sz w:val="20"/>
                <w:szCs w:val="20"/>
                <w:lang w:eastAsia="en-IN"/>
              </w:rPr>
              <w:t>Bricout</w:t>
            </w:r>
            <w:proofErr w:type="spellEnd"/>
            <w:r w:rsidRPr="006C5305">
              <w:rPr>
                <w:rFonts w:ascii="Arial" w:eastAsia="Times New Roman" w:hAnsi="Arial" w:cs="Arial"/>
                <w:color w:val="000000"/>
                <w:sz w:val="20"/>
                <w:szCs w:val="20"/>
                <w:lang w:eastAsia="en-IN"/>
              </w:rPr>
              <w:t xml:space="preserve"> et al. (2017)</w:t>
            </w:r>
          </w:p>
        </w:tc>
        <w:tc>
          <w:tcPr>
            <w:tcW w:w="303" w:type="dxa"/>
            <w:vAlign w:val="center"/>
            <w:hideMark/>
          </w:tcPr>
          <w:p w14:paraId="7D5E5564"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1FB605DE" w14:textId="77777777" w:rsidTr="006C5305">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1C824531"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Epoxy</w:t>
            </w:r>
          </w:p>
        </w:tc>
        <w:tc>
          <w:tcPr>
            <w:tcW w:w="1306" w:type="dxa"/>
            <w:tcBorders>
              <w:top w:val="nil"/>
              <w:left w:val="nil"/>
              <w:bottom w:val="single" w:sz="4" w:space="0" w:color="auto"/>
              <w:right w:val="single" w:sz="4" w:space="0" w:color="auto"/>
            </w:tcBorders>
            <w:shd w:val="clear" w:color="auto" w:fill="auto"/>
            <w:vAlign w:val="bottom"/>
            <w:hideMark/>
          </w:tcPr>
          <w:p w14:paraId="4CA51B4D"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76</w:t>
            </w:r>
          </w:p>
        </w:tc>
        <w:tc>
          <w:tcPr>
            <w:tcW w:w="1474" w:type="dxa"/>
            <w:tcBorders>
              <w:top w:val="nil"/>
              <w:left w:val="nil"/>
              <w:bottom w:val="single" w:sz="4" w:space="0" w:color="auto"/>
              <w:right w:val="single" w:sz="4" w:space="0" w:color="auto"/>
            </w:tcBorders>
            <w:shd w:val="clear" w:color="auto" w:fill="auto"/>
            <w:vAlign w:val="bottom"/>
            <w:hideMark/>
          </w:tcPr>
          <w:p w14:paraId="75154325"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 </w:t>
            </w:r>
          </w:p>
        </w:tc>
        <w:tc>
          <w:tcPr>
            <w:tcW w:w="3497" w:type="dxa"/>
            <w:tcBorders>
              <w:top w:val="nil"/>
              <w:left w:val="nil"/>
              <w:bottom w:val="single" w:sz="4" w:space="0" w:color="auto"/>
              <w:right w:val="single" w:sz="8" w:space="0" w:color="auto"/>
            </w:tcBorders>
            <w:shd w:val="clear" w:color="auto" w:fill="auto"/>
            <w:vAlign w:val="bottom"/>
            <w:hideMark/>
          </w:tcPr>
          <w:p w14:paraId="4BBDCB0A"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Suzuki and Takahashi (2005)</w:t>
            </w:r>
          </w:p>
        </w:tc>
        <w:tc>
          <w:tcPr>
            <w:tcW w:w="303" w:type="dxa"/>
            <w:vAlign w:val="center"/>
            <w:hideMark/>
          </w:tcPr>
          <w:p w14:paraId="4B232E5A"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13BFC3E1" w14:textId="77777777" w:rsidTr="006C5305">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250BE0F4"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Epoxy</w:t>
            </w:r>
          </w:p>
        </w:tc>
        <w:tc>
          <w:tcPr>
            <w:tcW w:w="1306" w:type="dxa"/>
            <w:tcBorders>
              <w:top w:val="nil"/>
              <w:left w:val="nil"/>
              <w:bottom w:val="single" w:sz="4" w:space="0" w:color="auto"/>
              <w:right w:val="single" w:sz="4" w:space="0" w:color="auto"/>
            </w:tcBorders>
            <w:shd w:val="clear" w:color="auto" w:fill="auto"/>
            <w:vAlign w:val="bottom"/>
            <w:hideMark/>
          </w:tcPr>
          <w:p w14:paraId="53C1B92C"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137.1</w:t>
            </w:r>
          </w:p>
        </w:tc>
        <w:tc>
          <w:tcPr>
            <w:tcW w:w="1474" w:type="dxa"/>
            <w:tcBorders>
              <w:top w:val="nil"/>
              <w:left w:val="nil"/>
              <w:bottom w:val="single" w:sz="4" w:space="0" w:color="auto"/>
              <w:right w:val="single" w:sz="4" w:space="0" w:color="auto"/>
            </w:tcBorders>
            <w:shd w:val="clear" w:color="auto" w:fill="auto"/>
            <w:vAlign w:val="bottom"/>
            <w:hideMark/>
          </w:tcPr>
          <w:p w14:paraId="49E9A03B"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8.1</w:t>
            </w:r>
          </w:p>
        </w:tc>
        <w:tc>
          <w:tcPr>
            <w:tcW w:w="3497" w:type="dxa"/>
            <w:tcBorders>
              <w:top w:val="nil"/>
              <w:left w:val="nil"/>
              <w:bottom w:val="single" w:sz="4" w:space="0" w:color="auto"/>
              <w:right w:val="single" w:sz="8" w:space="0" w:color="auto"/>
            </w:tcBorders>
            <w:shd w:val="clear" w:color="auto" w:fill="auto"/>
            <w:vAlign w:val="bottom"/>
            <w:hideMark/>
          </w:tcPr>
          <w:p w14:paraId="22B4C9B5"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Plastics Europe (2005)</w:t>
            </w:r>
          </w:p>
        </w:tc>
        <w:tc>
          <w:tcPr>
            <w:tcW w:w="303" w:type="dxa"/>
            <w:vAlign w:val="center"/>
            <w:hideMark/>
          </w:tcPr>
          <w:p w14:paraId="0CAAE92B"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5F4B31C2" w14:textId="77777777" w:rsidTr="006C5305">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3ECA5D7D"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Bisphenol</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A</w:t>
            </w:r>
          </w:p>
        </w:tc>
        <w:tc>
          <w:tcPr>
            <w:tcW w:w="1306" w:type="dxa"/>
            <w:tcBorders>
              <w:top w:val="nil"/>
              <w:left w:val="nil"/>
              <w:bottom w:val="single" w:sz="4" w:space="0" w:color="auto"/>
              <w:right w:val="single" w:sz="4" w:space="0" w:color="auto"/>
            </w:tcBorders>
            <w:shd w:val="clear" w:color="auto" w:fill="auto"/>
            <w:vAlign w:val="bottom"/>
            <w:hideMark/>
          </w:tcPr>
          <w:p w14:paraId="74715A93"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80.1</w:t>
            </w:r>
          </w:p>
        </w:tc>
        <w:tc>
          <w:tcPr>
            <w:tcW w:w="1474" w:type="dxa"/>
            <w:tcBorders>
              <w:top w:val="nil"/>
              <w:left w:val="nil"/>
              <w:bottom w:val="single" w:sz="4" w:space="0" w:color="auto"/>
              <w:right w:val="single" w:sz="4" w:space="0" w:color="auto"/>
            </w:tcBorders>
            <w:shd w:val="clear" w:color="auto" w:fill="auto"/>
            <w:vAlign w:val="bottom"/>
            <w:hideMark/>
          </w:tcPr>
          <w:p w14:paraId="3BACB542"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2.54</w:t>
            </w:r>
          </w:p>
        </w:tc>
        <w:tc>
          <w:tcPr>
            <w:tcW w:w="3497" w:type="dxa"/>
            <w:tcBorders>
              <w:top w:val="nil"/>
              <w:left w:val="nil"/>
              <w:bottom w:val="single" w:sz="4" w:space="0" w:color="auto"/>
              <w:right w:val="single" w:sz="8" w:space="0" w:color="auto"/>
            </w:tcBorders>
            <w:shd w:val="clear" w:color="auto" w:fill="auto"/>
            <w:vAlign w:val="bottom"/>
            <w:hideMark/>
          </w:tcPr>
          <w:p w14:paraId="6BB2888E"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Plastics Europe (2011)</w:t>
            </w:r>
          </w:p>
        </w:tc>
        <w:tc>
          <w:tcPr>
            <w:tcW w:w="303" w:type="dxa"/>
            <w:vAlign w:val="center"/>
            <w:hideMark/>
          </w:tcPr>
          <w:p w14:paraId="3B2D98C9"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09228F96" w14:textId="77777777" w:rsidTr="006C5305">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62C0B80A"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Epoxy</w:t>
            </w:r>
          </w:p>
        </w:tc>
        <w:tc>
          <w:tcPr>
            <w:tcW w:w="1306" w:type="dxa"/>
            <w:tcBorders>
              <w:top w:val="nil"/>
              <w:left w:val="nil"/>
              <w:bottom w:val="single" w:sz="4" w:space="0" w:color="auto"/>
              <w:right w:val="single" w:sz="4" w:space="0" w:color="auto"/>
            </w:tcBorders>
            <w:shd w:val="clear" w:color="auto" w:fill="auto"/>
            <w:vAlign w:val="bottom"/>
            <w:hideMark/>
          </w:tcPr>
          <w:p w14:paraId="16614C4D"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77.4</w:t>
            </w:r>
          </w:p>
        </w:tc>
        <w:tc>
          <w:tcPr>
            <w:tcW w:w="1474" w:type="dxa"/>
            <w:tcBorders>
              <w:top w:val="nil"/>
              <w:left w:val="nil"/>
              <w:bottom w:val="single" w:sz="4" w:space="0" w:color="auto"/>
              <w:right w:val="single" w:sz="4" w:space="0" w:color="auto"/>
            </w:tcBorders>
            <w:shd w:val="clear" w:color="auto" w:fill="auto"/>
            <w:vAlign w:val="bottom"/>
            <w:hideMark/>
          </w:tcPr>
          <w:p w14:paraId="2DB8D255"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 </w:t>
            </w:r>
          </w:p>
        </w:tc>
        <w:tc>
          <w:tcPr>
            <w:tcW w:w="3497" w:type="dxa"/>
            <w:tcBorders>
              <w:top w:val="nil"/>
              <w:left w:val="nil"/>
              <w:bottom w:val="single" w:sz="4" w:space="0" w:color="auto"/>
              <w:right w:val="single" w:sz="8" w:space="0" w:color="auto"/>
            </w:tcBorders>
            <w:shd w:val="clear" w:color="auto" w:fill="auto"/>
            <w:vAlign w:val="bottom"/>
            <w:hideMark/>
          </w:tcPr>
          <w:p w14:paraId="2669CEBD"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US DoE (2016)</w:t>
            </w:r>
          </w:p>
        </w:tc>
        <w:tc>
          <w:tcPr>
            <w:tcW w:w="303" w:type="dxa"/>
            <w:vAlign w:val="center"/>
            <w:hideMark/>
          </w:tcPr>
          <w:p w14:paraId="442CE38E"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7D1CE8A9" w14:textId="77777777" w:rsidTr="006C5305">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0DEB2E89"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Epoxy</w:t>
            </w:r>
          </w:p>
        </w:tc>
        <w:tc>
          <w:tcPr>
            <w:tcW w:w="1306" w:type="dxa"/>
            <w:tcBorders>
              <w:top w:val="nil"/>
              <w:left w:val="nil"/>
              <w:bottom w:val="single" w:sz="4" w:space="0" w:color="auto"/>
              <w:right w:val="single" w:sz="4" w:space="0" w:color="auto"/>
            </w:tcBorders>
            <w:shd w:val="clear" w:color="auto" w:fill="auto"/>
            <w:vAlign w:val="bottom"/>
            <w:hideMark/>
          </w:tcPr>
          <w:p w14:paraId="1264E45C"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76</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80</w:t>
            </w:r>
          </w:p>
        </w:tc>
        <w:tc>
          <w:tcPr>
            <w:tcW w:w="1474" w:type="dxa"/>
            <w:tcBorders>
              <w:top w:val="nil"/>
              <w:left w:val="nil"/>
              <w:bottom w:val="single" w:sz="4" w:space="0" w:color="auto"/>
              <w:right w:val="single" w:sz="4" w:space="0" w:color="auto"/>
            </w:tcBorders>
            <w:shd w:val="clear" w:color="auto" w:fill="auto"/>
            <w:vAlign w:val="bottom"/>
            <w:hideMark/>
          </w:tcPr>
          <w:p w14:paraId="439965CD"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 </w:t>
            </w:r>
          </w:p>
        </w:tc>
        <w:tc>
          <w:tcPr>
            <w:tcW w:w="3497" w:type="dxa"/>
            <w:tcBorders>
              <w:top w:val="nil"/>
              <w:left w:val="nil"/>
              <w:bottom w:val="single" w:sz="4" w:space="0" w:color="auto"/>
              <w:right w:val="single" w:sz="8" w:space="0" w:color="auto"/>
            </w:tcBorders>
            <w:shd w:val="clear" w:color="auto" w:fill="auto"/>
            <w:vAlign w:val="bottom"/>
            <w:hideMark/>
          </w:tcPr>
          <w:p w14:paraId="6EE35524"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Song et al. (2009)</w:t>
            </w:r>
          </w:p>
        </w:tc>
        <w:tc>
          <w:tcPr>
            <w:tcW w:w="303" w:type="dxa"/>
            <w:vAlign w:val="center"/>
            <w:hideMark/>
          </w:tcPr>
          <w:p w14:paraId="224646F5"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3632EC5C" w14:textId="77777777" w:rsidTr="006C5305">
        <w:trPr>
          <w:trHeight w:val="205"/>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59169C6B"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Epoxy</w:t>
            </w:r>
          </w:p>
        </w:tc>
        <w:tc>
          <w:tcPr>
            <w:tcW w:w="1306" w:type="dxa"/>
            <w:tcBorders>
              <w:top w:val="nil"/>
              <w:left w:val="nil"/>
              <w:bottom w:val="single" w:sz="4" w:space="0" w:color="auto"/>
              <w:right w:val="single" w:sz="4" w:space="0" w:color="auto"/>
            </w:tcBorders>
            <w:shd w:val="clear" w:color="auto" w:fill="auto"/>
            <w:vAlign w:val="bottom"/>
            <w:hideMark/>
          </w:tcPr>
          <w:p w14:paraId="537BACFB"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137.1</w:t>
            </w:r>
          </w:p>
        </w:tc>
        <w:tc>
          <w:tcPr>
            <w:tcW w:w="1474" w:type="dxa"/>
            <w:tcBorders>
              <w:top w:val="nil"/>
              <w:left w:val="nil"/>
              <w:bottom w:val="single" w:sz="4" w:space="0" w:color="auto"/>
              <w:right w:val="single" w:sz="4" w:space="0" w:color="auto"/>
            </w:tcBorders>
            <w:shd w:val="clear" w:color="auto" w:fill="auto"/>
            <w:vAlign w:val="bottom"/>
            <w:hideMark/>
          </w:tcPr>
          <w:p w14:paraId="4AA7F98B"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5.7</w:t>
            </w:r>
          </w:p>
        </w:tc>
        <w:tc>
          <w:tcPr>
            <w:tcW w:w="3497" w:type="dxa"/>
            <w:tcBorders>
              <w:top w:val="nil"/>
              <w:left w:val="nil"/>
              <w:bottom w:val="single" w:sz="4" w:space="0" w:color="auto"/>
              <w:right w:val="single" w:sz="8" w:space="0" w:color="auto"/>
            </w:tcBorders>
            <w:shd w:val="clear" w:color="auto" w:fill="auto"/>
            <w:vAlign w:val="bottom"/>
            <w:hideMark/>
          </w:tcPr>
          <w:p w14:paraId="291D139A"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Rankine (2006) (quoting PE)</w:t>
            </w:r>
          </w:p>
        </w:tc>
        <w:tc>
          <w:tcPr>
            <w:tcW w:w="303" w:type="dxa"/>
            <w:vAlign w:val="center"/>
            <w:hideMark/>
          </w:tcPr>
          <w:p w14:paraId="5B85C712"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15E00BF8" w14:textId="77777777" w:rsidTr="006C5305">
        <w:trPr>
          <w:trHeight w:val="411"/>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5AA251B3"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 Curing Agent</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Ethylenediamine</w:t>
            </w:r>
          </w:p>
        </w:tc>
        <w:tc>
          <w:tcPr>
            <w:tcW w:w="1306" w:type="dxa"/>
            <w:tcBorders>
              <w:top w:val="nil"/>
              <w:left w:val="nil"/>
              <w:bottom w:val="single" w:sz="4" w:space="0" w:color="auto"/>
              <w:right w:val="single" w:sz="4" w:space="0" w:color="auto"/>
            </w:tcBorders>
            <w:shd w:val="clear" w:color="auto" w:fill="auto"/>
            <w:vAlign w:val="bottom"/>
            <w:hideMark/>
          </w:tcPr>
          <w:p w14:paraId="2025166C"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124.6</w:t>
            </w:r>
          </w:p>
        </w:tc>
        <w:tc>
          <w:tcPr>
            <w:tcW w:w="1474" w:type="dxa"/>
            <w:tcBorders>
              <w:top w:val="nil"/>
              <w:left w:val="nil"/>
              <w:bottom w:val="single" w:sz="4" w:space="0" w:color="auto"/>
              <w:right w:val="single" w:sz="4" w:space="0" w:color="auto"/>
            </w:tcBorders>
            <w:shd w:val="clear" w:color="auto" w:fill="auto"/>
            <w:vAlign w:val="bottom"/>
            <w:hideMark/>
          </w:tcPr>
          <w:p w14:paraId="49D9F145"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6.3</w:t>
            </w:r>
          </w:p>
        </w:tc>
        <w:tc>
          <w:tcPr>
            <w:tcW w:w="3497" w:type="dxa"/>
            <w:tcBorders>
              <w:top w:val="nil"/>
              <w:left w:val="nil"/>
              <w:bottom w:val="single" w:sz="4" w:space="0" w:color="auto"/>
              <w:right w:val="single" w:sz="8" w:space="0" w:color="auto"/>
            </w:tcBorders>
            <w:shd w:val="clear" w:color="auto" w:fill="auto"/>
            <w:vAlign w:val="bottom"/>
            <w:hideMark/>
          </w:tcPr>
          <w:p w14:paraId="4909BB35"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Eu CIA (2014)</w:t>
            </w:r>
          </w:p>
        </w:tc>
        <w:tc>
          <w:tcPr>
            <w:tcW w:w="303" w:type="dxa"/>
            <w:vAlign w:val="center"/>
            <w:hideMark/>
          </w:tcPr>
          <w:p w14:paraId="155FC39D"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4601828E" w14:textId="77777777" w:rsidTr="006C5305">
        <w:trPr>
          <w:trHeight w:val="411"/>
        </w:trPr>
        <w:tc>
          <w:tcPr>
            <w:tcW w:w="3879" w:type="dxa"/>
            <w:tcBorders>
              <w:top w:val="nil"/>
              <w:left w:val="single" w:sz="8" w:space="0" w:color="auto"/>
              <w:bottom w:val="single" w:sz="4" w:space="0" w:color="auto"/>
              <w:right w:val="single" w:sz="4" w:space="0" w:color="auto"/>
            </w:tcBorders>
            <w:shd w:val="clear" w:color="auto" w:fill="auto"/>
            <w:vAlign w:val="bottom"/>
            <w:hideMark/>
          </w:tcPr>
          <w:p w14:paraId="4F37E9D5"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 Curing Agent</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Phthalic Anhydride</w:t>
            </w:r>
          </w:p>
        </w:tc>
        <w:tc>
          <w:tcPr>
            <w:tcW w:w="1306" w:type="dxa"/>
            <w:tcBorders>
              <w:top w:val="nil"/>
              <w:left w:val="nil"/>
              <w:bottom w:val="single" w:sz="4" w:space="0" w:color="auto"/>
              <w:right w:val="single" w:sz="4" w:space="0" w:color="auto"/>
            </w:tcBorders>
            <w:shd w:val="clear" w:color="auto" w:fill="auto"/>
            <w:vAlign w:val="bottom"/>
            <w:hideMark/>
          </w:tcPr>
          <w:p w14:paraId="2F1267D2"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78.2</w:t>
            </w:r>
          </w:p>
        </w:tc>
        <w:tc>
          <w:tcPr>
            <w:tcW w:w="1474" w:type="dxa"/>
            <w:tcBorders>
              <w:top w:val="nil"/>
              <w:left w:val="nil"/>
              <w:bottom w:val="single" w:sz="4" w:space="0" w:color="auto"/>
              <w:right w:val="single" w:sz="4" w:space="0" w:color="auto"/>
            </w:tcBorders>
            <w:shd w:val="clear" w:color="auto" w:fill="auto"/>
            <w:vAlign w:val="bottom"/>
            <w:hideMark/>
          </w:tcPr>
          <w:p w14:paraId="7025BC27"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2.7</w:t>
            </w:r>
          </w:p>
        </w:tc>
        <w:tc>
          <w:tcPr>
            <w:tcW w:w="3497" w:type="dxa"/>
            <w:tcBorders>
              <w:top w:val="nil"/>
              <w:left w:val="nil"/>
              <w:bottom w:val="single" w:sz="4" w:space="0" w:color="auto"/>
              <w:right w:val="single" w:sz="8" w:space="0" w:color="auto"/>
            </w:tcBorders>
            <w:shd w:val="clear" w:color="auto" w:fill="auto"/>
            <w:vAlign w:val="bottom"/>
            <w:hideMark/>
          </w:tcPr>
          <w:p w14:paraId="72B00E57" w14:textId="77777777"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Eu CIA (2014)</w:t>
            </w:r>
          </w:p>
        </w:tc>
        <w:tc>
          <w:tcPr>
            <w:tcW w:w="303" w:type="dxa"/>
            <w:vAlign w:val="center"/>
            <w:hideMark/>
          </w:tcPr>
          <w:p w14:paraId="67230847"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1EFD50B0" w14:textId="77777777" w:rsidTr="006C5305">
        <w:trPr>
          <w:trHeight w:val="216"/>
        </w:trPr>
        <w:tc>
          <w:tcPr>
            <w:tcW w:w="3879" w:type="dxa"/>
            <w:tcBorders>
              <w:top w:val="nil"/>
              <w:left w:val="single" w:sz="8" w:space="0" w:color="auto"/>
              <w:bottom w:val="single" w:sz="8" w:space="0" w:color="auto"/>
              <w:right w:val="single" w:sz="4" w:space="0" w:color="auto"/>
            </w:tcBorders>
            <w:shd w:val="clear" w:color="auto" w:fill="auto"/>
            <w:vAlign w:val="bottom"/>
            <w:hideMark/>
          </w:tcPr>
          <w:p w14:paraId="42FA579B"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EP Resin</w:t>
            </w:r>
          </w:p>
        </w:tc>
        <w:tc>
          <w:tcPr>
            <w:tcW w:w="1306" w:type="dxa"/>
            <w:tcBorders>
              <w:top w:val="nil"/>
              <w:left w:val="nil"/>
              <w:bottom w:val="single" w:sz="8" w:space="0" w:color="auto"/>
              <w:right w:val="single" w:sz="4" w:space="0" w:color="auto"/>
            </w:tcBorders>
            <w:shd w:val="clear" w:color="auto" w:fill="auto"/>
            <w:vAlign w:val="bottom"/>
            <w:hideMark/>
          </w:tcPr>
          <w:p w14:paraId="18FF9CDE" w14:textId="63FCCA16"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135</w:t>
            </w:r>
          </w:p>
        </w:tc>
        <w:tc>
          <w:tcPr>
            <w:tcW w:w="1474" w:type="dxa"/>
            <w:tcBorders>
              <w:top w:val="nil"/>
              <w:left w:val="nil"/>
              <w:bottom w:val="single" w:sz="8" w:space="0" w:color="auto"/>
              <w:right w:val="single" w:sz="4" w:space="0" w:color="auto"/>
            </w:tcBorders>
            <w:shd w:val="clear" w:color="auto" w:fill="auto"/>
            <w:vAlign w:val="bottom"/>
            <w:hideMark/>
          </w:tcPr>
          <w:p w14:paraId="2131B609" w14:textId="260D743D"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6.8</w:t>
            </w:r>
          </w:p>
        </w:tc>
        <w:tc>
          <w:tcPr>
            <w:tcW w:w="3497" w:type="dxa"/>
            <w:tcBorders>
              <w:top w:val="nil"/>
              <w:left w:val="nil"/>
              <w:bottom w:val="single" w:sz="8" w:space="0" w:color="auto"/>
              <w:right w:val="single" w:sz="8" w:space="0" w:color="auto"/>
            </w:tcBorders>
            <w:shd w:val="clear" w:color="auto" w:fill="auto"/>
            <w:vAlign w:val="bottom"/>
            <w:hideMark/>
          </w:tcPr>
          <w:p w14:paraId="0B213264" w14:textId="10F9350A" w:rsidR="006C5305" w:rsidRPr="006C5305" w:rsidRDefault="006C5305" w:rsidP="006C5305">
            <w:pPr>
              <w:spacing w:after="0" w:line="240" w:lineRule="auto"/>
              <w:jc w:val="center"/>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Eu CIA (2014)</w:t>
            </w:r>
          </w:p>
        </w:tc>
        <w:tc>
          <w:tcPr>
            <w:tcW w:w="303" w:type="dxa"/>
            <w:vAlign w:val="center"/>
            <w:hideMark/>
          </w:tcPr>
          <w:p w14:paraId="1396E5DF" w14:textId="77777777" w:rsidR="006C5305" w:rsidRPr="006C5305" w:rsidRDefault="006C5305" w:rsidP="006C5305">
            <w:pPr>
              <w:spacing w:after="0" w:line="240" w:lineRule="auto"/>
              <w:rPr>
                <w:rFonts w:ascii="Arial" w:eastAsia="Times New Roman" w:hAnsi="Arial" w:cs="Arial"/>
                <w:sz w:val="20"/>
                <w:szCs w:val="20"/>
                <w:lang w:eastAsia="en-IN"/>
              </w:rPr>
            </w:pPr>
          </w:p>
        </w:tc>
      </w:tr>
    </w:tbl>
    <w:p w14:paraId="29F662AD" w14:textId="7CB1C2CD" w:rsidR="00972406" w:rsidRDefault="003A09DE" w:rsidP="002C67EF">
      <w:pPr>
        <w:spacing w:line="360" w:lineRule="auto"/>
        <w:jc w:val="both"/>
        <w:rPr>
          <w:rFonts w:ascii="Arial" w:hAnsi="Arial" w:cs="Arial"/>
          <w:b/>
          <w:bCs/>
          <w:sz w:val="24"/>
          <w:szCs w:val="24"/>
        </w:rPr>
      </w:pPr>
      <w:r w:rsidRPr="002B5730">
        <w:rPr>
          <w:bCs/>
          <w:noProof/>
          <w:color w:val="000000" w:themeColor="text1"/>
        </w:rPr>
        <mc:AlternateContent>
          <mc:Choice Requires="wps">
            <w:drawing>
              <wp:anchor distT="0" distB="0" distL="114300" distR="114300" simplePos="0" relativeHeight="252902400" behindDoc="0" locked="0" layoutInCell="1" allowOverlap="1" wp14:anchorId="0B02CEB5" wp14:editId="329F3BD9">
                <wp:simplePos x="0" y="0"/>
                <wp:positionH relativeFrom="margin">
                  <wp:align>right</wp:align>
                </wp:positionH>
                <wp:positionV relativeFrom="paragraph">
                  <wp:posOffset>-635</wp:posOffset>
                </wp:positionV>
                <wp:extent cx="2337955" cy="200055"/>
                <wp:effectExtent l="0" t="0" r="0" b="0"/>
                <wp:wrapNone/>
                <wp:docPr id="2125"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63E860E7" w14:textId="37AB10BA" w:rsidR="003A09DE" w:rsidRPr="004644A7" w:rsidRDefault="003A09DE" w:rsidP="003A09DE">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B02CEB5" id="TextBox 4" o:spid="_x0000_s1030" type="#_x0000_t202" style="position:absolute;left:0;text-align:left;margin-left:132.9pt;margin-top:-.05pt;width:184.1pt;height:15.75pt;z-index:252902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" filled="f" stroked="f">
                <v:textbox style="mso-fit-shape-to-text:t">
                  <w:txbxContent>
                    <w:p w14:paraId="63E860E7" w14:textId="37AB10BA" w:rsidR="003A09DE" w:rsidRPr="004644A7" w:rsidRDefault="003A09DE" w:rsidP="003A09DE">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v:textbox>
                <w10:wrap anchorx="margin"/>
              </v:shape>
            </w:pict>
          </mc:Fallback>
        </mc:AlternateContent>
      </w:r>
    </w:p>
    <w:p w14:paraId="23450DF6" w14:textId="52FC418B" w:rsidR="00972406" w:rsidRDefault="00FF3249" w:rsidP="002C67EF">
      <w:pPr>
        <w:spacing w:line="360" w:lineRule="auto"/>
        <w:jc w:val="both"/>
        <w:rPr>
          <w:rFonts w:ascii="Arial" w:hAnsi="Arial" w:cs="Arial"/>
          <w:b/>
          <w:bCs/>
          <w:sz w:val="24"/>
          <w:szCs w:val="24"/>
        </w:rPr>
      </w:pPr>
      <w:r>
        <w:rPr>
          <w:rFonts w:ascii="Arial" w:hAnsi="Arial" w:cs="Arial"/>
          <w:b/>
          <w:bCs/>
          <w:sz w:val="24"/>
          <w:szCs w:val="24"/>
        </w:rPr>
        <w:t>Life Cycle Assessment (</w:t>
      </w:r>
      <w:r w:rsidRPr="006C5305">
        <w:rPr>
          <w:rFonts w:ascii="Arial" w:hAnsi="Arial" w:cs="Arial"/>
          <w:b/>
          <w:bCs/>
          <w:sz w:val="24"/>
          <w:szCs w:val="24"/>
        </w:rPr>
        <w:t>LCA</w:t>
      </w:r>
      <w:r>
        <w:rPr>
          <w:rFonts w:ascii="Arial" w:hAnsi="Arial" w:cs="Arial"/>
          <w:b/>
          <w:bCs/>
          <w:sz w:val="24"/>
          <w:szCs w:val="24"/>
        </w:rPr>
        <w:t>)</w:t>
      </w:r>
      <w:r w:rsidR="00972406">
        <w:rPr>
          <w:rFonts w:ascii="Arial" w:hAnsi="Arial" w:cs="Arial"/>
          <w:b/>
          <w:bCs/>
          <w:sz w:val="24"/>
          <w:szCs w:val="24"/>
        </w:rPr>
        <w:t xml:space="preserve"> data for Vinyl Ester Resin</w:t>
      </w:r>
    </w:p>
    <w:tbl>
      <w:tblPr>
        <w:tblW w:w="10473" w:type="dxa"/>
        <w:tblLook w:val="04A0" w:firstRow="1" w:lastRow="0" w:firstColumn="1" w:lastColumn="0" w:noHBand="0" w:noVBand="1"/>
      </w:tblPr>
      <w:tblGrid>
        <w:gridCol w:w="3847"/>
        <w:gridCol w:w="1309"/>
        <w:gridCol w:w="1476"/>
        <w:gridCol w:w="3537"/>
        <w:gridCol w:w="304"/>
      </w:tblGrid>
      <w:tr w:rsidR="006C5305" w:rsidRPr="006C5305" w14:paraId="38214EB9" w14:textId="77777777" w:rsidTr="006C5305">
        <w:trPr>
          <w:gridAfter w:val="1"/>
          <w:wAfter w:w="304" w:type="dxa"/>
          <w:trHeight w:val="450"/>
        </w:trPr>
        <w:tc>
          <w:tcPr>
            <w:tcW w:w="3847"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14:paraId="5301E469"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r w:rsidRPr="006C5305">
              <w:rPr>
                <w:rFonts w:ascii="Arial" w:eastAsia="Times New Roman" w:hAnsi="Arial" w:cs="Arial"/>
                <w:b/>
                <w:bCs/>
                <w:color w:val="000000"/>
                <w:sz w:val="20"/>
                <w:szCs w:val="20"/>
                <w:lang w:eastAsia="en-IN"/>
              </w:rPr>
              <w:t>Material</w:t>
            </w:r>
          </w:p>
        </w:tc>
        <w:tc>
          <w:tcPr>
            <w:tcW w:w="1309"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0AA46484"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r w:rsidRPr="006C5305">
              <w:rPr>
                <w:rFonts w:ascii="Arial" w:eastAsia="Times New Roman" w:hAnsi="Arial" w:cs="Arial"/>
                <w:b/>
                <w:bCs/>
                <w:color w:val="000000"/>
                <w:sz w:val="20"/>
                <w:szCs w:val="20"/>
                <w:lang w:eastAsia="en-IN"/>
              </w:rPr>
              <w:t>EE (MJ/kg)</w:t>
            </w:r>
          </w:p>
        </w:tc>
        <w:tc>
          <w:tcPr>
            <w:tcW w:w="1476"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5FB0E3A8"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r w:rsidRPr="006C5305">
              <w:rPr>
                <w:rFonts w:ascii="Arial" w:eastAsia="Times New Roman" w:hAnsi="Arial" w:cs="Arial"/>
                <w:b/>
                <w:bCs/>
                <w:color w:val="000000"/>
                <w:sz w:val="20"/>
                <w:szCs w:val="20"/>
                <w:lang w:eastAsia="en-IN"/>
              </w:rPr>
              <w:t>GWP (kg CO2e/kg)</w:t>
            </w:r>
          </w:p>
        </w:tc>
        <w:tc>
          <w:tcPr>
            <w:tcW w:w="3537" w:type="dxa"/>
            <w:vMerge w:val="restart"/>
            <w:tcBorders>
              <w:top w:val="single" w:sz="8" w:space="0" w:color="auto"/>
              <w:left w:val="single" w:sz="4" w:space="0" w:color="auto"/>
              <w:bottom w:val="single" w:sz="8" w:space="0" w:color="000000"/>
              <w:right w:val="single" w:sz="8" w:space="0" w:color="auto"/>
            </w:tcBorders>
            <w:shd w:val="clear" w:color="auto" w:fill="auto"/>
            <w:vAlign w:val="center"/>
            <w:hideMark/>
          </w:tcPr>
          <w:p w14:paraId="201A9DB8"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r w:rsidRPr="006C5305">
              <w:rPr>
                <w:rFonts w:ascii="Arial" w:eastAsia="Times New Roman" w:hAnsi="Arial" w:cs="Arial"/>
                <w:b/>
                <w:bCs/>
                <w:color w:val="000000"/>
                <w:sz w:val="20"/>
                <w:szCs w:val="20"/>
                <w:lang w:eastAsia="en-IN"/>
              </w:rPr>
              <w:t>Reference</w:t>
            </w:r>
          </w:p>
        </w:tc>
      </w:tr>
      <w:tr w:rsidR="006C5305" w:rsidRPr="006C5305" w14:paraId="6FC6B638" w14:textId="77777777" w:rsidTr="006C5305">
        <w:trPr>
          <w:trHeight w:val="241"/>
        </w:trPr>
        <w:tc>
          <w:tcPr>
            <w:tcW w:w="3847" w:type="dxa"/>
            <w:vMerge/>
            <w:tcBorders>
              <w:top w:val="single" w:sz="8" w:space="0" w:color="auto"/>
              <w:left w:val="single" w:sz="8" w:space="0" w:color="auto"/>
              <w:bottom w:val="single" w:sz="8" w:space="0" w:color="000000"/>
              <w:right w:val="single" w:sz="4" w:space="0" w:color="auto"/>
            </w:tcBorders>
            <w:vAlign w:val="center"/>
            <w:hideMark/>
          </w:tcPr>
          <w:p w14:paraId="70D5CF7E" w14:textId="77777777" w:rsidR="006C5305" w:rsidRPr="006C5305" w:rsidRDefault="006C5305" w:rsidP="006C5305">
            <w:pPr>
              <w:spacing w:after="0" w:line="240" w:lineRule="auto"/>
              <w:rPr>
                <w:rFonts w:ascii="Arial" w:eastAsia="Times New Roman" w:hAnsi="Arial" w:cs="Arial"/>
                <w:b/>
                <w:bCs/>
                <w:color w:val="000000"/>
                <w:sz w:val="20"/>
                <w:szCs w:val="20"/>
                <w:lang w:eastAsia="en-IN"/>
              </w:rPr>
            </w:pPr>
          </w:p>
        </w:tc>
        <w:tc>
          <w:tcPr>
            <w:tcW w:w="1309" w:type="dxa"/>
            <w:vMerge/>
            <w:tcBorders>
              <w:top w:val="single" w:sz="8" w:space="0" w:color="auto"/>
              <w:left w:val="single" w:sz="4" w:space="0" w:color="auto"/>
              <w:bottom w:val="single" w:sz="8" w:space="0" w:color="000000"/>
              <w:right w:val="single" w:sz="4" w:space="0" w:color="auto"/>
            </w:tcBorders>
            <w:vAlign w:val="center"/>
            <w:hideMark/>
          </w:tcPr>
          <w:p w14:paraId="55860F21" w14:textId="77777777" w:rsidR="006C5305" w:rsidRPr="006C5305" w:rsidRDefault="006C5305" w:rsidP="006C5305">
            <w:pPr>
              <w:spacing w:after="0" w:line="240" w:lineRule="auto"/>
              <w:rPr>
                <w:rFonts w:ascii="Arial" w:eastAsia="Times New Roman" w:hAnsi="Arial" w:cs="Arial"/>
                <w:b/>
                <w:bCs/>
                <w:color w:val="000000"/>
                <w:sz w:val="20"/>
                <w:szCs w:val="20"/>
                <w:lang w:eastAsia="en-IN"/>
              </w:rPr>
            </w:pPr>
          </w:p>
        </w:tc>
        <w:tc>
          <w:tcPr>
            <w:tcW w:w="1476" w:type="dxa"/>
            <w:vMerge/>
            <w:tcBorders>
              <w:top w:val="single" w:sz="8" w:space="0" w:color="auto"/>
              <w:left w:val="single" w:sz="4" w:space="0" w:color="auto"/>
              <w:bottom w:val="single" w:sz="8" w:space="0" w:color="000000"/>
              <w:right w:val="single" w:sz="4" w:space="0" w:color="auto"/>
            </w:tcBorders>
            <w:vAlign w:val="center"/>
            <w:hideMark/>
          </w:tcPr>
          <w:p w14:paraId="12FF56A8" w14:textId="77777777" w:rsidR="006C5305" w:rsidRPr="006C5305" w:rsidRDefault="006C5305" w:rsidP="006C5305">
            <w:pPr>
              <w:spacing w:after="0" w:line="240" w:lineRule="auto"/>
              <w:rPr>
                <w:rFonts w:ascii="Arial" w:eastAsia="Times New Roman" w:hAnsi="Arial" w:cs="Arial"/>
                <w:b/>
                <w:bCs/>
                <w:color w:val="000000"/>
                <w:sz w:val="20"/>
                <w:szCs w:val="20"/>
                <w:lang w:eastAsia="en-IN"/>
              </w:rPr>
            </w:pPr>
          </w:p>
        </w:tc>
        <w:tc>
          <w:tcPr>
            <w:tcW w:w="3537" w:type="dxa"/>
            <w:vMerge/>
            <w:tcBorders>
              <w:top w:val="single" w:sz="8" w:space="0" w:color="auto"/>
              <w:left w:val="single" w:sz="4" w:space="0" w:color="auto"/>
              <w:bottom w:val="single" w:sz="8" w:space="0" w:color="000000"/>
              <w:right w:val="single" w:sz="8" w:space="0" w:color="auto"/>
            </w:tcBorders>
            <w:vAlign w:val="center"/>
            <w:hideMark/>
          </w:tcPr>
          <w:p w14:paraId="68AC338F" w14:textId="77777777" w:rsidR="006C5305" w:rsidRPr="006C5305" w:rsidRDefault="006C5305" w:rsidP="006C5305">
            <w:pPr>
              <w:spacing w:after="0" w:line="240" w:lineRule="auto"/>
              <w:rPr>
                <w:rFonts w:ascii="Arial" w:eastAsia="Times New Roman" w:hAnsi="Arial" w:cs="Arial"/>
                <w:b/>
                <w:bCs/>
                <w:color w:val="000000"/>
                <w:sz w:val="20"/>
                <w:szCs w:val="20"/>
                <w:lang w:eastAsia="en-IN"/>
              </w:rPr>
            </w:pPr>
          </w:p>
        </w:tc>
        <w:tc>
          <w:tcPr>
            <w:tcW w:w="304" w:type="dxa"/>
            <w:tcBorders>
              <w:top w:val="nil"/>
              <w:left w:val="nil"/>
              <w:bottom w:val="nil"/>
              <w:right w:val="nil"/>
            </w:tcBorders>
            <w:shd w:val="clear" w:color="auto" w:fill="auto"/>
            <w:noWrap/>
            <w:vAlign w:val="bottom"/>
            <w:hideMark/>
          </w:tcPr>
          <w:p w14:paraId="3142EE8F" w14:textId="77777777" w:rsidR="006C5305" w:rsidRPr="006C5305" w:rsidRDefault="006C5305" w:rsidP="006C5305">
            <w:pPr>
              <w:spacing w:after="0" w:line="240" w:lineRule="auto"/>
              <w:jc w:val="center"/>
              <w:rPr>
                <w:rFonts w:ascii="Arial" w:eastAsia="Times New Roman" w:hAnsi="Arial" w:cs="Arial"/>
                <w:b/>
                <w:bCs/>
                <w:color w:val="000000"/>
                <w:sz w:val="20"/>
                <w:szCs w:val="20"/>
                <w:lang w:eastAsia="en-IN"/>
              </w:rPr>
            </w:pPr>
          </w:p>
        </w:tc>
      </w:tr>
      <w:tr w:rsidR="006C5305" w:rsidRPr="006C5305" w14:paraId="19D2B8BE" w14:textId="77777777" w:rsidTr="006C5305">
        <w:trPr>
          <w:trHeight w:val="252"/>
        </w:trPr>
        <w:tc>
          <w:tcPr>
            <w:tcW w:w="3847" w:type="dxa"/>
            <w:tcBorders>
              <w:top w:val="nil"/>
              <w:left w:val="single" w:sz="8" w:space="0" w:color="auto"/>
              <w:bottom w:val="single" w:sz="4" w:space="0" w:color="auto"/>
              <w:right w:val="single" w:sz="4" w:space="0" w:color="auto"/>
            </w:tcBorders>
            <w:shd w:val="clear" w:color="auto" w:fill="auto"/>
            <w:vAlign w:val="center"/>
            <w:hideMark/>
          </w:tcPr>
          <w:p w14:paraId="35496D1E"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VE Resin (BPA epoxy based)</w:t>
            </w:r>
          </w:p>
        </w:tc>
        <w:tc>
          <w:tcPr>
            <w:tcW w:w="1309" w:type="dxa"/>
            <w:tcBorders>
              <w:top w:val="nil"/>
              <w:left w:val="nil"/>
              <w:bottom w:val="single" w:sz="4" w:space="0" w:color="auto"/>
              <w:right w:val="single" w:sz="4" w:space="0" w:color="auto"/>
            </w:tcBorders>
            <w:shd w:val="clear" w:color="auto" w:fill="auto"/>
            <w:vAlign w:val="center"/>
            <w:hideMark/>
          </w:tcPr>
          <w:p w14:paraId="5CEBEB98"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121.5</w:t>
            </w:r>
          </w:p>
        </w:tc>
        <w:tc>
          <w:tcPr>
            <w:tcW w:w="1476" w:type="dxa"/>
            <w:tcBorders>
              <w:top w:val="nil"/>
              <w:left w:val="nil"/>
              <w:bottom w:val="single" w:sz="4" w:space="0" w:color="auto"/>
              <w:right w:val="single" w:sz="4" w:space="0" w:color="auto"/>
            </w:tcBorders>
            <w:shd w:val="clear" w:color="auto" w:fill="auto"/>
            <w:vAlign w:val="center"/>
            <w:hideMark/>
          </w:tcPr>
          <w:p w14:paraId="61B9FBEF"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5.97</w:t>
            </w:r>
          </w:p>
        </w:tc>
        <w:tc>
          <w:tcPr>
            <w:tcW w:w="3537" w:type="dxa"/>
            <w:tcBorders>
              <w:top w:val="nil"/>
              <w:left w:val="nil"/>
              <w:bottom w:val="single" w:sz="4" w:space="0" w:color="auto"/>
              <w:right w:val="single" w:sz="8" w:space="0" w:color="auto"/>
            </w:tcBorders>
            <w:shd w:val="clear" w:color="auto" w:fill="auto"/>
            <w:vAlign w:val="center"/>
            <w:hideMark/>
          </w:tcPr>
          <w:p w14:paraId="3702F83C"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Eu CIA</w:t>
            </w:r>
          </w:p>
        </w:tc>
        <w:tc>
          <w:tcPr>
            <w:tcW w:w="304" w:type="dxa"/>
            <w:vAlign w:val="center"/>
            <w:hideMark/>
          </w:tcPr>
          <w:p w14:paraId="07F9EBAB" w14:textId="77777777" w:rsidR="006C5305" w:rsidRPr="006C5305" w:rsidRDefault="006C5305" w:rsidP="006C5305">
            <w:pPr>
              <w:spacing w:after="0" w:line="240" w:lineRule="auto"/>
              <w:rPr>
                <w:rFonts w:ascii="Arial" w:eastAsia="Times New Roman" w:hAnsi="Arial" w:cs="Arial"/>
                <w:sz w:val="20"/>
                <w:szCs w:val="20"/>
                <w:lang w:eastAsia="en-IN"/>
              </w:rPr>
            </w:pPr>
          </w:p>
        </w:tc>
      </w:tr>
      <w:tr w:rsidR="006C5305" w:rsidRPr="006C5305" w14:paraId="04A555DB" w14:textId="77777777" w:rsidTr="006C5305">
        <w:trPr>
          <w:trHeight w:val="516"/>
        </w:trPr>
        <w:tc>
          <w:tcPr>
            <w:tcW w:w="3847" w:type="dxa"/>
            <w:tcBorders>
              <w:top w:val="nil"/>
              <w:left w:val="single" w:sz="8" w:space="0" w:color="auto"/>
              <w:bottom w:val="single" w:sz="8" w:space="0" w:color="auto"/>
              <w:right w:val="single" w:sz="4" w:space="0" w:color="auto"/>
            </w:tcBorders>
            <w:shd w:val="clear" w:color="auto" w:fill="auto"/>
            <w:vAlign w:val="center"/>
            <w:hideMark/>
          </w:tcPr>
          <w:p w14:paraId="44061EA6"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Bisphenol</w:t>
            </w:r>
            <w:r w:rsidRPr="006C5305">
              <w:rPr>
                <w:rFonts w:ascii="Cambria Math" w:eastAsia="Times New Roman" w:hAnsi="Cambria Math" w:cs="Cambria Math"/>
                <w:color w:val="000000"/>
                <w:sz w:val="20"/>
                <w:szCs w:val="20"/>
                <w:lang w:eastAsia="en-IN"/>
              </w:rPr>
              <w:t>‐</w:t>
            </w:r>
            <w:r w:rsidRPr="006C5305">
              <w:rPr>
                <w:rFonts w:ascii="Arial" w:eastAsia="Times New Roman" w:hAnsi="Arial" w:cs="Arial"/>
                <w:color w:val="000000"/>
                <w:sz w:val="20"/>
                <w:szCs w:val="20"/>
                <w:lang w:eastAsia="en-IN"/>
              </w:rPr>
              <w:t>A VE</w:t>
            </w:r>
          </w:p>
        </w:tc>
        <w:tc>
          <w:tcPr>
            <w:tcW w:w="1309" w:type="dxa"/>
            <w:tcBorders>
              <w:top w:val="nil"/>
              <w:left w:val="nil"/>
              <w:bottom w:val="single" w:sz="8" w:space="0" w:color="auto"/>
              <w:right w:val="single" w:sz="4" w:space="0" w:color="auto"/>
            </w:tcBorders>
            <w:shd w:val="clear" w:color="auto" w:fill="auto"/>
            <w:vAlign w:val="center"/>
            <w:hideMark/>
          </w:tcPr>
          <w:p w14:paraId="39D2A70A"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119.3</w:t>
            </w:r>
          </w:p>
        </w:tc>
        <w:tc>
          <w:tcPr>
            <w:tcW w:w="1476" w:type="dxa"/>
            <w:tcBorders>
              <w:top w:val="nil"/>
              <w:left w:val="nil"/>
              <w:bottom w:val="single" w:sz="8" w:space="0" w:color="auto"/>
              <w:right w:val="single" w:sz="4" w:space="0" w:color="auto"/>
            </w:tcBorders>
            <w:shd w:val="clear" w:color="auto" w:fill="auto"/>
            <w:vAlign w:val="center"/>
            <w:hideMark/>
          </w:tcPr>
          <w:p w14:paraId="615EF137"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5.87</w:t>
            </w:r>
          </w:p>
        </w:tc>
        <w:tc>
          <w:tcPr>
            <w:tcW w:w="3537" w:type="dxa"/>
            <w:tcBorders>
              <w:top w:val="nil"/>
              <w:left w:val="nil"/>
              <w:bottom w:val="single" w:sz="8" w:space="0" w:color="auto"/>
              <w:right w:val="single" w:sz="8" w:space="0" w:color="auto"/>
            </w:tcBorders>
            <w:shd w:val="clear" w:color="auto" w:fill="auto"/>
            <w:vAlign w:val="center"/>
            <w:hideMark/>
          </w:tcPr>
          <w:p w14:paraId="1258A8DE" w14:textId="77777777" w:rsidR="006C5305" w:rsidRPr="006C5305" w:rsidRDefault="006C5305" w:rsidP="006C5305">
            <w:pPr>
              <w:spacing w:after="0" w:line="240" w:lineRule="auto"/>
              <w:rPr>
                <w:rFonts w:ascii="Arial" w:eastAsia="Times New Roman" w:hAnsi="Arial" w:cs="Arial"/>
                <w:color w:val="000000"/>
                <w:sz w:val="20"/>
                <w:szCs w:val="20"/>
                <w:lang w:eastAsia="en-IN"/>
              </w:rPr>
            </w:pPr>
            <w:r w:rsidRPr="006C5305">
              <w:rPr>
                <w:rFonts w:ascii="Arial" w:eastAsia="Times New Roman" w:hAnsi="Arial" w:cs="Arial"/>
                <w:color w:val="000000"/>
                <w:sz w:val="20"/>
                <w:szCs w:val="20"/>
                <w:lang w:eastAsia="en-IN"/>
              </w:rPr>
              <w:t xml:space="preserve">Rietveld and </w:t>
            </w:r>
            <w:proofErr w:type="spellStart"/>
            <w:r w:rsidRPr="006C5305">
              <w:rPr>
                <w:rFonts w:ascii="Arial" w:eastAsia="Times New Roman" w:hAnsi="Arial" w:cs="Arial"/>
                <w:color w:val="000000"/>
                <w:sz w:val="20"/>
                <w:szCs w:val="20"/>
                <w:lang w:eastAsia="en-IN"/>
              </w:rPr>
              <w:t>Hegger</w:t>
            </w:r>
            <w:proofErr w:type="spellEnd"/>
            <w:r w:rsidRPr="006C5305">
              <w:rPr>
                <w:rFonts w:ascii="Arial" w:eastAsia="Times New Roman" w:hAnsi="Arial" w:cs="Arial"/>
                <w:color w:val="000000"/>
                <w:sz w:val="20"/>
                <w:szCs w:val="20"/>
                <w:lang w:eastAsia="en-IN"/>
              </w:rPr>
              <w:t xml:space="preserve"> (2014)</w:t>
            </w:r>
          </w:p>
        </w:tc>
        <w:tc>
          <w:tcPr>
            <w:tcW w:w="304" w:type="dxa"/>
            <w:vAlign w:val="center"/>
            <w:hideMark/>
          </w:tcPr>
          <w:p w14:paraId="6E5316FA" w14:textId="77777777" w:rsidR="006C5305" w:rsidRPr="006C5305" w:rsidRDefault="006C5305" w:rsidP="006C5305">
            <w:pPr>
              <w:spacing w:after="0" w:line="240" w:lineRule="auto"/>
              <w:rPr>
                <w:rFonts w:ascii="Arial" w:eastAsia="Times New Roman" w:hAnsi="Arial" w:cs="Arial"/>
                <w:sz w:val="20"/>
                <w:szCs w:val="20"/>
                <w:lang w:eastAsia="en-IN"/>
              </w:rPr>
            </w:pPr>
          </w:p>
        </w:tc>
      </w:tr>
    </w:tbl>
    <w:p w14:paraId="29708855" w14:textId="3F113C16" w:rsidR="006C5305" w:rsidRDefault="003A09DE" w:rsidP="002C67EF">
      <w:pPr>
        <w:spacing w:line="360" w:lineRule="auto"/>
        <w:jc w:val="both"/>
        <w:rPr>
          <w:rFonts w:ascii="Arial" w:hAnsi="Arial" w:cs="Arial"/>
          <w:b/>
          <w:bCs/>
          <w:sz w:val="24"/>
          <w:szCs w:val="24"/>
        </w:rPr>
      </w:pPr>
      <w:r w:rsidRPr="002B5730">
        <w:rPr>
          <w:bCs/>
          <w:noProof/>
          <w:color w:val="000000" w:themeColor="text1"/>
        </w:rPr>
        <mc:AlternateContent>
          <mc:Choice Requires="wps">
            <w:drawing>
              <wp:anchor distT="0" distB="0" distL="114300" distR="114300" simplePos="0" relativeHeight="252904448" behindDoc="0" locked="0" layoutInCell="1" allowOverlap="1" wp14:anchorId="661D044F" wp14:editId="2D56BFA4">
                <wp:simplePos x="0" y="0"/>
                <wp:positionH relativeFrom="margin">
                  <wp:posOffset>4147658</wp:posOffset>
                </wp:positionH>
                <wp:positionV relativeFrom="paragraph">
                  <wp:posOffset>-635</wp:posOffset>
                </wp:positionV>
                <wp:extent cx="2337955" cy="200055"/>
                <wp:effectExtent l="0" t="0" r="0" b="0"/>
                <wp:wrapNone/>
                <wp:docPr id="2126"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66801D66" w14:textId="77777777" w:rsidR="003A09DE" w:rsidRPr="004644A7" w:rsidRDefault="003A09DE" w:rsidP="003A09DE">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61D044F" id="_x0000_s1031" type="#_x0000_t202" style="position:absolute;left:0;text-align:left;margin-left:326.6pt;margin-top:-.05pt;width:184.1pt;height:15.75pt;z-index:25290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" filled="f" stroked="f">
                <v:textbox style="mso-fit-shape-to-text:t">
                  <w:txbxContent>
                    <w:p w14:paraId="66801D66" w14:textId="77777777" w:rsidR="003A09DE" w:rsidRPr="004644A7" w:rsidRDefault="003A09DE" w:rsidP="003A09DE">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v:textbox>
                <w10:wrap anchorx="margin"/>
              </v:shape>
            </w:pict>
          </mc:Fallback>
        </mc:AlternateContent>
      </w:r>
    </w:p>
    <w:p w14:paraId="78BB2F23" w14:textId="765AA5CE" w:rsidR="00813664" w:rsidRDefault="00813664" w:rsidP="002C67EF">
      <w:pPr>
        <w:spacing w:line="360" w:lineRule="auto"/>
        <w:jc w:val="both"/>
        <w:rPr>
          <w:rFonts w:ascii="Arial" w:hAnsi="Arial" w:cs="Arial"/>
          <w:sz w:val="24"/>
          <w:szCs w:val="24"/>
        </w:rPr>
      </w:pPr>
      <w:r>
        <w:rPr>
          <w:rFonts w:ascii="Arial" w:hAnsi="Arial" w:cs="Arial"/>
          <w:sz w:val="24"/>
          <w:szCs w:val="24"/>
        </w:rPr>
        <w:t xml:space="preserve">The Global Warming Potential (GWP) compares the global warming impacts of different gases. In simple terms, it is a measure of how much energy the emissions of 1 ton of a gas will absorb over a given </w:t>
      </w:r>
      <w:proofErr w:type="gramStart"/>
      <w:r>
        <w:rPr>
          <w:rFonts w:ascii="Arial" w:hAnsi="Arial" w:cs="Arial"/>
          <w:sz w:val="24"/>
          <w:szCs w:val="24"/>
        </w:rPr>
        <w:t>period of time</w:t>
      </w:r>
      <w:proofErr w:type="gramEnd"/>
      <w:r>
        <w:rPr>
          <w:rFonts w:ascii="Arial" w:hAnsi="Arial" w:cs="Arial"/>
          <w:sz w:val="24"/>
          <w:szCs w:val="24"/>
        </w:rPr>
        <w:t xml:space="preserve">, relative to the emissions of 1 ton of carbon dioxide. The larger the </w:t>
      </w:r>
      <w:r w:rsidR="00C63952">
        <w:rPr>
          <w:rFonts w:ascii="Arial" w:hAnsi="Arial" w:cs="Arial"/>
          <w:sz w:val="24"/>
          <w:szCs w:val="24"/>
        </w:rPr>
        <w:t>GWP, the more the given gas warms the Earth as compared to CO</w:t>
      </w:r>
      <w:r w:rsidR="00C63952">
        <w:rPr>
          <w:rFonts w:ascii="Arial" w:hAnsi="Arial" w:cs="Arial"/>
          <w:sz w:val="24"/>
          <w:szCs w:val="24"/>
          <w:vertAlign w:val="subscript"/>
        </w:rPr>
        <w:t>2</w:t>
      </w:r>
      <w:r w:rsidR="00C63952">
        <w:rPr>
          <w:rFonts w:ascii="Arial" w:hAnsi="Arial" w:cs="Arial"/>
          <w:sz w:val="24"/>
          <w:szCs w:val="24"/>
        </w:rPr>
        <w:t xml:space="preserve"> over that </w:t>
      </w:r>
      <w:proofErr w:type="gramStart"/>
      <w:r w:rsidR="00C63952">
        <w:rPr>
          <w:rFonts w:ascii="Arial" w:hAnsi="Arial" w:cs="Arial"/>
          <w:sz w:val="24"/>
          <w:szCs w:val="24"/>
        </w:rPr>
        <w:t>time period</w:t>
      </w:r>
      <w:proofErr w:type="gramEnd"/>
      <w:r w:rsidR="00C63952">
        <w:rPr>
          <w:rFonts w:ascii="Arial" w:hAnsi="Arial" w:cs="Arial"/>
          <w:sz w:val="24"/>
          <w:szCs w:val="24"/>
        </w:rPr>
        <w:t xml:space="preserve">. The </w:t>
      </w:r>
      <w:proofErr w:type="gramStart"/>
      <w:r w:rsidR="00C63952">
        <w:rPr>
          <w:rFonts w:ascii="Arial" w:hAnsi="Arial" w:cs="Arial"/>
          <w:sz w:val="24"/>
          <w:szCs w:val="24"/>
        </w:rPr>
        <w:t>time period</w:t>
      </w:r>
      <w:proofErr w:type="gramEnd"/>
      <w:r w:rsidR="00C63952">
        <w:rPr>
          <w:rFonts w:ascii="Arial" w:hAnsi="Arial" w:cs="Arial"/>
          <w:sz w:val="24"/>
          <w:szCs w:val="24"/>
        </w:rPr>
        <w:t xml:space="preserve"> usually for GWPs is 100 years. </w:t>
      </w:r>
    </w:p>
    <w:p w14:paraId="500D96EA" w14:textId="5CE8E71C" w:rsidR="004D4B16" w:rsidRPr="00C63952" w:rsidRDefault="00C63952" w:rsidP="002C67EF">
      <w:pPr>
        <w:spacing w:line="360" w:lineRule="auto"/>
        <w:jc w:val="both"/>
        <w:rPr>
          <w:rFonts w:ascii="Arial" w:hAnsi="Arial" w:cs="Arial"/>
          <w:sz w:val="24"/>
          <w:szCs w:val="24"/>
        </w:rPr>
      </w:pPr>
      <w:r>
        <w:rPr>
          <w:rFonts w:ascii="Arial" w:hAnsi="Arial" w:cs="Arial"/>
          <w:sz w:val="24"/>
          <w:szCs w:val="24"/>
        </w:rPr>
        <w:t xml:space="preserve">Carbon dioxide, by definition, has a GWP of 1 regardless of the </w:t>
      </w:r>
      <w:proofErr w:type="gramStart"/>
      <w:r>
        <w:rPr>
          <w:rFonts w:ascii="Arial" w:hAnsi="Arial" w:cs="Arial"/>
          <w:sz w:val="24"/>
          <w:szCs w:val="24"/>
        </w:rPr>
        <w:t>time period</w:t>
      </w:r>
      <w:proofErr w:type="gramEnd"/>
      <w:r>
        <w:rPr>
          <w:rFonts w:ascii="Arial" w:hAnsi="Arial" w:cs="Arial"/>
          <w:sz w:val="24"/>
          <w:szCs w:val="24"/>
        </w:rPr>
        <w:t xml:space="preserve"> used, as it is the gas being used as the reference. Methane</w:t>
      </w:r>
      <w:r w:rsidR="00112D7C">
        <w:rPr>
          <w:rFonts w:ascii="Arial" w:hAnsi="Arial" w:cs="Arial"/>
          <w:sz w:val="24"/>
          <w:szCs w:val="24"/>
        </w:rPr>
        <w:t xml:space="preserve"> (CH</w:t>
      </w:r>
      <w:r w:rsidR="00112D7C">
        <w:rPr>
          <w:rFonts w:ascii="Arial" w:hAnsi="Arial" w:cs="Arial"/>
          <w:sz w:val="24"/>
          <w:szCs w:val="24"/>
          <w:vertAlign w:val="subscript"/>
        </w:rPr>
        <w:t>4</w:t>
      </w:r>
      <w:r w:rsidR="00112D7C">
        <w:rPr>
          <w:rFonts w:ascii="Arial" w:hAnsi="Arial" w:cs="Arial"/>
          <w:sz w:val="24"/>
          <w:szCs w:val="24"/>
        </w:rPr>
        <w:t>)</w:t>
      </w:r>
      <w:r>
        <w:rPr>
          <w:rFonts w:ascii="Arial" w:hAnsi="Arial" w:cs="Arial"/>
          <w:sz w:val="24"/>
          <w:szCs w:val="24"/>
        </w:rPr>
        <w:t xml:space="preserve"> </w:t>
      </w:r>
      <w:r w:rsidR="002014E8">
        <w:rPr>
          <w:rFonts w:ascii="Arial" w:hAnsi="Arial" w:cs="Arial"/>
          <w:sz w:val="24"/>
          <w:szCs w:val="24"/>
        </w:rPr>
        <w:t>is estimated to have a GWP of 25-36 over 100 years.</w:t>
      </w:r>
      <w:r w:rsidR="00112D7C">
        <w:rPr>
          <w:rFonts w:ascii="Arial" w:hAnsi="Arial" w:cs="Arial"/>
          <w:sz w:val="24"/>
          <w:szCs w:val="24"/>
        </w:rPr>
        <w:t xml:space="preserve"> CH</w:t>
      </w:r>
      <w:r w:rsidR="00112D7C">
        <w:rPr>
          <w:rFonts w:ascii="Arial" w:hAnsi="Arial" w:cs="Arial"/>
          <w:sz w:val="24"/>
          <w:szCs w:val="24"/>
          <w:vertAlign w:val="subscript"/>
        </w:rPr>
        <w:t xml:space="preserve">4 </w:t>
      </w:r>
      <w:r w:rsidR="00112D7C">
        <w:rPr>
          <w:rFonts w:ascii="Arial" w:hAnsi="Arial" w:cs="Arial"/>
          <w:sz w:val="24"/>
          <w:szCs w:val="24"/>
        </w:rPr>
        <w:t xml:space="preserve">emitted </w:t>
      </w:r>
      <w:r w:rsidR="0016085E">
        <w:rPr>
          <w:rFonts w:ascii="Arial" w:hAnsi="Arial" w:cs="Arial"/>
          <w:sz w:val="24"/>
          <w:szCs w:val="24"/>
        </w:rPr>
        <w:t>today lasts about a decade on an average, which is much less time than CO</w:t>
      </w:r>
      <w:r w:rsidR="0016085E">
        <w:rPr>
          <w:rFonts w:ascii="Arial" w:hAnsi="Arial" w:cs="Arial"/>
          <w:sz w:val="24"/>
          <w:szCs w:val="24"/>
          <w:vertAlign w:val="subscript"/>
        </w:rPr>
        <w:t>2</w:t>
      </w:r>
      <w:r w:rsidR="0016085E">
        <w:rPr>
          <w:rFonts w:ascii="Arial" w:hAnsi="Arial" w:cs="Arial"/>
          <w:sz w:val="24"/>
          <w:szCs w:val="24"/>
        </w:rPr>
        <w:t xml:space="preserve">. </w:t>
      </w:r>
      <w:r w:rsidR="00254206">
        <w:rPr>
          <w:rFonts w:ascii="Arial" w:hAnsi="Arial" w:cs="Arial"/>
          <w:sz w:val="24"/>
          <w:szCs w:val="24"/>
        </w:rPr>
        <w:t>But CH</w:t>
      </w:r>
      <w:r w:rsidR="00254206">
        <w:rPr>
          <w:rFonts w:ascii="Arial" w:hAnsi="Arial" w:cs="Arial"/>
          <w:sz w:val="24"/>
          <w:szCs w:val="24"/>
          <w:vertAlign w:val="subscript"/>
        </w:rPr>
        <w:t>4</w:t>
      </w:r>
      <w:r w:rsidR="00254206">
        <w:rPr>
          <w:rFonts w:ascii="Arial" w:hAnsi="Arial" w:cs="Arial"/>
          <w:sz w:val="24"/>
          <w:szCs w:val="24"/>
        </w:rPr>
        <w:t xml:space="preserve"> absorbs much more energy than CO</w:t>
      </w:r>
      <w:r w:rsidR="00254206">
        <w:rPr>
          <w:rFonts w:ascii="Arial" w:hAnsi="Arial" w:cs="Arial"/>
          <w:sz w:val="24"/>
          <w:szCs w:val="24"/>
          <w:vertAlign w:val="subscript"/>
        </w:rPr>
        <w:t>2</w:t>
      </w:r>
      <w:proofErr w:type="gramStart"/>
      <w:r w:rsidR="00254206">
        <w:rPr>
          <w:rFonts w:ascii="Arial" w:hAnsi="Arial" w:cs="Arial"/>
          <w:sz w:val="24"/>
          <w:szCs w:val="24"/>
        </w:rPr>
        <w:t xml:space="preserve">. </w:t>
      </w:r>
      <w:r w:rsidR="002014E8">
        <w:rPr>
          <w:rFonts w:ascii="Arial" w:hAnsi="Arial" w:cs="Arial"/>
          <w:sz w:val="24"/>
          <w:szCs w:val="24"/>
        </w:rPr>
        <w:t xml:space="preserve"> </w:t>
      </w:r>
      <w:proofErr w:type="gramEnd"/>
    </w:p>
    <w:tbl>
      <w:tblPr>
        <w:tblW w:w="10228" w:type="dxa"/>
        <w:tblLook w:val="04A0" w:firstRow="1" w:lastRow="0" w:firstColumn="1" w:lastColumn="0" w:noHBand="0" w:noVBand="1"/>
      </w:tblPr>
      <w:tblGrid>
        <w:gridCol w:w="4956"/>
        <w:gridCol w:w="5272"/>
      </w:tblGrid>
      <w:tr w:rsidR="00720768" w:rsidRPr="00720768" w14:paraId="508D19A9" w14:textId="77777777" w:rsidTr="00720768">
        <w:trPr>
          <w:trHeight w:val="259"/>
        </w:trPr>
        <w:tc>
          <w:tcPr>
            <w:tcW w:w="49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89FE45" w14:textId="77777777" w:rsidR="00720768" w:rsidRPr="00720768" w:rsidRDefault="00720768" w:rsidP="00720768">
            <w:pPr>
              <w:spacing w:after="0" w:line="240" w:lineRule="auto"/>
              <w:jc w:val="center"/>
              <w:rPr>
                <w:rFonts w:ascii="Arial" w:eastAsia="Times New Roman" w:hAnsi="Arial" w:cs="Arial"/>
                <w:b/>
                <w:bCs/>
                <w:color w:val="000000"/>
                <w:sz w:val="20"/>
                <w:szCs w:val="20"/>
                <w:lang w:eastAsia="en-IN"/>
              </w:rPr>
            </w:pPr>
            <w:r w:rsidRPr="00720768">
              <w:rPr>
                <w:rFonts w:ascii="Arial" w:eastAsia="Times New Roman" w:hAnsi="Arial" w:cs="Arial"/>
                <w:b/>
                <w:bCs/>
                <w:color w:val="000000"/>
                <w:sz w:val="20"/>
                <w:szCs w:val="20"/>
                <w:lang w:eastAsia="en-IN"/>
              </w:rPr>
              <w:t>Greenhouse Gas</w:t>
            </w:r>
          </w:p>
        </w:tc>
        <w:tc>
          <w:tcPr>
            <w:tcW w:w="5272" w:type="dxa"/>
            <w:tcBorders>
              <w:top w:val="single" w:sz="4" w:space="0" w:color="auto"/>
              <w:left w:val="nil"/>
              <w:bottom w:val="single" w:sz="4" w:space="0" w:color="auto"/>
              <w:right w:val="single" w:sz="4" w:space="0" w:color="auto"/>
            </w:tcBorders>
            <w:shd w:val="clear" w:color="auto" w:fill="auto"/>
            <w:noWrap/>
            <w:vAlign w:val="bottom"/>
            <w:hideMark/>
          </w:tcPr>
          <w:p w14:paraId="3CEC4E85" w14:textId="58674C54" w:rsidR="00720768" w:rsidRPr="00720768" w:rsidRDefault="00720768" w:rsidP="00720768">
            <w:pPr>
              <w:spacing w:after="0" w:line="240" w:lineRule="auto"/>
              <w:jc w:val="center"/>
              <w:rPr>
                <w:rFonts w:ascii="Arial" w:eastAsia="Times New Roman" w:hAnsi="Arial" w:cs="Arial"/>
                <w:b/>
                <w:bCs/>
                <w:color w:val="000000"/>
                <w:sz w:val="20"/>
                <w:szCs w:val="20"/>
                <w:lang w:eastAsia="en-IN"/>
              </w:rPr>
            </w:pPr>
            <w:r w:rsidRPr="00720768">
              <w:rPr>
                <w:rFonts w:ascii="Arial" w:eastAsia="Times New Roman" w:hAnsi="Arial" w:cs="Arial"/>
                <w:b/>
                <w:bCs/>
                <w:color w:val="000000"/>
                <w:sz w:val="20"/>
                <w:szCs w:val="20"/>
                <w:lang w:eastAsia="en-IN"/>
              </w:rPr>
              <w:t>Global Warming Potential (GWP)</w:t>
            </w:r>
          </w:p>
        </w:tc>
      </w:tr>
      <w:tr w:rsidR="00720768" w:rsidRPr="00720768" w14:paraId="1D934638" w14:textId="77777777" w:rsidTr="00720768">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501E3DF6" w14:textId="5C8C0EAE" w:rsidR="00720768" w:rsidRPr="00720768" w:rsidRDefault="00720768" w:rsidP="00720768">
            <w:pPr>
              <w:spacing w:after="0" w:line="240" w:lineRule="auto"/>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1. Carbon dioxide (CO</w:t>
            </w:r>
            <w:r w:rsidRPr="00720768">
              <w:rPr>
                <w:rFonts w:ascii="Arial" w:eastAsia="Times New Roman" w:hAnsi="Arial" w:cs="Arial"/>
                <w:color w:val="000000"/>
                <w:sz w:val="20"/>
                <w:szCs w:val="20"/>
                <w:vertAlign w:val="subscript"/>
                <w:lang w:eastAsia="en-IN"/>
              </w:rPr>
              <w:t>2</w:t>
            </w:r>
            <w:r w:rsidRPr="00720768">
              <w:rPr>
                <w:rFonts w:ascii="Arial" w:eastAsia="Times New Roman" w:hAnsi="Arial" w:cs="Arial"/>
                <w:color w:val="000000"/>
                <w:sz w:val="20"/>
                <w:szCs w:val="20"/>
                <w:lang w:eastAsia="en-IN"/>
              </w:rPr>
              <w:t>)</w:t>
            </w:r>
          </w:p>
        </w:tc>
        <w:tc>
          <w:tcPr>
            <w:tcW w:w="5272" w:type="dxa"/>
            <w:tcBorders>
              <w:top w:val="nil"/>
              <w:left w:val="nil"/>
              <w:bottom w:val="single" w:sz="4" w:space="0" w:color="auto"/>
              <w:right w:val="single" w:sz="4" w:space="0" w:color="auto"/>
            </w:tcBorders>
            <w:shd w:val="clear" w:color="auto" w:fill="auto"/>
            <w:noWrap/>
            <w:vAlign w:val="bottom"/>
            <w:hideMark/>
          </w:tcPr>
          <w:p w14:paraId="333BF0D7" w14:textId="77777777" w:rsidR="00720768" w:rsidRPr="00720768" w:rsidRDefault="00720768" w:rsidP="00720768">
            <w:pPr>
              <w:spacing w:after="0" w:line="240" w:lineRule="auto"/>
              <w:jc w:val="center"/>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1</w:t>
            </w:r>
          </w:p>
        </w:tc>
      </w:tr>
      <w:tr w:rsidR="00720768" w:rsidRPr="00720768" w14:paraId="640670E2" w14:textId="77777777" w:rsidTr="00720768">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35F98B37" w14:textId="418B5CF2" w:rsidR="00720768" w:rsidRPr="00720768" w:rsidRDefault="00720768" w:rsidP="00720768">
            <w:pPr>
              <w:spacing w:after="0" w:line="240" w:lineRule="auto"/>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2. Methane (CH</w:t>
            </w:r>
            <w:r w:rsidRPr="00720768">
              <w:rPr>
                <w:rFonts w:ascii="Arial" w:eastAsia="Times New Roman" w:hAnsi="Arial" w:cs="Arial"/>
                <w:color w:val="000000"/>
                <w:sz w:val="20"/>
                <w:szCs w:val="20"/>
                <w:vertAlign w:val="subscript"/>
                <w:lang w:eastAsia="en-IN"/>
              </w:rPr>
              <w:t>4</w:t>
            </w:r>
            <w:r w:rsidRPr="00720768">
              <w:rPr>
                <w:rFonts w:ascii="Arial" w:eastAsia="Times New Roman" w:hAnsi="Arial" w:cs="Arial"/>
                <w:color w:val="000000"/>
                <w:sz w:val="20"/>
                <w:szCs w:val="20"/>
                <w:lang w:eastAsia="en-IN"/>
              </w:rPr>
              <w:t>)</w:t>
            </w:r>
          </w:p>
        </w:tc>
        <w:tc>
          <w:tcPr>
            <w:tcW w:w="5272" w:type="dxa"/>
            <w:tcBorders>
              <w:top w:val="nil"/>
              <w:left w:val="nil"/>
              <w:bottom w:val="single" w:sz="4" w:space="0" w:color="auto"/>
              <w:right w:val="single" w:sz="4" w:space="0" w:color="auto"/>
            </w:tcBorders>
            <w:shd w:val="clear" w:color="auto" w:fill="auto"/>
            <w:noWrap/>
            <w:vAlign w:val="bottom"/>
            <w:hideMark/>
          </w:tcPr>
          <w:p w14:paraId="415E91A6" w14:textId="77777777" w:rsidR="00720768" w:rsidRPr="00720768" w:rsidRDefault="00720768" w:rsidP="00720768">
            <w:pPr>
              <w:spacing w:after="0" w:line="240" w:lineRule="auto"/>
              <w:jc w:val="center"/>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25</w:t>
            </w:r>
          </w:p>
        </w:tc>
      </w:tr>
      <w:tr w:rsidR="00720768" w:rsidRPr="00720768" w14:paraId="3721E1AF" w14:textId="77777777" w:rsidTr="00720768">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6625774D" w14:textId="498E0372" w:rsidR="00720768" w:rsidRPr="00720768" w:rsidRDefault="00720768" w:rsidP="00720768">
            <w:pPr>
              <w:spacing w:after="0" w:line="240" w:lineRule="auto"/>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3. Nitrous Oxide (N2O)</w:t>
            </w:r>
          </w:p>
        </w:tc>
        <w:tc>
          <w:tcPr>
            <w:tcW w:w="5272" w:type="dxa"/>
            <w:tcBorders>
              <w:top w:val="nil"/>
              <w:left w:val="nil"/>
              <w:bottom w:val="single" w:sz="4" w:space="0" w:color="auto"/>
              <w:right w:val="single" w:sz="4" w:space="0" w:color="auto"/>
            </w:tcBorders>
            <w:shd w:val="clear" w:color="auto" w:fill="auto"/>
            <w:noWrap/>
            <w:vAlign w:val="bottom"/>
            <w:hideMark/>
          </w:tcPr>
          <w:p w14:paraId="465E9FB6" w14:textId="77777777" w:rsidR="00720768" w:rsidRPr="00720768" w:rsidRDefault="00720768" w:rsidP="00720768">
            <w:pPr>
              <w:spacing w:after="0" w:line="240" w:lineRule="auto"/>
              <w:jc w:val="center"/>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298</w:t>
            </w:r>
          </w:p>
        </w:tc>
      </w:tr>
      <w:tr w:rsidR="00720768" w:rsidRPr="00720768" w14:paraId="3703BEF0" w14:textId="77777777" w:rsidTr="00720768">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29DBC4E0" w14:textId="77777777" w:rsidR="00720768" w:rsidRPr="00720768" w:rsidRDefault="00720768" w:rsidP="00720768">
            <w:pPr>
              <w:spacing w:after="0" w:line="240" w:lineRule="auto"/>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4. Hydrofluorocarbons (HFCs)</w:t>
            </w:r>
          </w:p>
        </w:tc>
        <w:tc>
          <w:tcPr>
            <w:tcW w:w="5272" w:type="dxa"/>
            <w:tcBorders>
              <w:top w:val="nil"/>
              <w:left w:val="nil"/>
              <w:bottom w:val="single" w:sz="4" w:space="0" w:color="auto"/>
              <w:right w:val="single" w:sz="4" w:space="0" w:color="auto"/>
            </w:tcBorders>
            <w:shd w:val="clear" w:color="auto" w:fill="auto"/>
            <w:noWrap/>
            <w:vAlign w:val="bottom"/>
            <w:hideMark/>
          </w:tcPr>
          <w:p w14:paraId="6F1C9818" w14:textId="77777777" w:rsidR="00720768" w:rsidRPr="00720768" w:rsidRDefault="00720768" w:rsidP="00720768">
            <w:pPr>
              <w:spacing w:after="0" w:line="240" w:lineRule="auto"/>
              <w:jc w:val="center"/>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124-14,800</w:t>
            </w:r>
          </w:p>
        </w:tc>
      </w:tr>
      <w:tr w:rsidR="00720768" w:rsidRPr="00720768" w14:paraId="7DB7E96F" w14:textId="77777777" w:rsidTr="00720768">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25C0DE85" w14:textId="77777777" w:rsidR="00720768" w:rsidRPr="00720768" w:rsidRDefault="00720768" w:rsidP="00720768">
            <w:pPr>
              <w:spacing w:after="0" w:line="240" w:lineRule="auto"/>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5. Perfluorocarbons (PFCs)</w:t>
            </w:r>
          </w:p>
        </w:tc>
        <w:tc>
          <w:tcPr>
            <w:tcW w:w="5272" w:type="dxa"/>
            <w:tcBorders>
              <w:top w:val="nil"/>
              <w:left w:val="nil"/>
              <w:bottom w:val="single" w:sz="4" w:space="0" w:color="auto"/>
              <w:right w:val="single" w:sz="4" w:space="0" w:color="auto"/>
            </w:tcBorders>
            <w:shd w:val="clear" w:color="auto" w:fill="auto"/>
            <w:noWrap/>
            <w:vAlign w:val="bottom"/>
            <w:hideMark/>
          </w:tcPr>
          <w:p w14:paraId="73256C48" w14:textId="77777777" w:rsidR="00720768" w:rsidRPr="00720768" w:rsidRDefault="00720768" w:rsidP="00720768">
            <w:pPr>
              <w:spacing w:after="0" w:line="240" w:lineRule="auto"/>
              <w:jc w:val="center"/>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7,390 – 12,200</w:t>
            </w:r>
          </w:p>
        </w:tc>
      </w:tr>
      <w:tr w:rsidR="00720768" w:rsidRPr="00720768" w14:paraId="12C996E5" w14:textId="77777777" w:rsidTr="00720768">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13833B17" w14:textId="42AF7F1D" w:rsidR="00720768" w:rsidRPr="00720768" w:rsidRDefault="00720768" w:rsidP="00720768">
            <w:pPr>
              <w:spacing w:after="0" w:line="240" w:lineRule="auto"/>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lastRenderedPageBreak/>
              <w:t>6. Sulphur hexafluoride (SF</w:t>
            </w:r>
            <w:r w:rsidRPr="00720768">
              <w:rPr>
                <w:rFonts w:ascii="Arial" w:eastAsia="Times New Roman" w:hAnsi="Arial" w:cs="Arial"/>
                <w:color w:val="000000"/>
                <w:sz w:val="20"/>
                <w:szCs w:val="20"/>
                <w:vertAlign w:val="subscript"/>
                <w:lang w:eastAsia="en-IN"/>
              </w:rPr>
              <w:t>6</w:t>
            </w:r>
            <w:r w:rsidRPr="00720768">
              <w:rPr>
                <w:rFonts w:ascii="Arial" w:eastAsia="Times New Roman" w:hAnsi="Arial" w:cs="Arial"/>
                <w:color w:val="000000"/>
                <w:sz w:val="20"/>
                <w:szCs w:val="20"/>
                <w:lang w:eastAsia="en-IN"/>
              </w:rPr>
              <w:t>)</w:t>
            </w:r>
          </w:p>
        </w:tc>
        <w:tc>
          <w:tcPr>
            <w:tcW w:w="5272" w:type="dxa"/>
            <w:tcBorders>
              <w:top w:val="nil"/>
              <w:left w:val="nil"/>
              <w:bottom w:val="single" w:sz="4" w:space="0" w:color="auto"/>
              <w:right w:val="single" w:sz="4" w:space="0" w:color="auto"/>
            </w:tcBorders>
            <w:shd w:val="clear" w:color="auto" w:fill="auto"/>
            <w:noWrap/>
            <w:vAlign w:val="bottom"/>
            <w:hideMark/>
          </w:tcPr>
          <w:p w14:paraId="2C7EAD42" w14:textId="77777777" w:rsidR="00720768" w:rsidRPr="00720768" w:rsidRDefault="00720768" w:rsidP="00720768">
            <w:pPr>
              <w:spacing w:after="0" w:line="240" w:lineRule="auto"/>
              <w:jc w:val="center"/>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22,800</w:t>
            </w:r>
          </w:p>
        </w:tc>
      </w:tr>
      <w:tr w:rsidR="00720768" w:rsidRPr="00720768" w14:paraId="4F7FC5E2" w14:textId="77777777" w:rsidTr="00720768">
        <w:trPr>
          <w:trHeight w:val="259"/>
        </w:trPr>
        <w:tc>
          <w:tcPr>
            <w:tcW w:w="4956" w:type="dxa"/>
            <w:tcBorders>
              <w:top w:val="nil"/>
              <w:left w:val="single" w:sz="4" w:space="0" w:color="auto"/>
              <w:bottom w:val="single" w:sz="4" w:space="0" w:color="auto"/>
              <w:right w:val="single" w:sz="4" w:space="0" w:color="auto"/>
            </w:tcBorders>
            <w:shd w:val="clear" w:color="auto" w:fill="auto"/>
            <w:noWrap/>
            <w:vAlign w:val="bottom"/>
            <w:hideMark/>
          </w:tcPr>
          <w:p w14:paraId="5AAE8178" w14:textId="2A264321" w:rsidR="00720768" w:rsidRPr="00720768" w:rsidRDefault="00720768" w:rsidP="00720768">
            <w:pPr>
              <w:spacing w:after="0" w:line="240" w:lineRule="auto"/>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7. Nitrogen trifluoride (NF</w:t>
            </w:r>
            <w:r w:rsidRPr="00720768">
              <w:rPr>
                <w:rFonts w:ascii="Arial" w:eastAsia="Times New Roman" w:hAnsi="Arial" w:cs="Arial"/>
                <w:color w:val="000000"/>
                <w:sz w:val="20"/>
                <w:szCs w:val="20"/>
                <w:vertAlign w:val="subscript"/>
                <w:lang w:eastAsia="en-IN"/>
              </w:rPr>
              <w:t>3</w:t>
            </w:r>
            <w:r w:rsidRPr="00720768">
              <w:rPr>
                <w:rFonts w:ascii="Arial" w:eastAsia="Times New Roman" w:hAnsi="Arial" w:cs="Arial"/>
                <w:color w:val="000000"/>
                <w:sz w:val="20"/>
                <w:szCs w:val="20"/>
                <w:lang w:eastAsia="en-IN"/>
              </w:rPr>
              <w:t>)</w:t>
            </w:r>
          </w:p>
        </w:tc>
        <w:tc>
          <w:tcPr>
            <w:tcW w:w="5272" w:type="dxa"/>
            <w:tcBorders>
              <w:top w:val="nil"/>
              <w:left w:val="nil"/>
              <w:bottom w:val="single" w:sz="4" w:space="0" w:color="auto"/>
              <w:right w:val="single" w:sz="4" w:space="0" w:color="auto"/>
            </w:tcBorders>
            <w:shd w:val="clear" w:color="auto" w:fill="auto"/>
            <w:noWrap/>
            <w:vAlign w:val="bottom"/>
            <w:hideMark/>
          </w:tcPr>
          <w:p w14:paraId="73A9ADDC" w14:textId="77777777" w:rsidR="00720768" w:rsidRPr="00720768" w:rsidRDefault="00720768" w:rsidP="00720768">
            <w:pPr>
              <w:spacing w:after="0" w:line="240" w:lineRule="auto"/>
              <w:jc w:val="center"/>
              <w:rPr>
                <w:rFonts w:ascii="Arial" w:eastAsia="Times New Roman" w:hAnsi="Arial" w:cs="Arial"/>
                <w:color w:val="000000"/>
                <w:sz w:val="20"/>
                <w:szCs w:val="20"/>
                <w:lang w:eastAsia="en-IN"/>
              </w:rPr>
            </w:pPr>
            <w:r w:rsidRPr="00720768">
              <w:rPr>
                <w:rFonts w:ascii="Arial" w:eastAsia="Times New Roman" w:hAnsi="Arial" w:cs="Arial"/>
                <w:color w:val="000000"/>
                <w:sz w:val="20"/>
                <w:szCs w:val="20"/>
                <w:lang w:eastAsia="en-IN"/>
              </w:rPr>
              <w:t>17,200</w:t>
            </w:r>
          </w:p>
        </w:tc>
      </w:tr>
    </w:tbl>
    <w:p w14:paraId="2B2D889B" w14:textId="1DEFA384" w:rsidR="003A09DE" w:rsidRDefault="003A09DE" w:rsidP="00720768">
      <w:pPr>
        <w:spacing w:line="360" w:lineRule="auto"/>
        <w:jc w:val="both"/>
        <w:rPr>
          <w:rFonts w:ascii="Arial" w:hAnsi="Arial" w:cs="Arial"/>
          <w:i/>
          <w:iCs/>
          <w:sz w:val="16"/>
          <w:szCs w:val="16"/>
        </w:rPr>
      </w:pPr>
      <w:r w:rsidRPr="002B5730">
        <w:rPr>
          <w:bCs/>
          <w:noProof/>
          <w:color w:val="000000" w:themeColor="text1"/>
        </w:rPr>
        <mc:AlternateContent>
          <mc:Choice Requires="wps">
            <w:drawing>
              <wp:anchor distT="0" distB="0" distL="114300" distR="114300" simplePos="0" relativeHeight="252906496" behindDoc="0" locked="0" layoutInCell="1" allowOverlap="1" wp14:anchorId="6A09B7DC" wp14:editId="6E43CD99">
                <wp:simplePos x="0" y="0"/>
                <wp:positionH relativeFrom="margin">
                  <wp:align>right</wp:align>
                </wp:positionH>
                <wp:positionV relativeFrom="paragraph">
                  <wp:posOffset>-635</wp:posOffset>
                </wp:positionV>
                <wp:extent cx="2337955" cy="200055"/>
                <wp:effectExtent l="0" t="0" r="0" b="0"/>
                <wp:wrapNone/>
                <wp:docPr id="2127"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0CDE6453" w14:textId="77777777" w:rsidR="003A09DE" w:rsidRPr="004644A7" w:rsidRDefault="003A09DE" w:rsidP="003A09DE">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A09B7DC" id="_x0000_s1032" type="#_x0000_t202" style="position:absolute;left:0;text-align:left;margin-left:132.9pt;margin-top:-.05pt;width:184.1pt;height:15.75pt;z-index:252906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" filled="f" stroked="f">
                <v:textbox style="mso-fit-shape-to-text:t">
                  <w:txbxContent>
                    <w:p w14:paraId="0CDE6453" w14:textId="77777777" w:rsidR="003A09DE" w:rsidRPr="004644A7" w:rsidRDefault="003A09DE" w:rsidP="003A09DE">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EPA, European Commission</w:t>
                      </w:r>
                    </w:p>
                  </w:txbxContent>
                </v:textbox>
                <w10:wrap anchorx="margin"/>
              </v:shape>
            </w:pict>
          </mc:Fallback>
        </mc:AlternateContent>
      </w:r>
    </w:p>
    <w:p w14:paraId="5D5003B8" w14:textId="7402D18A" w:rsidR="00720768" w:rsidRDefault="00720768" w:rsidP="00720768">
      <w:pPr>
        <w:spacing w:line="360" w:lineRule="auto"/>
        <w:jc w:val="both"/>
        <w:rPr>
          <w:rFonts w:ascii="Arial" w:hAnsi="Arial" w:cs="Arial"/>
          <w:i/>
          <w:iCs/>
          <w:sz w:val="16"/>
          <w:szCs w:val="16"/>
        </w:rPr>
      </w:pPr>
      <w:r w:rsidRPr="00720768">
        <w:rPr>
          <w:rFonts w:ascii="Arial" w:hAnsi="Arial" w:cs="Arial"/>
          <w:i/>
          <w:iCs/>
          <w:sz w:val="16"/>
          <w:szCs w:val="16"/>
        </w:rPr>
        <w:t>The “global warming potential” (or “GWP”) of a GHG indicates the amount of warming a gas cause over a given period (normally 100 years). GWP is an index, with CO2 having the index value of 1, and the GWP for all other GHGs is the number of times more warming they cause compared to CO2</w:t>
      </w:r>
      <w:proofErr w:type="gramStart"/>
      <w:r w:rsidRPr="00720768">
        <w:rPr>
          <w:rFonts w:ascii="Arial" w:hAnsi="Arial" w:cs="Arial"/>
          <w:i/>
          <w:iCs/>
          <w:sz w:val="16"/>
          <w:szCs w:val="16"/>
        </w:rPr>
        <w:t xml:space="preserve">.  </w:t>
      </w:r>
      <w:proofErr w:type="gramEnd"/>
      <w:r w:rsidRPr="00720768">
        <w:rPr>
          <w:rFonts w:ascii="Arial" w:hAnsi="Arial" w:cs="Arial"/>
          <w:i/>
          <w:iCs/>
          <w:sz w:val="16"/>
          <w:szCs w:val="16"/>
        </w:rPr>
        <w:t xml:space="preserve"> E.g., 1kg of methane causes 25 times more warming over a 100-year period compared to 1kg of CO2, and so methane as a GWP of 25.</w:t>
      </w:r>
    </w:p>
    <w:p w14:paraId="13ED77FD" w14:textId="1820E8CC" w:rsidR="004D4B16" w:rsidRDefault="004D4B16" w:rsidP="00720768">
      <w:pPr>
        <w:spacing w:line="360" w:lineRule="auto"/>
        <w:jc w:val="both"/>
        <w:rPr>
          <w:rFonts w:ascii="Arial" w:hAnsi="Arial" w:cs="Arial"/>
          <w:b/>
          <w:bCs/>
          <w:sz w:val="24"/>
          <w:szCs w:val="24"/>
        </w:rPr>
      </w:pPr>
      <w:r w:rsidRPr="004D4B16">
        <w:rPr>
          <w:rFonts w:ascii="Arial" w:hAnsi="Arial" w:cs="Arial"/>
          <w:b/>
          <w:bCs/>
          <w:sz w:val="24"/>
          <w:szCs w:val="24"/>
        </w:rPr>
        <w:t>Key Implications</w:t>
      </w:r>
    </w:p>
    <w:p w14:paraId="01DB3438" w14:textId="46A4121F" w:rsidR="002A6E87" w:rsidRDefault="002A6E87" w:rsidP="00611DC9">
      <w:pPr>
        <w:pStyle w:val="ListParagraph"/>
        <w:numPr>
          <w:ilvl w:val="0"/>
          <w:numId w:val="34"/>
        </w:numPr>
        <w:spacing w:line="360" w:lineRule="auto"/>
        <w:jc w:val="both"/>
        <w:rPr>
          <w:sz w:val="24"/>
          <w:szCs w:val="24"/>
        </w:rPr>
      </w:pPr>
      <w:r>
        <w:rPr>
          <w:sz w:val="24"/>
          <w:szCs w:val="24"/>
        </w:rPr>
        <w:t>As per emission average observed at domestic as well as overseas facility, t</w:t>
      </w:r>
      <w:r w:rsidR="004D4B16" w:rsidRPr="002A6E87">
        <w:rPr>
          <w:sz w:val="24"/>
          <w:szCs w:val="24"/>
        </w:rPr>
        <w:t>he production of</w:t>
      </w:r>
      <w:r w:rsidR="0063432B" w:rsidRPr="002A6E87">
        <w:rPr>
          <w:sz w:val="24"/>
          <w:szCs w:val="24"/>
        </w:rPr>
        <w:t xml:space="preserve"> 1 Kg</w:t>
      </w:r>
      <w:r w:rsidR="004D4B16" w:rsidRPr="002A6E87">
        <w:rPr>
          <w:sz w:val="24"/>
          <w:szCs w:val="24"/>
        </w:rPr>
        <w:t xml:space="preserve"> vinyl ester resin </w:t>
      </w:r>
      <w:r w:rsidR="0063432B" w:rsidRPr="002A6E87">
        <w:rPr>
          <w:sz w:val="24"/>
          <w:szCs w:val="24"/>
        </w:rPr>
        <w:t>is estimated to record</w:t>
      </w:r>
      <w:r w:rsidR="004D4B16" w:rsidRPr="002A6E87">
        <w:rPr>
          <w:sz w:val="24"/>
          <w:szCs w:val="24"/>
        </w:rPr>
        <w:t xml:space="preserve"> GWP of </w:t>
      </w:r>
      <w:r w:rsidR="00612500" w:rsidRPr="002A6E87">
        <w:rPr>
          <w:sz w:val="24"/>
          <w:szCs w:val="24"/>
        </w:rPr>
        <w:t xml:space="preserve">around 6 </w:t>
      </w:r>
      <w:r w:rsidR="0063432B" w:rsidRPr="002A6E87">
        <w:rPr>
          <w:sz w:val="24"/>
          <w:szCs w:val="24"/>
        </w:rPr>
        <w:t>implying a fair degree of GHG emissions and substantial amount of heat retention.</w:t>
      </w:r>
      <w:r w:rsidR="00CB7FC4" w:rsidRPr="002A6E87">
        <w:rPr>
          <w:sz w:val="24"/>
          <w:szCs w:val="24"/>
        </w:rPr>
        <w:t xml:space="preserve"> </w:t>
      </w:r>
    </w:p>
    <w:p w14:paraId="1CADB8DC" w14:textId="1F57FC24" w:rsidR="00CB7FC4" w:rsidRDefault="00CB7FC4" w:rsidP="00611DC9">
      <w:pPr>
        <w:pStyle w:val="ListParagraph"/>
        <w:numPr>
          <w:ilvl w:val="0"/>
          <w:numId w:val="34"/>
        </w:numPr>
        <w:spacing w:line="360" w:lineRule="auto"/>
        <w:jc w:val="both"/>
        <w:rPr>
          <w:sz w:val="24"/>
          <w:szCs w:val="24"/>
        </w:rPr>
      </w:pPr>
      <w:r w:rsidRPr="002A6E87">
        <w:rPr>
          <w:sz w:val="24"/>
          <w:szCs w:val="24"/>
        </w:rPr>
        <w:t>This can be mitigated by, a</w:t>
      </w:r>
      <w:r w:rsidRPr="002A6E87">
        <w:rPr>
          <w:sz w:val="24"/>
          <w:szCs w:val="24"/>
        </w:rPr>
        <w:t xml:space="preserve">s per industry experts, different </w:t>
      </w:r>
      <w:r w:rsidRPr="002A6E87">
        <w:rPr>
          <w:sz w:val="24"/>
          <w:szCs w:val="24"/>
        </w:rPr>
        <w:t xml:space="preserve">types of </w:t>
      </w:r>
      <w:r w:rsidRPr="002A6E87">
        <w:rPr>
          <w:sz w:val="24"/>
          <w:szCs w:val="24"/>
        </w:rPr>
        <w:t>wet scrubbers</w:t>
      </w:r>
      <w:r w:rsidRPr="002A6E87">
        <w:rPr>
          <w:sz w:val="24"/>
          <w:szCs w:val="24"/>
        </w:rPr>
        <w:t xml:space="preserve"> where its installation is estimated to incur XX% of equipment cost and periodic rate of consumables replenishment suggested by service provider.</w:t>
      </w:r>
    </w:p>
    <w:p w14:paraId="0D70B27E" w14:textId="7CEA89BD" w:rsidR="002A6E87" w:rsidRPr="002A6E87" w:rsidRDefault="002A6E87" w:rsidP="00611DC9">
      <w:pPr>
        <w:pStyle w:val="ListParagraph"/>
        <w:numPr>
          <w:ilvl w:val="0"/>
          <w:numId w:val="34"/>
        </w:numPr>
        <w:spacing w:line="360" w:lineRule="auto"/>
        <w:jc w:val="both"/>
        <w:rPr>
          <w:sz w:val="24"/>
          <w:szCs w:val="24"/>
        </w:rPr>
      </w:pPr>
      <w:r>
        <w:rPr>
          <w:sz w:val="24"/>
          <w:szCs w:val="24"/>
        </w:rPr>
        <w:t xml:space="preserve">Alternatively, hazardous air pollutant (HAP) has been noted as a major emission, which is being addressed by reduction of styrene content by </w:t>
      </w:r>
      <w:r w:rsidR="003A5802">
        <w:rPr>
          <w:sz w:val="24"/>
          <w:szCs w:val="24"/>
        </w:rPr>
        <w:t>weight to 20%.</w:t>
      </w:r>
    </w:p>
    <w:p w14:paraId="45A0C52E" w14:textId="3A337C9B" w:rsidR="00972406" w:rsidRDefault="00972406" w:rsidP="00B64B86">
      <w:pPr>
        <w:pStyle w:val="ListParagraph"/>
        <w:spacing w:line="360" w:lineRule="auto"/>
        <w:ind w:left="720" w:firstLine="0"/>
        <w:jc w:val="both"/>
        <w:rPr>
          <w:b/>
          <w:bCs/>
          <w:sz w:val="24"/>
          <w:szCs w:val="24"/>
        </w:rPr>
      </w:pPr>
    </w:p>
    <w:p w14:paraId="644020E5" w14:textId="0B3AE230" w:rsidR="006951DB" w:rsidRDefault="006951DB" w:rsidP="00B64B86">
      <w:pPr>
        <w:pStyle w:val="ListParagraph"/>
        <w:spacing w:line="360" w:lineRule="auto"/>
        <w:ind w:left="720" w:firstLine="0"/>
        <w:jc w:val="both"/>
        <w:rPr>
          <w:b/>
          <w:bCs/>
          <w:sz w:val="24"/>
          <w:szCs w:val="24"/>
        </w:rPr>
      </w:pPr>
    </w:p>
    <w:p w14:paraId="6D03FB9D" w14:textId="4CD8AE5F" w:rsidR="006951DB" w:rsidRDefault="006951DB" w:rsidP="00B64B86">
      <w:pPr>
        <w:pStyle w:val="ListParagraph"/>
        <w:spacing w:line="360" w:lineRule="auto"/>
        <w:ind w:left="720" w:firstLine="0"/>
        <w:jc w:val="both"/>
        <w:rPr>
          <w:b/>
          <w:bCs/>
          <w:sz w:val="24"/>
          <w:szCs w:val="24"/>
        </w:rPr>
      </w:pPr>
    </w:p>
    <w:p w14:paraId="2FA64190" w14:textId="182DFCFE" w:rsidR="006951DB" w:rsidRDefault="006951DB" w:rsidP="00B64B86">
      <w:pPr>
        <w:pStyle w:val="ListParagraph"/>
        <w:spacing w:line="360" w:lineRule="auto"/>
        <w:ind w:left="720" w:firstLine="0"/>
        <w:jc w:val="both"/>
        <w:rPr>
          <w:b/>
          <w:bCs/>
          <w:sz w:val="24"/>
          <w:szCs w:val="24"/>
        </w:rPr>
      </w:pPr>
    </w:p>
    <w:p w14:paraId="374F6149" w14:textId="7B53EC28" w:rsidR="006951DB" w:rsidRDefault="006951DB" w:rsidP="00B64B86">
      <w:pPr>
        <w:pStyle w:val="ListParagraph"/>
        <w:spacing w:line="360" w:lineRule="auto"/>
        <w:ind w:left="720" w:firstLine="0"/>
        <w:jc w:val="both"/>
        <w:rPr>
          <w:b/>
          <w:bCs/>
          <w:sz w:val="24"/>
          <w:szCs w:val="24"/>
        </w:rPr>
      </w:pPr>
    </w:p>
    <w:p w14:paraId="5D97B50A" w14:textId="200919E0" w:rsidR="006951DB" w:rsidRDefault="006951DB" w:rsidP="00B64B86">
      <w:pPr>
        <w:pStyle w:val="ListParagraph"/>
        <w:spacing w:line="360" w:lineRule="auto"/>
        <w:ind w:left="720" w:firstLine="0"/>
        <w:jc w:val="both"/>
        <w:rPr>
          <w:b/>
          <w:bCs/>
          <w:sz w:val="24"/>
          <w:szCs w:val="24"/>
        </w:rPr>
      </w:pPr>
    </w:p>
    <w:p w14:paraId="183266AB" w14:textId="60995BC0" w:rsidR="006951DB" w:rsidRDefault="006951DB" w:rsidP="00B64B86">
      <w:pPr>
        <w:pStyle w:val="ListParagraph"/>
        <w:spacing w:line="360" w:lineRule="auto"/>
        <w:ind w:left="720" w:firstLine="0"/>
        <w:jc w:val="both"/>
        <w:rPr>
          <w:b/>
          <w:bCs/>
          <w:sz w:val="24"/>
          <w:szCs w:val="24"/>
        </w:rPr>
      </w:pPr>
    </w:p>
    <w:p w14:paraId="7661C657" w14:textId="2002DF89" w:rsidR="006951DB" w:rsidRDefault="006951DB" w:rsidP="00B64B86">
      <w:pPr>
        <w:pStyle w:val="ListParagraph"/>
        <w:spacing w:line="360" w:lineRule="auto"/>
        <w:ind w:left="720" w:firstLine="0"/>
        <w:jc w:val="both"/>
        <w:rPr>
          <w:b/>
          <w:bCs/>
          <w:sz w:val="24"/>
          <w:szCs w:val="24"/>
        </w:rPr>
      </w:pPr>
    </w:p>
    <w:p w14:paraId="29463BD9" w14:textId="0672CCB3" w:rsidR="006951DB" w:rsidRDefault="006951DB" w:rsidP="00B64B86">
      <w:pPr>
        <w:pStyle w:val="ListParagraph"/>
        <w:spacing w:line="360" w:lineRule="auto"/>
        <w:ind w:left="720" w:firstLine="0"/>
        <w:jc w:val="both"/>
        <w:rPr>
          <w:b/>
          <w:bCs/>
          <w:sz w:val="24"/>
          <w:szCs w:val="24"/>
        </w:rPr>
      </w:pPr>
    </w:p>
    <w:p w14:paraId="7D23B2D6" w14:textId="5D90A457" w:rsidR="006951DB" w:rsidRDefault="006951DB" w:rsidP="00B64B86">
      <w:pPr>
        <w:pStyle w:val="ListParagraph"/>
        <w:spacing w:line="360" w:lineRule="auto"/>
        <w:ind w:left="720" w:firstLine="0"/>
        <w:jc w:val="both"/>
        <w:rPr>
          <w:b/>
          <w:bCs/>
          <w:sz w:val="24"/>
          <w:szCs w:val="24"/>
        </w:rPr>
      </w:pPr>
    </w:p>
    <w:p w14:paraId="10FD8D54" w14:textId="6A237C52" w:rsidR="006951DB" w:rsidRDefault="006951DB" w:rsidP="00B64B86">
      <w:pPr>
        <w:pStyle w:val="ListParagraph"/>
        <w:spacing w:line="360" w:lineRule="auto"/>
        <w:ind w:left="720" w:firstLine="0"/>
        <w:jc w:val="both"/>
        <w:rPr>
          <w:b/>
          <w:bCs/>
          <w:sz w:val="24"/>
          <w:szCs w:val="24"/>
        </w:rPr>
      </w:pPr>
    </w:p>
    <w:p w14:paraId="6E654774" w14:textId="3E731C09" w:rsidR="006951DB" w:rsidRDefault="006951DB" w:rsidP="00B64B86">
      <w:pPr>
        <w:pStyle w:val="ListParagraph"/>
        <w:spacing w:line="360" w:lineRule="auto"/>
        <w:ind w:left="720" w:firstLine="0"/>
        <w:jc w:val="both"/>
        <w:rPr>
          <w:b/>
          <w:bCs/>
          <w:sz w:val="24"/>
          <w:szCs w:val="24"/>
        </w:rPr>
      </w:pPr>
    </w:p>
    <w:p w14:paraId="61075883" w14:textId="71DB9239" w:rsidR="006951DB" w:rsidRDefault="006951DB" w:rsidP="00B64B86">
      <w:pPr>
        <w:pStyle w:val="ListParagraph"/>
        <w:spacing w:line="360" w:lineRule="auto"/>
        <w:ind w:left="720" w:firstLine="0"/>
        <w:jc w:val="both"/>
        <w:rPr>
          <w:b/>
          <w:bCs/>
          <w:sz w:val="24"/>
          <w:szCs w:val="24"/>
        </w:rPr>
      </w:pPr>
    </w:p>
    <w:p w14:paraId="0F857F7C" w14:textId="0F786562" w:rsidR="006951DB" w:rsidRDefault="006951DB" w:rsidP="00B64B86">
      <w:pPr>
        <w:pStyle w:val="ListParagraph"/>
        <w:spacing w:line="360" w:lineRule="auto"/>
        <w:ind w:left="720" w:firstLine="0"/>
        <w:jc w:val="both"/>
        <w:rPr>
          <w:b/>
          <w:bCs/>
          <w:sz w:val="24"/>
          <w:szCs w:val="24"/>
        </w:rPr>
      </w:pPr>
    </w:p>
    <w:p w14:paraId="18D60FF5" w14:textId="672EFC0C" w:rsidR="006951DB" w:rsidRDefault="006951DB" w:rsidP="00B64B86">
      <w:pPr>
        <w:pStyle w:val="ListParagraph"/>
        <w:spacing w:line="360" w:lineRule="auto"/>
        <w:ind w:left="720" w:firstLine="0"/>
        <w:jc w:val="both"/>
        <w:rPr>
          <w:b/>
          <w:bCs/>
          <w:sz w:val="24"/>
          <w:szCs w:val="24"/>
        </w:rPr>
      </w:pPr>
    </w:p>
    <w:p w14:paraId="10885498" w14:textId="592204D6" w:rsidR="006951DB" w:rsidRDefault="006951DB" w:rsidP="00B64B86">
      <w:pPr>
        <w:pStyle w:val="ListParagraph"/>
        <w:spacing w:line="360" w:lineRule="auto"/>
        <w:ind w:left="720" w:firstLine="0"/>
        <w:jc w:val="both"/>
        <w:rPr>
          <w:b/>
          <w:bCs/>
          <w:sz w:val="24"/>
          <w:szCs w:val="24"/>
        </w:rPr>
      </w:pPr>
    </w:p>
    <w:p w14:paraId="092079BC" w14:textId="3DEADBAB" w:rsidR="006951DB" w:rsidRDefault="006951DB" w:rsidP="00B64B86">
      <w:pPr>
        <w:pStyle w:val="ListParagraph"/>
        <w:spacing w:line="360" w:lineRule="auto"/>
        <w:ind w:left="720" w:firstLine="0"/>
        <w:jc w:val="both"/>
        <w:rPr>
          <w:b/>
          <w:bCs/>
          <w:sz w:val="24"/>
          <w:szCs w:val="24"/>
        </w:rPr>
      </w:pPr>
    </w:p>
    <w:p w14:paraId="75F9F5B3" w14:textId="77777777" w:rsidR="006951DB" w:rsidRPr="00CB7FC4" w:rsidRDefault="006951DB" w:rsidP="00B64B86">
      <w:pPr>
        <w:pStyle w:val="ListParagraph"/>
        <w:spacing w:line="360" w:lineRule="auto"/>
        <w:ind w:left="720" w:firstLine="0"/>
        <w:jc w:val="both"/>
        <w:rPr>
          <w:b/>
          <w:bCs/>
          <w:sz w:val="24"/>
          <w:szCs w:val="24"/>
        </w:rPr>
      </w:pPr>
    </w:p>
    <w:p w14:paraId="3533290E" w14:textId="1AD26117" w:rsidR="00912B14" w:rsidRPr="00C36D81" w:rsidRDefault="00912B14" w:rsidP="002C67EF">
      <w:pPr>
        <w:spacing w:line="360" w:lineRule="auto"/>
        <w:jc w:val="both"/>
        <w:rPr>
          <w:rFonts w:ascii="Arial" w:hAnsi="Arial" w:cs="Arial"/>
          <w:b/>
          <w:bCs/>
          <w:sz w:val="24"/>
          <w:szCs w:val="24"/>
        </w:rPr>
      </w:pPr>
      <w:r w:rsidRPr="00C36D81">
        <w:rPr>
          <w:rFonts w:ascii="Arial" w:hAnsi="Arial" w:cs="Arial"/>
          <w:b/>
          <w:bCs/>
          <w:sz w:val="24"/>
          <w:szCs w:val="24"/>
        </w:rPr>
        <w:lastRenderedPageBreak/>
        <w:t>3.  Market Outlook and Relevance of the Project</w:t>
      </w:r>
    </w:p>
    <w:p w14:paraId="065A8EFB" w14:textId="632BC1CD" w:rsidR="00522867" w:rsidRPr="00C36D81" w:rsidRDefault="00912B14" w:rsidP="00912B14">
      <w:pPr>
        <w:rPr>
          <w:rFonts w:ascii="Arial" w:hAnsi="Arial" w:cs="Arial"/>
          <w:b/>
          <w:bCs/>
          <w:sz w:val="24"/>
          <w:szCs w:val="24"/>
        </w:rPr>
      </w:pPr>
      <w:r w:rsidRPr="00C36D81">
        <w:rPr>
          <w:rFonts w:ascii="Arial" w:hAnsi="Arial" w:cs="Arial"/>
          <w:b/>
          <w:bCs/>
          <w:sz w:val="24"/>
          <w:szCs w:val="24"/>
        </w:rPr>
        <w:t>3.1. Demand Supply Outlook – Global Vinyl Ester Resin Market</w:t>
      </w:r>
    </w:p>
    <w:p w14:paraId="1785CF24" w14:textId="70C8F159" w:rsidR="00522867" w:rsidRPr="00C36D81" w:rsidRDefault="00912B14" w:rsidP="00912B14">
      <w:pPr>
        <w:rPr>
          <w:rFonts w:ascii="Arial" w:hAnsi="Arial" w:cs="Arial"/>
          <w:b/>
          <w:bCs/>
          <w:sz w:val="24"/>
          <w:szCs w:val="24"/>
        </w:rPr>
      </w:pPr>
      <w:r w:rsidRPr="00C36D81">
        <w:rPr>
          <w:rFonts w:ascii="Arial" w:hAnsi="Arial" w:cs="Arial"/>
          <w:b/>
          <w:bCs/>
          <w:sz w:val="24"/>
          <w:szCs w:val="24"/>
        </w:rPr>
        <w:t>Global Vinyl Ester Resin Demand-Supply Scenario, 2015-2030F (Thousand Tonnes)</w:t>
      </w:r>
    </w:p>
    <w:tbl>
      <w:tblPr>
        <w:tblpPr w:leftFromText="180" w:rightFromText="180" w:vertAnchor="text" w:horzAnchor="margin" w:tblpY="305"/>
        <w:tblW w:w="10247" w:type="dxa"/>
        <w:tblCellMar>
          <w:left w:w="0" w:type="dxa"/>
          <w:right w:w="0" w:type="dxa"/>
        </w:tblCellMar>
        <w:tblLook w:val="0600" w:firstRow="0" w:lastRow="0" w:firstColumn="0" w:lastColumn="0" w:noHBand="1" w:noVBand="1"/>
      </w:tblPr>
      <w:tblGrid>
        <w:gridCol w:w="4157"/>
        <w:gridCol w:w="1464"/>
        <w:gridCol w:w="962"/>
        <w:gridCol w:w="1129"/>
        <w:gridCol w:w="1129"/>
        <w:gridCol w:w="1406"/>
      </w:tblGrid>
      <w:tr w:rsidR="0068383C" w:rsidRPr="005D2A6A" w14:paraId="159C7C06" w14:textId="77777777" w:rsidTr="005664BA">
        <w:trPr>
          <w:trHeight w:val="603"/>
        </w:trPr>
        <w:tc>
          <w:tcPr>
            <w:tcW w:w="4157"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4BD8B935" w14:textId="77777777" w:rsidR="0068383C" w:rsidRPr="005D2A6A" w:rsidRDefault="0068383C" w:rsidP="0068383C">
            <w:pPr>
              <w:pStyle w:val="BodyText"/>
              <w:spacing w:before="162" w:line="480" w:lineRule="auto"/>
              <w:ind w:right="-90"/>
              <w:jc w:val="both"/>
              <w:rPr>
                <w:b/>
                <w:bCs/>
                <w:color w:val="FFFFFF" w:themeColor="background1"/>
                <w:sz w:val="20"/>
                <w:szCs w:val="20"/>
              </w:rPr>
            </w:pPr>
            <w:r w:rsidRPr="005D2A6A">
              <w:rPr>
                <w:b/>
                <w:bCs/>
                <w:color w:val="FFFFFF" w:themeColor="background1"/>
                <w:sz w:val="20"/>
                <w:szCs w:val="20"/>
              </w:rPr>
              <w:t>Parameters </w:t>
            </w:r>
          </w:p>
        </w:tc>
        <w:tc>
          <w:tcPr>
            <w:tcW w:w="1464"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544612AD" w14:textId="77777777" w:rsidR="0068383C" w:rsidRPr="005D2A6A" w:rsidRDefault="0068383C" w:rsidP="0068383C">
            <w:pPr>
              <w:pStyle w:val="BodyText"/>
              <w:spacing w:before="162" w:line="480" w:lineRule="auto"/>
              <w:ind w:right="-90"/>
              <w:jc w:val="center"/>
              <w:rPr>
                <w:b/>
                <w:bCs/>
                <w:color w:val="FFFFFF" w:themeColor="background1"/>
                <w:sz w:val="20"/>
                <w:szCs w:val="20"/>
              </w:rPr>
            </w:pPr>
            <w:r w:rsidRPr="005D2A6A">
              <w:rPr>
                <w:b/>
                <w:bCs/>
                <w:color w:val="FFFFFF" w:themeColor="background1"/>
                <w:sz w:val="20"/>
                <w:szCs w:val="20"/>
              </w:rPr>
              <w:t>2015</w:t>
            </w:r>
          </w:p>
        </w:tc>
        <w:tc>
          <w:tcPr>
            <w:tcW w:w="962"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1F474A52" w14:textId="77777777" w:rsidR="0068383C" w:rsidRPr="005D2A6A" w:rsidRDefault="0068383C" w:rsidP="0068383C">
            <w:pPr>
              <w:pStyle w:val="BodyText"/>
              <w:spacing w:before="162" w:line="480" w:lineRule="auto"/>
              <w:ind w:right="-90"/>
              <w:jc w:val="center"/>
              <w:rPr>
                <w:b/>
                <w:bCs/>
                <w:color w:val="FFFFFF" w:themeColor="background1"/>
                <w:sz w:val="20"/>
                <w:szCs w:val="20"/>
              </w:rPr>
            </w:pPr>
            <w:r w:rsidRPr="005D2A6A">
              <w:rPr>
                <w:b/>
                <w:bCs/>
                <w:color w:val="FFFFFF" w:themeColor="background1"/>
                <w:sz w:val="20"/>
                <w:szCs w:val="20"/>
              </w:rPr>
              <w:t>2020</w:t>
            </w:r>
          </w:p>
        </w:tc>
        <w:tc>
          <w:tcPr>
            <w:tcW w:w="1129"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0CFAEC9B" w14:textId="77777777" w:rsidR="0068383C" w:rsidRPr="005D2A6A" w:rsidRDefault="0068383C" w:rsidP="0068383C">
            <w:pPr>
              <w:pStyle w:val="BodyText"/>
              <w:spacing w:before="162" w:line="480" w:lineRule="auto"/>
              <w:ind w:right="-90"/>
              <w:jc w:val="center"/>
              <w:rPr>
                <w:b/>
                <w:bCs/>
                <w:color w:val="FFFFFF" w:themeColor="background1"/>
                <w:sz w:val="20"/>
                <w:szCs w:val="20"/>
              </w:rPr>
            </w:pPr>
            <w:r w:rsidRPr="005D2A6A">
              <w:rPr>
                <w:b/>
                <w:bCs/>
                <w:color w:val="FFFFFF" w:themeColor="background1"/>
                <w:sz w:val="20"/>
                <w:szCs w:val="20"/>
              </w:rPr>
              <w:t>2021E</w:t>
            </w:r>
          </w:p>
        </w:tc>
        <w:tc>
          <w:tcPr>
            <w:tcW w:w="1129"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1153AE5C" w14:textId="77777777" w:rsidR="0068383C" w:rsidRPr="005D2A6A" w:rsidRDefault="0068383C" w:rsidP="0068383C">
            <w:pPr>
              <w:pStyle w:val="BodyText"/>
              <w:spacing w:before="162" w:line="480" w:lineRule="auto"/>
              <w:ind w:right="-90"/>
              <w:jc w:val="center"/>
              <w:rPr>
                <w:b/>
                <w:bCs/>
                <w:color w:val="FFFFFF" w:themeColor="background1"/>
                <w:sz w:val="20"/>
                <w:szCs w:val="20"/>
              </w:rPr>
            </w:pPr>
            <w:r w:rsidRPr="005D2A6A">
              <w:rPr>
                <w:b/>
                <w:bCs/>
                <w:color w:val="FFFFFF" w:themeColor="background1"/>
                <w:sz w:val="20"/>
                <w:szCs w:val="20"/>
              </w:rPr>
              <w:t>2025F</w:t>
            </w:r>
          </w:p>
        </w:tc>
        <w:tc>
          <w:tcPr>
            <w:tcW w:w="1406" w:type="dxa"/>
            <w:tcBorders>
              <w:top w:val="single" w:sz="2" w:space="0" w:color="000000"/>
              <w:left w:val="single" w:sz="2" w:space="0" w:color="000000"/>
              <w:bottom w:val="single" w:sz="2" w:space="0" w:color="000000"/>
              <w:right w:val="single" w:sz="2" w:space="0" w:color="000000"/>
            </w:tcBorders>
            <w:shd w:val="clear" w:color="auto" w:fill="C00000"/>
            <w:tcMar>
              <w:top w:w="15" w:type="dxa"/>
              <w:left w:w="15" w:type="dxa"/>
              <w:bottom w:w="0" w:type="dxa"/>
              <w:right w:w="15" w:type="dxa"/>
            </w:tcMar>
            <w:vAlign w:val="center"/>
            <w:hideMark/>
          </w:tcPr>
          <w:p w14:paraId="5254ADCD" w14:textId="77777777" w:rsidR="0068383C" w:rsidRPr="005D2A6A" w:rsidRDefault="0068383C" w:rsidP="0068383C">
            <w:pPr>
              <w:pStyle w:val="BodyText"/>
              <w:spacing w:before="162" w:line="480" w:lineRule="auto"/>
              <w:ind w:right="-90"/>
              <w:jc w:val="center"/>
              <w:rPr>
                <w:b/>
                <w:bCs/>
                <w:color w:val="FFFFFF" w:themeColor="background1"/>
                <w:sz w:val="20"/>
                <w:szCs w:val="20"/>
              </w:rPr>
            </w:pPr>
            <w:r w:rsidRPr="005D2A6A">
              <w:rPr>
                <w:b/>
                <w:bCs/>
                <w:color w:val="FFFFFF" w:themeColor="background1"/>
                <w:sz w:val="20"/>
                <w:szCs w:val="20"/>
              </w:rPr>
              <w:t>2030F</w:t>
            </w:r>
          </w:p>
        </w:tc>
      </w:tr>
      <w:tr w:rsidR="0068383C" w:rsidRPr="005D2A6A" w14:paraId="42D69D06" w14:textId="77777777" w:rsidTr="005664BA">
        <w:trPr>
          <w:trHeight w:val="391"/>
        </w:trPr>
        <w:tc>
          <w:tcPr>
            <w:tcW w:w="4157" w:type="dxa"/>
            <w:tcBorders>
              <w:top w:val="single" w:sz="2" w:space="0" w:color="000000"/>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2F4EB0E5" w14:textId="501D67FF" w:rsidR="0068383C" w:rsidRPr="00682C42" w:rsidRDefault="0068383C" w:rsidP="0068383C">
            <w:pPr>
              <w:pStyle w:val="BodyText"/>
              <w:spacing w:before="162" w:line="480" w:lineRule="auto"/>
              <w:ind w:right="-90"/>
              <w:jc w:val="both"/>
              <w:rPr>
                <w:b/>
                <w:bCs/>
                <w:color w:val="000000" w:themeColor="text1"/>
                <w:sz w:val="20"/>
                <w:szCs w:val="20"/>
              </w:rPr>
            </w:pPr>
            <w:ins w:id="19" w:author="Hardik Malhotra" w:date="2021-09-10T14:12:00Z">
              <w:r w:rsidRPr="005D2A6A">
                <w:rPr>
                  <w:b/>
                  <w:bCs/>
                  <w:color w:val="000000" w:themeColor="text1"/>
                  <w:sz w:val="20"/>
                  <w:szCs w:val="20"/>
                </w:rPr>
                <w:t xml:space="preserve">Total </w:t>
              </w:r>
            </w:ins>
            <w:r w:rsidR="0000174C">
              <w:rPr>
                <w:b/>
                <w:bCs/>
                <w:color w:val="000000" w:themeColor="text1"/>
                <w:sz w:val="20"/>
                <w:szCs w:val="20"/>
              </w:rPr>
              <w:t>I</w:t>
            </w:r>
            <w:r w:rsidR="0000174C" w:rsidRPr="005D2A6A">
              <w:rPr>
                <w:b/>
                <w:bCs/>
                <w:color w:val="000000" w:themeColor="text1"/>
                <w:sz w:val="20"/>
                <w:szCs w:val="20"/>
              </w:rPr>
              <w:t>nstalled</w:t>
            </w:r>
            <w:ins w:id="20" w:author="Hardik Malhotra" w:date="2021-09-10T14:12:00Z">
              <w:r w:rsidRPr="005D2A6A">
                <w:rPr>
                  <w:b/>
                  <w:bCs/>
                  <w:color w:val="000000" w:themeColor="text1"/>
                  <w:sz w:val="20"/>
                  <w:szCs w:val="20"/>
                </w:rPr>
                <w:t xml:space="preserve"> </w:t>
              </w:r>
            </w:ins>
            <w:del w:id="21" w:author="Hardik Malhotra" w:date="2021-09-10T14:11:00Z">
              <w:r w:rsidRPr="005D2A6A" w:rsidDel="002163E7">
                <w:rPr>
                  <w:b/>
                  <w:bCs/>
                  <w:color w:val="000000" w:themeColor="text1"/>
                  <w:sz w:val="20"/>
                  <w:szCs w:val="20"/>
                </w:rPr>
                <w:delText xml:space="preserve">Global Vinyl Ester Resin </w:delText>
              </w:r>
            </w:del>
            <w:r w:rsidRPr="005D2A6A">
              <w:rPr>
                <w:b/>
                <w:bCs/>
                <w:color w:val="000000" w:themeColor="text1"/>
                <w:sz w:val="20"/>
                <w:szCs w:val="20"/>
              </w:rPr>
              <w:t>Capacity</w:t>
            </w:r>
          </w:p>
        </w:tc>
        <w:tc>
          <w:tcPr>
            <w:tcW w:w="1464"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8E51C4D"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bCs/>
                <w:color w:val="000000" w:themeColor="text1"/>
                <w:sz w:val="20"/>
                <w:szCs w:val="20"/>
              </w:rPr>
              <w:t>938</w:t>
            </w:r>
          </w:p>
        </w:tc>
        <w:tc>
          <w:tcPr>
            <w:tcW w:w="962"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87BB162"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bCs/>
                <w:color w:val="000000" w:themeColor="text1"/>
                <w:sz w:val="20"/>
                <w:szCs w:val="20"/>
              </w:rPr>
              <w:t>985</w:t>
            </w:r>
          </w:p>
        </w:tc>
        <w:tc>
          <w:tcPr>
            <w:tcW w:w="1129"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C50B660"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bCs/>
                <w:color w:val="000000" w:themeColor="text1"/>
                <w:sz w:val="20"/>
                <w:szCs w:val="20"/>
              </w:rPr>
              <w:t>1020</w:t>
            </w:r>
          </w:p>
        </w:tc>
        <w:tc>
          <w:tcPr>
            <w:tcW w:w="1129"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F713614"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bCs/>
                <w:color w:val="000000" w:themeColor="text1"/>
                <w:sz w:val="20"/>
                <w:szCs w:val="20"/>
              </w:rPr>
              <w:t>1025</w:t>
            </w:r>
          </w:p>
        </w:tc>
        <w:tc>
          <w:tcPr>
            <w:tcW w:w="1406"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5344F66"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bCs/>
                <w:color w:val="000000" w:themeColor="text1"/>
                <w:sz w:val="20"/>
                <w:szCs w:val="20"/>
              </w:rPr>
              <w:t>1030</w:t>
            </w:r>
          </w:p>
        </w:tc>
      </w:tr>
      <w:tr w:rsidR="0068383C" w:rsidRPr="005D2A6A" w14:paraId="3597B38E" w14:textId="77777777" w:rsidTr="005664BA">
        <w:trPr>
          <w:trHeight w:val="391"/>
        </w:trPr>
        <w:tc>
          <w:tcPr>
            <w:tcW w:w="415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3E52C606" w14:textId="77777777" w:rsidR="0068383C" w:rsidRPr="005D2A6A" w:rsidRDefault="0068383C" w:rsidP="0068383C">
            <w:pPr>
              <w:pStyle w:val="BodyText"/>
              <w:spacing w:before="162" w:line="480" w:lineRule="auto"/>
              <w:ind w:right="-90"/>
              <w:jc w:val="both"/>
              <w:rPr>
                <w:bCs/>
                <w:color w:val="000000" w:themeColor="text1"/>
                <w:sz w:val="20"/>
                <w:szCs w:val="20"/>
              </w:rPr>
            </w:pPr>
            <w:ins w:id="22" w:author="Hardik Malhotra" w:date="2021-09-10T14:12:00Z">
              <w:r w:rsidRPr="005D2A6A">
                <w:rPr>
                  <w:b/>
                  <w:bCs/>
                  <w:color w:val="000000" w:themeColor="text1"/>
                  <w:sz w:val="20"/>
                  <w:szCs w:val="20"/>
                </w:rPr>
                <w:t xml:space="preserve">Total </w:t>
              </w:r>
            </w:ins>
            <w:del w:id="23" w:author="Hardik Malhotra" w:date="2021-09-10T14:11:00Z">
              <w:r w:rsidRPr="005D2A6A" w:rsidDel="002163E7">
                <w:rPr>
                  <w:b/>
                  <w:bCs/>
                  <w:color w:val="000000" w:themeColor="text1"/>
                  <w:sz w:val="20"/>
                  <w:szCs w:val="20"/>
                </w:rPr>
                <w:delText xml:space="preserve">Global Vinyl Ester Resin </w:delText>
              </w:r>
            </w:del>
            <w:r w:rsidRPr="005D2A6A">
              <w:rPr>
                <w:b/>
                <w:bCs/>
                <w:color w:val="000000" w:themeColor="text1"/>
                <w:sz w:val="20"/>
                <w:szCs w:val="20"/>
              </w:rPr>
              <w:t>Production</w:t>
            </w:r>
          </w:p>
        </w:tc>
        <w:tc>
          <w:tcPr>
            <w:tcW w:w="1464"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8839BAA"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color w:val="000000"/>
                <w:sz w:val="20"/>
                <w:szCs w:val="20"/>
              </w:rPr>
              <w:t>733</w:t>
            </w:r>
          </w:p>
        </w:tc>
        <w:tc>
          <w:tcPr>
            <w:tcW w:w="96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BF7872C"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color w:val="000000"/>
                <w:sz w:val="20"/>
                <w:szCs w:val="20"/>
              </w:rPr>
              <w:t>759</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2098897"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color w:val="000000"/>
                <w:sz w:val="20"/>
                <w:szCs w:val="20"/>
              </w:rPr>
              <w:t>808</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62C9C805"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color w:val="000000"/>
                <w:sz w:val="20"/>
                <w:szCs w:val="20"/>
              </w:rPr>
              <w:t>866</w:t>
            </w:r>
          </w:p>
        </w:tc>
        <w:tc>
          <w:tcPr>
            <w:tcW w:w="14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20B4660" w14:textId="77777777" w:rsidR="0068383C" w:rsidRPr="005D2A6A" w:rsidRDefault="0068383C" w:rsidP="0068383C">
            <w:pPr>
              <w:pStyle w:val="BodyText"/>
              <w:spacing w:before="162" w:line="480" w:lineRule="auto"/>
              <w:ind w:right="-90"/>
              <w:jc w:val="center"/>
              <w:rPr>
                <w:bCs/>
                <w:color w:val="000000" w:themeColor="text1"/>
                <w:sz w:val="20"/>
                <w:szCs w:val="20"/>
              </w:rPr>
            </w:pPr>
            <w:r w:rsidRPr="005D2A6A">
              <w:rPr>
                <w:color w:val="000000"/>
                <w:sz w:val="20"/>
                <w:szCs w:val="20"/>
              </w:rPr>
              <w:t>929</w:t>
            </w:r>
          </w:p>
        </w:tc>
      </w:tr>
      <w:tr w:rsidR="0068383C" w:rsidRPr="005D2A6A" w14:paraId="4BDE1C7F" w14:textId="77777777" w:rsidTr="005664BA">
        <w:trPr>
          <w:trHeight w:val="391"/>
        </w:trPr>
        <w:tc>
          <w:tcPr>
            <w:tcW w:w="415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17D030F8" w14:textId="77777777" w:rsidR="0068383C" w:rsidRPr="005D2A6A" w:rsidRDefault="0068383C" w:rsidP="0068383C">
            <w:pPr>
              <w:pStyle w:val="BodyText"/>
              <w:spacing w:before="162" w:line="480" w:lineRule="auto"/>
              <w:ind w:right="-90"/>
              <w:jc w:val="both"/>
              <w:rPr>
                <w:bCs/>
                <w:color w:val="000000" w:themeColor="text1"/>
                <w:sz w:val="20"/>
                <w:szCs w:val="20"/>
              </w:rPr>
            </w:pPr>
            <w:del w:id="24" w:author="Hardik Malhotra" w:date="2021-09-10T14:12:00Z">
              <w:r w:rsidRPr="005D2A6A" w:rsidDel="002163E7">
                <w:rPr>
                  <w:b/>
                  <w:bCs/>
                  <w:color w:val="000000" w:themeColor="text1"/>
                  <w:sz w:val="20"/>
                  <w:szCs w:val="20"/>
                </w:rPr>
                <w:delText xml:space="preserve">Global </w:delText>
              </w:r>
            </w:del>
            <w:ins w:id="25" w:author="Hardik Malhotra" w:date="2021-09-10T14:12:00Z">
              <w:r w:rsidRPr="005D2A6A">
                <w:rPr>
                  <w:b/>
                  <w:bCs/>
                  <w:color w:val="000000" w:themeColor="text1"/>
                  <w:sz w:val="20"/>
                  <w:szCs w:val="20"/>
                </w:rPr>
                <w:t xml:space="preserve">Total </w:t>
              </w:r>
            </w:ins>
            <w:del w:id="26" w:author="Hardik Malhotra" w:date="2021-09-10T14:12:00Z">
              <w:r w:rsidRPr="005D2A6A" w:rsidDel="002163E7">
                <w:rPr>
                  <w:b/>
                  <w:bCs/>
                  <w:color w:val="000000" w:themeColor="text1"/>
                  <w:sz w:val="20"/>
                  <w:szCs w:val="20"/>
                </w:rPr>
                <w:delText xml:space="preserve">Vinyl Ester Resin </w:delText>
              </w:r>
            </w:del>
            <w:r w:rsidRPr="005D2A6A">
              <w:rPr>
                <w:b/>
                <w:bCs/>
                <w:color w:val="000000" w:themeColor="text1"/>
                <w:sz w:val="20"/>
                <w:szCs w:val="20"/>
              </w:rPr>
              <w:t>Demand</w:t>
            </w:r>
            <w:ins w:id="27" w:author="Hardik Malhotra" w:date="2021-09-10T14:12:00Z">
              <w:r w:rsidRPr="005D2A6A">
                <w:rPr>
                  <w:b/>
                  <w:bCs/>
                  <w:color w:val="000000" w:themeColor="text1"/>
                  <w:sz w:val="20"/>
                  <w:szCs w:val="20"/>
                </w:rPr>
                <w:t xml:space="preserve">/Consumption </w:t>
              </w:r>
            </w:ins>
          </w:p>
        </w:tc>
        <w:tc>
          <w:tcPr>
            <w:tcW w:w="1464"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28F36087" w14:textId="7E9A55EA"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677</w:t>
            </w:r>
          </w:p>
        </w:tc>
        <w:tc>
          <w:tcPr>
            <w:tcW w:w="96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1BCAEAFE" w14:textId="38715729"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739</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52A5E4D8" w14:textId="5722549E"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789</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414912C0" w14:textId="41BD5ABD"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1026</w:t>
            </w:r>
          </w:p>
        </w:tc>
        <w:tc>
          <w:tcPr>
            <w:tcW w:w="14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2B613940" w14:textId="175009AC"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1367</w:t>
            </w:r>
          </w:p>
        </w:tc>
      </w:tr>
      <w:tr w:rsidR="0068383C" w:rsidRPr="005D2A6A" w14:paraId="5393F022" w14:textId="77777777" w:rsidTr="005664BA">
        <w:trPr>
          <w:trHeight w:val="483"/>
        </w:trPr>
        <w:tc>
          <w:tcPr>
            <w:tcW w:w="415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22F82295" w14:textId="77777777" w:rsidR="0068383C" w:rsidRPr="005D2A6A" w:rsidRDefault="0068383C" w:rsidP="005664BA">
            <w:pPr>
              <w:pStyle w:val="BodyText"/>
              <w:spacing w:before="162" w:line="480" w:lineRule="auto"/>
              <w:ind w:right="-90"/>
              <w:rPr>
                <w:bCs/>
                <w:color w:val="000000" w:themeColor="text1"/>
                <w:sz w:val="20"/>
                <w:szCs w:val="20"/>
              </w:rPr>
            </w:pPr>
            <w:del w:id="28" w:author="Hardik Malhotra" w:date="2021-09-10T14:12:00Z">
              <w:r w:rsidRPr="005D2A6A" w:rsidDel="002163E7">
                <w:rPr>
                  <w:b/>
                  <w:bCs/>
                  <w:color w:val="000000" w:themeColor="text1"/>
                  <w:sz w:val="20"/>
                  <w:szCs w:val="20"/>
                </w:rPr>
                <w:delText xml:space="preserve">Global </w:delText>
              </w:r>
            </w:del>
            <w:ins w:id="29" w:author="Hardik Malhotra" w:date="2021-09-10T14:12:00Z">
              <w:r w:rsidRPr="005D2A6A">
                <w:rPr>
                  <w:b/>
                  <w:bCs/>
                  <w:color w:val="000000" w:themeColor="text1"/>
                  <w:sz w:val="20"/>
                  <w:szCs w:val="20"/>
                </w:rPr>
                <w:t xml:space="preserve">Total </w:t>
              </w:r>
            </w:ins>
            <w:del w:id="30" w:author="Hardik Malhotra" w:date="2021-09-10T14:12:00Z">
              <w:r w:rsidRPr="005D2A6A" w:rsidDel="002163E7">
                <w:rPr>
                  <w:b/>
                  <w:bCs/>
                  <w:color w:val="000000" w:themeColor="text1"/>
                  <w:sz w:val="20"/>
                  <w:szCs w:val="20"/>
                </w:rPr>
                <w:delText xml:space="preserve">Vinyl Ester Resin </w:delText>
              </w:r>
            </w:del>
            <w:r w:rsidRPr="005D2A6A">
              <w:rPr>
                <w:b/>
                <w:bCs/>
                <w:color w:val="000000" w:themeColor="text1"/>
                <w:sz w:val="20"/>
                <w:szCs w:val="20"/>
              </w:rPr>
              <w:t>Demand (Y-O-Y Growth Rate, %)</w:t>
            </w:r>
          </w:p>
        </w:tc>
        <w:tc>
          <w:tcPr>
            <w:tcW w:w="1464"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4537DEE" w14:textId="77777777"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 3.87%</w:t>
            </w:r>
          </w:p>
        </w:tc>
        <w:tc>
          <w:tcPr>
            <w:tcW w:w="96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212D819" w14:textId="77777777"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-7.14%</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7F8F93F" w14:textId="77777777"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6.71%</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457EA846" w14:textId="77777777"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6.42%</w:t>
            </w:r>
          </w:p>
        </w:tc>
        <w:tc>
          <w:tcPr>
            <w:tcW w:w="14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70A5CB9" w14:textId="77777777" w:rsidR="0068383C" w:rsidRPr="005D2A6A" w:rsidRDefault="0068383C" w:rsidP="0068383C">
            <w:pPr>
              <w:pStyle w:val="BodyText"/>
              <w:spacing w:before="162" w:line="480" w:lineRule="auto"/>
              <w:ind w:right="-90"/>
              <w:jc w:val="center"/>
              <w:rPr>
                <w:color w:val="000000"/>
                <w:sz w:val="20"/>
                <w:szCs w:val="20"/>
              </w:rPr>
            </w:pPr>
            <w:r w:rsidRPr="005D2A6A">
              <w:rPr>
                <w:color w:val="000000"/>
                <w:sz w:val="20"/>
                <w:szCs w:val="20"/>
              </w:rPr>
              <w:t>5.58%</w:t>
            </w:r>
          </w:p>
        </w:tc>
      </w:tr>
      <w:tr w:rsidR="0068383C" w:rsidRPr="005D2A6A" w14:paraId="06DB106F" w14:textId="77777777" w:rsidTr="005664BA">
        <w:trPr>
          <w:trHeight w:val="339"/>
          <w:ins w:id="31" w:author="Hardik Malhotra" w:date="2021-09-10T14:38:00Z"/>
        </w:trPr>
        <w:tc>
          <w:tcPr>
            <w:tcW w:w="415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tcPr>
          <w:p w14:paraId="6D703AC4" w14:textId="77777777" w:rsidR="0068383C" w:rsidRPr="005D2A6A" w:rsidDel="002163E7" w:rsidRDefault="0068383C" w:rsidP="0068383C">
            <w:pPr>
              <w:pStyle w:val="BodyText"/>
              <w:spacing w:before="162" w:line="480" w:lineRule="auto"/>
              <w:ind w:right="-90"/>
              <w:jc w:val="both"/>
              <w:rPr>
                <w:ins w:id="32" w:author="Hardik Malhotra" w:date="2021-09-10T14:38:00Z"/>
                <w:b/>
                <w:bCs/>
                <w:color w:val="000000" w:themeColor="text1"/>
                <w:sz w:val="20"/>
                <w:szCs w:val="20"/>
              </w:rPr>
            </w:pPr>
            <w:ins w:id="33" w:author="Hardik Malhotra" w:date="2021-09-10T14:39:00Z">
              <w:r w:rsidRPr="005D2A6A">
                <w:rPr>
                  <w:b/>
                  <w:bCs/>
                  <w:color w:val="000000" w:themeColor="text1"/>
                  <w:sz w:val="20"/>
                  <w:szCs w:val="20"/>
                </w:rPr>
                <w:t>Demand</w:t>
              </w:r>
            </w:ins>
            <w:ins w:id="34" w:author="Hardik Malhotra" w:date="2021-09-10T14:40:00Z">
              <w:r w:rsidRPr="005D2A6A">
                <w:rPr>
                  <w:b/>
                  <w:bCs/>
                  <w:color w:val="000000" w:themeColor="text1"/>
                  <w:sz w:val="20"/>
                  <w:szCs w:val="20"/>
                </w:rPr>
                <w:t xml:space="preserve"> – Supply Gap</w:t>
              </w:r>
            </w:ins>
          </w:p>
        </w:tc>
        <w:tc>
          <w:tcPr>
            <w:tcW w:w="1464"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058B590F" w14:textId="77777777" w:rsidR="0068383C" w:rsidRPr="005D2A6A" w:rsidRDefault="0068383C" w:rsidP="0068383C">
            <w:pPr>
              <w:pStyle w:val="BodyText"/>
              <w:spacing w:before="162" w:line="480" w:lineRule="auto"/>
              <w:ind w:right="-90"/>
              <w:jc w:val="center"/>
              <w:rPr>
                <w:ins w:id="35" w:author="Hardik Malhotra" w:date="2021-09-10T14:38:00Z"/>
                <w:bCs/>
                <w:color w:val="000000" w:themeColor="text1"/>
                <w:sz w:val="20"/>
                <w:szCs w:val="20"/>
              </w:rPr>
            </w:pPr>
            <w:r w:rsidRPr="005D2A6A">
              <w:rPr>
                <w:color w:val="000000"/>
                <w:sz w:val="20"/>
                <w:szCs w:val="20"/>
              </w:rPr>
              <w:t>0.00</w:t>
            </w:r>
          </w:p>
        </w:tc>
        <w:tc>
          <w:tcPr>
            <w:tcW w:w="962"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4DE43EA2" w14:textId="77777777" w:rsidR="0068383C" w:rsidRPr="005D2A6A" w:rsidRDefault="0068383C" w:rsidP="0068383C">
            <w:pPr>
              <w:pStyle w:val="BodyText"/>
              <w:spacing w:before="162" w:line="480" w:lineRule="auto"/>
              <w:ind w:right="-90"/>
              <w:jc w:val="center"/>
              <w:rPr>
                <w:ins w:id="36" w:author="Hardik Malhotra" w:date="2021-09-10T14:38:00Z"/>
                <w:bCs/>
                <w:color w:val="000000" w:themeColor="text1"/>
                <w:sz w:val="20"/>
                <w:szCs w:val="20"/>
              </w:rPr>
            </w:pPr>
            <w:r w:rsidRPr="005D2A6A">
              <w:rPr>
                <w:color w:val="000000"/>
                <w:sz w:val="20"/>
                <w:szCs w:val="20"/>
              </w:rPr>
              <w:t>0.00</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4843B0CE" w14:textId="77777777" w:rsidR="0068383C" w:rsidRPr="005D2A6A" w:rsidRDefault="0068383C" w:rsidP="0068383C">
            <w:pPr>
              <w:pStyle w:val="BodyText"/>
              <w:spacing w:before="162" w:line="480" w:lineRule="auto"/>
              <w:ind w:right="-90"/>
              <w:jc w:val="center"/>
              <w:rPr>
                <w:ins w:id="37" w:author="Hardik Malhotra" w:date="2021-09-10T14:38:00Z"/>
                <w:bCs/>
                <w:color w:val="000000" w:themeColor="text1"/>
                <w:sz w:val="20"/>
                <w:szCs w:val="20"/>
              </w:rPr>
            </w:pPr>
            <w:r w:rsidRPr="005D2A6A">
              <w:rPr>
                <w:color w:val="000000"/>
                <w:sz w:val="20"/>
                <w:szCs w:val="20"/>
              </w:rPr>
              <w:t>19.23</w:t>
            </w:r>
          </w:p>
        </w:tc>
        <w:tc>
          <w:tcPr>
            <w:tcW w:w="1129"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67E2B483" w14:textId="386FB5BC" w:rsidR="0068383C" w:rsidRPr="005D2A6A" w:rsidRDefault="0068383C" w:rsidP="0068383C">
            <w:pPr>
              <w:pStyle w:val="BodyText"/>
              <w:spacing w:before="162" w:line="480" w:lineRule="auto"/>
              <w:ind w:right="-90"/>
              <w:jc w:val="center"/>
              <w:rPr>
                <w:ins w:id="38" w:author="Hardik Malhotra" w:date="2021-09-10T14:38:00Z"/>
                <w:bCs/>
                <w:color w:val="000000" w:themeColor="text1"/>
                <w:sz w:val="20"/>
                <w:szCs w:val="20"/>
              </w:rPr>
            </w:pPr>
            <w:r w:rsidRPr="005D2A6A">
              <w:rPr>
                <w:color w:val="000000"/>
                <w:sz w:val="20"/>
                <w:szCs w:val="20"/>
              </w:rPr>
              <w:t>-159.81</w:t>
            </w:r>
          </w:p>
        </w:tc>
        <w:tc>
          <w:tcPr>
            <w:tcW w:w="14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7F33F215" w14:textId="77777777" w:rsidR="0068383C" w:rsidRPr="005D2A6A" w:rsidRDefault="0068383C" w:rsidP="0068383C">
            <w:pPr>
              <w:pStyle w:val="BodyText"/>
              <w:spacing w:before="162" w:line="480" w:lineRule="auto"/>
              <w:ind w:right="-90"/>
              <w:jc w:val="center"/>
              <w:rPr>
                <w:ins w:id="39" w:author="Hardik Malhotra" w:date="2021-09-10T14:38:00Z"/>
                <w:bCs/>
                <w:color w:val="000000" w:themeColor="text1"/>
                <w:sz w:val="20"/>
                <w:szCs w:val="20"/>
              </w:rPr>
            </w:pPr>
            <w:r w:rsidRPr="005D2A6A">
              <w:rPr>
                <w:color w:val="000000"/>
                <w:sz w:val="20"/>
                <w:szCs w:val="20"/>
              </w:rPr>
              <w:t>-438.76</w:t>
            </w:r>
          </w:p>
        </w:tc>
      </w:tr>
    </w:tbl>
    <w:p w14:paraId="6A5D6126" w14:textId="427ABB44" w:rsidR="00905DCB" w:rsidRDefault="00905DCB" w:rsidP="001F31CB">
      <w:pPr>
        <w:pStyle w:val="BodyText"/>
        <w:spacing w:before="162" w:line="480" w:lineRule="auto"/>
        <w:ind w:right="-90"/>
        <w:jc w:val="both"/>
        <w:rPr>
          <w:bCs/>
          <w:color w:val="000000" w:themeColor="text1"/>
        </w:rPr>
        <w:sectPr w:rsidR="00905DC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02C9BE6" w14:textId="796F0A19" w:rsidR="00064CBC" w:rsidRDefault="00C62BA4" w:rsidP="009E126D">
      <w:pPr>
        <w:spacing w:line="360" w:lineRule="auto"/>
        <w:textAlignment w:val="baseline"/>
        <w:rPr>
          <w:rFonts w:ascii="Arial" w:hAnsi="Arial" w:cs="Arial"/>
          <w:b/>
          <w:bCs/>
          <w:sz w:val="24"/>
          <w:szCs w:val="24"/>
        </w:rPr>
      </w:pPr>
      <w:r w:rsidRPr="002C67EF">
        <w:rPr>
          <w:bCs/>
          <w:noProof/>
          <w:color w:val="000000" w:themeColor="text1"/>
        </w:rPr>
        <mc:AlternateContent>
          <mc:Choice Requires="wps">
            <w:drawing>
              <wp:anchor distT="45720" distB="45720" distL="114300" distR="114300" simplePos="0" relativeHeight="252508160" behindDoc="0" locked="0" layoutInCell="1" allowOverlap="1" wp14:anchorId="30C9BD30" wp14:editId="523F8790">
                <wp:simplePos x="0" y="0"/>
                <wp:positionH relativeFrom="column">
                  <wp:posOffset>-123190</wp:posOffset>
                </wp:positionH>
                <wp:positionV relativeFrom="paragraph">
                  <wp:posOffset>2465705</wp:posOffset>
                </wp:positionV>
                <wp:extent cx="6530975" cy="3432810"/>
                <wp:effectExtent l="0" t="0" r="22225"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0975" cy="343281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282836BA" w14:textId="6113DF64" w:rsidR="002C67EF" w:rsidRPr="00F56843" w:rsidRDefault="001211F4" w:rsidP="00F14E20">
                            <w:pPr>
                              <w:pStyle w:val="BodyText"/>
                              <w:numPr>
                                <w:ilvl w:val="0"/>
                                <w:numId w:val="2"/>
                              </w:numPr>
                              <w:spacing w:before="162" w:line="360" w:lineRule="auto"/>
                              <w:jc w:val="both"/>
                              <w:rPr>
                                <w:bCs/>
                                <w:color w:val="000000" w:themeColor="text1"/>
                              </w:rPr>
                            </w:pPr>
                            <w:r w:rsidRPr="00F56843">
                              <w:rPr>
                                <w:bCs/>
                                <w:color w:val="000000" w:themeColor="text1"/>
                              </w:rPr>
                              <w:t xml:space="preserve">Demand has </w:t>
                            </w:r>
                            <w:r w:rsidR="00F56843" w:rsidRPr="00F56843">
                              <w:rPr>
                                <w:bCs/>
                                <w:color w:val="000000" w:themeColor="text1"/>
                              </w:rPr>
                              <w:t xml:space="preserve">increased after the slump of 2020, where downstream sectors have increased consumption in the wake of economic recovery. A trend has been witnessed where the companies having captive market have gained improved margins while others have witnessed a cutback in margins due to uneven price assessments of raw materials. </w:t>
                            </w:r>
                            <w:r w:rsidRPr="00F56843">
                              <w:rPr>
                                <w:bCs/>
                                <w:color w:val="000000" w:themeColor="text1"/>
                              </w:rPr>
                              <w:t>D</w:t>
                            </w:r>
                            <w:r w:rsidR="002C67EF" w:rsidRPr="00F56843">
                              <w:rPr>
                                <w:bCs/>
                                <w:color w:val="000000" w:themeColor="text1"/>
                              </w:rPr>
                              <w:t>emand from the marine and renewables sector has shown an upward trend contributing to the increase in deman</w:t>
                            </w:r>
                            <w:r w:rsidR="0030317B" w:rsidRPr="00F56843">
                              <w:rPr>
                                <w:bCs/>
                                <w:color w:val="000000" w:themeColor="text1"/>
                              </w:rPr>
                              <w:t>d in 2021.</w:t>
                            </w:r>
                          </w:p>
                          <w:p w14:paraId="1DB89052" w14:textId="22AB0F0C" w:rsidR="002C67EF" w:rsidRPr="00C62BA4" w:rsidRDefault="00F56843" w:rsidP="00F14E20">
                            <w:pPr>
                              <w:pStyle w:val="BodyText"/>
                              <w:numPr>
                                <w:ilvl w:val="0"/>
                                <w:numId w:val="2"/>
                              </w:numPr>
                              <w:spacing w:before="162" w:line="360" w:lineRule="auto"/>
                              <w:jc w:val="both"/>
                              <w:rPr>
                                <w:bCs/>
                                <w:color w:val="000000" w:themeColor="text1"/>
                              </w:rPr>
                            </w:pPr>
                            <w:r w:rsidRPr="00C62BA4">
                              <w:rPr>
                                <w:bCs/>
                                <w:color w:val="000000" w:themeColor="text1"/>
                              </w:rPr>
                              <w:t xml:space="preserve">APAC and North America region accounted for the largest share in the global vinyl ester resin based FRP composites market in 2020 and 1st half of 2021 and trend is expected to remain same during forecast period as well. The aerospace industries in the USA and Mobile Manufacturing units in North-East Asia are the largest </w:t>
                            </w:r>
                            <w:r w:rsidR="0022743F" w:rsidRPr="00C62BA4">
                              <w:rPr>
                                <w:bCs/>
                                <w:color w:val="000000" w:themeColor="text1"/>
                              </w:rPr>
                              <w:t xml:space="preserve">consumers </w:t>
                            </w:r>
                            <w:r w:rsidRPr="00C62BA4">
                              <w:rPr>
                                <w:bCs/>
                                <w:color w:val="000000" w:themeColor="text1"/>
                              </w:rPr>
                              <w:t>in the world and is emanating high demand for composites for manufacturing fighter aircraft, airplanes, LCD panels and their components.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9BD30" id="_x0000_s1033" type="#_x0000_t202" style="position:absolute;margin-left:-9.7pt;margin-top:194.15pt;width:514.25pt;height:270.3pt;z-index:25250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" fillcolor="#91bce3 [2168]" strokecolor="#5b9bd5 [3208]" strokeweight=".5pt">
                <v:fill color2="#7aaddd [2616]" rotate="t" colors="0 #b1cbe9;.5 #a3c1e5;1 #92b9e4" focus="100%" type="gradient">
                  <o:fill v:ext="view" type="gradientUnscaled"/>
                </v:fill>
                <v:textbox>
                  <w:txbxContent>
                    <w:p w14:paraId="282836BA" w14:textId="6113DF64" w:rsidR="002C67EF" w:rsidRPr="00F56843" w:rsidRDefault="001211F4" w:rsidP="00F14E20">
                      <w:pPr>
                        <w:pStyle w:val="BodyText"/>
                        <w:numPr>
                          <w:ilvl w:val="0"/>
                          <w:numId w:val="2"/>
                        </w:numPr>
                        <w:spacing w:before="162" w:line="360" w:lineRule="auto"/>
                        <w:jc w:val="both"/>
                        <w:rPr>
                          <w:bCs/>
                          <w:color w:val="000000" w:themeColor="text1"/>
                        </w:rPr>
                      </w:pPr>
                      <w:r w:rsidRPr="00F56843">
                        <w:rPr>
                          <w:bCs/>
                          <w:color w:val="000000" w:themeColor="text1"/>
                        </w:rPr>
                        <w:t xml:space="preserve">Demand has </w:t>
                      </w:r>
                      <w:r w:rsidR="00F56843" w:rsidRPr="00F56843">
                        <w:rPr>
                          <w:bCs/>
                          <w:color w:val="000000" w:themeColor="text1"/>
                        </w:rPr>
                        <w:t xml:space="preserve">increased after the slump of 2020, where downstream sectors have increased consumption in the wake of economic recovery. A trend has been witnessed where the companies having captive market have gained improved margins while others have witnessed a cutback in margins due to uneven price assessments of raw materials. </w:t>
                      </w:r>
                      <w:r w:rsidRPr="00F56843">
                        <w:rPr>
                          <w:bCs/>
                          <w:color w:val="000000" w:themeColor="text1"/>
                        </w:rPr>
                        <w:t>D</w:t>
                      </w:r>
                      <w:r w:rsidR="002C67EF" w:rsidRPr="00F56843">
                        <w:rPr>
                          <w:bCs/>
                          <w:color w:val="000000" w:themeColor="text1"/>
                        </w:rPr>
                        <w:t>emand from the marine and renewables sector has shown an upward trend contributing to the increase in deman</w:t>
                      </w:r>
                      <w:r w:rsidR="0030317B" w:rsidRPr="00F56843">
                        <w:rPr>
                          <w:bCs/>
                          <w:color w:val="000000" w:themeColor="text1"/>
                        </w:rPr>
                        <w:t>d in 2021.</w:t>
                      </w:r>
                    </w:p>
                    <w:p w14:paraId="1DB89052" w14:textId="22AB0F0C" w:rsidR="002C67EF" w:rsidRPr="00C62BA4" w:rsidRDefault="00F56843" w:rsidP="00F14E20">
                      <w:pPr>
                        <w:pStyle w:val="BodyText"/>
                        <w:numPr>
                          <w:ilvl w:val="0"/>
                          <w:numId w:val="2"/>
                        </w:numPr>
                        <w:spacing w:before="162" w:line="360" w:lineRule="auto"/>
                        <w:jc w:val="both"/>
                        <w:rPr>
                          <w:bCs/>
                          <w:color w:val="000000" w:themeColor="text1"/>
                        </w:rPr>
                      </w:pPr>
                      <w:r w:rsidRPr="00C62BA4">
                        <w:rPr>
                          <w:bCs/>
                          <w:color w:val="000000" w:themeColor="text1"/>
                        </w:rPr>
                        <w:t xml:space="preserve">APAC and North America region accounted for the largest share in the global vinyl ester resin based FRP composites market in 2020 and 1st half of 2021 and trend is expected to remain same during forecast period as well. The aerospace industries in the USA and Mobile Manufacturing units in North-East Asia are the largest </w:t>
                      </w:r>
                      <w:r w:rsidR="0022743F" w:rsidRPr="00C62BA4">
                        <w:rPr>
                          <w:bCs/>
                          <w:color w:val="000000" w:themeColor="text1"/>
                        </w:rPr>
                        <w:t xml:space="preserve">consumers </w:t>
                      </w:r>
                      <w:r w:rsidRPr="00C62BA4">
                        <w:rPr>
                          <w:bCs/>
                          <w:color w:val="000000" w:themeColor="text1"/>
                        </w:rPr>
                        <w:t>in the world and is emanating high demand for composites for manufacturing fighter aircraft, airplanes, LCD panels and their components.</w:t>
                      </w:r>
                    </w:p>
                  </w:txbxContent>
                </v:textbox>
                <w10:wrap type="square"/>
              </v:shape>
            </w:pict>
          </mc:Fallback>
        </mc:AlternateContent>
      </w:r>
      <w:r w:rsidR="0008641D" w:rsidRPr="002B5730">
        <w:rPr>
          <w:bCs/>
          <w:noProof/>
          <w:color w:val="000000" w:themeColor="text1"/>
        </w:rPr>
        <mc:AlternateContent>
          <mc:Choice Requires="wps">
            <w:drawing>
              <wp:anchor distT="0" distB="0" distL="114300" distR="114300" simplePos="0" relativeHeight="252161024" behindDoc="0" locked="0" layoutInCell="1" allowOverlap="1" wp14:anchorId="446412CF" wp14:editId="660F43E0">
                <wp:simplePos x="0" y="0"/>
                <wp:positionH relativeFrom="margin">
                  <wp:posOffset>4219443</wp:posOffset>
                </wp:positionH>
                <wp:positionV relativeFrom="paragraph">
                  <wp:posOffset>2158749</wp:posOffset>
                </wp:positionV>
                <wp:extent cx="2337955" cy="200055"/>
                <wp:effectExtent l="0" t="0" r="0" b="0"/>
                <wp:wrapNone/>
                <wp:docPr id="131"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74634B50" w14:textId="77777777" w:rsidR="009006A2" w:rsidRPr="004644A7"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46412CF" id="_x0000_s1034" type="#_x0000_t202" style="position:absolute;margin-left:332.25pt;margin-top:170pt;width:184.1pt;height:15.75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" filled="f" stroked="f">
                <v:textbox style="mso-fit-shape-to-text:t">
                  <w:txbxContent>
                    <w:p w14:paraId="74634B50" w14:textId="77777777" w:rsidR="009006A2" w:rsidRPr="004644A7"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3F8ADB2A" w14:textId="33E35E97" w:rsidR="003A525D" w:rsidRDefault="003A525D" w:rsidP="009E126D">
      <w:pPr>
        <w:spacing w:line="360" w:lineRule="auto"/>
        <w:textAlignment w:val="baseline"/>
        <w:rPr>
          <w:rFonts w:ascii="Arial" w:hAnsi="Arial" w:cs="Arial"/>
          <w:b/>
          <w:bCs/>
          <w:sz w:val="24"/>
          <w:szCs w:val="24"/>
        </w:rPr>
      </w:pPr>
    </w:p>
    <w:p w14:paraId="34B083EC" w14:textId="72C1CFFF" w:rsidR="00C62BA4" w:rsidRDefault="00C62BA4" w:rsidP="009E126D">
      <w:pPr>
        <w:spacing w:line="360" w:lineRule="auto"/>
        <w:textAlignment w:val="baseline"/>
        <w:rPr>
          <w:rFonts w:ascii="Arial" w:hAnsi="Arial" w:cs="Arial"/>
          <w:b/>
          <w:bCs/>
          <w:sz w:val="24"/>
          <w:szCs w:val="24"/>
        </w:rPr>
      </w:pPr>
    </w:p>
    <w:p w14:paraId="180EEE6B" w14:textId="7C9F2AD1" w:rsidR="00CB55FA" w:rsidRPr="005D2A6A" w:rsidDel="00160783" w:rsidRDefault="00C46EA7" w:rsidP="0000174C">
      <w:pPr>
        <w:spacing w:line="360" w:lineRule="auto"/>
        <w:textAlignment w:val="baseline"/>
        <w:rPr>
          <w:del w:id="40" w:author="Hardik Malhotra" w:date="2021-09-10T14:55:00Z"/>
          <w:rFonts w:ascii="Arial" w:hAnsi="Arial" w:cs="Arial"/>
          <w:b/>
          <w:bCs/>
          <w:sz w:val="24"/>
          <w:szCs w:val="24"/>
        </w:rPr>
      </w:pPr>
      <w:r w:rsidRPr="005D2A6A">
        <w:rPr>
          <w:rFonts w:ascii="Arial" w:eastAsia="Verdana" w:hAnsi="Arial" w:cs="Arial"/>
          <w:b/>
          <w:bCs/>
          <w:noProof/>
          <w:color w:val="000000"/>
          <w:kern w:val="24"/>
          <w:sz w:val="20"/>
          <w:szCs w:val="20"/>
        </w:rPr>
        <w:lastRenderedPageBreak/>
        <mc:AlternateContent>
          <mc:Choice Requires="wps">
            <w:drawing>
              <wp:anchor distT="0" distB="0" distL="114300" distR="114300" simplePos="0" relativeHeight="251947008" behindDoc="0" locked="0" layoutInCell="1" allowOverlap="1" wp14:anchorId="45ABC02C" wp14:editId="3D96DBA7">
                <wp:simplePos x="0" y="0"/>
                <wp:positionH relativeFrom="column">
                  <wp:posOffset>495300</wp:posOffset>
                </wp:positionH>
                <wp:positionV relativeFrom="paragraph">
                  <wp:posOffset>2179320</wp:posOffset>
                </wp:positionV>
                <wp:extent cx="1651000" cy="722630"/>
                <wp:effectExtent l="0" t="0" r="0" b="1270"/>
                <wp:wrapNone/>
                <wp:docPr id="1038" name="Rectangle 1"/>
                <wp:cNvGraphicFramePr/>
                <a:graphic xmlns:a="http://schemas.openxmlformats.org/drawingml/2006/main">
                  <a:graphicData uri="http://schemas.microsoft.com/office/word/2010/wordprocessingShape">
                    <wps:wsp>
                      <wps:cNvSpPr/>
                      <wps:spPr>
                        <a:xfrm>
                          <a:off x="0" y="0"/>
                          <a:ext cx="1651000" cy="72263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34EE681" w14:textId="44EDCD30" w:rsidR="002B1111" w:rsidRPr="005D2A6A" w:rsidRDefault="00E76080" w:rsidP="002B1111">
                            <w:pPr>
                              <w:spacing w:after="0" w:line="360" w:lineRule="auto"/>
                              <w:jc w:val="center"/>
                              <w:textAlignment w:val="baseline"/>
                              <w:rPr>
                                <w:rFonts w:ascii="Arial" w:eastAsia="Verdana" w:hAnsi="Arial" w:cs="Arial"/>
                                <w:b/>
                                <w:bCs/>
                                <w:color w:val="000000"/>
                                <w:kern w:val="24"/>
                                <w:sz w:val="20"/>
                                <w:szCs w:val="20"/>
                              </w:rPr>
                            </w:pPr>
                            <w:r w:rsidRPr="005D2A6A">
                              <w:rPr>
                                <w:rFonts w:ascii="Arial" w:eastAsia="Verdana" w:hAnsi="Arial" w:cs="Arial"/>
                                <w:b/>
                                <w:bCs/>
                                <w:color w:val="000000"/>
                                <w:kern w:val="24"/>
                                <w:sz w:val="20"/>
                                <w:szCs w:val="20"/>
                              </w:rPr>
                              <w:t>2015-2020</w:t>
                            </w:r>
                          </w:p>
                          <w:p w14:paraId="088A95DB" w14:textId="3618C1BA" w:rsidR="00E76080" w:rsidRPr="005D2A6A" w:rsidRDefault="00E76080" w:rsidP="002B1111">
                            <w:pPr>
                              <w:spacing w:after="0" w:line="360" w:lineRule="auto"/>
                              <w:jc w:val="center"/>
                              <w:textAlignment w:val="baseline"/>
                              <w:rPr>
                                <w:rFonts w:ascii="Arial" w:eastAsia="Verdana" w:hAnsi="Arial" w:cs="Arial"/>
                                <w:b/>
                                <w:bCs/>
                                <w:color w:val="000000"/>
                                <w:kern w:val="24"/>
                                <w:sz w:val="20"/>
                                <w:szCs w:val="20"/>
                              </w:rPr>
                            </w:pPr>
                            <w:r w:rsidRPr="005D2A6A">
                              <w:rPr>
                                <w:rFonts w:ascii="Arial" w:eastAsia="Verdana" w:hAnsi="Arial" w:cs="Arial"/>
                                <w:b/>
                                <w:bCs/>
                                <w:color w:val="000000"/>
                                <w:kern w:val="24"/>
                                <w:sz w:val="20"/>
                                <w:szCs w:val="20"/>
                              </w:rPr>
                              <w:t xml:space="preserve">CAGR </w:t>
                            </w:r>
                          </w:p>
                          <w:p w14:paraId="47A3AB5B" w14:textId="0180B026" w:rsidR="00E76080" w:rsidRDefault="00E76080" w:rsidP="002B1111">
                            <w:pPr>
                              <w:spacing w:after="0" w:line="360" w:lineRule="auto"/>
                              <w:jc w:val="center"/>
                              <w:textAlignment w:val="baseline"/>
                              <w:rPr>
                                <w:rFonts w:ascii="Verdana" w:eastAsia="Verdana" w:hAnsi="Verdana" w:cs="Verdana"/>
                                <w:b/>
                                <w:bCs/>
                                <w:color w:val="000000"/>
                                <w:kern w:val="24"/>
                                <w:sz w:val="18"/>
                                <w:szCs w:val="18"/>
                              </w:rPr>
                            </w:pPr>
                            <w:r w:rsidRPr="005D2A6A">
                              <w:rPr>
                                <w:rFonts w:ascii="Arial" w:eastAsia="Verdana" w:hAnsi="Arial" w:cs="Arial"/>
                                <w:b/>
                                <w:bCs/>
                                <w:color w:val="000000"/>
                                <w:kern w:val="24"/>
                                <w:sz w:val="20"/>
                                <w:szCs w:val="20"/>
                              </w:rPr>
                              <w:t>1.7</w:t>
                            </w:r>
                            <w:r w:rsidR="001104D9" w:rsidRPr="005D2A6A">
                              <w:rPr>
                                <w:rFonts w:ascii="Arial" w:eastAsia="Verdana" w:hAnsi="Arial" w:cs="Arial"/>
                                <w:b/>
                                <w:bCs/>
                                <w:color w:val="000000"/>
                                <w:kern w:val="24"/>
                                <w:sz w:val="20"/>
                                <w:szCs w:val="20"/>
                              </w:rPr>
                              <w:t>7</w:t>
                            </w:r>
                            <w:r w:rsidRPr="005D2A6A">
                              <w:rPr>
                                <w:rFonts w:ascii="Arial" w:eastAsia="Verdana" w:hAnsi="Arial" w:cs="Arial"/>
                                <w:b/>
                                <w:bCs/>
                                <w:color w:val="000000"/>
                                <w:kern w:val="24"/>
                                <w:sz w:val="20"/>
                                <w:szCs w:val="20"/>
                              </w:rPr>
                              <w:t>% By Volume</w:t>
                            </w:r>
                          </w:p>
                        </w:txbxContent>
                      </wps:txbx>
                      <wps:bodyPr rtlCol="0" anchor="ctr">
                        <a:noAutofit/>
                      </wps:bodyPr>
                    </wps:wsp>
                  </a:graphicData>
                </a:graphic>
                <wp14:sizeRelV relativeFrom="margin">
                  <wp14:pctHeight>0</wp14:pctHeight>
                </wp14:sizeRelV>
              </wp:anchor>
            </w:drawing>
          </mc:Choice>
          <mc:Fallback>
            <w:pict>
              <v:rect w14:anchorId="45ABC02C" id="Rectangle 1" o:spid="_x0000_s1035" style="position:absolute;margin-left:39pt;margin-top:171.6pt;width:130pt;height:56.9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" filled="f" stroked="f" strokeweight="1pt">
                <v:textbox>
                  <w:txbxContent>
                    <w:p w14:paraId="434EE681" w14:textId="44EDCD30" w:rsidR="002B1111" w:rsidRPr="005D2A6A" w:rsidRDefault="00E76080" w:rsidP="002B1111">
                      <w:pPr>
                        <w:spacing w:after="0" w:line="360" w:lineRule="auto"/>
                        <w:jc w:val="center"/>
                        <w:textAlignment w:val="baseline"/>
                        <w:rPr>
                          <w:rFonts w:ascii="Arial" w:eastAsia="Verdana" w:hAnsi="Arial" w:cs="Arial"/>
                          <w:b/>
                          <w:bCs/>
                          <w:color w:val="000000"/>
                          <w:kern w:val="24"/>
                          <w:sz w:val="20"/>
                          <w:szCs w:val="20"/>
                        </w:rPr>
                      </w:pPr>
                      <w:r w:rsidRPr="005D2A6A">
                        <w:rPr>
                          <w:rFonts w:ascii="Arial" w:eastAsia="Verdana" w:hAnsi="Arial" w:cs="Arial"/>
                          <w:b/>
                          <w:bCs/>
                          <w:color w:val="000000"/>
                          <w:kern w:val="24"/>
                          <w:sz w:val="20"/>
                          <w:szCs w:val="20"/>
                        </w:rPr>
                        <w:t>2015-2020</w:t>
                      </w:r>
                    </w:p>
                    <w:p w14:paraId="088A95DB" w14:textId="3618C1BA" w:rsidR="00E76080" w:rsidRPr="005D2A6A" w:rsidRDefault="00E76080" w:rsidP="002B1111">
                      <w:pPr>
                        <w:spacing w:after="0" w:line="360" w:lineRule="auto"/>
                        <w:jc w:val="center"/>
                        <w:textAlignment w:val="baseline"/>
                        <w:rPr>
                          <w:rFonts w:ascii="Arial" w:eastAsia="Verdana" w:hAnsi="Arial" w:cs="Arial"/>
                          <w:b/>
                          <w:bCs/>
                          <w:color w:val="000000"/>
                          <w:kern w:val="24"/>
                          <w:sz w:val="20"/>
                          <w:szCs w:val="20"/>
                        </w:rPr>
                      </w:pPr>
                      <w:r w:rsidRPr="005D2A6A">
                        <w:rPr>
                          <w:rFonts w:ascii="Arial" w:eastAsia="Verdana" w:hAnsi="Arial" w:cs="Arial"/>
                          <w:b/>
                          <w:bCs/>
                          <w:color w:val="000000"/>
                          <w:kern w:val="24"/>
                          <w:sz w:val="20"/>
                          <w:szCs w:val="20"/>
                        </w:rPr>
                        <w:t xml:space="preserve">CAGR </w:t>
                      </w:r>
                    </w:p>
                    <w:p w14:paraId="47A3AB5B" w14:textId="0180B026" w:rsidR="00E76080" w:rsidRDefault="00E76080" w:rsidP="002B1111">
                      <w:pPr>
                        <w:spacing w:after="0" w:line="360" w:lineRule="auto"/>
                        <w:jc w:val="center"/>
                        <w:textAlignment w:val="baseline"/>
                        <w:rPr>
                          <w:rFonts w:ascii="Verdana" w:eastAsia="Verdana" w:hAnsi="Verdana" w:cs="Verdana"/>
                          <w:b/>
                          <w:bCs/>
                          <w:color w:val="000000"/>
                          <w:kern w:val="24"/>
                          <w:sz w:val="18"/>
                          <w:szCs w:val="18"/>
                        </w:rPr>
                      </w:pPr>
                      <w:r w:rsidRPr="005D2A6A">
                        <w:rPr>
                          <w:rFonts w:ascii="Arial" w:eastAsia="Verdana" w:hAnsi="Arial" w:cs="Arial"/>
                          <w:b/>
                          <w:bCs/>
                          <w:color w:val="000000"/>
                          <w:kern w:val="24"/>
                          <w:sz w:val="20"/>
                          <w:szCs w:val="20"/>
                        </w:rPr>
                        <w:t>1.7</w:t>
                      </w:r>
                      <w:r w:rsidR="001104D9" w:rsidRPr="005D2A6A">
                        <w:rPr>
                          <w:rFonts w:ascii="Arial" w:eastAsia="Verdana" w:hAnsi="Arial" w:cs="Arial"/>
                          <w:b/>
                          <w:bCs/>
                          <w:color w:val="000000"/>
                          <w:kern w:val="24"/>
                          <w:sz w:val="20"/>
                          <w:szCs w:val="20"/>
                        </w:rPr>
                        <w:t>7</w:t>
                      </w:r>
                      <w:r w:rsidRPr="005D2A6A">
                        <w:rPr>
                          <w:rFonts w:ascii="Arial" w:eastAsia="Verdana" w:hAnsi="Arial" w:cs="Arial"/>
                          <w:b/>
                          <w:bCs/>
                          <w:color w:val="000000"/>
                          <w:kern w:val="24"/>
                          <w:sz w:val="20"/>
                          <w:szCs w:val="20"/>
                        </w:rPr>
                        <w:t>% By Volume</w:t>
                      </w:r>
                    </w:p>
                  </w:txbxContent>
                </v:textbox>
              </v:rect>
            </w:pict>
          </mc:Fallback>
        </mc:AlternateContent>
      </w:r>
      <w:r w:rsidR="009E126D" w:rsidRPr="005D2A6A">
        <w:rPr>
          <w:rFonts w:ascii="Arial" w:hAnsi="Arial" w:cs="Arial"/>
          <w:b/>
          <w:bCs/>
          <w:sz w:val="24"/>
          <w:szCs w:val="24"/>
        </w:rPr>
        <w:t>Global Vinyl Ester Resin Demand, By Volume (Thousand Tonnes), 2015–2030F</w:t>
      </w:r>
    </w:p>
    <w:p w14:paraId="5789BBA2" w14:textId="07315514" w:rsidR="00E76080" w:rsidRPr="005D2A6A" w:rsidRDefault="00E76080" w:rsidP="0000174C">
      <w:pPr>
        <w:spacing w:after="0" w:line="360" w:lineRule="auto"/>
        <w:textAlignment w:val="baseline"/>
        <w:rPr>
          <w:rFonts w:ascii="Arial" w:eastAsia="Verdana" w:hAnsi="Arial" w:cs="Arial"/>
          <w:b/>
          <w:bCs/>
          <w:color w:val="000000"/>
          <w:kern w:val="24"/>
          <w:sz w:val="20"/>
          <w:szCs w:val="20"/>
        </w:rPr>
      </w:pPr>
      <w:r w:rsidRPr="005D2A6A">
        <w:rPr>
          <w:rFonts w:ascii="Arial" w:eastAsia="Verdana" w:hAnsi="Arial" w:cs="Arial"/>
          <w:b/>
          <w:bCs/>
          <w:noProof/>
          <w:color w:val="000000"/>
          <w:kern w:val="24"/>
          <w:sz w:val="20"/>
          <w:szCs w:val="20"/>
        </w:rPr>
        <w:drawing>
          <wp:inline distT="0" distB="0" distL="0" distR="0" wp14:anchorId="494510BB" wp14:editId="62C1C1E6">
            <wp:extent cx="6381750" cy="2552700"/>
            <wp:effectExtent l="0" t="0" r="0" b="0"/>
            <wp:docPr id="1036" name="Chart 1036">
              <a:extLst xmlns:a="http://schemas.openxmlformats.org/drawingml/2006/main">
                <a:ext uri="{FF2B5EF4-FFF2-40B4-BE49-F238E27FC236}">
                  <a16:creationId xmlns:a16="http://schemas.microsoft.com/office/drawing/2014/main" id="{D517ED23-7B15-4D4A-877C-8B068BEC79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A65AF13" w14:textId="77777777" w:rsidR="006E66C6" w:rsidRDefault="006E66C6" w:rsidP="007E7092">
      <w:pPr>
        <w:pStyle w:val="BodyText"/>
        <w:spacing w:before="162" w:line="360" w:lineRule="auto"/>
        <w:jc w:val="both"/>
        <w:rPr>
          <w:bCs/>
          <w:color w:val="000000" w:themeColor="text1"/>
          <w:lang w:val="en-IN"/>
        </w:rPr>
        <w:sectPr w:rsidR="006E66C6"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BD71943" w14:textId="0A999F35" w:rsidR="005D2A6A" w:rsidRDefault="006951DB" w:rsidP="007E7092">
      <w:pPr>
        <w:pStyle w:val="BodyText"/>
        <w:spacing w:before="162" w:line="360" w:lineRule="auto"/>
        <w:jc w:val="both"/>
        <w:rPr>
          <w:bCs/>
          <w:color w:val="000000" w:themeColor="text1"/>
        </w:rPr>
      </w:pPr>
      <w:r w:rsidRPr="005D2A6A">
        <w:rPr>
          <w:rFonts w:eastAsia="Verdana"/>
          <w:b/>
          <w:bCs/>
          <w:noProof/>
          <w:color w:val="000000"/>
          <w:kern w:val="24"/>
          <w:sz w:val="20"/>
          <w:szCs w:val="20"/>
        </w:rPr>
        <mc:AlternateContent>
          <mc:Choice Requires="wps">
            <w:drawing>
              <wp:anchor distT="0" distB="0" distL="114300" distR="114300" simplePos="0" relativeHeight="251949056" behindDoc="0" locked="0" layoutInCell="1" allowOverlap="1" wp14:anchorId="396EE325" wp14:editId="427D7DE9">
                <wp:simplePos x="0" y="0"/>
                <wp:positionH relativeFrom="margin">
                  <wp:align>right</wp:align>
                </wp:positionH>
                <wp:positionV relativeFrom="paragraph">
                  <wp:posOffset>14605</wp:posOffset>
                </wp:positionV>
                <wp:extent cx="2337435" cy="200025"/>
                <wp:effectExtent l="0" t="0" r="0" b="0"/>
                <wp:wrapNone/>
                <wp:docPr id="1039" name="TextBox 4"/>
                <wp:cNvGraphicFramePr/>
                <a:graphic xmlns:a="http://schemas.openxmlformats.org/drawingml/2006/main">
                  <a:graphicData uri="http://schemas.microsoft.com/office/word/2010/wordprocessingShape">
                    <wps:wsp>
                      <wps:cNvSpPr txBox="1"/>
                      <wps:spPr>
                        <a:xfrm>
                          <a:off x="0" y="0"/>
                          <a:ext cx="2337435" cy="200025"/>
                        </a:xfrm>
                        <a:prstGeom prst="rect">
                          <a:avLst/>
                        </a:prstGeom>
                        <a:noFill/>
                      </wps:spPr>
                      <wps:txbx>
                        <w:txbxContent>
                          <w:p w14:paraId="746E98F0" w14:textId="77777777" w:rsidR="00E76080" w:rsidRDefault="00E76080" w:rsidP="00E76080">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396EE325" id="_x0000_s1036" type="#_x0000_t202" style="position:absolute;left:0;text-align:left;margin-left:132.85pt;margin-top:1.15pt;width:184.05pt;height:15.75pt;z-index:251949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" filled="f" stroked="f">
                <v:textbox style="mso-fit-shape-to-text:t">
                  <w:txbxContent>
                    <w:p w14:paraId="746E98F0" w14:textId="77777777" w:rsidR="00E76080" w:rsidRDefault="00E76080" w:rsidP="00E76080">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Source: TechSci Research</w:t>
                      </w:r>
                    </w:p>
                  </w:txbxContent>
                </v:textbox>
                <w10:wrap anchorx="margin"/>
              </v:shape>
            </w:pict>
          </mc:Fallback>
        </mc:AlternateContent>
      </w:r>
    </w:p>
    <w:p w14:paraId="021033F6" w14:textId="2BCD04E4" w:rsidR="006E66C6" w:rsidRDefault="00064CBC" w:rsidP="0068477D">
      <w:pPr>
        <w:pStyle w:val="BodyText"/>
        <w:spacing w:before="162" w:line="480" w:lineRule="auto"/>
        <w:ind w:right="-90"/>
        <w:jc w:val="both"/>
        <w:rPr>
          <w:bCs/>
          <w:color w:val="000000" w:themeColor="text1"/>
        </w:rPr>
      </w:pPr>
      <w:r w:rsidRPr="002C67EF">
        <w:rPr>
          <w:bCs/>
          <w:noProof/>
          <w:color w:val="000000" w:themeColor="text1"/>
        </w:rPr>
        <mc:AlternateContent>
          <mc:Choice Requires="wps">
            <w:drawing>
              <wp:anchor distT="45720" distB="45720" distL="114300" distR="114300" simplePos="0" relativeHeight="252510208" behindDoc="0" locked="0" layoutInCell="1" allowOverlap="1" wp14:anchorId="0A73FBEC" wp14:editId="4DCC4D0E">
                <wp:simplePos x="0" y="0"/>
                <wp:positionH relativeFrom="column">
                  <wp:posOffset>-92710</wp:posOffset>
                </wp:positionH>
                <wp:positionV relativeFrom="paragraph">
                  <wp:posOffset>434975</wp:posOffset>
                </wp:positionV>
                <wp:extent cx="6543040" cy="2861945"/>
                <wp:effectExtent l="0" t="0" r="0" b="0"/>
                <wp:wrapSquare wrapText="bothSides"/>
                <wp:docPr id="2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040" cy="2861945"/>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51355461" w14:textId="77777777" w:rsidR="00262FD4" w:rsidRPr="00905DCB" w:rsidRDefault="00262FD4" w:rsidP="00F14E20">
                            <w:pPr>
                              <w:pStyle w:val="ListParagraph"/>
                              <w:numPr>
                                <w:ilvl w:val="0"/>
                                <w:numId w:val="3"/>
                              </w:numPr>
                              <w:spacing w:line="360" w:lineRule="auto"/>
                              <w:rPr>
                                <w:bCs/>
                                <w:color w:val="FFFFFF" w:themeColor="background1"/>
                                <w:sz w:val="24"/>
                                <w:szCs w:val="24"/>
                              </w:rPr>
                            </w:pPr>
                            <w:r w:rsidRPr="00905DCB">
                              <w:rPr>
                                <w:bCs/>
                                <w:color w:val="FFFFFF" w:themeColor="background1"/>
                                <w:sz w:val="24"/>
                                <w:szCs w:val="24"/>
                              </w:rPr>
                              <w:t>The betterment of supply chain management and rising demand from various end user industries contributed to the increasing market for vinyl ester resin.</w:t>
                            </w:r>
                          </w:p>
                          <w:p w14:paraId="74254D42" w14:textId="145FC054" w:rsidR="00262FD4" w:rsidRPr="00905DCB" w:rsidRDefault="00262FD4" w:rsidP="00262FD4">
                            <w:pPr>
                              <w:pStyle w:val="ListParagraph"/>
                              <w:spacing w:line="360" w:lineRule="auto"/>
                              <w:ind w:left="720" w:firstLine="0"/>
                              <w:rPr>
                                <w:bCs/>
                                <w:color w:val="FFFFFF" w:themeColor="background1"/>
                                <w:sz w:val="24"/>
                                <w:szCs w:val="24"/>
                              </w:rPr>
                            </w:pPr>
                          </w:p>
                          <w:p w14:paraId="7DF863E0" w14:textId="55BC97BA" w:rsidR="00262FD4" w:rsidRPr="00905DCB" w:rsidRDefault="00262FD4" w:rsidP="00F14E20">
                            <w:pPr>
                              <w:pStyle w:val="ListParagraph"/>
                              <w:numPr>
                                <w:ilvl w:val="0"/>
                                <w:numId w:val="3"/>
                              </w:numPr>
                              <w:spacing w:line="360" w:lineRule="auto"/>
                              <w:rPr>
                                <w:bCs/>
                                <w:color w:val="FFFFFF" w:themeColor="background1"/>
                                <w:sz w:val="24"/>
                                <w:szCs w:val="24"/>
                              </w:rPr>
                            </w:pPr>
                            <w:r w:rsidRPr="00905DCB">
                              <w:rPr>
                                <w:bCs/>
                                <w:color w:val="FFFFFF" w:themeColor="background1"/>
                                <w:sz w:val="24"/>
                                <w:szCs w:val="24"/>
                              </w:rPr>
                              <w:t xml:space="preserve">Companies have been noticing the rise in their revenue quarterly, especially through vinyl ester resin. INEOS Group and Hexion Inc. both witnessed the increase in revenues by 26% and 13%, respectively from Q1 2021 to Q2 2021. </w:t>
                            </w:r>
                          </w:p>
                          <w:p w14:paraId="3F1590F7" w14:textId="77777777" w:rsidR="00262FD4" w:rsidRPr="00905DCB" w:rsidRDefault="00262FD4" w:rsidP="00262FD4">
                            <w:pPr>
                              <w:pStyle w:val="ListParagraph"/>
                              <w:spacing w:line="360" w:lineRule="auto"/>
                              <w:ind w:left="720" w:firstLine="0"/>
                              <w:rPr>
                                <w:bCs/>
                                <w:color w:val="FFFFFF" w:themeColor="background1"/>
                                <w:sz w:val="24"/>
                                <w:szCs w:val="24"/>
                              </w:rPr>
                            </w:pPr>
                          </w:p>
                          <w:p w14:paraId="6BBAD4B2" w14:textId="0FC11968" w:rsidR="002C67EF" w:rsidRPr="00905DCB" w:rsidRDefault="00262FD4" w:rsidP="00F14E20">
                            <w:pPr>
                              <w:pStyle w:val="ListParagraph"/>
                              <w:numPr>
                                <w:ilvl w:val="0"/>
                                <w:numId w:val="3"/>
                              </w:numPr>
                              <w:spacing w:line="360" w:lineRule="auto"/>
                              <w:rPr>
                                <w:bCs/>
                                <w:color w:val="FFFFFF" w:themeColor="background1"/>
                                <w:sz w:val="24"/>
                                <w:szCs w:val="24"/>
                              </w:rPr>
                            </w:pPr>
                            <w:r w:rsidRPr="00905DCB">
                              <w:rPr>
                                <w:bCs/>
                                <w:color w:val="FFFFFF" w:themeColor="background1"/>
                                <w:sz w:val="24"/>
                                <w:szCs w:val="24"/>
                              </w:rPr>
                              <w:t>The Increase in demand is led by strong demand for excellent chemical and thermal resistant material in downstream applications such as semiconductor encapsulation, electronics and communication, construction, and automobile industries.</w:t>
                            </w:r>
                          </w:p>
                          <w:p w14:paraId="4E8B6383" w14:textId="77777777" w:rsidR="00262FD4" w:rsidRPr="00905DCB" w:rsidRDefault="00262FD4">
                            <w:pPr>
                              <w:rPr>
                                <w:bCs/>
                                <w:color w:val="FFFFFF" w:themeColor="background1"/>
                                <w:sz w:val="24"/>
                                <w:szCs w:val="24"/>
                              </w:rPr>
                            </w:pPr>
                          </w:p>
                          <w:p w14:paraId="5EA5A862" w14:textId="184C15A0" w:rsidR="00262FD4" w:rsidRPr="00905DCB" w:rsidRDefault="00262FD4">
                            <w:pPr>
                              <w:rPr>
                                <w:bCs/>
                                <w:color w:val="FFFFFF" w:themeColor="background1"/>
                              </w:rPr>
                            </w:pPr>
                          </w:p>
                          <w:p w14:paraId="39E64FE0" w14:textId="6EC242FB" w:rsidR="00262FD4" w:rsidRPr="00905DCB" w:rsidRDefault="00262FD4">
                            <w:pPr>
                              <w:rPr>
                                <w:color w:val="FFFFFF" w:themeColor="background1"/>
                              </w:rPr>
                            </w:pPr>
                            <w:r w:rsidRPr="00905DCB">
                              <w:rPr>
                                <w:bCs/>
                                <w:color w:val="FFFFFF" w:themeColor="background1"/>
                              </w:rPr>
                              <w:t>The Increase in demand is led by strong demand for excellent chemical and thermal resistant material in downstream applications such as semiconductor encapsulation, electronics and communication, construction, and automobile industries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3FBEC" id="_x0000_s1037" type="#_x0000_t202" style="position:absolute;left:0;text-align:left;margin-left:-7.3pt;margin-top:34.25pt;width:515.2pt;height:225.35pt;z-index:25251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" fillcolor="#2a4a85 [2148]" stroked="f">
                <v:fill color2="#8eaadb [1940]" rotate="t" angle="180" colors="0 #2a4b86;31457f #4a76c6;1 #8faadc" focus="100%" type="gradient"/>
                <v:textbox>
                  <w:txbxContent>
                    <w:p w14:paraId="51355461" w14:textId="77777777" w:rsidR="00262FD4" w:rsidRPr="00905DCB" w:rsidRDefault="00262FD4" w:rsidP="00F14E20">
                      <w:pPr>
                        <w:pStyle w:val="ListParagraph"/>
                        <w:numPr>
                          <w:ilvl w:val="0"/>
                          <w:numId w:val="3"/>
                        </w:numPr>
                        <w:spacing w:line="360" w:lineRule="auto"/>
                        <w:rPr>
                          <w:bCs/>
                          <w:color w:val="FFFFFF" w:themeColor="background1"/>
                          <w:sz w:val="24"/>
                          <w:szCs w:val="24"/>
                        </w:rPr>
                      </w:pPr>
                      <w:r w:rsidRPr="00905DCB">
                        <w:rPr>
                          <w:bCs/>
                          <w:color w:val="FFFFFF" w:themeColor="background1"/>
                          <w:sz w:val="24"/>
                          <w:szCs w:val="24"/>
                        </w:rPr>
                        <w:t>The betterment of supply chain management and rising demand from various end user industries contributed to the increasing market for vinyl ester resin.</w:t>
                      </w:r>
                    </w:p>
                    <w:p w14:paraId="74254D42" w14:textId="145FC054" w:rsidR="00262FD4" w:rsidRPr="00905DCB" w:rsidRDefault="00262FD4" w:rsidP="00262FD4">
                      <w:pPr>
                        <w:pStyle w:val="ListParagraph"/>
                        <w:spacing w:line="360" w:lineRule="auto"/>
                        <w:ind w:left="720" w:firstLine="0"/>
                        <w:rPr>
                          <w:bCs/>
                          <w:color w:val="FFFFFF" w:themeColor="background1"/>
                          <w:sz w:val="24"/>
                          <w:szCs w:val="24"/>
                        </w:rPr>
                      </w:pPr>
                    </w:p>
                    <w:p w14:paraId="7DF863E0" w14:textId="55BC97BA" w:rsidR="00262FD4" w:rsidRPr="00905DCB" w:rsidRDefault="00262FD4" w:rsidP="00F14E20">
                      <w:pPr>
                        <w:pStyle w:val="ListParagraph"/>
                        <w:numPr>
                          <w:ilvl w:val="0"/>
                          <w:numId w:val="3"/>
                        </w:numPr>
                        <w:spacing w:line="360" w:lineRule="auto"/>
                        <w:rPr>
                          <w:bCs/>
                          <w:color w:val="FFFFFF" w:themeColor="background1"/>
                          <w:sz w:val="24"/>
                          <w:szCs w:val="24"/>
                        </w:rPr>
                      </w:pPr>
                      <w:r w:rsidRPr="00905DCB">
                        <w:rPr>
                          <w:bCs/>
                          <w:color w:val="FFFFFF" w:themeColor="background1"/>
                          <w:sz w:val="24"/>
                          <w:szCs w:val="24"/>
                        </w:rPr>
                        <w:t xml:space="preserve">Companies have been noticing the rise in their revenue quarterly, especially through vinyl ester resin. INEOS Group and Hexion Inc. both witnessed the increase in revenues by 26% and 13%, respectively from Q1 2021 to Q2 2021. </w:t>
                      </w:r>
                    </w:p>
                    <w:p w14:paraId="3F1590F7" w14:textId="77777777" w:rsidR="00262FD4" w:rsidRPr="00905DCB" w:rsidRDefault="00262FD4" w:rsidP="00262FD4">
                      <w:pPr>
                        <w:pStyle w:val="ListParagraph"/>
                        <w:spacing w:line="360" w:lineRule="auto"/>
                        <w:ind w:left="720" w:firstLine="0"/>
                        <w:rPr>
                          <w:bCs/>
                          <w:color w:val="FFFFFF" w:themeColor="background1"/>
                          <w:sz w:val="24"/>
                          <w:szCs w:val="24"/>
                        </w:rPr>
                      </w:pPr>
                    </w:p>
                    <w:p w14:paraId="6BBAD4B2" w14:textId="0FC11968" w:rsidR="002C67EF" w:rsidRPr="00905DCB" w:rsidRDefault="00262FD4" w:rsidP="00F14E20">
                      <w:pPr>
                        <w:pStyle w:val="ListParagraph"/>
                        <w:numPr>
                          <w:ilvl w:val="0"/>
                          <w:numId w:val="3"/>
                        </w:numPr>
                        <w:spacing w:line="360" w:lineRule="auto"/>
                        <w:rPr>
                          <w:bCs/>
                          <w:color w:val="FFFFFF" w:themeColor="background1"/>
                          <w:sz w:val="24"/>
                          <w:szCs w:val="24"/>
                        </w:rPr>
                      </w:pPr>
                      <w:r w:rsidRPr="00905DCB">
                        <w:rPr>
                          <w:bCs/>
                          <w:color w:val="FFFFFF" w:themeColor="background1"/>
                          <w:sz w:val="24"/>
                          <w:szCs w:val="24"/>
                        </w:rPr>
                        <w:t>The Increase in demand is led by strong demand for excellent chemical and thermal resistant material in downstream applications such as semiconductor encapsulation, electronics and communication, construction, and automobile industries.</w:t>
                      </w:r>
                    </w:p>
                    <w:p w14:paraId="4E8B6383" w14:textId="77777777" w:rsidR="00262FD4" w:rsidRPr="00905DCB" w:rsidRDefault="00262FD4">
                      <w:pPr>
                        <w:rPr>
                          <w:bCs/>
                          <w:color w:val="FFFFFF" w:themeColor="background1"/>
                          <w:sz w:val="24"/>
                          <w:szCs w:val="24"/>
                        </w:rPr>
                      </w:pPr>
                    </w:p>
                    <w:p w14:paraId="5EA5A862" w14:textId="184C15A0" w:rsidR="00262FD4" w:rsidRPr="00905DCB" w:rsidRDefault="00262FD4">
                      <w:pPr>
                        <w:rPr>
                          <w:bCs/>
                          <w:color w:val="FFFFFF" w:themeColor="background1"/>
                        </w:rPr>
                      </w:pPr>
                    </w:p>
                    <w:p w14:paraId="39E64FE0" w14:textId="6EC242FB" w:rsidR="00262FD4" w:rsidRPr="00905DCB" w:rsidRDefault="00262FD4">
                      <w:pPr>
                        <w:rPr>
                          <w:color w:val="FFFFFF" w:themeColor="background1"/>
                        </w:rPr>
                      </w:pPr>
                      <w:r w:rsidRPr="00905DCB">
                        <w:rPr>
                          <w:bCs/>
                          <w:color w:val="FFFFFF" w:themeColor="background1"/>
                        </w:rPr>
                        <w:t>The Increase in demand is led by strong demand for excellent chemical and thermal resistant material in downstream applications such as semiconductor encapsulation, electronics and communication, construction, and automobile industries</w:t>
                      </w:r>
                    </w:p>
                  </w:txbxContent>
                </v:textbox>
                <w10:wrap type="square"/>
              </v:shape>
            </w:pict>
          </mc:Fallback>
        </mc:AlternateContent>
      </w:r>
    </w:p>
    <w:p w14:paraId="043B3014" w14:textId="77777777" w:rsidR="00262FD4" w:rsidRDefault="00262FD4" w:rsidP="0068477D">
      <w:pPr>
        <w:pStyle w:val="BodyText"/>
        <w:spacing w:before="162" w:line="480" w:lineRule="auto"/>
        <w:ind w:right="-90"/>
        <w:jc w:val="both"/>
        <w:rPr>
          <w:bCs/>
          <w:color w:val="000000" w:themeColor="text1"/>
        </w:rPr>
      </w:pPr>
    </w:p>
    <w:p w14:paraId="238050B9" w14:textId="77777777" w:rsidR="00262FD4" w:rsidRDefault="00262FD4" w:rsidP="0068477D">
      <w:pPr>
        <w:pStyle w:val="BodyText"/>
        <w:spacing w:before="162" w:line="480" w:lineRule="auto"/>
        <w:ind w:right="-90"/>
        <w:jc w:val="both"/>
        <w:rPr>
          <w:bCs/>
          <w:color w:val="000000" w:themeColor="text1"/>
        </w:rPr>
      </w:pPr>
    </w:p>
    <w:p w14:paraId="155BFA0C" w14:textId="77777777" w:rsidR="00262FD4" w:rsidRDefault="00262FD4" w:rsidP="0068477D">
      <w:pPr>
        <w:pStyle w:val="BodyText"/>
        <w:spacing w:before="162" w:line="480" w:lineRule="auto"/>
        <w:ind w:right="-90"/>
        <w:jc w:val="both"/>
        <w:rPr>
          <w:bCs/>
          <w:color w:val="000000" w:themeColor="text1"/>
        </w:rPr>
      </w:pPr>
    </w:p>
    <w:p w14:paraId="5FAC2F97" w14:textId="722876A1" w:rsidR="00262FD4" w:rsidRDefault="00262FD4" w:rsidP="0068477D">
      <w:pPr>
        <w:pStyle w:val="BodyText"/>
        <w:spacing w:before="162" w:line="480" w:lineRule="auto"/>
        <w:ind w:right="-90"/>
        <w:jc w:val="both"/>
        <w:rPr>
          <w:bCs/>
          <w:color w:val="000000" w:themeColor="text1"/>
        </w:rPr>
        <w:sectPr w:rsidR="00262FD4"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C541EC4" w14:textId="77777777" w:rsidR="0022743F" w:rsidRDefault="0022743F" w:rsidP="005D2A6A">
      <w:pPr>
        <w:rPr>
          <w:rFonts w:ascii="Arial" w:hAnsi="Arial" w:cs="Arial"/>
          <w:b/>
          <w:bCs/>
          <w:sz w:val="24"/>
          <w:szCs w:val="24"/>
        </w:rPr>
      </w:pPr>
    </w:p>
    <w:p w14:paraId="3B2616FA" w14:textId="1D356AC3" w:rsidR="0022743F" w:rsidRDefault="0022743F" w:rsidP="005D2A6A">
      <w:pPr>
        <w:rPr>
          <w:rFonts w:ascii="Arial" w:hAnsi="Arial" w:cs="Arial"/>
          <w:b/>
          <w:bCs/>
          <w:sz w:val="24"/>
          <w:szCs w:val="24"/>
        </w:rPr>
      </w:pPr>
    </w:p>
    <w:p w14:paraId="254D75BC" w14:textId="77777777" w:rsidR="00D64931" w:rsidRDefault="00D64931" w:rsidP="005D2A6A">
      <w:pPr>
        <w:rPr>
          <w:rFonts w:ascii="Arial" w:hAnsi="Arial" w:cs="Arial"/>
          <w:b/>
          <w:bCs/>
          <w:sz w:val="24"/>
          <w:szCs w:val="24"/>
        </w:rPr>
      </w:pPr>
    </w:p>
    <w:p w14:paraId="08A580C7" w14:textId="222D33B9" w:rsidR="0068477D" w:rsidRPr="005D2A6A" w:rsidRDefault="009E126D" w:rsidP="005D2A6A">
      <w:pPr>
        <w:rPr>
          <w:rFonts w:ascii="Arial" w:hAnsi="Arial" w:cs="Arial"/>
          <w:b/>
          <w:bCs/>
          <w:sz w:val="24"/>
          <w:szCs w:val="24"/>
        </w:rPr>
      </w:pPr>
      <w:r w:rsidRPr="005D2A6A">
        <w:rPr>
          <w:rFonts w:ascii="Arial" w:hAnsi="Arial" w:cs="Arial"/>
          <w:b/>
          <w:bCs/>
          <w:sz w:val="24"/>
          <w:szCs w:val="24"/>
        </w:rPr>
        <w:lastRenderedPageBreak/>
        <w:t>3.1.1. Capacity By Company</w:t>
      </w:r>
    </w:p>
    <w:p w14:paraId="5EBCDAA4" w14:textId="63EA3D63" w:rsidR="00F9062E" w:rsidRPr="005D2A6A" w:rsidRDefault="009E126D" w:rsidP="005D2A6A">
      <w:pPr>
        <w:rPr>
          <w:rFonts w:ascii="Arial" w:hAnsi="Arial" w:cs="Arial"/>
          <w:b/>
          <w:bCs/>
          <w:sz w:val="24"/>
          <w:szCs w:val="24"/>
        </w:rPr>
      </w:pPr>
      <w:r w:rsidRPr="005D2A6A">
        <w:rPr>
          <w:rFonts w:ascii="Arial" w:hAnsi="Arial" w:cs="Arial"/>
          <w:b/>
          <w:bCs/>
          <w:sz w:val="24"/>
          <w:szCs w:val="24"/>
        </w:rPr>
        <w:t xml:space="preserve">Global Vinyl Ester Resin Capacity, By Company (Thousand Tonnes), 2015-2030F </w:t>
      </w:r>
    </w:p>
    <w:tbl>
      <w:tblPr>
        <w:tblW w:w="10289" w:type="dxa"/>
        <w:tblLook w:val="04A0" w:firstRow="1" w:lastRow="0" w:firstColumn="1" w:lastColumn="0" w:noHBand="0" w:noVBand="1"/>
      </w:tblPr>
      <w:tblGrid>
        <w:gridCol w:w="3604"/>
        <w:gridCol w:w="1611"/>
        <w:gridCol w:w="1350"/>
        <w:gridCol w:w="1215"/>
        <w:gridCol w:w="841"/>
        <w:gridCol w:w="833"/>
        <w:gridCol w:w="835"/>
      </w:tblGrid>
      <w:tr w:rsidR="00B60EF0" w:rsidRPr="00B60EF0" w14:paraId="63D4D14C" w14:textId="77777777" w:rsidTr="00B60EF0">
        <w:trPr>
          <w:trHeight w:val="301"/>
        </w:trPr>
        <w:tc>
          <w:tcPr>
            <w:tcW w:w="3604" w:type="dxa"/>
            <w:vMerge w:val="restart"/>
            <w:tcBorders>
              <w:top w:val="single" w:sz="4" w:space="0" w:color="auto"/>
              <w:left w:val="single" w:sz="4" w:space="0" w:color="auto"/>
              <w:right w:val="single" w:sz="4" w:space="0" w:color="auto"/>
            </w:tcBorders>
            <w:shd w:val="clear" w:color="auto" w:fill="C00000"/>
            <w:noWrap/>
            <w:vAlign w:val="bottom"/>
            <w:hideMark/>
          </w:tcPr>
          <w:p w14:paraId="6A06EDC8" w14:textId="77777777" w:rsidR="00B60EF0" w:rsidRPr="00B60EF0" w:rsidRDefault="00B60EF0" w:rsidP="00B60EF0">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Company</w:t>
            </w:r>
          </w:p>
          <w:p w14:paraId="08F25DBC" w14:textId="26DD0EA3" w:rsidR="00B60EF0" w:rsidRPr="00B60EF0" w:rsidRDefault="00B60EF0" w:rsidP="00B60EF0">
            <w:pPr>
              <w:spacing w:after="0" w:line="240" w:lineRule="auto"/>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 </w:t>
            </w:r>
          </w:p>
        </w:tc>
        <w:tc>
          <w:tcPr>
            <w:tcW w:w="6685" w:type="dxa"/>
            <w:gridSpan w:val="6"/>
            <w:tcBorders>
              <w:top w:val="single" w:sz="4" w:space="0" w:color="auto"/>
              <w:left w:val="nil"/>
              <w:bottom w:val="single" w:sz="4" w:space="0" w:color="auto"/>
              <w:right w:val="single" w:sz="4" w:space="0" w:color="auto"/>
            </w:tcBorders>
            <w:shd w:val="clear" w:color="auto" w:fill="C00000"/>
            <w:noWrap/>
            <w:vAlign w:val="bottom"/>
            <w:hideMark/>
          </w:tcPr>
          <w:p w14:paraId="5502B489" w14:textId="77777777" w:rsidR="00B60EF0" w:rsidRPr="00B60EF0" w:rsidRDefault="00B60EF0" w:rsidP="00B60EF0">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Capacity</w:t>
            </w:r>
          </w:p>
        </w:tc>
      </w:tr>
      <w:tr w:rsidR="00B60EF0" w:rsidRPr="00B60EF0" w14:paraId="7C75E545" w14:textId="77777777" w:rsidTr="00B46B4C">
        <w:trPr>
          <w:trHeight w:val="301"/>
        </w:trPr>
        <w:tc>
          <w:tcPr>
            <w:tcW w:w="3604" w:type="dxa"/>
            <w:vMerge/>
            <w:tcBorders>
              <w:left w:val="single" w:sz="4" w:space="0" w:color="auto"/>
              <w:bottom w:val="single" w:sz="4" w:space="0" w:color="auto"/>
              <w:right w:val="single" w:sz="4" w:space="0" w:color="auto"/>
            </w:tcBorders>
            <w:shd w:val="clear" w:color="auto" w:fill="C00000"/>
            <w:noWrap/>
            <w:vAlign w:val="bottom"/>
            <w:hideMark/>
          </w:tcPr>
          <w:p w14:paraId="766E2F2A" w14:textId="070F1E38" w:rsidR="00B60EF0" w:rsidRPr="00B60EF0" w:rsidRDefault="00B60EF0" w:rsidP="00B60EF0">
            <w:pPr>
              <w:spacing w:after="0" w:line="240" w:lineRule="auto"/>
              <w:rPr>
                <w:rFonts w:ascii="Calibri" w:eastAsia="Times New Roman" w:hAnsi="Calibri" w:cs="Times New Roman"/>
                <w:color w:val="FFFFFF" w:themeColor="background1"/>
                <w:lang w:val="en-US"/>
              </w:rPr>
            </w:pPr>
          </w:p>
        </w:tc>
        <w:tc>
          <w:tcPr>
            <w:tcW w:w="1611" w:type="dxa"/>
            <w:tcBorders>
              <w:top w:val="nil"/>
              <w:left w:val="nil"/>
              <w:bottom w:val="single" w:sz="4" w:space="0" w:color="auto"/>
              <w:right w:val="single" w:sz="4" w:space="0" w:color="auto"/>
            </w:tcBorders>
            <w:shd w:val="clear" w:color="auto" w:fill="C00000"/>
            <w:noWrap/>
            <w:vAlign w:val="bottom"/>
            <w:hideMark/>
          </w:tcPr>
          <w:p w14:paraId="7C14674C" w14:textId="77777777" w:rsidR="00B60EF0" w:rsidRPr="00B60EF0" w:rsidRDefault="00B60EF0" w:rsidP="00B60EF0">
            <w:pPr>
              <w:spacing w:after="0" w:line="240" w:lineRule="auto"/>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Location</w:t>
            </w:r>
          </w:p>
        </w:tc>
        <w:tc>
          <w:tcPr>
            <w:tcW w:w="1350" w:type="dxa"/>
            <w:tcBorders>
              <w:top w:val="nil"/>
              <w:left w:val="nil"/>
              <w:bottom w:val="single" w:sz="4" w:space="0" w:color="auto"/>
              <w:right w:val="single" w:sz="4" w:space="0" w:color="auto"/>
            </w:tcBorders>
            <w:shd w:val="clear" w:color="auto" w:fill="C00000"/>
            <w:noWrap/>
            <w:vAlign w:val="bottom"/>
            <w:hideMark/>
          </w:tcPr>
          <w:p w14:paraId="35CBD75B" w14:textId="77777777" w:rsidR="00B60EF0" w:rsidRPr="00B60EF0" w:rsidRDefault="00B60EF0" w:rsidP="00B46B4C">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2015</w:t>
            </w:r>
          </w:p>
        </w:tc>
        <w:tc>
          <w:tcPr>
            <w:tcW w:w="1215" w:type="dxa"/>
            <w:tcBorders>
              <w:top w:val="nil"/>
              <w:left w:val="nil"/>
              <w:bottom w:val="single" w:sz="4" w:space="0" w:color="auto"/>
              <w:right w:val="single" w:sz="4" w:space="0" w:color="auto"/>
            </w:tcBorders>
            <w:shd w:val="clear" w:color="auto" w:fill="C00000"/>
            <w:noWrap/>
            <w:vAlign w:val="bottom"/>
            <w:hideMark/>
          </w:tcPr>
          <w:p w14:paraId="68118490" w14:textId="77777777" w:rsidR="00B60EF0" w:rsidRPr="00B60EF0" w:rsidRDefault="00B60EF0" w:rsidP="00B46B4C">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2020</w:t>
            </w:r>
          </w:p>
        </w:tc>
        <w:tc>
          <w:tcPr>
            <w:tcW w:w="841" w:type="dxa"/>
            <w:tcBorders>
              <w:top w:val="nil"/>
              <w:left w:val="nil"/>
              <w:bottom w:val="single" w:sz="4" w:space="0" w:color="auto"/>
              <w:right w:val="single" w:sz="4" w:space="0" w:color="auto"/>
            </w:tcBorders>
            <w:shd w:val="clear" w:color="auto" w:fill="C00000"/>
            <w:noWrap/>
            <w:vAlign w:val="bottom"/>
            <w:hideMark/>
          </w:tcPr>
          <w:p w14:paraId="03178599" w14:textId="77777777" w:rsidR="00B60EF0" w:rsidRPr="00B60EF0" w:rsidRDefault="00B60EF0" w:rsidP="00B46B4C">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2021E</w:t>
            </w:r>
          </w:p>
        </w:tc>
        <w:tc>
          <w:tcPr>
            <w:tcW w:w="833" w:type="dxa"/>
            <w:tcBorders>
              <w:top w:val="nil"/>
              <w:left w:val="nil"/>
              <w:bottom w:val="single" w:sz="4" w:space="0" w:color="auto"/>
              <w:right w:val="single" w:sz="4" w:space="0" w:color="auto"/>
            </w:tcBorders>
            <w:shd w:val="clear" w:color="auto" w:fill="C00000"/>
            <w:noWrap/>
            <w:vAlign w:val="bottom"/>
            <w:hideMark/>
          </w:tcPr>
          <w:p w14:paraId="386CE6AB" w14:textId="77777777" w:rsidR="00B60EF0" w:rsidRPr="00B60EF0" w:rsidRDefault="00B60EF0" w:rsidP="00B46B4C">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2025F</w:t>
            </w:r>
          </w:p>
        </w:tc>
        <w:tc>
          <w:tcPr>
            <w:tcW w:w="835" w:type="dxa"/>
            <w:tcBorders>
              <w:top w:val="nil"/>
              <w:left w:val="nil"/>
              <w:bottom w:val="single" w:sz="4" w:space="0" w:color="auto"/>
              <w:right w:val="single" w:sz="4" w:space="0" w:color="auto"/>
            </w:tcBorders>
            <w:shd w:val="clear" w:color="auto" w:fill="C00000"/>
            <w:noWrap/>
            <w:vAlign w:val="bottom"/>
            <w:hideMark/>
          </w:tcPr>
          <w:p w14:paraId="44DA0EC8" w14:textId="77777777" w:rsidR="00B60EF0" w:rsidRPr="00B60EF0" w:rsidRDefault="00B60EF0" w:rsidP="00B46B4C">
            <w:pPr>
              <w:spacing w:after="0" w:line="240" w:lineRule="auto"/>
              <w:jc w:val="center"/>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2030F</w:t>
            </w:r>
          </w:p>
        </w:tc>
      </w:tr>
      <w:tr w:rsidR="00B46B4C" w:rsidRPr="00B60EF0" w14:paraId="48FE4B4B" w14:textId="77777777" w:rsidTr="00332E96">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48F6C198"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AOC Resins</w:t>
            </w:r>
          </w:p>
          <w:p w14:paraId="3D6DCB8C"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p w14:paraId="51E9875E" w14:textId="38267FD8"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06FB125E"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China</w:t>
            </w:r>
          </w:p>
        </w:tc>
        <w:tc>
          <w:tcPr>
            <w:tcW w:w="1350" w:type="dxa"/>
            <w:tcBorders>
              <w:top w:val="nil"/>
              <w:left w:val="nil"/>
              <w:bottom w:val="single" w:sz="4" w:space="0" w:color="auto"/>
              <w:right w:val="single" w:sz="4" w:space="0" w:color="auto"/>
            </w:tcBorders>
            <w:shd w:val="clear" w:color="auto" w:fill="auto"/>
            <w:noWrap/>
            <w:vAlign w:val="bottom"/>
            <w:hideMark/>
          </w:tcPr>
          <w:p w14:paraId="68FC653B" w14:textId="722D9E3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1215" w:type="dxa"/>
            <w:tcBorders>
              <w:top w:val="nil"/>
              <w:left w:val="nil"/>
              <w:bottom w:val="single" w:sz="4" w:space="0" w:color="auto"/>
              <w:right w:val="single" w:sz="4" w:space="0" w:color="auto"/>
            </w:tcBorders>
            <w:shd w:val="clear" w:color="auto" w:fill="auto"/>
            <w:noWrap/>
            <w:vAlign w:val="bottom"/>
            <w:hideMark/>
          </w:tcPr>
          <w:p w14:paraId="35C47468" w14:textId="49044F9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41" w:type="dxa"/>
            <w:tcBorders>
              <w:top w:val="nil"/>
              <w:left w:val="nil"/>
              <w:bottom w:val="single" w:sz="4" w:space="0" w:color="auto"/>
              <w:right w:val="single" w:sz="4" w:space="0" w:color="auto"/>
            </w:tcBorders>
            <w:shd w:val="clear" w:color="auto" w:fill="auto"/>
            <w:noWrap/>
            <w:vAlign w:val="bottom"/>
            <w:hideMark/>
          </w:tcPr>
          <w:p w14:paraId="4CB289CE" w14:textId="59B209F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33" w:type="dxa"/>
            <w:tcBorders>
              <w:top w:val="nil"/>
              <w:left w:val="nil"/>
              <w:bottom w:val="single" w:sz="4" w:space="0" w:color="auto"/>
              <w:right w:val="single" w:sz="4" w:space="0" w:color="auto"/>
            </w:tcBorders>
            <w:shd w:val="clear" w:color="auto" w:fill="auto"/>
            <w:noWrap/>
            <w:vAlign w:val="bottom"/>
            <w:hideMark/>
          </w:tcPr>
          <w:p w14:paraId="785D7D5F" w14:textId="6CFC65A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35" w:type="dxa"/>
            <w:tcBorders>
              <w:top w:val="nil"/>
              <w:left w:val="nil"/>
              <w:bottom w:val="single" w:sz="4" w:space="0" w:color="auto"/>
              <w:right w:val="single" w:sz="4" w:space="0" w:color="auto"/>
            </w:tcBorders>
            <w:shd w:val="clear" w:color="auto" w:fill="auto"/>
            <w:noWrap/>
            <w:vAlign w:val="bottom"/>
            <w:hideMark/>
          </w:tcPr>
          <w:p w14:paraId="359FA80A" w14:textId="3AD60B0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r>
      <w:tr w:rsidR="00B46B4C" w:rsidRPr="00B60EF0" w14:paraId="56EB755D" w14:textId="77777777" w:rsidTr="00332E96">
        <w:trPr>
          <w:trHeight w:val="301"/>
        </w:trPr>
        <w:tc>
          <w:tcPr>
            <w:tcW w:w="3604" w:type="dxa"/>
            <w:vMerge/>
            <w:tcBorders>
              <w:left w:val="single" w:sz="4" w:space="0" w:color="auto"/>
              <w:right w:val="single" w:sz="4" w:space="0" w:color="auto"/>
            </w:tcBorders>
            <w:shd w:val="clear" w:color="auto" w:fill="auto"/>
            <w:noWrap/>
            <w:vAlign w:val="bottom"/>
            <w:hideMark/>
          </w:tcPr>
          <w:p w14:paraId="5E9B56E8" w14:textId="53E6667E"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0861FA3F"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Switzerland</w:t>
            </w:r>
          </w:p>
        </w:tc>
        <w:tc>
          <w:tcPr>
            <w:tcW w:w="1350" w:type="dxa"/>
            <w:tcBorders>
              <w:top w:val="nil"/>
              <w:left w:val="nil"/>
              <w:bottom w:val="single" w:sz="4" w:space="0" w:color="auto"/>
              <w:right w:val="single" w:sz="4" w:space="0" w:color="auto"/>
            </w:tcBorders>
            <w:shd w:val="clear" w:color="auto" w:fill="auto"/>
            <w:noWrap/>
            <w:vAlign w:val="bottom"/>
            <w:hideMark/>
          </w:tcPr>
          <w:p w14:paraId="31C9EEF2" w14:textId="5A3AA46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1215" w:type="dxa"/>
            <w:tcBorders>
              <w:top w:val="nil"/>
              <w:left w:val="nil"/>
              <w:bottom w:val="single" w:sz="4" w:space="0" w:color="auto"/>
              <w:right w:val="single" w:sz="4" w:space="0" w:color="auto"/>
            </w:tcBorders>
            <w:shd w:val="clear" w:color="auto" w:fill="auto"/>
            <w:noWrap/>
            <w:vAlign w:val="bottom"/>
            <w:hideMark/>
          </w:tcPr>
          <w:p w14:paraId="2AE08C43" w14:textId="4BF82D0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841" w:type="dxa"/>
            <w:tcBorders>
              <w:top w:val="nil"/>
              <w:left w:val="nil"/>
              <w:bottom w:val="single" w:sz="4" w:space="0" w:color="auto"/>
              <w:right w:val="single" w:sz="4" w:space="0" w:color="auto"/>
            </w:tcBorders>
            <w:shd w:val="clear" w:color="auto" w:fill="auto"/>
            <w:noWrap/>
            <w:vAlign w:val="bottom"/>
            <w:hideMark/>
          </w:tcPr>
          <w:p w14:paraId="0371B1B9" w14:textId="64BE95C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833" w:type="dxa"/>
            <w:tcBorders>
              <w:top w:val="nil"/>
              <w:left w:val="nil"/>
              <w:bottom w:val="single" w:sz="4" w:space="0" w:color="auto"/>
              <w:right w:val="single" w:sz="4" w:space="0" w:color="auto"/>
            </w:tcBorders>
            <w:shd w:val="clear" w:color="auto" w:fill="auto"/>
            <w:noWrap/>
            <w:vAlign w:val="bottom"/>
            <w:hideMark/>
          </w:tcPr>
          <w:p w14:paraId="3BBBAF58" w14:textId="3590946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835" w:type="dxa"/>
            <w:tcBorders>
              <w:top w:val="nil"/>
              <w:left w:val="nil"/>
              <w:bottom w:val="single" w:sz="4" w:space="0" w:color="auto"/>
              <w:right w:val="single" w:sz="4" w:space="0" w:color="auto"/>
            </w:tcBorders>
            <w:shd w:val="clear" w:color="auto" w:fill="auto"/>
            <w:noWrap/>
            <w:vAlign w:val="bottom"/>
            <w:hideMark/>
          </w:tcPr>
          <w:p w14:paraId="2A429218" w14:textId="5E7174D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r>
      <w:tr w:rsidR="00B46B4C" w:rsidRPr="00B60EF0" w14:paraId="451D95C4" w14:textId="77777777" w:rsidTr="00332E96">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2202580A" w14:textId="32AF3877"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4EF836A6"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USA</w:t>
            </w:r>
          </w:p>
        </w:tc>
        <w:tc>
          <w:tcPr>
            <w:tcW w:w="1350" w:type="dxa"/>
            <w:tcBorders>
              <w:top w:val="nil"/>
              <w:left w:val="nil"/>
              <w:bottom w:val="single" w:sz="4" w:space="0" w:color="auto"/>
              <w:right w:val="single" w:sz="4" w:space="0" w:color="auto"/>
            </w:tcBorders>
            <w:shd w:val="clear" w:color="auto" w:fill="auto"/>
            <w:noWrap/>
            <w:vAlign w:val="bottom"/>
            <w:hideMark/>
          </w:tcPr>
          <w:p w14:paraId="23554EEE" w14:textId="38A2042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60.0</w:t>
            </w:r>
          </w:p>
        </w:tc>
        <w:tc>
          <w:tcPr>
            <w:tcW w:w="1215" w:type="dxa"/>
            <w:tcBorders>
              <w:top w:val="nil"/>
              <w:left w:val="nil"/>
              <w:bottom w:val="single" w:sz="4" w:space="0" w:color="auto"/>
              <w:right w:val="single" w:sz="4" w:space="0" w:color="auto"/>
            </w:tcBorders>
            <w:shd w:val="clear" w:color="auto" w:fill="auto"/>
            <w:noWrap/>
            <w:vAlign w:val="bottom"/>
            <w:hideMark/>
          </w:tcPr>
          <w:p w14:paraId="1AC1C506" w14:textId="4D66279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41" w:type="dxa"/>
            <w:tcBorders>
              <w:top w:val="nil"/>
              <w:left w:val="nil"/>
              <w:bottom w:val="single" w:sz="4" w:space="0" w:color="auto"/>
              <w:right w:val="single" w:sz="4" w:space="0" w:color="auto"/>
            </w:tcBorders>
            <w:shd w:val="clear" w:color="auto" w:fill="auto"/>
            <w:noWrap/>
            <w:vAlign w:val="bottom"/>
            <w:hideMark/>
          </w:tcPr>
          <w:p w14:paraId="16B03260" w14:textId="0EBA358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33" w:type="dxa"/>
            <w:tcBorders>
              <w:top w:val="nil"/>
              <w:left w:val="nil"/>
              <w:bottom w:val="single" w:sz="4" w:space="0" w:color="auto"/>
              <w:right w:val="single" w:sz="4" w:space="0" w:color="auto"/>
            </w:tcBorders>
            <w:shd w:val="clear" w:color="auto" w:fill="auto"/>
            <w:noWrap/>
            <w:vAlign w:val="bottom"/>
            <w:hideMark/>
          </w:tcPr>
          <w:p w14:paraId="00895363" w14:textId="5B55A71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35" w:type="dxa"/>
            <w:tcBorders>
              <w:top w:val="nil"/>
              <w:left w:val="nil"/>
              <w:bottom w:val="single" w:sz="4" w:space="0" w:color="auto"/>
              <w:right w:val="single" w:sz="4" w:space="0" w:color="auto"/>
            </w:tcBorders>
            <w:shd w:val="clear" w:color="auto" w:fill="auto"/>
            <w:noWrap/>
            <w:vAlign w:val="bottom"/>
            <w:hideMark/>
          </w:tcPr>
          <w:p w14:paraId="2F50AD85" w14:textId="5C3F44A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r>
      <w:tr w:rsidR="00B46B4C" w:rsidRPr="00B60EF0" w14:paraId="51C23CEE" w14:textId="77777777" w:rsidTr="00D467F3">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1F839221"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INEOS Composites</w:t>
            </w:r>
          </w:p>
          <w:p w14:paraId="1589B1CA"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p w14:paraId="1B076C5D" w14:textId="5E7655E4"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06D4FA04"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China</w:t>
            </w:r>
          </w:p>
        </w:tc>
        <w:tc>
          <w:tcPr>
            <w:tcW w:w="1350" w:type="dxa"/>
            <w:tcBorders>
              <w:top w:val="nil"/>
              <w:left w:val="nil"/>
              <w:bottom w:val="single" w:sz="4" w:space="0" w:color="auto"/>
              <w:right w:val="single" w:sz="4" w:space="0" w:color="auto"/>
            </w:tcBorders>
            <w:shd w:val="clear" w:color="auto" w:fill="auto"/>
            <w:noWrap/>
            <w:vAlign w:val="bottom"/>
            <w:hideMark/>
          </w:tcPr>
          <w:p w14:paraId="338810D8" w14:textId="028B009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1215" w:type="dxa"/>
            <w:tcBorders>
              <w:top w:val="nil"/>
              <w:left w:val="nil"/>
              <w:bottom w:val="single" w:sz="4" w:space="0" w:color="auto"/>
              <w:right w:val="single" w:sz="4" w:space="0" w:color="auto"/>
            </w:tcBorders>
            <w:shd w:val="clear" w:color="auto" w:fill="auto"/>
            <w:noWrap/>
            <w:vAlign w:val="bottom"/>
            <w:hideMark/>
          </w:tcPr>
          <w:p w14:paraId="05FAFA73" w14:textId="3D266B6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841" w:type="dxa"/>
            <w:tcBorders>
              <w:top w:val="nil"/>
              <w:left w:val="nil"/>
              <w:bottom w:val="single" w:sz="4" w:space="0" w:color="auto"/>
              <w:right w:val="single" w:sz="4" w:space="0" w:color="auto"/>
            </w:tcBorders>
            <w:shd w:val="clear" w:color="auto" w:fill="auto"/>
            <w:noWrap/>
            <w:vAlign w:val="bottom"/>
            <w:hideMark/>
          </w:tcPr>
          <w:p w14:paraId="0866C84D" w14:textId="7D6DA0C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833" w:type="dxa"/>
            <w:tcBorders>
              <w:top w:val="nil"/>
              <w:left w:val="nil"/>
              <w:bottom w:val="single" w:sz="4" w:space="0" w:color="auto"/>
              <w:right w:val="single" w:sz="4" w:space="0" w:color="auto"/>
            </w:tcBorders>
            <w:shd w:val="clear" w:color="auto" w:fill="auto"/>
            <w:noWrap/>
            <w:vAlign w:val="bottom"/>
            <w:hideMark/>
          </w:tcPr>
          <w:p w14:paraId="6A1EE020" w14:textId="22AD3A3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835" w:type="dxa"/>
            <w:tcBorders>
              <w:top w:val="nil"/>
              <w:left w:val="nil"/>
              <w:bottom w:val="single" w:sz="4" w:space="0" w:color="auto"/>
              <w:right w:val="single" w:sz="4" w:space="0" w:color="auto"/>
            </w:tcBorders>
            <w:shd w:val="clear" w:color="auto" w:fill="auto"/>
            <w:noWrap/>
            <w:vAlign w:val="bottom"/>
            <w:hideMark/>
          </w:tcPr>
          <w:p w14:paraId="3D8927A2" w14:textId="4CDC153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r>
      <w:tr w:rsidR="00B46B4C" w:rsidRPr="00B60EF0" w14:paraId="4925E091" w14:textId="77777777" w:rsidTr="00D467F3">
        <w:trPr>
          <w:trHeight w:val="301"/>
        </w:trPr>
        <w:tc>
          <w:tcPr>
            <w:tcW w:w="3604" w:type="dxa"/>
            <w:vMerge/>
            <w:tcBorders>
              <w:left w:val="single" w:sz="4" w:space="0" w:color="auto"/>
              <w:right w:val="single" w:sz="4" w:space="0" w:color="auto"/>
            </w:tcBorders>
            <w:shd w:val="clear" w:color="auto" w:fill="auto"/>
            <w:noWrap/>
            <w:vAlign w:val="bottom"/>
            <w:hideMark/>
          </w:tcPr>
          <w:p w14:paraId="23A85074" w14:textId="20CE258F"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0B232B64"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Germany</w:t>
            </w:r>
          </w:p>
        </w:tc>
        <w:tc>
          <w:tcPr>
            <w:tcW w:w="1350" w:type="dxa"/>
            <w:tcBorders>
              <w:top w:val="nil"/>
              <w:left w:val="nil"/>
              <w:bottom w:val="single" w:sz="4" w:space="0" w:color="auto"/>
              <w:right w:val="single" w:sz="4" w:space="0" w:color="auto"/>
            </w:tcBorders>
            <w:shd w:val="clear" w:color="auto" w:fill="auto"/>
            <w:noWrap/>
            <w:vAlign w:val="bottom"/>
            <w:hideMark/>
          </w:tcPr>
          <w:p w14:paraId="5F44461C" w14:textId="2331224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1215" w:type="dxa"/>
            <w:tcBorders>
              <w:top w:val="nil"/>
              <w:left w:val="nil"/>
              <w:bottom w:val="single" w:sz="4" w:space="0" w:color="auto"/>
              <w:right w:val="single" w:sz="4" w:space="0" w:color="auto"/>
            </w:tcBorders>
            <w:shd w:val="clear" w:color="auto" w:fill="auto"/>
            <w:noWrap/>
            <w:vAlign w:val="bottom"/>
            <w:hideMark/>
          </w:tcPr>
          <w:p w14:paraId="59429582" w14:textId="5631343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41" w:type="dxa"/>
            <w:tcBorders>
              <w:top w:val="nil"/>
              <w:left w:val="nil"/>
              <w:bottom w:val="single" w:sz="4" w:space="0" w:color="auto"/>
              <w:right w:val="single" w:sz="4" w:space="0" w:color="auto"/>
            </w:tcBorders>
            <w:shd w:val="clear" w:color="auto" w:fill="auto"/>
            <w:noWrap/>
            <w:vAlign w:val="bottom"/>
            <w:hideMark/>
          </w:tcPr>
          <w:p w14:paraId="6A6E874C" w14:textId="4BAA9AC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33" w:type="dxa"/>
            <w:tcBorders>
              <w:top w:val="nil"/>
              <w:left w:val="nil"/>
              <w:bottom w:val="single" w:sz="4" w:space="0" w:color="auto"/>
              <w:right w:val="single" w:sz="4" w:space="0" w:color="auto"/>
            </w:tcBorders>
            <w:shd w:val="clear" w:color="auto" w:fill="auto"/>
            <w:noWrap/>
            <w:vAlign w:val="bottom"/>
            <w:hideMark/>
          </w:tcPr>
          <w:p w14:paraId="2D495E1B" w14:textId="7DE534A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35" w:type="dxa"/>
            <w:tcBorders>
              <w:top w:val="nil"/>
              <w:left w:val="nil"/>
              <w:bottom w:val="single" w:sz="4" w:space="0" w:color="auto"/>
              <w:right w:val="single" w:sz="4" w:space="0" w:color="auto"/>
            </w:tcBorders>
            <w:shd w:val="clear" w:color="auto" w:fill="auto"/>
            <w:noWrap/>
            <w:vAlign w:val="bottom"/>
            <w:hideMark/>
          </w:tcPr>
          <w:p w14:paraId="72ABF012" w14:textId="0FBCBB9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r>
      <w:tr w:rsidR="00B46B4C" w:rsidRPr="00B60EF0" w14:paraId="0FD5FFB4" w14:textId="77777777" w:rsidTr="00D467F3">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4D250898" w14:textId="19560C56"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20C79AF8"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USA</w:t>
            </w:r>
          </w:p>
        </w:tc>
        <w:tc>
          <w:tcPr>
            <w:tcW w:w="1350" w:type="dxa"/>
            <w:tcBorders>
              <w:top w:val="nil"/>
              <w:left w:val="nil"/>
              <w:bottom w:val="single" w:sz="4" w:space="0" w:color="auto"/>
              <w:right w:val="single" w:sz="4" w:space="0" w:color="auto"/>
            </w:tcBorders>
            <w:shd w:val="clear" w:color="auto" w:fill="auto"/>
            <w:noWrap/>
            <w:vAlign w:val="bottom"/>
            <w:hideMark/>
          </w:tcPr>
          <w:p w14:paraId="2490D737" w14:textId="70CC4A3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1215" w:type="dxa"/>
            <w:tcBorders>
              <w:top w:val="nil"/>
              <w:left w:val="nil"/>
              <w:bottom w:val="single" w:sz="4" w:space="0" w:color="auto"/>
              <w:right w:val="single" w:sz="4" w:space="0" w:color="auto"/>
            </w:tcBorders>
            <w:shd w:val="clear" w:color="auto" w:fill="auto"/>
            <w:noWrap/>
            <w:vAlign w:val="bottom"/>
            <w:hideMark/>
          </w:tcPr>
          <w:p w14:paraId="639D1885" w14:textId="07F4C15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85.0</w:t>
            </w:r>
          </w:p>
        </w:tc>
        <w:tc>
          <w:tcPr>
            <w:tcW w:w="841" w:type="dxa"/>
            <w:tcBorders>
              <w:top w:val="nil"/>
              <w:left w:val="nil"/>
              <w:bottom w:val="single" w:sz="4" w:space="0" w:color="auto"/>
              <w:right w:val="single" w:sz="4" w:space="0" w:color="auto"/>
            </w:tcBorders>
            <w:shd w:val="clear" w:color="auto" w:fill="auto"/>
            <w:noWrap/>
            <w:vAlign w:val="bottom"/>
            <w:hideMark/>
          </w:tcPr>
          <w:p w14:paraId="1CC2815B" w14:textId="2D7DACC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85.0</w:t>
            </w:r>
          </w:p>
        </w:tc>
        <w:tc>
          <w:tcPr>
            <w:tcW w:w="833" w:type="dxa"/>
            <w:tcBorders>
              <w:top w:val="nil"/>
              <w:left w:val="nil"/>
              <w:bottom w:val="single" w:sz="4" w:space="0" w:color="auto"/>
              <w:right w:val="single" w:sz="4" w:space="0" w:color="auto"/>
            </w:tcBorders>
            <w:shd w:val="clear" w:color="auto" w:fill="auto"/>
            <w:noWrap/>
            <w:vAlign w:val="bottom"/>
            <w:hideMark/>
          </w:tcPr>
          <w:p w14:paraId="6CE94E22" w14:textId="7DF0FA1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85.0</w:t>
            </w:r>
          </w:p>
        </w:tc>
        <w:tc>
          <w:tcPr>
            <w:tcW w:w="835" w:type="dxa"/>
            <w:tcBorders>
              <w:top w:val="nil"/>
              <w:left w:val="nil"/>
              <w:bottom w:val="single" w:sz="4" w:space="0" w:color="auto"/>
              <w:right w:val="single" w:sz="4" w:space="0" w:color="auto"/>
            </w:tcBorders>
            <w:shd w:val="clear" w:color="auto" w:fill="auto"/>
            <w:noWrap/>
            <w:vAlign w:val="bottom"/>
            <w:hideMark/>
          </w:tcPr>
          <w:p w14:paraId="4D675288" w14:textId="21D94B8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85.0</w:t>
            </w:r>
          </w:p>
        </w:tc>
      </w:tr>
      <w:tr w:rsidR="00B46B4C" w:rsidRPr="00B60EF0" w14:paraId="611DCC27"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1FBF5D22" w14:textId="77777777"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Swancor</w:t>
            </w:r>
            <w:proofErr w:type="spellEnd"/>
            <w:r w:rsidRPr="00B60EF0">
              <w:rPr>
                <w:rFonts w:ascii="Calibri" w:eastAsia="Times New Roman" w:hAnsi="Calibri" w:cs="Times New Roman"/>
                <w:color w:val="000000"/>
                <w:lang w:val="en-US"/>
              </w:rPr>
              <w:t xml:space="preserve"> Holding Co., LTD.</w:t>
            </w:r>
          </w:p>
        </w:tc>
        <w:tc>
          <w:tcPr>
            <w:tcW w:w="1611" w:type="dxa"/>
            <w:tcBorders>
              <w:top w:val="nil"/>
              <w:left w:val="nil"/>
              <w:bottom w:val="single" w:sz="4" w:space="0" w:color="auto"/>
              <w:right w:val="single" w:sz="4" w:space="0" w:color="auto"/>
            </w:tcBorders>
            <w:shd w:val="clear" w:color="auto" w:fill="auto"/>
            <w:noWrap/>
            <w:vAlign w:val="bottom"/>
            <w:hideMark/>
          </w:tcPr>
          <w:p w14:paraId="0B64926F"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Taiwan</w:t>
            </w:r>
          </w:p>
        </w:tc>
        <w:tc>
          <w:tcPr>
            <w:tcW w:w="1350" w:type="dxa"/>
            <w:tcBorders>
              <w:top w:val="nil"/>
              <w:left w:val="nil"/>
              <w:bottom w:val="single" w:sz="4" w:space="0" w:color="auto"/>
              <w:right w:val="single" w:sz="4" w:space="0" w:color="auto"/>
            </w:tcBorders>
            <w:shd w:val="clear" w:color="auto" w:fill="auto"/>
            <w:noWrap/>
            <w:vAlign w:val="bottom"/>
            <w:hideMark/>
          </w:tcPr>
          <w:p w14:paraId="2C525ED4" w14:textId="6B21EE0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60.0</w:t>
            </w:r>
          </w:p>
        </w:tc>
        <w:tc>
          <w:tcPr>
            <w:tcW w:w="1215" w:type="dxa"/>
            <w:tcBorders>
              <w:top w:val="nil"/>
              <w:left w:val="nil"/>
              <w:bottom w:val="single" w:sz="4" w:space="0" w:color="auto"/>
              <w:right w:val="single" w:sz="4" w:space="0" w:color="auto"/>
            </w:tcBorders>
            <w:shd w:val="clear" w:color="auto" w:fill="auto"/>
            <w:noWrap/>
            <w:vAlign w:val="bottom"/>
            <w:hideMark/>
          </w:tcPr>
          <w:p w14:paraId="6F0CAED3" w14:textId="5331BE1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41" w:type="dxa"/>
            <w:tcBorders>
              <w:top w:val="nil"/>
              <w:left w:val="nil"/>
              <w:bottom w:val="single" w:sz="4" w:space="0" w:color="auto"/>
              <w:right w:val="single" w:sz="4" w:space="0" w:color="auto"/>
            </w:tcBorders>
            <w:shd w:val="clear" w:color="auto" w:fill="auto"/>
            <w:noWrap/>
            <w:vAlign w:val="bottom"/>
            <w:hideMark/>
          </w:tcPr>
          <w:p w14:paraId="549BBD40" w14:textId="15C792B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33" w:type="dxa"/>
            <w:tcBorders>
              <w:top w:val="nil"/>
              <w:left w:val="nil"/>
              <w:bottom w:val="single" w:sz="4" w:space="0" w:color="auto"/>
              <w:right w:val="single" w:sz="4" w:space="0" w:color="auto"/>
            </w:tcBorders>
            <w:shd w:val="clear" w:color="auto" w:fill="auto"/>
            <w:noWrap/>
            <w:vAlign w:val="bottom"/>
            <w:hideMark/>
          </w:tcPr>
          <w:p w14:paraId="75B82FF7" w14:textId="5260828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c>
          <w:tcPr>
            <w:tcW w:w="835" w:type="dxa"/>
            <w:tcBorders>
              <w:top w:val="nil"/>
              <w:left w:val="nil"/>
              <w:bottom w:val="single" w:sz="4" w:space="0" w:color="auto"/>
              <w:right w:val="single" w:sz="4" w:space="0" w:color="auto"/>
            </w:tcBorders>
            <w:shd w:val="clear" w:color="auto" w:fill="auto"/>
            <w:noWrap/>
            <w:vAlign w:val="bottom"/>
            <w:hideMark/>
          </w:tcPr>
          <w:p w14:paraId="36151044" w14:textId="59BA7B3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70.0</w:t>
            </w:r>
          </w:p>
        </w:tc>
      </w:tr>
      <w:tr w:rsidR="00B46B4C" w:rsidRPr="00B60EF0" w14:paraId="3BDD24A9" w14:textId="77777777" w:rsidTr="003A3B8B">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022ACE0D"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Showa Denko K.K.</w:t>
            </w:r>
          </w:p>
          <w:p w14:paraId="3F2F67BE"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p w14:paraId="4F2DF0FF" w14:textId="18ABC583"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30835801"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China</w:t>
            </w:r>
          </w:p>
        </w:tc>
        <w:tc>
          <w:tcPr>
            <w:tcW w:w="1350" w:type="dxa"/>
            <w:tcBorders>
              <w:top w:val="nil"/>
              <w:left w:val="nil"/>
              <w:bottom w:val="single" w:sz="4" w:space="0" w:color="auto"/>
              <w:right w:val="single" w:sz="4" w:space="0" w:color="auto"/>
            </w:tcBorders>
            <w:shd w:val="clear" w:color="auto" w:fill="auto"/>
            <w:noWrap/>
            <w:vAlign w:val="bottom"/>
            <w:hideMark/>
          </w:tcPr>
          <w:p w14:paraId="39D3F162" w14:textId="57B2917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12E02056" w14:textId="5FDDADD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3B452DA7" w14:textId="1841396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833" w:type="dxa"/>
            <w:tcBorders>
              <w:top w:val="nil"/>
              <w:left w:val="nil"/>
              <w:bottom w:val="single" w:sz="4" w:space="0" w:color="auto"/>
              <w:right w:val="single" w:sz="4" w:space="0" w:color="auto"/>
            </w:tcBorders>
            <w:shd w:val="clear" w:color="auto" w:fill="auto"/>
            <w:noWrap/>
            <w:vAlign w:val="bottom"/>
            <w:hideMark/>
          </w:tcPr>
          <w:p w14:paraId="67F53229" w14:textId="4CA3E04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c>
          <w:tcPr>
            <w:tcW w:w="835" w:type="dxa"/>
            <w:tcBorders>
              <w:top w:val="nil"/>
              <w:left w:val="nil"/>
              <w:bottom w:val="single" w:sz="4" w:space="0" w:color="auto"/>
              <w:right w:val="single" w:sz="4" w:space="0" w:color="auto"/>
            </w:tcBorders>
            <w:shd w:val="clear" w:color="auto" w:fill="auto"/>
            <w:noWrap/>
            <w:vAlign w:val="bottom"/>
            <w:hideMark/>
          </w:tcPr>
          <w:p w14:paraId="44924E93" w14:textId="5480DC6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50.0</w:t>
            </w:r>
          </w:p>
        </w:tc>
      </w:tr>
      <w:tr w:rsidR="00B46B4C" w:rsidRPr="00B60EF0" w14:paraId="33E30856" w14:textId="77777777" w:rsidTr="003A3B8B">
        <w:trPr>
          <w:trHeight w:val="301"/>
        </w:trPr>
        <w:tc>
          <w:tcPr>
            <w:tcW w:w="3604" w:type="dxa"/>
            <w:vMerge/>
            <w:tcBorders>
              <w:left w:val="single" w:sz="4" w:space="0" w:color="auto"/>
              <w:right w:val="single" w:sz="4" w:space="0" w:color="auto"/>
            </w:tcBorders>
            <w:shd w:val="clear" w:color="auto" w:fill="auto"/>
            <w:noWrap/>
            <w:vAlign w:val="bottom"/>
            <w:hideMark/>
          </w:tcPr>
          <w:p w14:paraId="2DD43745" w14:textId="56331EA0"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41591DAB"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Japan</w:t>
            </w:r>
          </w:p>
        </w:tc>
        <w:tc>
          <w:tcPr>
            <w:tcW w:w="1350" w:type="dxa"/>
            <w:tcBorders>
              <w:top w:val="nil"/>
              <w:left w:val="nil"/>
              <w:bottom w:val="single" w:sz="4" w:space="0" w:color="auto"/>
              <w:right w:val="single" w:sz="4" w:space="0" w:color="auto"/>
            </w:tcBorders>
            <w:shd w:val="clear" w:color="auto" w:fill="auto"/>
            <w:noWrap/>
            <w:vAlign w:val="bottom"/>
            <w:hideMark/>
          </w:tcPr>
          <w:p w14:paraId="12D40D87" w14:textId="40A4BD8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6C17B6CD" w14:textId="36BDE68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64CCD09B" w14:textId="143B22C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206BA726" w14:textId="3EC645C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5CF8124D" w14:textId="6D0F2B3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197BE8E0" w14:textId="77777777" w:rsidTr="003A3B8B">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27C3A874" w14:textId="52EDB456"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1822427C"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Singapore</w:t>
            </w:r>
          </w:p>
        </w:tc>
        <w:tc>
          <w:tcPr>
            <w:tcW w:w="1350" w:type="dxa"/>
            <w:tcBorders>
              <w:top w:val="nil"/>
              <w:left w:val="nil"/>
              <w:bottom w:val="single" w:sz="4" w:space="0" w:color="auto"/>
              <w:right w:val="single" w:sz="4" w:space="0" w:color="auto"/>
            </w:tcBorders>
            <w:shd w:val="clear" w:color="auto" w:fill="auto"/>
            <w:noWrap/>
            <w:vAlign w:val="bottom"/>
            <w:hideMark/>
          </w:tcPr>
          <w:p w14:paraId="755D4870" w14:textId="08D6D30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1215" w:type="dxa"/>
            <w:tcBorders>
              <w:top w:val="nil"/>
              <w:left w:val="nil"/>
              <w:bottom w:val="single" w:sz="4" w:space="0" w:color="auto"/>
              <w:right w:val="single" w:sz="4" w:space="0" w:color="auto"/>
            </w:tcBorders>
            <w:shd w:val="clear" w:color="auto" w:fill="auto"/>
            <w:noWrap/>
            <w:vAlign w:val="bottom"/>
            <w:hideMark/>
          </w:tcPr>
          <w:p w14:paraId="16B0F623" w14:textId="1BAA110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41" w:type="dxa"/>
            <w:tcBorders>
              <w:top w:val="nil"/>
              <w:left w:val="nil"/>
              <w:bottom w:val="single" w:sz="4" w:space="0" w:color="auto"/>
              <w:right w:val="single" w:sz="4" w:space="0" w:color="auto"/>
            </w:tcBorders>
            <w:shd w:val="clear" w:color="auto" w:fill="auto"/>
            <w:noWrap/>
            <w:vAlign w:val="bottom"/>
            <w:hideMark/>
          </w:tcPr>
          <w:p w14:paraId="1DDF6386" w14:textId="16A2A93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3" w:type="dxa"/>
            <w:tcBorders>
              <w:top w:val="nil"/>
              <w:left w:val="nil"/>
              <w:bottom w:val="single" w:sz="4" w:space="0" w:color="auto"/>
              <w:right w:val="single" w:sz="4" w:space="0" w:color="auto"/>
            </w:tcBorders>
            <w:shd w:val="clear" w:color="auto" w:fill="auto"/>
            <w:noWrap/>
            <w:vAlign w:val="bottom"/>
            <w:hideMark/>
          </w:tcPr>
          <w:p w14:paraId="1DF9D81C" w14:textId="7FDC251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5" w:type="dxa"/>
            <w:tcBorders>
              <w:top w:val="nil"/>
              <w:left w:val="nil"/>
              <w:bottom w:val="single" w:sz="4" w:space="0" w:color="auto"/>
              <w:right w:val="single" w:sz="4" w:space="0" w:color="auto"/>
            </w:tcBorders>
            <w:shd w:val="clear" w:color="auto" w:fill="auto"/>
            <w:noWrap/>
            <w:vAlign w:val="bottom"/>
            <w:hideMark/>
          </w:tcPr>
          <w:p w14:paraId="14E46824" w14:textId="7CA9BF6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r>
      <w:tr w:rsidR="00B46B4C" w:rsidRPr="00B60EF0" w14:paraId="54B15432" w14:textId="77777777" w:rsidTr="008B5E84">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7FBAD260"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Scott Bader Company Ltd.</w:t>
            </w:r>
          </w:p>
          <w:p w14:paraId="3D25A92E"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p w14:paraId="41A18AE7" w14:textId="68D830BC"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6D5A9C3A"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France</w:t>
            </w:r>
          </w:p>
        </w:tc>
        <w:tc>
          <w:tcPr>
            <w:tcW w:w="1350" w:type="dxa"/>
            <w:tcBorders>
              <w:top w:val="nil"/>
              <w:left w:val="nil"/>
              <w:bottom w:val="single" w:sz="4" w:space="0" w:color="auto"/>
              <w:right w:val="single" w:sz="4" w:space="0" w:color="auto"/>
            </w:tcBorders>
            <w:shd w:val="clear" w:color="auto" w:fill="auto"/>
            <w:noWrap/>
            <w:vAlign w:val="bottom"/>
            <w:hideMark/>
          </w:tcPr>
          <w:p w14:paraId="482854E1" w14:textId="7CB6D31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1215" w:type="dxa"/>
            <w:tcBorders>
              <w:top w:val="nil"/>
              <w:left w:val="nil"/>
              <w:bottom w:val="single" w:sz="4" w:space="0" w:color="auto"/>
              <w:right w:val="single" w:sz="4" w:space="0" w:color="auto"/>
            </w:tcBorders>
            <w:shd w:val="clear" w:color="auto" w:fill="auto"/>
            <w:noWrap/>
            <w:vAlign w:val="bottom"/>
            <w:hideMark/>
          </w:tcPr>
          <w:p w14:paraId="4E4D26A9" w14:textId="5E6A04C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41" w:type="dxa"/>
            <w:tcBorders>
              <w:top w:val="nil"/>
              <w:left w:val="nil"/>
              <w:bottom w:val="single" w:sz="4" w:space="0" w:color="auto"/>
              <w:right w:val="single" w:sz="4" w:space="0" w:color="auto"/>
            </w:tcBorders>
            <w:shd w:val="clear" w:color="auto" w:fill="auto"/>
            <w:noWrap/>
            <w:vAlign w:val="bottom"/>
            <w:hideMark/>
          </w:tcPr>
          <w:p w14:paraId="00D102F5" w14:textId="5BC5C0C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3" w:type="dxa"/>
            <w:tcBorders>
              <w:top w:val="nil"/>
              <w:left w:val="nil"/>
              <w:bottom w:val="single" w:sz="4" w:space="0" w:color="auto"/>
              <w:right w:val="single" w:sz="4" w:space="0" w:color="auto"/>
            </w:tcBorders>
            <w:shd w:val="clear" w:color="auto" w:fill="auto"/>
            <w:noWrap/>
            <w:vAlign w:val="bottom"/>
            <w:hideMark/>
          </w:tcPr>
          <w:p w14:paraId="6D6B1125" w14:textId="25619B5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5" w:type="dxa"/>
            <w:tcBorders>
              <w:top w:val="nil"/>
              <w:left w:val="nil"/>
              <w:bottom w:val="single" w:sz="4" w:space="0" w:color="auto"/>
              <w:right w:val="single" w:sz="4" w:space="0" w:color="auto"/>
            </w:tcBorders>
            <w:shd w:val="clear" w:color="auto" w:fill="auto"/>
            <w:noWrap/>
            <w:vAlign w:val="bottom"/>
            <w:hideMark/>
          </w:tcPr>
          <w:p w14:paraId="3F7DB5B9" w14:textId="4A235F8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r>
      <w:tr w:rsidR="00B46B4C" w:rsidRPr="00B60EF0" w14:paraId="2D608B91" w14:textId="77777777" w:rsidTr="008B5E84">
        <w:trPr>
          <w:trHeight w:val="301"/>
        </w:trPr>
        <w:tc>
          <w:tcPr>
            <w:tcW w:w="3604" w:type="dxa"/>
            <w:vMerge/>
            <w:tcBorders>
              <w:left w:val="single" w:sz="4" w:space="0" w:color="auto"/>
              <w:right w:val="single" w:sz="4" w:space="0" w:color="auto"/>
            </w:tcBorders>
            <w:shd w:val="clear" w:color="auto" w:fill="auto"/>
            <w:noWrap/>
            <w:vAlign w:val="bottom"/>
            <w:hideMark/>
          </w:tcPr>
          <w:p w14:paraId="31F7E1C6" w14:textId="0DAEA349"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0D9D3A15"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United Kingdom</w:t>
            </w:r>
          </w:p>
        </w:tc>
        <w:tc>
          <w:tcPr>
            <w:tcW w:w="1350" w:type="dxa"/>
            <w:tcBorders>
              <w:top w:val="nil"/>
              <w:left w:val="nil"/>
              <w:bottom w:val="single" w:sz="4" w:space="0" w:color="auto"/>
              <w:right w:val="single" w:sz="4" w:space="0" w:color="auto"/>
            </w:tcBorders>
            <w:shd w:val="clear" w:color="auto" w:fill="auto"/>
            <w:noWrap/>
            <w:vAlign w:val="bottom"/>
            <w:hideMark/>
          </w:tcPr>
          <w:p w14:paraId="63C9E03D" w14:textId="2F3FA64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52AC6F3B" w14:textId="7970CFC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3C3419ED" w14:textId="41D0457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35D37DBA" w14:textId="142408E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0D8B203D" w14:textId="4B15C2C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3885FCF5" w14:textId="77777777" w:rsidTr="008B5E84">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6BD7177C" w14:textId="731C2B76"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35ACD9C6"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United Arab Emirates</w:t>
            </w:r>
          </w:p>
        </w:tc>
        <w:tc>
          <w:tcPr>
            <w:tcW w:w="1350" w:type="dxa"/>
            <w:tcBorders>
              <w:top w:val="nil"/>
              <w:left w:val="nil"/>
              <w:bottom w:val="single" w:sz="4" w:space="0" w:color="auto"/>
              <w:right w:val="single" w:sz="4" w:space="0" w:color="auto"/>
            </w:tcBorders>
            <w:shd w:val="clear" w:color="auto" w:fill="auto"/>
            <w:noWrap/>
            <w:vAlign w:val="bottom"/>
            <w:hideMark/>
          </w:tcPr>
          <w:p w14:paraId="432B3FCB" w14:textId="0FE8895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6D3B37CB" w14:textId="40628F1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13D859EA" w14:textId="629B350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6DFE2086" w14:textId="7EB9487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4932AF90" w14:textId="3729DB6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568A0125" w14:textId="77777777" w:rsidTr="00306E26">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171A2242" w14:textId="77777777"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Polynt-Reichhold</w:t>
            </w:r>
            <w:proofErr w:type="spellEnd"/>
          </w:p>
          <w:p w14:paraId="60A0F293"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p w14:paraId="07460E16" w14:textId="1986DEE0"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2597159F"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bottom"/>
            <w:hideMark/>
          </w:tcPr>
          <w:p w14:paraId="30252E02" w14:textId="2E91B60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1215" w:type="dxa"/>
            <w:tcBorders>
              <w:top w:val="nil"/>
              <w:left w:val="nil"/>
              <w:bottom w:val="single" w:sz="4" w:space="0" w:color="auto"/>
              <w:right w:val="single" w:sz="4" w:space="0" w:color="auto"/>
            </w:tcBorders>
            <w:shd w:val="clear" w:color="auto" w:fill="auto"/>
            <w:noWrap/>
            <w:vAlign w:val="bottom"/>
            <w:hideMark/>
          </w:tcPr>
          <w:p w14:paraId="1D62D3E0" w14:textId="09F6088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41" w:type="dxa"/>
            <w:tcBorders>
              <w:top w:val="nil"/>
              <w:left w:val="nil"/>
              <w:bottom w:val="single" w:sz="4" w:space="0" w:color="auto"/>
              <w:right w:val="single" w:sz="4" w:space="0" w:color="auto"/>
            </w:tcBorders>
            <w:shd w:val="clear" w:color="auto" w:fill="auto"/>
            <w:noWrap/>
            <w:vAlign w:val="bottom"/>
            <w:hideMark/>
          </w:tcPr>
          <w:p w14:paraId="73670759" w14:textId="3F66FB3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33" w:type="dxa"/>
            <w:tcBorders>
              <w:top w:val="nil"/>
              <w:left w:val="nil"/>
              <w:bottom w:val="single" w:sz="4" w:space="0" w:color="auto"/>
              <w:right w:val="single" w:sz="4" w:space="0" w:color="auto"/>
            </w:tcBorders>
            <w:shd w:val="clear" w:color="auto" w:fill="auto"/>
            <w:noWrap/>
            <w:vAlign w:val="bottom"/>
            <w:hideMark/>
          </w:tcPr>
          <w:p w14:paraId="5291CC67" w14:textId="40EF720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35" w:type="dxa"/>
            <w:tcBorders>
              <w:top w:val="nil"/>
              <w:left w:val="nil"/>
              <w:bottom w:val="single" w:sz="4" w:space="0" w:color="auto"/>
              <w:right w:val="single" w:sz="4" w:space="0" w:color="auto"/>
            </w:tcBorders>
            <w:shd w:val="clear" w:color="auto" w:fill="auto"/>
            <w:noWrap/>
            <w:vAlign w:val="bottom"/>
            <w:hideMark/>
          </w:tcPr>
          <w:p w14:paraId="3E5B7AFD" w14:textId="2CEFAA7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r>
      <w:tr w:rsidR="00B46B4C" w:rsidRPr="00B60EF0" w14:paraId="013197C7" w14:textId="77777777" w:rsidTr="00306E26">
        <w:trPr>
          <w:trHeight w:val="301"/>
        </w:trPr>
        <w:tc>
          <w:tcPr>
            <w:tcW w:w="3604" w:type="dxa"/>
            <w:vMerge/>
            <w:tcBorders>
              <w:left w:val="single" w:sz="4" w:space="0" w:color="auto"/>
              <w:right w:val="single" w:sz="4" w:space="0" w:color="auto"/>
            </w:tcBorders>
            <w:shd w:val="clear" w:color="auto" w:fill="auto"/>
            <w:noWrap/>
            <w:vAlign w:val="bottom"/>
            <w:hideMark/>
          </w:tcPr>
          <w:p w14:paraId="075ABBFE" w14:textId="3BB48333"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3EEAA0B1"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Italy</w:t>
            </w:r>
          </w:p>
        </w:tc>
        <w:tc>
          <w:tcPr>
            <w:tcW w:w="1350" w:type="dxa"/>
            <w:tcBorders>
              <w:top w:val="nil"/>
              <w:left w:val="nil"/>
              <w:bottom w:val="single" w:sz="4" w:space="0" w:color="auto"/>
              <w:right w:val="single" w:sz="4" w:space="0" w:color="auto"/>
            </w:tcBorders>
            <w:shd w:val="clear" w:color="auto" w:fill="auto"/>
            <w:noWrap/>
            <w:vAlign w:val="bottom"/>
            <w:hideMark/>
          </w:tcPr>
          <w:p w14:paraId="4A238097" w14:textId="0B601BF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1215" w:type="dxa"/>
            <w:tcBorders>
              <w:top w:val="nil"/>
              <w:left w:val="nil"/>
              <w:bottom w:val="single" w:sz="4" w:space="0" w:color="auto"/>
              <w:right w:val="single" w:sz="4" w:space="0" w:color="auto"/>
            </w:tcBorders>
            <w:shd w:val="clear" w:color="auto" w:fill="auto"/>
            <w:noWrap/>
            <w:vAlign w:val="bottom"/>
            <w:hideMark/>
          </w:tcPr>
          <w:p w14:paraId="4F08F5F9" w14:textId="6525774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841" w:type="dxa"/>
            <w:tcBorders>
              <w:top w:val="nil"/>
              <w:left w:val="nil"/>
              <w:bottom w:val="single" w:sz="4" w:space="0" w:color="auto"/>
              <w:right w:val="single" w:sz="4" w:space="0" w:color="auto"/>
            </w:tcBorders>
            <w:shd w:val="clear" w:color="auto" w:fill="auto"/>
            <w:noWrap/>
            <w:vAlign w:val="bottom"/>
            <w:hideMark/>
          </w:tcPr>
          <w:p w14:paraId="25D1387C" w14:textId="296E547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833" w:type="dxa"/>
            <w:tcBorders>
              <w:top w:val="nil"/>
              <w:left w:val="nil"/>
              <w:bottom w:val="single" w:sz="4" w:space="0" w:color="auto"/>
              <w:right w:val="single" w:sz="4" w:space="0" w:color="auto"/>
            </w:tcBorders>
            <w:shd w:val="clear" w:color="auto" w:fill="auto"/>
            <w:noWrap/>
            <w:vAlign w:val="bottom"/>
            <w:hideMark/>
          </w:tcPr>
          <w:p w14:paraId="6670BD85" w14:textId="29EA35B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c>
          <w:tcPr>
            <w:tcW w:w="835" w:type="dxa"/>
            <w:tcBorders>
              <w:top w:val="nil"/>
              <w:left w:val="nil"/>
              <w:bottom w:val="single" w:sz="4" w:space="0" w:color="auto"/>
              <w:right w:val="single" w:sz="4" w:space="0" w:color="auto"/>
            </w:tcBorders>
            <w:shd w:val="clear" w:color="auto" w:fill="auto"/>
            <w:noWrap/>
            <w:vAlign w:val="bottom"/>
            <w:hideMark/>
          </w:tcPr>
          <w:p w14:paraId="0E23744E" w14:textId="261BEA8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5.0</w:t>
            </w:r>
          </w:p>
        </w:tc>
      </w:tr>
      <w:tr w:rsidR="00B46B4C" w:rsidRPr="00B60EF0" w14:paraId="695646B0" w14:textId="77777777" w:rsidTr="00306E26">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66984CB0" w14:textId="6BE19600"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7BC2D9E5"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USA</w:t>
            </w:r>
          </w:p>
        </w:tc>
        <w:tc>
          <w:tcPr>
            <w:tcW w:w="1350" w:type="dxa"/>
            <w:tcBorders>
              <w:top w:val="nil"/>
              <w:left w:val="nil"/>
              <w:bottom w:val="single" w:sz="4" w:space="0" w:color="auto"/>
              <w:right w:val="single" w:sz="4" w:space="0" w:color="auto"/>
            </w:tcBorders>
            <w:shd w:val="clear" w:color="auto" w:fill="auto"/>
            <w:noWrap/>
            <w:vAlign w:val="bottom"/>
            <w:hideMark/>
          </w:tcPr>
          <w:p w14:paraId="7D2E2950" w14:textId="7D3C493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35.0</w:t>
            </w:r>
          </w:p>
        </w:tc>
        <w:tc>
          <w:tcPr>
            <w:tcW w:w="1215" w:type="dxa"/>
            <w:tcBorders>
              <w:top w:val="nil"/>
              <w:left w:val="nil"/>
              <w:bottom w:val="single" w:sz="4" w:space="0" w:color="auto"/>
              <w:right w:val="single" w:sz="4" w:space="0" w:color="auto"/>
            </w:tcBorders>
            <w:shd w:val="clear" w:color="auto" w:fill="auto"/>
            <w:noWrap/>
            <w:vAlign w:val="bottom"/>
            <w:hideMark/>
          </w:tcPr>
          <w:p w14:paraId="6EF3DD78" w14:textId="0FC8351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35.0</w:t>
            </w:r>
          </w:p>
        </w:tc>
        <w:tc>
          <w:tcPr>
            <w:tcW w:w="841" w:type="dxa"/>
            <w:tcBorders>
              <w:top w:val="nil"/>
              <w:left w:val="nil"/>
              <w:bottom w:val="single" w:sz="4" w:space="0" w:color="auto"/>
              <w:right w:val="single" w:sz="4" w:space="0" w:color="auto"/>
            </w:tcBorders>
            <w:shd w:val="clear" w:color="auto" w:fill="auto"/>
            <w:noWrap/>
            <w:vAlign w:val="bottom"/>
            <w:hideMark/>
          </w:tcPr>
          <w:p w14:paraId="1C8424BB" w14:textId="38C341F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35.0</w:t>
            </w:r>
          </w:p>
        </w:tc>
        <w:tc>
          <w:tcPr>
            <w:tcW w:w="833" w:type="dxa"/>
            <w:tcBorders>
              <w:top w:val="nil"/>
              <w:left w:val="nil"/>
              <w:bottom w:val="single" w:sz="4" w:space="0" w:color="auto"/>
              <w:right w:val="single" w:sz="4" w:space="0" w:color="auto"/>
            </w:tcBorders>
            <w:shd w:val="clear" w:color="auto" w:fill="auto"/>
            <w:noWrap/>
            <w:vAlign w:val="bottom"/>
            <w:hideMark/>
          </w:tcPr>
          <w:p w14:paraId="1481CF36" w14:textId="0E3B704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35.0</w:t>
            </w:r>
          </w:p>
        </w:tc>
        <w:tc>
          <w:tcPr>
            <w:tcW w:w="835" w:type="dxa"/>
            <w:tcBorders>
              <w:top w:val="nil"/>
              <w:left w:val="nil"/>
              <w:bottom w:val="single" w:sz="4" w:space="0" w:color="auto"/>
              <w:right w:val="single" w:sz="4" w:space="0" w:color="auto"/>
            </w:tcBorders>
            <w:shd w:val="clear" w:color="auto" w:fill="auto"/>
            <w:noWrap/>
            <w:vAlign w:val="bottom"/>
            <w:hideMark/>
          </w:tcPr>
          <w:p w14:paraId="52F703B6" w14:textId="6A7FA5A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35.0</w:t>
            </w:r>
          </w:p>
        </w:tc>
      </w:tr>
      <w:tr w:rsidR="00B46B4C" w:rsidRPr="00B60EF0" w14:paraId="3B453CCA" w14:textId="77777777" w:rsidTr="00075439">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1325B67D"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xml:space="preserve">Eternal Materials </w:t>
            </w:r>
            <w:proofErr w:type="spellStart"/>
            <w:proofErr w:type="gramStart"/>
            <w:r w:rsidRPr="00B60EF0">
              <w:rPr>
                <w:rFonts w:ascii="Calibri" w:eastAsia="Times New Roman" w:hAnsi="Calibri" w:cs="Times New Roman"/>
                <w:color w:val="000000"/>
                <w:lang w:val="en-US"/>
              </w:rPr>
              <w:t>Co.,Ltd</w:t>
            </w:r>
            <w:proofErr w:type="spellEnd"/>
            <w:r w:rsidRPr="00B60EF0">
              <w:rPr>
                <w:rFonts w:ascii="Calibri" w:eastAsia="Times New Roman" w:hAnsi="Calibri" w:cs="Times New Roman"/>
                <w:color w:val="000000"/>
                <w:lang w:val="en-US"/>
              </w:rPr>
              <w:t>.</w:t>
            </w:r>
            <w:proofErr w:type="gramEnd"/>
          </w:p>
          <w:p w14:paraId="28D697C1"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p w14:paraId="2DE2CB85" w14:textId="4B887F62"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70A67146"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China</w:t>
            </w:r>
          </w:p>
        </w:tc>
        <w:tc>
          <w:tcPr>
            <w:tcW w:w="1350" w:type="dxa"/>
            <w:tcBorders>
              <w:top w:val="nil"/>
              <w:left w:val="nil"/>
              <w:bottom w:val="single" w:sz="4" w:space="0" w:color="auto"/>
              <w:right w:val="single" w:sz="4" w:space="0" w:color="auto"/>
            </w:tcBorders>
            <w:shd w:val="clear" w:color="auto" w:fill="auto"/>
            <w:noWrap/>
            <w:vAlign w:val="bottom"/>
            <w:hideMark/>
          </w:tcPr>
          <w:p w14:paraId="3C5480F8" w14:textId="2256A61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1215" w:type="dxa"/>
            <w:tcBorders>
              <w:top w:val="nil"/>
              <w:left w:val="nil"/>
              <w:bottom w:val="single" w:sz="4" w:space="0" w:color="auto"/>
              <w:right w:val="single" w:sz="4" w:space="0" w:color="auto"/>
            </w:tcBorders>
            <w:shd w:val="clear" w:color="auto" w:fill="auto"/>
            <w:noWrap/>
            <w:vAlign w:val="bottom"/>
            <w:hideMark/>
          </w:tcPr>
          <w:p w14:paraId="10E46B5C" w14:textId="4EF9715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841" w:type="dxa"/>
            <w:tcBorders>
              <w:top w:val="nil"/>
              <w:left w:val="nil"/>
              <w:bottom w:val="single" w:sz="4" w:space="0" w:color="auto"/>
              <w:right w:val="single" w:sz="4" w:space="0" w:color="auto"/>
            </w:tcBorders>
            <w:shd w:val="clear" w:color="auto" w:fill="auto"/>
            <w:noWrap/>
            <w:vAlign w:val="bottom"/>
            <w:hideMark/>
          </w:tcPr>
          <w:p w14:paraId="25F763EB" w14:textId="592CE8D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833" w:type="dxa"/>
            <w:tcBorders>
              <w:top w:val="nil"/>
              <w:left w:val="nil"/>
              <w:bottom w:val="single" w:sz="4" w:space="0" w:color="auto"/>
              <w:right w:val="single" w:sz="4" w:space="0" w:color="auto"/>
            </w:tcBorders>
            <w:shd w:val="clear" w:color="auto" w:fill="auto"/>
            <w:noWrap/>
            <w:vAlign w:val="bottom"/>
            <w:hideMark/>
          </w:tcPr>
          <w:p w14:paraId="1EC0EA64" w14:textId="178B135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835" w:type="dxa"/>
            <w:tcBorders>
              <w:top w:val="nil"/>
              <w:left w:val="nil"/>
              <w:bottom w:val="single" w:sz="4" w:space="0" w:color="auto"/>
              <w:right w:val="single" w:sz="4" w:space="0" w:color="auto"/>
            </w:tcBorders>
            <w:shd w:val="clear" w:color="auto" w:fill="auto"/>
            <w:noWrap/>
            <w:vAlign w:val="bottom"/>
            <w:hideMark/>
          </w:tcPr>
          <w:p w14:paraId="69ECC4C2" w14:textId="07D0B03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r>
      <w:tr w:rsidR="00B46B4C" w:rsidRPr="00B60EF0" w14:paraId="19663E32" w14:textId="77777777" w:rsidTr="00075439">
        <w:trPr>
          <w:trHeight w:val="301"/>
        </w:trPr>
        <w:tc>
          <w:tcPr>
            <w:tcW w:w="3604" w:type="dxa"/>
            <w:vMerge/>
            <w:tcBorders>
              <w:left w:val="single" w:sz="4" w:space="0" w:color="auto"/>
              <w:right w:val="single" w:sz="4" w:space="0" w:color="auto"/>
            </w:tcBorders>
            <w:shd w:val="clear" w:color="auto" w:fill="auto"/>
            <w:noWrap/>
            <w:vAlign w:val="bottom"/>
            <w:hideMark/>
          </w:tcPr>
          <w:p w14:paraId="6A39E3F4" w14:textId="35E7A806"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49EAE7EC"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Taiwan</w:t>
            </w:r>
          </w:p>
        </w:tc>
        <w:tc>
          <w:tcPr>
            <w:tcW w:w="1350" w:type="dxa"/>
            <w:tcBorders>
              <w:top w:val="nil"/>
              <w:left w:val="nil"/>
              <w:bottom w:val="single" w:sz="4" w:space="0" w:color="auto"/>
              <w:right w:val="single" w:sz="4" w:space="0" w:color="auto"/>
            </w:tcBorders>
            <w:shd w:val="clear" w:color="auto" w:fill="auto"/>
            <w:noWrap/>
            <w:vAlign w:val="bottom"/>
            <w:hideMark/>
          </w:tcPr>
          <w:p w14:paraId="53D0323C" w14:textId="0D42511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7523F80B" w14:textId="4C516FC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7FEFAC70" w14:textId="399C24A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28B73B00" w14:textId="64C7AF4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185F41A6" w14:textId="7C9E67A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49DA062B" w14:textId="77777777" w:rsidTr="00075439">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026CC32F" w14:textId="4F4B6697"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21888C56"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Malaysia</w:t>
            </w:r>
          </w:p>
        </w:tc>
        <w:tc>
          <w:tcPr>
            <w:tcW w:w="1350" w:type="dxa"/>
            <w:tcBorders>
              <w:top w:val="nil"/>
              <w:left w:val="nil"/>
              <w:bottom w:val="single" w:sz="4" w:space="0" w:color="auto"/>
              <w:right w:val="single" w:sz="4" w:space="0" w:color="auto"/>
            </w:tcBorders>
            <w:shd w:val="clear" w:color="auto" w:fill="auto"/>
            <w:noWrap/>
            <w:vAlign w:val="bottom"/>
            <w:hideMark/>
          </w:tcPr>
          <w:p w14:paraId="0E7C83CF" w14:textId="5027132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1215" w:type="dxa"/>
            <w:tcBorders>
              <w:top w:val="nil"/>
              <w:left w:val="nil"/>
              <w:bottom w:val="single" w:sz="4" w:space="0" w:color="auto"/>
              <w:right w:val="single" w:sz="4" w:space="0" w:color="auto"/>
            </w:tcBorders>
            <w:shd w:val="clear" w:color="auto" w:fill="auto"/>
            <w:noWrap/>
            <w:vAlign w:val="bottom"/>
            <w:hideMark/>
          </w:tcPr>
          <w:p w14:paraId="59D94808" w14:textId="290A752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41" w:type="dxa"/>
            <w:tcBorders>
              <w:top w:val="nil"/>
              <w:left w:val="nil"/>
              <w:bottom w:val="single" w:sz="4" w:space="0" w:color="auto"/>
              <w:right w:val="single" w:sz="4" w:space="0" w:color="auto"/>
            </w:tcBorders>
            <w:shd w:val="clear" w:color="auto" w:fill="auto"/>
            <w:noWrap/>
            <w:vAlign w:val="bottom"/>
            <w:hideMark/>
          </w:tcPr>
          <w:p w14:paraId="7FAD3EB5" w14:textId="740003B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3" w:type="dxa"/>
            <w:tcBorders>
              <w:top w:val="nil"/>
              <w:left w:val="nil"/>
              <w:bottom w:val="single" w:sz="4" w:space="0" w:color="auto"/>
              <w:right w:val="single" w:sz="4" w:space="0" w:color="auto"/>
            </w:tcBorders>
            <w:shd w:val="clear" w:color="auto" w:fill="auto"/>
            <w:noWrap/>
            <w:vAlign w:val="bottom"/>
            <w:hideMark/>
          </w:tcPr>
          <w:p w14:paraId="344BA3DC" w14:textId="49BEDD6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5" w:type="dxa"/>
            <w:tcBorders>
              <w:top w:val="nil"/>
              <w:left w:val="nil"/>
              <w:bottom w:val="single" w:sz="4" w:space="0" w:color="auto"/>
              <w:right w:val="single" w:sz="4" w:space="0" w:color="auto"/>
            </w:tcBorders>
            <w:shd w:val="clear" w:color="auto" w:fill="auto"/>
            <w:noWrap/>
            <w:vAlign w:val="bottom"/>
            <w:hideMark/>
          </w:tcPr>
          <w:p w14:paraId="54D9FD5F" w14:textId="7B93DF6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r>
      <w:tr w:rsidR="00B46B4C" w:rsidRPr="00B60EF0" w14:paraId="2B865BC7" w14:textId="77777777" w:rsidTr="00611507">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73E0D8A0"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Sino Polymer</w:t>
            </w:r>
          </w:p>
          <w:p w14:paraId="4C2B8599" w14:textId="13E35914"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3CB12097"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China</w:t>
            </w:r>
          </w:p>
        </w:tc>
        <w:tc>
          <w:tcPr>
            <w:tcW w:w="1350" w:type="dxa"/>
            <w:tcBorders>
              <w:top w:val="nil"/>
              <w:left w:val="nil"/>
              <w:bottom w:val="single" w:sz="4" w:space="0" w:color="auto"/>
              <w:right w:val="single" w:sz="4" w:space="0" w:color="auto"/>
            </w:tcBorders>
            <w:shd w:val="clear" w:color="auto" w:fill="auto"/>
            <w:noWrap/>
            <w:vAlign w:val="bottom"/>
            <w:hideMark/>
          </w:tcPr>
          <w:p w14:paraId="723C0ACF" w14:textId="56C0714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04778BC2" w14:textId="1C352F0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79393BF5" w14:textId="6396B59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23BE25D5" w14:textId="13173A4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50BE31B9" w14:textId="34DFE36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1A14217F" w14:textId="77777777" w:rsidTr="00611507">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5C7BA567" w14:textId="2206A47B"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0E853E88"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Italy</w:t>
            </w:r>
          </w:p>
        </w:tc>
        <w:tc>
          <w:tcPr>
            <w:tcW w:w="1350" w:type="dxa"/>
            <w:tcBorders>
              <w:top w:val="nil"/>
              <w:left w:val="nil"/>
              <w:bottom w:val="single" w:sz="4" w:space="0" w:color="auto"/>
              <w:right w:val="single" w:sz="4" w:space="0" w:color="auto"/>
            </w:tcBorders>
            <w:shd w:val="clear" w:color="auto" w:fill="auto"/>
            <w:noWrap/>
            <w:vAlign w:val="bottom"/>
            <w:hideMark/>
          </w:tcPr>
          <w:p w14:paraId="28BCA047" w14:textId="68677A3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18.0</w:t>
            </w:r>
          </w:p>
        </w:tc>
        <w:tc>
          <w:tcPr>
            <w:tcW w:w="1215" w:type="dxa"/>
            <w:tcBorders>
              <w:top w:val="nil"/>
              <w:left w:val="nil"/>
              <w:bottom w:val="single" w:sz="4" w:space="0" w:color="auto"/>
              <w:right w:val="single" w:sz="4" w:space="0" w:color="auto"/>
            </w:tcBorders>
            <w:shd w:val="clear" w:color="auto" w:fill="auto"/>
            <w:noWrap/>
            <w:vAlign w:val="bottom"/>
            <w:hideMark/>
          </w:tcPr>
          <w:p w14:paraId="675D9876" w14:textId="1AFA971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18.0</w:t>
            </w:r>
          </w:p>
        </w:tc>
        <w:tc>
          <w:tcPr>
            <w:tcW w:w="841" w:type="dxa"/>
            <w:tcBorders>
              <w:top w:val="nil"/>
              <w:left w:val="nil"/>
              <w:bottom w:val="single" w:sz="4" w:space="0" w:color="auto"/>
              <w:right w:val="single" w:sz="4" w:space="0" w:color="auto"/>
            </w:tcBorders>
            <w:shd w:val="clear" w:color="auto" w:fill="auto"/>
            <w:noWrap/>
            <w:vAlign w:val="bottom"/>
            <w:hideMark/>
          </w:tcPr>
          <w:p w14:paraId="0CAECA73" w14:textId="130D7C3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18.0</w:t>
            </w:r>
          </w:p>
        </w:tc>
        <w:tc>
          <w:tcPr>
            <w:tcW w:w="833" w:type="dxa"/>
            <w:tcBorders>
              <w:top w:val="nil"/>
              <w:left w:val="nil"/>
              <w:bottom w:val="single" w:sz="4" w:space="0" w:color="auto"/>
              <w:right w:val="single" w:sz="4" w:space="0" w:color="auto"/>
            </w:tcBorders>
            <w:shd w:val="clear" w:color="auto" w:fill="auto"/>
            <w:noWrap/>
            <w:vAlign w:val="bottom"/>
            <w:hideMark/>
          </w:tcPr>
          <w:p w14:paraId="2899609D" w14:textId="133C735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18.0</w:t>
            </w:r>
          </w:p>
        </w:tc>
        <w:tc>
          <w:tcPr>
            <w:tcW w:w="835" w:type="dxa"/>
            <w:tcBorders>
              <w:top w:val="nil"/>
              <w:left w:val="nil"/>
              <w:bottom w:val="single" w:sz="4" w:space="0" w:color="auto"/>
              <w:right w:val="single" w:sz="4" w:space="0" w:color="auto"/>
            </w:tcBorders>
            <w:shd w:val="clear" w:color="auto" w:fill="auto"/>
            <w:noWrap/>
            <w:vAlign w:val="bottom"/>
            <w:hideMark/>
          </w:tcPr>
          <w:p w14:paraId="1F1C41C7" w14:textId="4929211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18.0</w:t>
            </w:r>
          </w:p>
        </w:tc>
      </w:tr>
      <w:tr w:rsidR="00B46B4C" w:rsidRPr="00B60EF0" w14:paraId="255C97D5"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1155D371"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Hexion Inc.</w:t>
            </w:r>
          </w:p>
        </w:tc>
        <w:tc>
          <w:tcPr>
            <w:tcW w:w="1611" w:type="dxa"/>
            <w:tcBorders>
              <w:top w:val="nil"/>
              <w:left w:val="nil"/>
              <w:bottom w:val="single" w:sz="4" w:space="0" w:color="auto"/>
              <w:right w:val="single" w:sz="4" w:space="0" w:color="auto"/>
            </w:tcBorders>
            <w:shd w:val="clear" w:color="auto" w:fill="auto"/>
            <w:noWrap/>
            <w:vAlign w:val="bottom"/>
            <w:hideMark/>
          </w:tcPr>
          <w:p w14:paraId="249D4269"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Netherlands</w:t>
            </w:r>
          </w:p>
        </w:tc>
        <w:tc>
          <w:tcPr>
            <w:tcW w:w="1350" w:type="dxa"/>
            <w:tcBorders>
              <w:top w:val="nil"/>
              <w:left w:val="nil"/>
              <w:bottom w:val="single" w:sz="4" w:space="0" w:color="auto"/>
              <w:right w:val="single" w:sz="4" w:space="0" w:color="auto"/>
            </w:tcBorders>
            <w:shd w:val="clear" w:color="auto" w:fill="auto"/>
            <w:noWrap/>
            <w:vAlign w:val="bottom"/>
            <w:hideMark/>
          </w:tcPr>
          <w:p w14:paraId="40097E00" w14:textId="5851E3A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1215" w:type="dxa"/>
            <w:tcBorders>
              <w:top w:val="nil"/>
              <w:left w:val="nil"/>
              <w:bottom w:val="single" w:sz="4" w:space="0" w:color="auto"/>
              <w:right w:val="single" w:sz="4" w:space="0" w:color="auto"/>
            </w:tcBorders>
            <w:shd w:val="clear" w:color="auto" w:fill="auto"/>
            <w:noWrap/>
            <w:vAlign w:val="bottom"/>
            <w:hideMark/>
          </w:tcPr>
          <w:p w14:paraId="4733A742" w14:textId="4B7BEF5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41" w:type="dxa"/>
            <w:tcBorders>
              <w:top w:val="nil"/>
              <w:left w:val="nil"/>
              <w:bottom w:val="single" w:sz="4" w:space="0" w:color="auto"/>
              <w:right w:val="single" w:sz="4" w:space="0" w:color="auto"/>
            </w:tcBorders>
            <w:shd w:val="clear" w:color="auto" w:fill="auto"/>
            <w:noWrap/>
            <w:vAlign w:val="bottom"/>
            <w:hideMark/>
          </w:tcPr>
          <w:p w14:paraId="23A45FFA" w14:textId="07797E1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33" w:type="dxa"/>
            <w:tcBorders>
              <w:top w:val="nil"/>
              <w:left w:val="nil"/>
              <w:bottom w:val="single" w:sz="4" w:space="0" w:color="auto"/>
              <w:right w:val="single" w:sz="4" w:space="0" w:color="auto"/>
            </w:tcBorders>
            <w:shd w:val="clear" w:color="auto" w:fill="auto"/>
            <w:noWrap/>
            <w:vAlign w:val="bottom"/>
            <w:hideMark/>
          </w:tcPr>
          <w:p w14:paraId="7402BADB" w14:textId="1663052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35" w:type="dxa"/>
            <w:tcBorders>
              <w:top w:val="nil"/>
              <w:left w:val="nil"/>
              <w:bottom w:val="single" w:sz="4" w:space="0" w:color="auto"/>
              <w:right w:val="single" w:sz="4" w:space="0" w:color="auto"/>
            </w:tcBorders>
            <w:shd w:val="clear" w:color="auto" w:fill="auto"/>
            <w:noWrap/>
            <w:vAlign w:val="bottom"/>
            <w:hideMark/>
          </w:tcPr>
          <w:p w14:paraId="27C756E0" w14:textId="2A6D056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r>
      <w:tr w:rsidR="00B46B4C" w:rsidRPr="00B60EF0" w14:paraId="540D7131"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6C3992A7"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DIC Corporation</w:t>
            </w:r>
          </w:p>
        </w:tc>
        <w:tc>
          <w:tcPr>
            <w:tcW w:w="1611" w:type="dxa"/>
            <w:tcBorders>
              <w:top w:val="nil"/>
              <w:left w:val="nil"/>
              <w:bottom w:val="single" w:sz="4" w:space="0" w:color="auto"/>
              <w:right w:val="single" w:sz="4" w:space="0" w:color="auto"/>
            </w:tcBorders>
            <w:shd w:val="clear" w:color="auto" w:fill="auto"/>
            <w:noWrap/>
            <w:vAlign w:val="bottom"/>
            <w:hideMark/>
          </w:tcPr>
          <w:p w14:paraId="77BC0D6C"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Japan</w:t>
            </w:r>
          </w:p>
        </w:tc>
        <w:tc>
          <w:tcPr>
            <w:tcW w:w="1350" w:type="dxa"/>
            <w:tcBorders>
              <w:top w:val="nil"/>
              <w:left w:val="nil"/>
              <w:bottom w:val="single" w:sz="4" w:space="0" w:color="auto"/>
              <w:right w:val="single" w:sz="4" w:space="0" w:color="auto"/>
            </w:tcBorders>
            <w:shd w:val="clear" w:color="auto" w:fill="auto"/>
            <w:noWrap/>
            <w:vAlign w:val="bottom"/>
            <w:hideMark/>
          </w:tcPr>
          <w:p w14:paraId="045BD2B6" w14:textId="2E43AA3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1215" w:type="dxa"/>
            <w:tcBorders>
              <w:top w:val="nil"/>
              <w:left w:val="nil"/>
              <w:bottom w:val="single" w:sz="4" w:space="0" w:color="auto"/>
              <w:right w:val="single" w:sz="4" w:space="0" w:color="auto"/>
            </w:tcBorders>
            <w:shd w:val="clear" w:color="auto" w:fill="auto"/>
            <w:noWrap/>
            <w:vAlign w:val="bottom"/>
            <w:hideMark/>
          </w:tcPr>
          <w:p w14:paraId="51AF47F0" w14:textId="4E6A0AD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41" w:type="dxa"/>
            <w:tcBorders>
              <w:top w:val="nil"/>
              <w:left w:val="nil"/>
              <w:bottom w:val="single" w:sz="4" w:space="0" w:color="auto"/>
              <w:right w:val="single" w:sz="4" w:space="0" w:color="auto"/>
            </w:tcBorders>
            <w:shd w:val="clear" w:color="auto" w:fill="auto"/>
            <w:noWrap/>
            <w:vAlign w:val="bottom"/>
            <w:hideMark/>
          </w:tcPr>
          <w:p w14:paraId="4C67A864" w14:textId="72EC81F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33" w:type="dxa"/>
            <w:tcBorders>
              <w:top w:val="nil"/>
              <w:left w:val="nil"/>
              <w:bottom w:val="single" w:sz="4" w:space="0" w:color="auto"/>
              <w:right w:val="single" w:sz="4" w:space="0" w:color="auto"/>
            </w:tcBorders>
            <w:shd w:val="clear" w:color="auto" w:fill="auto"/>
            <w:noWrap/>
            <w:vAlign w:val="bottom"/>
            <w:hideMark/>
          </w:tcPr>
          <w:p w14:paraId="3FB3D4E0" w14:textId="0B6C307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835" w:type="dxa"/>
            <w:tcBorders>
              <w:top w:val="nil"/>
              <w:left w:val="nil"/>
              <w:bottom w:val="single" w:sz="4" w:space="0" w:color="auto"/>
              <w:right w:val="single" w:sz="4" w:space="0" w:color="auto"/>
            </w:tcBorders>
            <w:shd w:val="clear" w:color="auto" w:fill="auto"/>
            <w:noWrap/>
            <w:vAlign w:val="bottom"/>
            <w:hideMark/>
          </w:tcPr>
          <w:p w14:paraId="70FA7954" w14:textId="7B56A72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r>
      <w:tr w:rsidR="00B46B4C" w:rsidRPr="00B60EF0" w14:paraId="2E04CBA3" w14:textId="77777777" w:rsidTr="004576D6">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568DF0F8" w14:textId="77777777"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Poliya</w:t>
            </w:r>
            <w:proofErr w:type="spellEnd"/>
          </w:p>
          <w:p w14:paraId="22BC5160" w14:textId="1E62453E"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2D8A8AEC"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Russia</w:t>
            </w:r>
          </w:p>
        </w:tc>
        <w:tc>
          <w:tcPr>
            <w:tcW w:w="1350" w:type="dxa"/>
            <w:tcBorders>
              <w:top w:val="nil"/>
              <w:left w:val="nil"/>
              <w:bottom w:val="single" w:sz="4" w:space="0" w:color="auto"/>
              <w:right w:val="single" w:sz="4" w:space="0" w:color="auto"/>
            </w:tcBorders>
            <w:shd w:val="clear" w:color="auto" w:fill="auto"/>
            <w:noWrap/>
            <w:vAlign w:val="bottom"/>
            <w:hideMark/>
          </w:tcPr>
          <w:p w14:paraId="3700384E" w14:textId="2538323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1215" w:type="dxa"/>
            <w:tcBorders>
              <w:top w:val="nil"/>
              <w:left w:val="nil"/>
              <w:bottom w:val="single" w:sz="4" w:space="0" w:color="auto"/>
              <w:right w:val="single" w:sz="4" w:space="0" w:color="auto"/>
            </w:tcBorders>
            <w:shd w:val="clear" w:color="auto" w:fill="auto"/>
            <w:noWrap/>
            <w:vAlign w:val="bottom"/>
            <w:hideMark/>
          </w:tcPr>
          <w:p w14:paraId="1E7CE77F" w14:textId="74491A1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41" w:type="dxa"/>
            <w:tcBorders>
              <w:top w:val="nil"/>
              <w:left w:val="nil"/>
              <w:bottom w:val="single" w:sz="4" w:space="0" w:color="auto"/>
              <w:right w:val="single" w:sz="4" w:space="0" w:color="auto"/>
            </w:tcBorders>
            <w:shd w:val="clear" w:color="auto" w:fill="auto"/>
            <w:noWrap/>
            <w:vAlign w:val="bottom"/>
            <w:hideMark/>
          </w:tcPr>
          <w:p w14:paraId="38C9C0D7" w14:textId="691DEC9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3" w:type="dxa"/>
            <w:tcBorders>
              <w:top w:val="nil"/>
              <w:left w:val="nil"/>
              <w:bottom w:val="single" w:sz="4" w:space="0" w:color="auto"/>
              <w:right w:val="single" w:sz="4" w:space="0" w:color="auto"/>
            </w:tcBorders>
            <w:shd w:val="clear" w:color="auto" w:fill="auto"/>
            <w:noWrap/>
            <w:vAlign w:val="bottom"/>
            <w:hideMark/>
          </w:tcPr>
          <w:p w14:paraId="2EF7B972" w14:textId="21B0332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5" w:type="dxa"/>
            <w:tcBorders>
              <w:top w:val="nil"/>
              <w:left w:val="nil"/>
              <w:bottom w:val="single" w:sz="4" w:space="0" w:color="auto"/>
              <w:right w:val="single" w:sz="4" w:space="0" w:color="auto"/>
            </w:tcBorders>
            <w:shd w:val="clear" w:color="auto" w:fill="auto"/>
            <w:noWrap/>
            <w:vAlign w:val="bottom"/>
            <w:hideMark/>
          </w:tcPr>
          <w:p w14:paraId="70920CDF" w14:textId="35B7029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r>
      <w:tr w:rsidR="00B46B4C" w:rsidRPr="00B60EF0" w14:paraId="05C9C5F0" w14:textId="77777777" w:rsidTr="004576D6">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0904F32D" w14:textId="1E379CFA"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1DF1B95A"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Turkey</w:t>
            </w:r>
          </w:p>
        </w:tc>
        <w:tc>
          <w:tcPr>
            <w:tcW w:w="1350" w:type="dxa"/>
            <w:tcBorders>
              <w:top w:val="nil"/>
              <w:left w:val="nil"/>
              <w:bottom w:val="single" w:sz="4" w:space="0" w:color="auto"/>
              <w:right w:val="single" w:sz="4" w:space="0" w:color="auto"/>
            </w:tcBorders>
            <w:shd w:val="clear" w:color="auto" w:fill="auto"/>
            <w:noWrap/>
            <w:vAlign w:val="bottom"/>
            <w:hideMark/>
          </w:tcPr>
          <w:p w14:paraId="5D60676B" w14:textId="0986CF5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1215" w:type="dxa"/>
            <w:tcBorders>
              <w:top w:val="nil"/>
              <w:left w:val="nil"/>
              <w:bottom w:val="single" w:sz="4" w:space="0" w:color="auto"/>
              <w:right w:val="single" w:sz="4" w:space="0" w:color="auto"/>
            </w:tcBorders>
            <w:shd w:val="clear" w:color="auto" w:fill="auto"/>
            <w:noWrap/>
            <w:vAlign w:val="bottom"/>
            <w:hideMark/>
          </w:tcPr>
          <w:p w14:paraId="566C56C7" w14:textId="1007754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41" w:type="dxa"/>
            <w:tcBorders>
              <w:top w:val="nil"/>
              <w:left w:val="nil"/>
              <w:bottom w:val="single" w:sz="4" w:space="0" w:color="auto"/>
              <w:right w:val="single" w:sz="4" w:space="0" w:color="auto"/>
            </w:tcBorders>
            <w:shd w:val="clear" w:color="auto" w:fill="auto"/>
            <w:noWrap/>
            <w:vAlign w:val="bottom"/>
            <w:hideMark/>
          </w:tcPr>
          <w:p w14:paraId="1549E125" w14:textId="2D3E3FBB"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3" w:type="dxa"/>
            <w:tcBorders>
              <w:top w:val="nil"/>
              <w:left w:val="nil"/>
              <w:bottom w:val="single" w:sz="4" w:space="0" w:color="auto"/>
              <w:right w:val="single" w:sz="4" w:space="0" w:color="auto"/>
            </w:tcBorders>
            <w:shd w:val="clear" w:color="auto" w:fill="auto"/>
            <w:noWrap/>
            <w:vAlign w:val="bottom"/>
            <w:hideMark/>
          </w:tcPr>
          <w:p w14:paraId="4E4EFB8B" w14:textId="02CE16A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c>
          <w:tcPr>
            <w:tcW w:w="835" w:type="dxa"/>
            <w:tcBorders>
              <w:top w:val="nil"/>
              <w:left w:val="nil"/>
              <w:bottom w:val="single" w:sz="4" w:space="0" w:color="auto"/>
              <w:right w:val="single" w:sz="4" w:space="0" w:color="auto"/>
            </w:tcBorders>
            <w:shd w:val="clear" w:color="auto" w:fill="auto"/>
            <w:noWrap/>
            <w:vAlign w:val="bottom"/>
            <w:hideMark/>
          </w:tcPr>
          <w:p w14:paraId="4714D8B1" w14:textId="489D88C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15.0</w:t>
            </w:r>
          </w:p>
        </w:tc>
      </w:tr>
      <w:tr w:rsidR="00B46B4C" w:rsidRPr="00B60EF0" w14:paraId="40AFF231"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28BB2E2E"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Saudi Arabia Industrial Resins Ltd.</w:t>
            </w:r>
          </w:p>
        </w:tc>
        <w:tc>
          <w:tcPr>
            <w:tcW w:w="1611" w:type="dxa"/>
            <w:tcBorders>
              <w:top w:val="nil"/>
              <w:left w:val="nil"/>
              <w:bottom w:val="single" w:sz="4" w:space="0" w:color="auto"/>
              <w:right w:val="single" w:sz="4" w:space="0" w:color="auto"/>
            </w:tcBorders>
            <w:shd w:val="clear" w:color="auto" w:fill="auto"/>
            <w:noWrap/>
            <w:vAlign w:val="bottom"/>
            <w:hideMark/>
          </w:tcPr>
          <w:p w14:paraId="2FE751B6"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Saudi Arabia</w:t>
            </w:r>
          </w:p>
        </w:tc>
        <w:tc>
          <w:tcPr>
            <w:tcW w:w="1350" w:type="dxa"/>
            <w:tcBorders>
              <w:top w:val="nil"/>
              <w:left w:val="nil"/>
              <w:bottom w:val="single" w:sz="4" w:space="0" w:color="auto"/>
              <w:right w:val="single" w:sz="4" w:space="0" w:color="auto"/>
            </w:tcBorders>
            <w:shd w:val="clear" w:color="auto" w:fill="auto"/>
            <w:noWrap/>
            <w:vAlign w:val="bottom"/>
            <w:hideMark/>
          </w:tcPr>
          <w:p w14:paraId="58367308" w14:textId="41F46D1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3BE7D16C" w14:textId="4078525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4759FC11" w14:textId="7EDA898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6227FE3A" w14:textId="111A6F3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3350E00C" w14:textId="57EAD55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0F8A42BE"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38EB26BB"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Reinhold GmbH</w:t>
            </w:r>
          </w:p>
        </w:tc>
        <w:tc>
          <w:tcPr>
            <w:tcW w:w="1611" w:type="dxa"/>
            <w:tcBorders>
              <w:top w:val="nil"/>
              <w:left w:val="nil"/>
              <w:bottom w:val="single" w:sz="4" w:space="0" w:color="auto"/>
              <w:right w:val="single" w:sz="4" w:space="0" w:color="auto"/>
            </w:tcBorders>
            <w:shd w:val="clear" w:color="auto" w:fill="auto"/>
            <w:noWrap/>
            <w:vAlign w:val="bottom"/>
            <w:hideMark/>
          </w:tcPr>
          <w:p w14:paraId="3039A11C" w14:textId="0D963CBC"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Germany</w:t>
            </w:r>
          </w:p>
        </w:tc>
        <w:tc>
          <w:tcPr>
            <w:tcW w:w="1350" w:type="dxa"/>
            <w:tcBorders>
              <w:top w:val="nil"/>
              <w:left w:val="nil"/>
              <w:bottom w:val="single" w:sz="4" w:space="0" w:color="auto"/>
              <w:right w:val="single" w:sz="4" w:space="0" w:color="auto"/>
            </w:tcBorders>
            <w:shd w:val="clear" w:color="auto" w:fill="auto"/>
            <w:noWrap/>
            <w:vAlign w:val="bottom"/>
            <w:hideMark/>
          </w:tcPr>
          <w:p w14:paraId="2DE68C76" w14:textId="0CB1353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00A743D1" w14:textId="3EC9CE0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2BE15E34" w14:textId="1603F42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7FE7A9FC" w14:textId="198AF46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75711D9F" w14:textId="6532103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296C2373"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462F2EBE" w14:textId="77777777"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Interplastic</w:t>
            </w:r>
            <w:proofErr w:type="spellEnd"/>
            <w:r w:rsidRPr="00B60EF0">
              <w:rPr>
                <w:rFonts w:ascii="Calibri" w:eastAsia="Times New Roman" w:hAnsi="Calibri" w:cs="Times New Roman"/>
                <w:color w:val="000000"/>
                <w:lang w:val="en-US"/>
              </w:rPr>
              <w:t xml:space="preserve"> Corporation</w:t>
            </w:r>
          </w:p>
        </w:tc>
        <w:tc>
          <w:tcPr>
            <w:tcW w:w="1611" w:type="dxa"/>
            <w:tcBorders>
              <w:top w:val="nil"/>
              <w:left w:val="nil"/>
              <w:bottom w:val="single" w:sz="4" w:space="0" w:color="auto"/>
              <w:right w:val="single" w:sz="4" w:space="0" w:color="auto"/>
            </w:tcBorders>
            <w:shd w:val="clear" w:color="auto" w:fill="auto"/>
            <w:noWrap/>
            <w:vAlign w:val="bottom"/>
            <w:hideMark/>
          </w:tcPr>
          <w:p w14:paraId="1B20FFF3"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USA</w:t>
            </w:r>
          </w:p>
        </w:tc>
        <w:tc>
          <w:tcPr>
            <w:tcW w:w="1350" w:type="dxa"/>
            <w:tcBorders>
              <w:top w:val="nil"/>
              <w:left w:val="nil"/>
              <w:bottom w:val="single" w:sz="4" w:space="0" w:color="auto"/>
              <w:right w:val="single" w:sz="4" w:space="0" w:color="auto"/>
            </w:tcBorders>
            <w:shd w:val="clear" w:color="auto" w:fill="auto"/>
            <w:noWrap/>
            <w:vAlign w:val="bottom"/>
            <w:hideMark/>
          </w:tcPr>
          <w:p w14:paraId="5C07C758" w14:textId="7B254D4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31777268" w14:textId="21CD380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4E6CC7C9" w14:textId="324C28C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3E395937" w14:textId="76A6171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39205BBD" w14:textId="2AC795C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70540AD2"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3498B8B0" w14:textId="77777777"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Allnex</w:t>
            </w:r>
            <w:proofErr w:type="spellEnd"/>
            <w:r w:rsidRPr="00B60EF0">
              <w:rPr>
                <w:rFonts w:ascii="Calibri" w:eastAsia="Times New Roman" w:hAnsi="Calibri" w:cs="Times New Roman"/>
                <w:color w:val="000000"/>
                <w:lang w:val="en-US"/>
              </w:rPr>
              <w:t xml:space="preserve"> group</w:t>
            </w:r>
          </w:p>
        </w:tc>
        <w:tc>
          <w:tcPr>
            <w:tcW w:w="1611" w:type="dxa"/>
            <w:tcBorders>
              <w:top w:val="nil"/>
              <w:left w:val="nil"/>
              <w:bottom w:val="single" w:sz="4" w:space="0" w:color="auto"/>
              <w:right w:val="single" w:sz="4" w:space="0" w:color="auto"/>
            </w:tcBorders>
            <w:shd w:val="clear" w:color="auto" w:fill="auto"/>
            <w:noWrap/>
            <w:vAlign w:val="bottom"/>
            <w:hideMark/>
          </w:tcPr>
          <w:p w14:paraId="61F1FD78"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Germany</w:t>
            </w:r>
          </w:p>
        </w:tc>
        <w:tc>
          <w:tcPr>
            <w:tcW w:w="1350" w:type="dxa"/>
            <w:tcBorders>
              <w:top w:val="nil"/>
              <w:left w:val="nil"/>
              <w:bottom w:val="single" w:sz="4" w:space="0" w:color="auto"/>
              <w:right w:val="single" w:sz="4" w:space="0" w:color="auto"/>
            </w:tcBorders>
            <w:shd w:val="clear" w:color="auto" w:fill="auto"/>
            <w:noWrap/>
            <w:vAlign w:val="bottom"/>
            <w:hideMark/>
          </w:tcPr>
          <w:p w14:paraId="1B95D404" w14:textId="6F80C174"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1215" w:type="dxa"/>
            <w:tcBorders>
              <w:top w:val="nil"/>
              <w:left w:val="nil"/>
              <w:bottom w:val="single" w:sz="4" w:space="0" w:color="auto"/>
              <w:right w:val="single" w:sz="4" w:space="0" w:color="auto"/>
            </w:tcBorders>
            <w:shd w:val="clear" w:color="auto" w:fill="auto"/>
            <w:noWrap/>
            <w:vAlign w:val="bottom"/>
            <w:hideMark/>
          </w:tcPr>
          <w:p w14:paraId="5DF354C0" w14:textId="0E89A41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41" w:type="dxa"/>
            <w:tcBorders>
              <w:top w:val="nil"/>
              <w:left w:val="nil"/>
              <w:bottom w:val="single" w:sz="4" w:space="0" w:color="auto"/>
              <w:right w:val="single" w:sz="4" w:space="0" w:color="auto"/>
            </w:tcBorders>
            <w:shd w:val="clear" w:color="auto" w:fill="auto"/>
            <w:noWrap/>
            <w:vAlign w:val="bottom"/>
            <w:hideMark/>
          </w:tcPr>
          <w:p w14:paraId="5B072589" w14:textId="1D76570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3" w:type="dxa"/>
            <w:tcBorders>
              <w:top w:val="nil"/>
              <w:left w:val="nil"/>
              <w:bottom w:val="single" w:sz="4" w:space="0" w:color="auto"/>
              <w:right w:val="single" w:sz="4" w:space="0" w:color="auto"/>
            </w:tcBorders>
            <w:shd w:val="clear" w:color="auto" w:fill="auto"/>
            <w:noWrap/>
            <w:vAlign w:val="bottom"/>
            <w:hideMark/>
          </w:tcPr>
          <w:p w14:paraId="3C37E62A" w14:textId="04D6F73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c>
          <w:tcPr>
            <w:tcW w:w="835" w:type="dxa"/>
            <w:tcBorders>
              <w:top w:val="nil"/>
              <w:left w:val="nil"/>
              <w:bottom w:val="single" w:sz="4" w:space="0" w:color="auto"/>
              <w:right w:val="single" w:sz="4" w:space="0" w:color="auto"/>
            </w:tcBorders>
            <w:shd w:val="clear" w:color="auto" w:fill="auto"/>
            <w:noWrap/>
            <w:vAlign w:val="bottom"/>
            <w:hideMark/>
          </w:tcPr>
          <w:p w14:paraId="4785BA97" w14:textId="53B7A34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20.0</w:t>
            </w:r>
          </w:p>
        </w:tc>
      </w:tr>
      <w:tr w:rsidR="00B46B4C" w:rsidRPr="00B60EF0" w14:paraId="0F813F95"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632FFD91" w14:textId="77777777"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En</w:t>
            </w:r>
            <w:proofErr w:type="spellEnd"/>
            <w:r w:rsidRPr="00B60EF0">
              <w:rPr>
                <w:rFonts w:ascii="Calibri" w:eastAsia="Times New Roman" w:hAnsi="Calibri" w:cs="Times New Roman"/>
                <w:color w:val="000000"/>
                <w:lang w:val="en-US"/>
              </w:rPr>
              <w:t xml:space="preserve"> </w:t>
            </w:r>
            <w:proofErr w:type="spellStart"/>
            <w:r w:rsidRPr="00B60EF0">
              <w:rPr>
                <w:rFonts w:ascii="Calibri" w:eastAsia="Times New Roman" w:hAnsi="Calibri" w:cs="Times New Roman"/>
                <w:color w:val="000000"/>
                <w:lang w:val="en-US"/>
              </w:rPr>
              <w:t>Chuan</w:t>
            </w:r>
            <w:proofErr w:type="spellEnd"/>
            <w:r w:rsidRPr="00B60EF0">
              <w:rPr>
                <w:rFonts w:ascii="Calibri" w:eastAsia="Times New Roman" w:hAnsi="Calibri" w:cs="Times New Roman"/>
                <w:color w:val="000000"/>
                <w:lang w:val="en-US"/>
              </w:rPr>
              <w:t xml:space="preserve"> Chemical Industries Co., Ltd.</w:t>
            </w:r>
          </w:p>
        </w:tc>
        <w:tc>
          <w:tcPr>
            <w:tcW w:w="1611" w:type="dxa"/>
            <w:tcBorders>
              <w:top w:val="nil"/>
              <w:left w:val="nil"/>
              <w:bottom w:val="single" w:sz="4" w:space="0" w:color="auto"/>
              <w:right w:val="single" w:sz="4" w:space="0" w:color="auto"/>
            </w:tcBorders>
            <w:shd w:val="clear" w:color="auto" w:fill="auto"/>
            <w:noWrap/>
            <w:vAlign w:val="bottom"/>
            <w:hideMark/>
          </w:tcPr>
          <w:p w14:paraId="431F9771"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Taiwan</w:t>
            </w:r>
          </w:p>
        </w:tc>
        <w:tc>
          <w:tcPr>
            <w:tcW w:w="1350" w:type="dxa"/>
            <w:tcBorders>
              <w:top w:val="nil"/>
              <w:left w:val="nil"/>
              <w:bottom w:val="single" w:sz="4" w:space="0" w:color="auto"/>
              <w:right w:val="single" w:sz="4" w:space="0" w:color="auto"/>
            </w:tcBorders>
            <w:shd w:val="clear" w:color="auto" w:fill="auto"/>
            <w:noWrap/>
            <w:vAlign w:val="bottom"/>
            <w:hideMark/>
          </w:tcPr>
          <w:p w14:paraId="2E0195E1" w14:textId="0B7FAB2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1215" w:type="dxa"/>
            <w:tcBorders>
              <w:top w:val="nil"/>
              <w:left w:val="nil"/>
              <w:bottom w:val="single" w:sz="4" w:space="0" w:color="auto"/>
              <w:right w:val="single" w:sz="4" w:space="0" w:color="auto"/>
            </w:tcBorders>
            <w:shd w:val="clear" w:color="auto" w:fill="auto"/>
            <w:noWrap/>
            <w:vAlign w:val="bottom"/>
            <w:hideMark/>
          </w:tcPr>
          <w:p w14:paraId="0DDFABB0" w14:textId="64DC52F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841" w:type="dxa"/>
            <w:tcBorders>
              <w:top w:val="nil"/>
              <w:left w:val="nil"/>
              <w:bottom w:val="single" w:sz="4" w:space="0" w:color="auto"/>
              <w:right w:val="single" w:sz="4" w:space="0" w:color="auto"/>
            </w:tcBorders>
            <w:shd w:val="clear" w:color="auto" w:fill="auto"/>
            <w:noWrap/>
            <w:vAlign w:val="bottom"/>
            <w:hideMark/>
          </w:tcPr>
          <w:p w14:paraId="58CA3556" w14:textId="76E5AFD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833" w:type="dxa"/>
            <w:tcBorders>
              <w:top w:val="nil"/>
              <w:left w:val="nil"/>
              <w:bottom w:val="single" w:sz="4" w:space="0" w:color="auto"/>
              <w:right w:val="single" w:sz="4" w:space="0" w:color="auto"/>
            </w:tcBorders>
            <w:shd w:val="clear" w:color="auto" w:fill="auto"/>
            <w:noWrap/>
            <w:vAlign w:val="bottom"/>
            <w:hideMark/>
          </w:tcPr>
          <w:p w14:paraId="606CF922" w14:textId="297A1FD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c>
          <w:tcPr>
            <w:tcW w:w="835" w:type="dxa"/>
            <w:tcBorders>
              <w:top w:val="nil"/>
              <w:left w:val="nil"/>
              <w:bottom w:val="single" w:sz="4" w:space="0" w:color="auto"/>
              <w:right w:val="single" w:sz="4" w:space="0" w:color="auto"/>
            </w:tcBorders>
            <w:shd w:val="clear" w:color="auto" w:fill="auto"/>
            <w:noWrap/>
            <w:vAlign w:val="bottom"/>
            <w:hideMark/>
          </w:tcPr>
          <w:p w14:paraId="4F9E85D6" w14:textId="7A64BDA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10.0</w:t>
            </w:r>
          </w:p>
        </w:tc>
      </w:tr>
      <w:tr w:rsidR="00B46B4C" w:rsidRPr="00B60EF0" w14:paraId="6B26C0F3"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6C70ECA0" w14:textId="04C09408"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S</w:t>
            </w:r>
            <w:r w:rsidR="00C62BA4">
              <w:rPr>
                <w:rFonts w:ascii="Calibri" w:eastAsia="Times New Roman" w:hAnsi="Calibri" w:cs="Times New Roman"/>
                <w:color w:val="000000"/>
                <w:lang w:val="en-US"/>
              </w:rPr>
              <w:t>ewon</w:t>
            </w:r>
            <w:proofErr w:type="spellEnd"/>
            <w:r w:rsidRPr="00B60EF0">
              <w:rPr>
                <w:rFonts w:ascii="Calibri" w:eastAsia="Times New Roman" w:hAnsi="Calibri" w:cs="Times New Roman"/>
                <w:color w:val="000000"/>
                <w:lang w:val="en-US"/>
              </w:rPr>
              <w:t xml:space="preserve"> C</w:t>
            </w:r>
            <w:r w:rsidR="00C62BA4">
              <w:rPr>
                <w:rFonts w:ascii="Calibri" w:eastAsia="Times New Roman" w:hAnsi="Calibri" w:cs="Times New Roman"/>
                <w:color w:val="000000"/>
                <w:lang w:val="en-US"/>
              </w:rPr>
              <w:t>hemical</w:t>
            </w:r>
          </w:p>
        </w:tc>
        <w:tc>
          <w:tcPr>
            <w:tcW w:w="1611" w:type="dxa"/>
            <w:tcBorders>
              <w:top w:val="nil"/>
              <w:left w:val="nil"/>
              <w:bottom w:val="single" w:sz="4" w:space="0" w:color="auto"/>
              <w:right w:val="single" w:sz="4" w:space="0" w:color="auto"/>
            </w:tcBorders>
            <w:shd w:val="clear" w:color="auto" w:fill="auto"/>
            <w:noWrap/>
            <w:vAlign w:val="bottom"/>
            <w:hideMark/>
          </w:tcPr>
          <w:p w14:paraId="4332AA7D"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South Korea</w:t>
            </w:r>
          </w:p>
        </w:tc>
        <w:tc>
          <w:tcPr>
            <w:tcW w:w="1350" w:type="dxa"/>
            <w:tcBorders>
              <w:top w:val="nil"/>
              <w:left w:val="nil"/>
              <w:bottom w:val="single" w:sz="4" w:space="0" w:color="auto"/>
              <w:right w:val="single" w:sz="4" w:space="0" w:color="auto"/>
            </w:tcBorders>
            <w:shd w:val="clear" w:color="auto" w:fill="auto"/>
            <w:noWrap/>
            <w:vAlign w:val="bottom"/>
            <w:hideMark/>
          </w:tcPr>
          <w:p w14:paraId="09C35AB3" w14:textId="6E5A154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w:t>
            </w:r>
          </w:p>
        </w:tc>
        <w:tc>
          <w:tcPr>
            <w:tcW w:w="1215" w:type="dxa"/>
            <w:tcBorders>
              <w:top w:val="nil"/>
              <w:left w:val="nil"/>
              <w:bottom w:val="single" w:sz="4" w:space="0" w:color="auto"/>
              <w:right w:val="single" w:sz="4" w:space="0" w:color="auto"/>
            </w:tcBorders>
            <w:shd w:val="clear" w:color="auto" w:fill="auto"/>
            <w:noWrap/>
            <w:vAlign w:val="bottom"/>
            <w:hideMark/>
          </w:tcPr>
          <w:p w14:paraId="267B3DFA" w14:textId="650379B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w:t>
            </w:r>
          </w:p>
        </w:tc>
        <w:tc>
          <w:tcPr>
            <w:tcW w:w="841" w:type="dxa"/>
            <w:tcBorders>
              <w:top w:val="nil"/>
              <w:left w:val="nil"/>
              <w:bottom w:val="single" w:sz="4" w:space="0" w:color="auto"/>
              <w:right w:val="single" w:sz="4" w:space="0" w:color="auto"/>
            </w:tcBorders>
            <w:shd w:val="clear" w:color="auto" w:fill="auto"/>
            <w:noWrap/>
            <w:vAlign w:val="bottom"/>
            <w:hideMark/>
          </w:tcPr>
          <w:p w14:paraId="61055518" w14:textId="1E29FC8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w:t>
            </w:r>
          </w:p>
        </w:tc>
        <w:tc>
          <w:tcPr>
            <w:tcW w:w="833" w:type="dxa"/>
            <w:tcBorders>
              <w:top w:val="nil"/>
              <w:left w:val="nil"/>
              <w:bottom w:val="single" w:sz="4" w:space="0" w:color="auto"/>
              <w:right w:val="single" w:sz="4" w:space="0" w:color="auto"/>
            </w:tcBorders>
            <w:shd w:val="clear" w:color="auto" w:fill="auto"/>
            <w:noWrap/>
            <w:vAlign w:val="bottom"/>
            <w:hideMark/>
          </w:tcPr>
          <w:p w14:paraId="249E592E" w14:textId="32D4AC2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w:t>
            </w:r>
          </w:p>
        </w:tc>
        <w:tc>
          <w:tcPr>
            <w:tcW w:w="835" w:type="dxa"/>
            <w:tcBorders>
              <w:top w:val="nil"/>
              <w:left w:val="nil"/>
              <w:bottom w:val="single" w:sz="4" w:space="0" w:color="auto"/>
              <w:right w:val="single" w:sz="4" w:space="0" w:color="auto"/>
            </w:tcBorders>
            <w:shd w:val="clear" w:color="auto" w:fill="auto"/>
            <w:noWrap/>
            <w:vAlign w:val="bottom"/>
            <w:hideMark/>
          </w:tcPr>
          <w:p w14:paraId="69CFFCEB" w14:textId="257ADFB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w:t>
            </w:r>
          </w:p>
        </w:tc>
      </w:tr>
      <w:tr w:rsidR="00B46B4C" w:rsidRPr="00B60EF0" w14:paraId="77EC211A"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48C5149A"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Innovative Resins Pvt. Ltd.</w:t>
            </w:r>
          </w:p>
        </w:tc>
        <w:tc>
          <w:tcPr>
            <w:tcW w:w="1611" w:type="dxa"/>
            <w:tcBorders>
              <w:top w:val="nil"/>
              <w:left w:val="nil"/>
              <w:bottom w:val="single" w:sz="4" w:space="0" w:color="auto"/>
              <w:right w:val="single" w:sz="4" w:space="0" w:color="auto"/>
            </w:tcBorders>
            <w:shd w:val="clear" w:color="auto" w:fill="auto"/>
            <w:noWrap/>
            <w:vAlign w:val="bottom"/>
            <w:hideMark/>
          </w:tcPr>
          <w:p w14:paraId="4BB42831" w14:textId="57A4AF85"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bottom"/>
            <w:hideMark/>
          </w:tcPr>
          <w:p w14:paraId="5976CE3E" w14:textId="69F524D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w:t>
            </w:r>
          </w:p>
        </w:tc>
        <w:tc>
          <w:tcPr>
            <w:tcW w:w="1215" w:type="dxa"/>
            <w:tcBorders>
              <w:top w:val="nil"/>
              <w:left w:val="nil"/>
              <w:bottom w:val="single" w:sz="4" w:space="0" w:color="auto"/>
              <w:right w:val="single" w:sz="4" w:space="0" w:color="auto"/>
            </w:tcBorders>
            <w:shd w:val="clear" w:color="auto" w:fill="auto"/>
            <w:noWrap/>
            <w:vAlign w:val="bottom"/>
            <w:hideMark/>
          </w:tcPr>
          <w:p w14:paraId="3DD316B0" w14:textId="2BA6685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w:t>
            </w:r>
          </w:p>
        </w:tc>
        <w:tc>
          <w:tcPr>
            <w:tcW w:w="841" w:type="dxa"/>
            <w:tcBorders>
              <w:top w:val="nil"/>
              <w:left w:val="nil"/>
              <w:bottom w:val="single" w:sz="4" w:space="0" w:color="auto"/>
              <w:right w:val="single" w:sz="4" w:space="0" w:color="auto"/>
            </w:tcBorders>
            <w:shd w:val="clear" w:color="auto" w:fill="auto"/>
            <w:noWrap/>
            <w:vAlign w:val="bottom"/>
            <w:hideMark/>
          </w:tcPr>
          <w:p w14:paraId="661A2292" w14:textId="1BD0EFC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w:t>
            </w:r>
          </w:p>
        </w:tc>
        <w:tc>
          <w:tcPr>
            <w:tcW w:w="833" w:type="dxa"/>
            <w:tcBorders>
              <w:top w:val="nil"/>
              <w:left w:val="nil"/>
              <w:bottom w:val="single" w:sz="4" w:space="0" w:color="auto"/>
              <w:right w:val="single" w:sz="4" w:space="0" w:color="auto"/>
            </w:tcBorders>
            <w:shd w:val="clear" w:color="auto" w:fill="auto"/>
            <w:noWrap/>
            <w:vAlign w:val="bottom"/>
            <w:hideMark/>
          </w:tcPr>
          <w:p w14:paraId="13AD2391" w14:textId="368AD92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w:t>
            </w:r>
          </w:p>
        </w:tc>
        <w:tc>
          <w:tcPr>
            <w:tcW w:w="835" w:type="dxa"/>
            <w:tcBorders>
              <w:top w:val="nil"/>
              <w:left w:val="nil"/>
              <w:bottom w:val="single" w:sz="4" w:space="0" w:color="auto"/>
              <w:right w:val="single" w:sz="4" w:space="0" w:color="auto"/>
            </w:tcBorders>
            <w:shd w:val="clear" w:color="auto" w:fill="auto"/>
            <w:noWrap/>
            <w:vAlign w:val="bottom"/>
            <w:hideMark/>
          </w:tcPr>
          <w:p w14:paraId="743A340F" w14:textId="1C39D43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1.8</w:t>
            </w:r>
          </w:p>
        </w:tc>
      </w:tr>
      <w:tr w:rsidR="00B46B4C" w:rsidRPr="00B60EF0" w14:paraId="3F7F0067" w14:textId="77777777" w:rsidTr="00E2765D">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38BED3D0"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Orson Chemicals</w:t>
            </w:r>
          </w:p>
        </w:tc>
        <w:tc>
          <w:tcPr>
            <w:tcW w:w="1611" w:type="dxa"/>
            <w:tcBorders>
              <w:top w:val="nil"/>
              <w:left w:val="nil"/>
              <w:bottom w:val="single" w:sz="4" w:space="0" w:color="auto"/>
              <w:right w:val="single" w:sz="4" w:space="0" w:color="auto"/>
            </w:tcBorders>
            <w:shd w:val="clear" w:color="auto" w:fill="auto"/>
            <w:noWrap/>
            <w:vAlign w:val="bottom"/>
            <w:hideMark/>
          </w:tcPr>
          <w:p w14:paraId="0BD0A5A9" w14:textId="63EE5622"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center"/>
            <w:hideMark/>
          </w:tcPr>
          <w:p w14:paraId="5E7008BA" w14:textId="0A6D0E4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color w:val="000000"/>
                <w:sz w:val="20"/>
                <w:szCs w:val="20"/>
              </w:rPr>
              <w:t>0.7</w:t>
            </w:r>
          </w:p>
        </w:tc>
        <w:tc>
          <w:tcPr>
            <w:tcW w:w="1215" w:type="dxa"/>
            <w:tcBorders>
              <w:top w:val="nil"/>
              <w:left w:val="nil"/>
              <w:bottom w:val="single" w:sz="4" w:space="0" w:color="auto"/>
              <w:right w:val="single" w:sz="4" w:space="0" w:color="auto"/>
            </w:tcBorders>
            <w:shd w:val="clear" w:color="auto" w:fill="auto"/>
            <w:noWrap/>
            <w:vAlign w:val="center"/>
            <w:hideMark/>
          </w:tcPr>
          <w:p w14:paraId="0B0BBA97" w14:textId="11DB9A6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color w:val="000000"/>
                <w:sz w:val="20"/>
                <w:szCs w:val="20"/>
              </w:rPr>
              <w:t>0.7</w:t>
            </w:r>
          </w:p>
        </w:tc>
        <w:tc>
          <w:tcPr>
            <w:tcW w:w="841" w:type="dxa"/>
            <w:tcBorders>
              <w:top w:val="nil"/>
              <w:left w:val="nil"/>
              <w:bottom w:val="single" w:sz="4" w:space="0" w:color="auto"/>
              <w:right w:val="single" w:sz="4" w:space="0" w:color="auto"/>
            </w:tcBorders>
            <w:shd w:val="clear" w:color="auto" w:fill="auto"/>
            <w:noWrap/>
            <w:vAlign w:val="center"/>
            <w:hideMark/>
          </w:tcPr>
          <w:p w14:paraId="5C01DF5D" w14:textId="51F8839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color w:val="000000"/>
                <w:sz w:val="20"/>
                <w:szCs w:val="20"/>
              </w:rPr>
              <w:t>0.7</w:t>
            </w:r>
          </w:p>
        </w:tc>
        <w:tc>
          <w:tcPr>
            <w:tcW w:w="833" w:type="dxa"/>
            <w:tcBorders>
              <w:top w:val="nil"/>
              <w:left w:val="nil"/>
              <w:bottom w:val="single" w:sz="4" w:space="0" w:color="auto"/>
              <w:right w:val="single" w:sz="4" w:space="0" w:color="auto"/>
            </w:tcBorders>
            <w:shd w:val="clear" w:color="auto" w:fill="auto"/>
            <w:noWrap/>
            <w:vAlign w:val="center"/>
            <w:hideMark/>
          </w:tcPr>
          <w:p w14:paraId="4EE2C894" w14:textId="4B6A3D7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color w:val="000000"/>
                <w:sz w:val="20"/>
                <w:szCs w:val="20"/>
              </w:rPr>
              <w:t>0.7</w:t>
            </w:r>
          </w:p>
        </w:tc>
        <w:tc>
          <w:tcPr>
            <w:tcW w:w="835" w:type="dxa"/>
            <w:tcBorders>
              <w:top w:val="nil"/>
              <w:left w:val="nil"/>
              <w:bottom w:val="single" w:sz="4" w:space="0" w:color="auto"/>
              <w:right w:val="single" w:sz="4" w:space="0" w:color="auto"/>
            </w:tcBorders>
            <w:shd w:val="clear" w:color="auto" w:fill="auto"/>
            <w:noWrap/>
            <w:vAlign w:val="center"/>
            <w:hideMark/>
          </w:tcPr>
          <w:p w14:paraId="6D35AEC7" w14:textId="094BC7B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color w:val="000000"/>
                <w:sz w:val="20"/>
                <w:szCs w:val="20"/>
              </w:rPr>
              <w:t>0.7</w:t>
            </w:r>
          </w:p>
        </w:tc>
      </w:tr>
      <w:tr w:rsidR="00B46B4C" w:rsidRPr="00B60EF0" w14:paraId="68955738"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063F4FDB" w14:textId="77777777"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Satyen</w:t>
            </w:r>
            <w:proofErr w:type="spellEnd"/>
            <w:r w:rsidRPr="00B60EF0">
              <w:rPr>
                <w:rFonts w:ascii="Calibri" w:eastAsia="Times New Roman" w:hAnsi="Calibri" w:cs="Times New Roman"/>
                <w:color w:val="000000"/>
                <w:lang w:val="en-US"/>
              </w:rPr>
              <w:t xml:space="preserve"> Polymers Pvt. Ltd. </w:t>
            </w:r>
          </w:p>
        </w:tc>
        <w:tc>
          <w:tcPr>
            <w:tcW w:w="1611" w:type="dxa"/>
            <w:tcBorders>
              <w:top w:val="nil"/>
              <w:left w:val="nil"/>
              <w:bottom w:val="single" w:sz="4" w:space="0" w:color="auto"/>
              <w:right w:val="single" w:sz="4" w:space="0" w:color="auto"/>
            </w:tcBorders>
            <w:shd w:val="clear" w:color="auto" w:fill="auto"/>
            <w:noWrap/>
            <w:vAlign w:val="bottom"/>
            <w:hideMark/>
          </w:tcPr>
          <w:p w14:paraId="45E72F45" w14:textId="496B47DE"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bottom"/>
            <w:hideMark/>
          </w:tcPr>
          <w:p w14:paraId="510D3212" w14:textId="051377E5"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1215" w:type="dxa"/>
            <w:tcBorders>
              <w:top w:val="nil"/>
              <w:left w:val="nil"/>
              <w:bottom w:val="single" w:sz="4" w:space="0" w:color="auto"/>
              <w:right w:val="single" w:sz="4" w:space="0" w:color="auto"/>
            </w:tcBorders>
            <w:shd w:val="clear" w:color="auto" w:fill="auto"/>
            <w:noWrap/>
            <w:vAlign w:val="bottom"/>
            <w:hideMark/>
          </w:tcPr>
          <w:p w14:paraId="0246CBBD" w14:textId="1BF5FDC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841" w:type="dxa"/>
            <w:tcBorders>
              <w:top w:val="nil"/>
              <w:left w:val="nil"/>
              <w:bottom w:val="single" w:sz="4" w:space="0" w:color="auto"/>
              <w:right w:val="single" w:sz="4" w:space="0" w:color="auto"/>
            </w:tcBorders>
            <w:shd w:val="clear" w:color="auto" w:fill="auto"/>
            <w:noWrap/>
            <w:vAlign w:val="bottom"/>
            <w:hideMark/>
          </w:tcPr>
          <w:p w14:paraId="7102B40D" w14:textId="1B83D60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833" w:type="dxa"/>
            <w:tcBorders>
              <w:top w:val="nil"/>
              <w:left w:val="nil"/>
              <w:bottom w:val="single" w:sz="4" w:space="0" w:color="auto"/>
              <w:right w:val="single" w:sz="4" w:space="0" w:color="auto"/>
            </w:tcBorders>
            <w:shd w:val="clear" w:color="auto" w:fill="auto"/>
            <w:noWrap/>
            <w:vAlign w:val="bottom"/>
            <w:hideMark/>
          </w:tcPr>
          <w:p w14:paraId="0FC23EE1" w14:textId="203BFFA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835" w:type="dxa"/>
            <w:tcBorders>
              <w:top w:val="nil"/>
              <w:left w:val="nil"/>
              <w:bottom w:val="single" w:sz="4" w:space="0" w:color="auto"/>
              <w:right w:val="single" w:sz="4" w:space="0" w:color="auto"/>
            </w:tcBorders>
            <w:shd w:val="clear" w:color="auto" w:fill="auto"/>
            <w:noWrap/>
            <w:vAlign w:val="bottom"/>
            <w:hideMark/>
          </w:tcPr>
          <w:p w14:paraId="29F2F45D" w14:textId="7D4867B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r>
      <w:tr w:rsidR="00B46B4C" w:rsidRPr="00B60EF0" w14:paraId="50A91050"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443FEB77" w14:textId="77777777"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Crystic</w:t>
            </w:r>
            <w:proofErr w:type="spellEnd"/>
            <w:r w:rsidRPr="00B60EF0">
              <w:rPr>
                <w:rFonts w:ascii="Calibri" w:eastAsia="Times New Roman" w:hAnsi="Calibri" w:cs="Times New Roman"/>
                <w:color w:val="000000"/>
                <w:lang w:val="en-US"/>
              </w:rPr>
              <w:t xml:space="preserve"> Resins India Private Limited</w:t>
            </w:r>
          </w:p>
        </w:tc>
        <w:tc>
          <w:tcPr>
            <w:tcW w:w="1611" w:type="dxa"/>
            <w:tcBorders>
              <w:top w:val="nil"/>
              <w:left w:val="nil"/>
              <w:bottom w:val="single" w:sz="4" w:space="0" w:color="auto"/>
              <w:right w:val="single" w:sz="4" w:space="0" w:color="auto"/>
            </w:tcBorders>
            <w:shd w:val="clear" w:color="auto" w:fill="auto"/>
            <w:noWrap/>
            <w:vAlign w:val="bottom"/>
            <w:hideMark/>
          </w:tcPr>
          <w:p w14:paraId="63391230" w14:textId="33B0F09B"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bottom"/>
            <w:hideMark/>
          </w:tcPr>
          <w:p w14:paraId="1F7BB31A" w14:textId="4B371FD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1215" w:type="dxa"/>
            <w:tcBorders>
              <w:top w:val="nil"/>
              <w:left w:val="nil"/>
              <w:bottom w:val="single" w:sz="4" w:space="0" w:color="auto"/>
              <w:right w:val="single" w:sz="4" w:space="0" w:color="auto"/>
            </w:tcBorders>
            <w:shd w:val="clear" w:color="auto" w:fill="auto"/>
            <w:noWrap/>
            <w:vAlign w:val="bottom"/>
            <w:hideMark/>
          </w:tcPr>
          <w:p w14:paraId="6792A2FE" w14:textId="38757C6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841" w:type="dxa"/>
            <w:tcBorders>
              <w:top w:val="nil"/>
              <w:left w:val="nil"/>
              <w:bottom w:val="single" w:sz="4" w:space="0" w:color="auto"/>
              <w:right w:val="single" w:sz="4" w:space="0" w:color="auto"/>
            </w:tcBorders>
            <w:shd w:val="clear" w:color="auto" w:fill="auto"/>
            <w:noWrap/>
            <w:vAlign w:val="bottom"/>
            <w:hideMark/>
          </w:tcPr>
          <w:p w14:paraId="7F83CD1A" w14:textId="64A0629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833" w:type="dxa"/>
            <w:tcBorders>
              <w:top w:val="nil"/>
              <w:left w:val="nil"/>
              <w:bottom w:val="single" w:sz="4" w:space="0" w:color="auto"/>
              <w:right w:val="single" w:sz="4" w:space="0" w:color="auto"/>
            </w:tcBorders>
            <w:shd w:val="clear" w:color="auto" w:fill="auto"/>
            <w:noWrap/>
            <w:vAlign w:val="bottom"/>
            <w:hideMark/>
          </w:tcPr>
          <w:p w14:paraId="7E604EAF" w14:textId="6CFC43B3"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c>
          <w:tcPr>
            <w:tcW w:w="835" w:type="dxa"/>
            <w:tcBorders>
              <w:top w:val="nil"/>
              <w:left w:val="nil"/>
              <w:bottom w:val="single" w:sz="4" w:space="0" w:color="auto"/>
              <w:right w:val="single" w:sz="4" w:space="0" w:color="auto"/>
            </w:tcBorders>
            <w:shd w:val="clear" w:color="auto" w:fill="auto"/>
            <w:noWrap/>
            <w:vAlign w:val="bottom"/>
            <w:hideMark/>
          </w:tcPr>
          <w:p w14:paraId="4FB793AC" w14:textId="2B141176"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0.6</w:t>
            </w:r>
          </w:p>
        </w:tc>
      </w:tr>
      <w:tr w:rsidR="00B46B4C" w:rsidRPr="00B60EF0" w14:paraId="2F5440DC"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00E3BD4F" w14:textId="77777777"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Mechemco</w:t>
            </w:r>
            <w:proofErr w:type="spellEnd"/>
            <w:r w:rsidRPr="00B60EF0">
              <w:rPr>
                <w:rFonts w:ascii="Calibri" w:eastAsia="Times New Roman" w:hAnsi="Calibri" w:cs="Times New Roman"/>
                <w:color w:val="000000"/>
                <w:lang w:val="en-US"/>
              </w:rPr>
              <w:t xml:space="preserve"> resins </w:t>
            </w:r>
            <w:proofErr w:type="spellStart"/>
            <w:r w:rsidRPr="00B60EF0">
              <w:rPr>
                <w:rFonts w:ascii="Calibri" w:eastAsia="Times New Roman" w:hAnsi="Calibri" w:cs="Times New Roman"/>
                <w:color w:val="000000"/>
                <w:lang w:val="en-US"/>
              </w:rPr>
              <w:t>pvt</w:t>
            </w:r>
            <w:proofErr w:type="spellEnd"/>
            <w:r w:rsidRPr="00B60EF0">
              <w:rPr>
                <w:rFonts w:ascii="Calibri" w:eastAsia="Times New Roman" w:hAnsi="Calibri" w:cs="Times New Roman"/>
                <w:color w:val="000000"/>
                <w:lang w:val="en-US"/>
              </w:rPr>
              <w:t xml:space="preserve"> ltd</w:t>
            </w:r>
          </w:p>
        </w:tc>
        <w:tc>
          <w:tcPr>
            <w:tcW w:w="1611" w:type="dxa"/>
            <w:tcBorders>
              <w:top w:val="nil"/>
              <w:left w:val="nil"/>
              <w:bottom w:val="single" w:sz="4" w:space="0" w:color="auto"/>
              <w:right w:val="single" w:sz="4" w:space="0" w:color="auto"/>
            </w:tcBorders>
            <w:shd w:val="clear" w:color="auto" w:fill="auto"/>
            <w:noWrap/>
            <w:vAlign w:val="bottom"/>
            <w:hideMark/>
          </w:tcPr>
          <w:p w14:paraId="3BE236EC" w14:textId="260B45CC"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bottom"/>
            <w:hideMark/>
          </w:tcPr>
          <w:p w14:paraId="7061D08D" w14:textId="4F8CD4A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1215" w:type="dxa"/>
            <w:tcBorders>
              <w:top w:val="nil"/>
              <w:left w:val="nil"/>
              <w:bottom w:val="single" w:sz="4" w:space="0" w:color="auto"/>
              <w:right w:val="single" w:sz="4" w:space="0" w:color="auto"/>
            </w:tcBorders>
            <w:shd w:val="clear" w:color="auto" w:fill="auto"/>
            <w:noWrap/>
            <w:vAlign w:val="bottom"/>
            <w:hideMark/>
          </w:tcPr>
          <w:p w14:paraId="738AAE33" w14:textId="07E9DCB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41" w:type="dxa"/>
            <w:tcBorders>
              <w:top w:val="nil"/>
              <w:left w:val="nil"/>
              <w:bottom w:val="single" w:sz="4" w:space="0" w:color="auto"/>
              <w:right w:val="single" w:sz="4" w:space="0" w:color="auto"/>
            </w:tcBorders>
            <w:shd w:val="clear" w:color="auto" w:fill="auto"/>
            <w:noWrap/>
            <w:vAlign w:val="bottom"/>
            <w:hideMark/>
          </w:tcPr>
          <w:p w14:paraId="2A49D9D5" w14:textId="4E06A82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33" w:type="dxa"/>
            <w:tcBorders>
              <w:top w:val="nil"/>
              <w:left w:val="nil"/>
              <w:bottom w:val="single" w:sz="4" w:space="0" w:color="auto"/>
              <w:right w:val="single" w:sz="4" w:space="0" w:color="auto"/>
            </w:tcBorders>
            <w:shd w:val="clear" w:color="auto" w:fill="auto"/>
            <w:noWrap/>
            <w:vAlign w:val="bottom"/>
            <w:hideMark/>
          </w:tcPr>
          <w:p w14:paraId="6E368B3B" w14:textId="4A0D748F"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35" w:type="dxa"/>
            <w:tcBorders>
              <w:top w:val="nil"/>
              <w:left w:val="nil"/>
              <w:bottom w:val="single" w:sz="4" w:space="0" w:color="auto"/>
              <w:right w:val="single" w:sz="4" w:space="0" w:color="auto"/>
            </w:tcBorders>
            <w:shd w:val="clear" w:color="auto" w:fill="auto"/>
            <w:noWrap/>
            <w:vAlign w:val="bottom"/>
            <w:hideMark/>
          </w:tcPr>
          <w:p w14:paraId="3D8841E2" w14:textId="2F81D1D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r>
      <w:tr w:rsidR="00B46B4C" w:rsidRPr="00B60EF0" w14:paraId="00DAB045"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4E4915E2" w14:textId="77777777" w:rsidR="00B46B4C" w:rsidRPr="00B60EF0" w:rsidRDefault="00B46B4C" w:rsidP="00B46B4C">
            <w:pPr>
              <w:spacing w:after="0" w:line="240" w:lineRule="auto"/>
              <w:rPr>
                <w:rFonts w:ascii="Calibri" w:eastAsia="Times New Roman" w:hAnsi="Calibri" w:cs="Times New Roman"/>
                <w:color w:val="000000"/>
                <w:lang w:val="en-US"/>
              </w:rPr>
            </w:pPr>
            <w:proofErr w:type="spellStart"/>
            <w:r w:rsidRPr="00B60EF0">
              <w:rPr>
                <w:rFonts w:ascii="Calibri" w:eastAsia="Times New Roman" w:hAnsi="Calibri" w:cs="Times New Roman"/>
                <w:color w:val="000000"/>
                <w:lang w:val="en-US"/>
              </w:rPr>
              <w:t>Moras</w:t>
            </w:r>
            <w:proofErr w:type="spellEnd"/>
            <w:r w:rsidRPr="00B60EF0">
              <w:rPr>
                <w:rFonts w:ascii="Calibri" w:eastAsia="Times New Roman" w:hAnsi="Calibri" w:cs="Times New Roman"/>
                <w:color w:val="000000"/>
                <w:lang w:val="en-US"/>
              </w:rPr>
              <w:t xml:space="preserve"> Chemicals India Pvt. Ltd. </w:t>
            </w:r>
          </w:p>
        </w:tc>
        <w:tc>
          <w:tcPr>
            <w:tcW w:w="1611" w:type="dxa"/>
            <w:tcBorders>
              <w:top w:val="nil"/>
              <w:left w:val="nil"/>
              <w:bottom w:val="single" w:sz="4" w:space="0" w:color="auto"/>
              <w:right w:val="single" w:sz="4" w:space="0" w:color="auto"/>
            </w:tcBorders>
            <w:shd w:val="clear" w:color="auto" w:fill="auto"/>
            <w:noWrap/>
            <w:vAlign w:val="bottom"/>
            <w:hideMark/>
          </w:tcPr>
          <w:p w14:paraId="64D95066" w14:textId="198174A2"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India</w:t>
            </w:r>
          </w:p>
        </w:tc>
        <w:tc>
          <w:tcPr>
            <w:tcW w:w="1350" w:type="dxa"/>
            <w:tcBorders>
              <w:top w:val="nil"/>
              <w:left w:val="nil"/>
              <w:bottom w:val="single" w:sz="4" w:space="0" w:color="auto"/>
              <w:right w:val="single" w:sz="4" w:space="0" w:color="auto"/>
            </w:tcBorders>
            <w:shd w:val="clear" w:color="auto" w:fill="auto"/>
            <w:noWrap/>
            <w:vAlign w:val="bottom"/>
            <w:hideMark/>
          </w:tcPr>
          <w:p w14:paraId="7FEE35F6" w14:textId="438BEAD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1215" w:type="dxa"/>
            <w:tcBorders>
              <w:top w:val="nil"/>
              <w:left w:val="nil"/>
              <w:bottom w:val="single" w:sz="4" w:space="0" w:color="auto"/>
              <w:right w:val="single" w:sz="4" w:space="0" w:color="auto"/>
            </w:tcBorders>
            <w:shd w:val="clear" w:color="auto" w:fill="auto"/>
            <w:noWrap/>
            <w:vAlign w:val="bottom"/>
            <w:hideMark/>
          </w:tcPr>
          <w:p w14:paraId="7099278F" w14:textId="7ABEC31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41" w:type="dxa"/>
            <w:tcBorders>
              <w:top w:val="nil"/>
              <w:left w:val="nil"/>
              <w:bottom w:val="single" w:sz="4" w:space="0" w:color="auto"/>
              <w:right w:val="single" w:sz="4" w:space="0" w:color="auto"/>
            </w:tcBorders>
            <w:shd w:val="clear" w:color="auto" w:fill="auto"/>
            <w:noWrap/>
            <w:vAlign w:val="bottom"/>
            <w:hideMark/>
          </w:tcPr>
          <w:p w14:paraId="3E8F8944" w14:textId="70F6D59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33" w:type="dxa"/>
            <w:tcBorders>
              <w:top w:val="nil"/>
              <w:left w:val="nil"/>
              <w:bottom w:val="single" w:sz="4" w:space="0" w:color="auto"/>
              <w:right w:val="single" w:sz="4" w:space="0" w:color="auto"/>
            </w:tcBorders>
            <w:shd w:val="clear" w:color="auto" w:fill="auto"/>
            <w:noWrap/>
            <w:vAlign w:val="bottom"/>
            <w:hideMark/>
          </w:tcPr>
          <w:p w14:paraId="2391DA55" w14:textId="2B39AFC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c>
          <w:tcPr>
            <w:tcW w:w="835" w:type="dxa"/>
            <w:tcBorders>
              <w:top w:val="nil"/>
              <w:left w:val="nil"/>
              <w:bottom w:val="single" w:sz="4" w:space="0" w:color="auto"/>
              <w:right w:val="single" w:sz="4" w:space="0" w:color="auto"/>
            </w:tcBorders>
            <w:shd w:val="clear" w:color="auto" w:fill="auto"/>
            <w:noWrap/>
            <w:vAlign w:val="bottom"/>
            <w:hideMark/>
          </w:tcPr>
          <w:p w14:paraId="2D71C68C" w14:textId="73001E1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0.4</w:t>
            </w:r>
          </w:p>
        </w:tc>
      </w:tr>
      <w:tr w:rsidR="00B46B4C" w:rsidRPr="00B60EF0" w14:paraId="39DC53A9" w14:textId="77777777" w:rsidTr="00216C7F">
        <w:trPr>
          <w:trHeight w:val="301"/>
        </w:trPr>
        <w:tc>
          <w:tcPr>
            <w:tcW w:w="3604" w:type="dxa"/>
            <w:vMerge w:val="restart"/>
            <w:tcBorders>
              <w:top w:val="nil"/>
              <w:left w:val="single" w:sz="4" w:space="0" w:color="auto"/>
              <w:right w:val="single" w:sz="4" w:space="0" w:color="auto"/>
            </w:tcBorders>
            <w:shd w:val="clear" w:color="auto" w:fill="auto"/>
            <w:noWrap/>
            <w:vAlign w:val="bottom"/>
            <w:hideMark/>
          </w:tcPr>
          <w:p w14:paraId="06BA2F2D"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lastRenderedPageBreak/>
              <w:t>Ashland Global Holdings Inc.</w:t>
            </w:r>
          </w:p>
          <w:p w14:paraId="60A8FE83" w14:textId="2FB09263"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 </w:t>
            </w:r>
          </w:p>
        </w:tc>
        <w:tc>
          <w:tcPr>
            <w:tcW w:w="1611" w:type="dxa"/>
            <w:tcBorders>
              <w:top w:val="nil"/>
              <w:left w:val="nil"/>
              <w:bottom w:val="single" w:sz="4" w:space="0" w:color="auto"/>
              <w:right w:val="single" w:sz="4" w:space="0" w:color="auto"/>
            </w:tcBorders>
            <w:shd w:val="clear" w:color="auto" w:fill="auto"/>
            <w:noWrap/>
            <w:vAlign w:val="bottom"/>
            <w:hideMark/>
          </w:tcPr>
          <w:p w14:paraId="4E38D150"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Germany</w:t>
            </w:r>
          </w:p>
        </w:tc>
        <w:tc>
          <w:tcPr>
            <w:tcW w:w="1350" w:type="dxa"/>
            <w:tcBorders>
              <w:top w:val="nil"/>
              <w:left w:val="nil"/>
              <w:bottom w:val="single" w:sz="4" w:space="0" w:color="auto"/>
              <w:right w:val="single" w:sz="4" w:space="0" w:color="auto"/>
            </w:tcBorders>
            <w:shd w:val="clear" w:color="auto" w:fill="auto"/>
            <w:noWrap/>
            <w:vAlign w:val="bottom"/>
            <w:hideMark/>
          </w:tcPr>
          <w:p w14:paraId="74C2DAAD" w14:textId="486A3779"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25.0</w:t>
            </w:r>
          </w:p>
        </w:tc>
        <w:tc>
          <w:tcPr>
            <w:tcW w:w="1215" w:type="dxa"/>
            <w:tcBorders>
              <w:top w:val="nil"/>
              <w:left w:val="nil"/>
              <w:bottom w:val="single" w:sz="4" w:space="0" w:color="auto"/>
              <w:right w:val="single" w:sz="4" w:space="0" w:color="auto"/>
            </w:tcBorders>
            <w:shd w:val="clear" w:color="auto" w:fill="auto"/>
            <w:noWrap/>
            <w:vAlign w:val="bottom"/>
            <w:hideMark/>
          </w:tcPr>
          <w:p w14:paraId="724C1F46" w14:textId="5B27FEE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841" w:type="dxa"/>
            <w:tcBorders>
              <w:top w:val="nil"/>
              <w:left w:val="nil"/>
              <w:bottom w:val="single" w:sz="4" w:space="0" w:color="auto"/>
              <w:right w:val="single" w:sz="4" w:space="0" w:color="auto"/>
            </w:tcBorders>
            <w:shd w:val="clear" w:color="auto" w:fill="auto"/>
            <w:noWrap/>
            <w:vAlign w:val="bottom"/>
            <w:hideMark/>
          </w:tcPr>
          <w:p w14:paraId="6D58A727" w14:textId="0068EFF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833" w:type="dxa"/>
            <w:tcBorders>
              <w:top w:val="nil"/>
              <w:left w:val="nil"/>
              <w:bottom w:val="single" w:sz="4" w:space="0" w:color="auto"/>
              <w:right w:val="single" w:sz="4" w:space="0" w:color="auto"/>
            </w:tcBorders>
            <w:shd w:val="clear" w:color="auto" w:fill="auto"/>
            <w:noWrap/>
            <w:vAlign w:val="bottom"/>
            <w:hideMark/>
          </w:tcPr>
          <w:p w14:paraId="7D118491" w14:textId="7ACB71E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835" w:type="dxa"/>
            <w:tcBorders>
              <w:top w:val="nil"/>
              <w:left w:val="nil"/>
              <w:bottom w:val="single" w:sz="4" w:space="0" w:color="auto"/>
              <w:right w:val="single" w:sz="4" w:space="0" w:color="auto"/>
            </w:tcBorders>
            <w:shd w:val="clear" w:color="auto" w:fill="auto"/>
            <w:noWrap/>
            <w:vAlign w:val="bottom"/>
            <w:hideMark/>
          </w:tcPr>
          <w:p w14:paraId="2417A331" w14:textId="06C44B9D"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r>
      <w:tr w:rsidR="00B46B4C" w:rsidRPr="00B60EF0" w14:paraId="64A7EC60" w14:textId="77777777" w:rsidTr="00216C7F">
        <w:trPr>
          <w:trHeight w:val="301"/>
        </w:trPr>
        <w:tc>
          <w:tcPr>
            <w:tcW w:w="3604" w:type="dxa"/>
            <w:vMerge/>
            <w:tcBorders>
              <w:left w:val="single" w:sz="4" w:space="0" w:color="auto"/>
              <w:bottom w:val="single" w:sz="4" w:space="0" w:color="auto"/>
              <w:right w:val="single" w:sz="4" w:space="0" w:color="auto"/>
            </w:tcBorders>
            <w:shd w:val="clear" w:color="auto" w:fill="auto"/>
            <w:noWrap/>
            <w:vAlign w:val="bottom"/>
            <w:hideMark/>
          </w:tcPr>
          <w:p w14:paraId="54825176" w14:textId="13C4FA12" w:rsidR="00B46B4C" w:rsidRPr="00B60EF0" w:rsidRDefault="00B46B4C" w:rsidP="00B46B4C">
            <w:pPr>
              <w:spacing w:after="0" w:line="240" w:lineRule="auto"/>
              <w:rPr>
                <w:rFonts w:ascii="Calibri" w:eastAsia="Times New Roman" w:hAnsi="Calibri" w:cs="Times New Roman"/>
                <w:color w:val="000000"/>
                <w:lang w:val="en-US"/>
              </w:rPr>
            </w:pPr>
          </w:p>
        </w:tc>
        <w:tc>
          <w:tcPr>
            <w:tcW w:w="1611" w:type="dxa"/>
            <w:tcBorders>
              <w:top w:val="nil"/>
              <w:left w:val="nil"/>
              <w:bottom w:val="single" w:sz="4" w:space="0" w:color="auto"/>
              <w:right w:val="single" w:sz="4" w:space="0" w:color="auto"/>
            </w:tcBorders>
            <w:shd w:val="clear" w:color="auto" w:fill="auto"/>
            <w:noWrap/>
            <w:vAlign w:val="bottom"/>
            <w:hideMark/>
          </w:tcPr>
          <w:p w14:paraId="267BF841" w14:textId="77777777" w:rsidR="00B46B4C" w:rsidRPr="00B60EF0" w:rsidRDefault="00B46B4C" w:rsidP="00E561A5">
            <w:pPr>
              <w:spacing w:after="0" w:line="240" w:lineRule="auto"/>
              <w:jc w:val="center"/>
              <w:rPr>
                <w:rFonts w:ascii="Calibri" w:eastAsia="Times New Roman" w:hAnsi="Calibri" w:cs="Times New Roman"/>
                <w:color w:val="000000"/>
                <w:lang w:val="en-US"/>
              </w:rPr>
            </w:pPr>
            <w:r w:rsidRPr="00B60EF0">
              <w:rPr>
                <w:rFonts w:ascii="Calibri" w:eastAsia="Times New Roman" w:hAnsi="Calibri" w:cs="Times New Roman"/>
                <w:color w:val="000000"/>
                <w:lang w:val="en-US"/>
              </w:rPr>
              <w:t>USA</w:t>
            </w:r>
          </w:p>
        </w:tc>
        <w:tc>
          <w:tcPr>
            <w:tcW w:w="1350" w:type="dxa"/>
            <w:tcBorders>
              <w:top w:val="nil"/>
              <w:left w:val="nil"/>
              <w:bottom w:val="single" w:sz="4" w:space="0" w:color="auto"/>
              <w:right w:val="single" w:sz="4" w:space="0" w:color="auto"/>
            </w:tcBorders>
            <w:shd w:val="clear" w:color="auto" w:fill="auto"/>
            <w:noWrap/>
            <w:vAlign w:val="bottom"/>
            <w:hideMark/>
          </w:tcPr>
          <w:p w14:paraId="7CEFAE06" w14:textId="0B576641"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30.0</w:t>
            </w:r>
          </w:p>
        </w:tc>
        <w:tc>
          <w:tcPr>
            <w:tcW w:w="1215" w:type="dxa"/>
            <w:tcBorders>
              <w:top w:val="nil"/>
              <w:left w:val="nil"/>
              <w:bottom w:val="single" w:sz="4" w:space="0" w:color="auto"/>
              <w:right w:val="single" w:sz="4" w:space="0" w:color="auto"/>
            </w:tcBorders>
            <w:shd w:val="clear" w:color="auto" w:fill="auto"/>
            <w:noWrap/>
            <w:vAlign w:val="bottom"/>
            <w:hideMark/>
          </w:tcPr>
          <w:p w14:paraId="11F42946" w14:textId="4D66587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841" w:type="dxa"/>
            <w:tcBorders>
              <w:top w:val="nil"/>
              <w:left w:val="nil"/>
              <w:bottom w:val="single" w:sz="4" w:space="0" w:color="auto"/>
              <w:right w:val="single" w:sz="4" w:space="0" w:color="auto"/>
            </w:tcBorders>
            <w:shd w:val="clear" w:color="auto" w:fill="auto"/>
            <w:noWrap/>
            <w:vAlign w:val="bottom"/>
            <w:hideMark/>
          </w:tcPr>
          <w:p w14:paraId="5EE0171A" w14:textId="1F1263A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833" w:type="dxa"/>
            <w:tcBorders>
              <w:top w:val="nil"/>
              <w:left w:val="nil"/>
              <w:bottom w:val="single" w:sz="4" w:space="0" w:color="auto"/>
              <w:right w:val="single" w:sz="4" w:space="0" w:color="auto"/>
            </w:tcBorders>
            <w:shd w:val="clear" w:color="auto" w:fill="auto"/>
            <w:noWrap/>
            <w:vAlign w:val="bottom"/>
            <w:hideMark/>
          </w:tcPr>
          <w:p w14:paraId="55E334E2" w14:textId="0F4D38EE"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c>
          <w:tcPr>
            <w:tcW w:w="835" w:type="dxa"/>
            <w:tcBorders>
              <w:top w:val="nil"/>
              <w:left w:val="nil"/>
              <w:bottom w:val="single" w:sz="4" w:space="0" w:color="auto"/>
              <w:right w:val="single" w:sz="4" w:space="0" w:color="auto"/>
            </w:tcBorders>
            <w:shd w:val="clear" w:color="auto" w:fill="auto"/>
            <w:noWrap/>
            <w:vAlign w:val="bottom"/>
            <w:hideMark/>
          </w:tcPr>
          <w:p w14:paraId="0870A649" w14:textId="7AF082AC"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Arial" w:hAnsi="Arial" w:cs="Arial"/>
                <w:sz w:val="20"/>
                <w:szCs w:val="20"/>
              </w:rPr>
              <w:t>0.0</w:t>
            </w:r>
          </w:p>
        </w:tc>
      </w:tr>
      <w:tr w:rsidR="00B46B4C" w:rsidRPr="00B60EF0" w14:paraId="4F48CAF5"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auto"/>
            <w:noWrap/>
            <w:vAlign w:val="bottom"/>
            <w:hideMark/>
          </w:tcPr>
          <w:p w14:paraId="1923FF03" w14:textId="77777777" w:rsidR="00B46B4C" w:rsidRPr="00B60EF0" w:rsidRDefault="00B46B4C" w:rsidP="00B46B4C">
            <w:pPr>
              <w:spacing w:after="0" w:line="240" w:lineRule="auto"/>
              <w:rPr>
                <w:rFonts w:ascii="Calibri" w:eastAsia="Times New Roman" w:hAnsi="Calibri" w:cs="Times New Roman"/>
                <w:color w:val="000000"/>
                <w:lang w:val="en-US"/>
              </w:rPr>
            </w:pPr>
            <w:r w:rsidRPr="00B60EF0">
              <w:rPr>
                <w:rFonts w:ascii="Calibri" w:eastAsia="Times New Roman" w:hAnsi="Calibri" w:cs="Times New Roman"/>
                <w:color w:val="000000"/>
                <w:lang w:val="en-US"/>
              </w:rPr>
              <w:t>Others</w:t>
            </w:r>
          </w:p>
        </w:tc>
        <w:tc>
          <w:tcPr>
            <w:tcW w:w="1611" w:type="dxa"/>
            <w:tcBorders>
              <w:top w:val="nil"/>
              <w:left w:val="nil"/>
              <w:bottom w:val="single" w:sz="4" w:space="0" w:color="auto"/>
              <w:right w:val="single" w:sz="4" w:space="0" w:color="auto"/>
            </w:tcBorders>
            <w:shd w:val="clear" w:color="auto" w:fill="auto"/>
            <w:noWrap/>
            <w:vAlign w:val="bottom"/>
            <w:hideMark/>
          </w:tcPr>
          <w:p w14:paraId="14FACB4B" w14:textId="1664364F" w:rsidR="00B46B4C" w:rsidRPr="00B60EF0" w:rsidRDefault="00B46B4C" w:rsidP="00E561A5">
            <w:pPr>
              <w:spacing w:after="0" w:line="240" w:lineRule="auto"/>
              <w:jc w:val="center"/>
              <w:rPr>
                <w:rFonts w:ascii="Calibri" w:eastAsia="Times New Roman" w:hAnsi="Calibri" w:cs="Times New Roman"/>
                <w:color w:val="000000"/>
                <w:lang w:val="en-US"/>
              </w:rPr>
            </w:pPr>
          </w:p>
        </w:tc>
        <w:tc>
          <w:tcPr>
            <w:tcW w:w="1350" w:type="dxa"/>
            <w:tcBorders>
              <w:top w:val="nil"/>
              <w:left w:val="nil"/>
              <w:bottom w:val="single" w:sz="4" w:space="0" w:color="auto"/>
              <w:right w:val="single" w:sz="4" w:space="0" w:color="auto"/>
            </w:tcBorders>
            <w:shd w:val="clear" w:color="auto" w:fill="auto"/>
            <w:noWrap/>
            <w:vAlign w:val="bottom"/>
            <w:hideMark/>
          </w:tcPr>
          <w:p w14:paraId="7455AE5F" w14:textId="4B3836BA"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Calibri" w:hAnsi="Calibri"/>
                <w:color w:val="000000"/>
              </w:rPr>
              <w:t>172.3</w:t>
            </w:r>
          </w:p>
        </w:tc>
        <w:tc>
          <w:tcPr>
            <w:tcW w:w="1215" w:type="dxa"/>
            <w:tcBorders>
              <w:top w:val="nil"/>
              <w:left w:val="nil"/>
              <w:bottom w:val="single" w:sz="4" w:space="0" w:color="auto"/>
              <w:right w:val="single" w:sz="4" w:space="0" w:color="auto"/>
            </w:tcBorders>
            <w:shd w:val="clear" w:color="auto" w:fill="auto"/>
            <w:noWrap/>
            <w:vAlign w:val="bottom"/>
            <w:hideMark/>
          </w:tcPr>
          <w:p w14:paraId="160F6036" w14:textId="5C55B4B7"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Calibri" w:hAnsi="Calibri"/>
                <w:color w:val="000000"/>
              </w:rPr>
              <w:t>184.3</w:t>
            </w:r>
          </w:p>
        </w:tc>
        <w:tc>
          <w:tcPr>
            <w:tcW w:w="841" w:type="dxa"/>
            <w:tcBorders>
              <w:top w:val="nil"/>
              <w:left w:val="nil"/>
              <w:bottom w:val="single" w:sz="4" w:space="0" w:color="auto"/>
              <w:right w:val="single" w:sz="4" w:space="0" w:color="auto"/>
            </w:tcBorders>
            <w:shd w:val="clear" w:color="auto" w:fill="auto"/>
            <w:noWrap/>
            <w:vAlign w:val="bottom"/>
            <w:hideMark/>
          </w:tcPr>
          <w:p w14:paraId="66EAA818" w14:textId="038F2600"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Calibri" w:hAnsi="Calibri"/>
                <w:color w:val="000000"/>
              </w:rPr>
              <w:t>189.3</w:t>
            </w:r>
          </w:p>
        </w:tc>
        <w:tc>
          <w:tcPr>
            <w:tcW w:w="833" w:type="dxa"/>
            <w:tcBorders>
              <w:top w:val="nil"/>
              <w:left w:val="nil"/>
              <w:bottom w:val="single" w:sz="4" w:space="0" w:color="auto"/>
              <w:right w:val="single" w:sz="4" w:space="0" w:color="auto"/>
            </w:tcBorders>
            <w:shd w:val="clear" w:color="auto" w:fill="auto"/>
            <w:noWrap/>
            <w:vAlign w:val="bottom"/>
            <w:hideMark/>
          </w:tcPr>
          <w:p w14:paraId="533F8E90" w14:textId="2633F1D2"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Calibri" w:hAnsi="Calibri"/>
                <w:color w:val="000000"/>
              </w:rPr>
              <w:t>194.3</w:t>
            </w:r>
          </w:p>
        </w:tc>
        <w:tc>
          <w:tcPr>
            <w:tcW w:w="835" w:type="dxa"/>
            <w:tcBorders>
              <w:top w:val="nil"/>
              <w:left w:val="nil"/>
              <w:bottom w:val="single" w:sz="4" w:space="0" w:color="auto"/>
              <w:right w:val="single" w:sz="4" w:space="0" w:color="auto"/>
            </w:tcBorders>
            <w:shd w:val="clear" w:color="auto" w:fill="auto"/>
            <w:noWrap/>
            <w:vAlign w:val="bottom"/>
            <w:hideMark/>
          </w:tcPr>
          <w:p w14:paraId="484D0F17" w14:textId="33469B18" w:rsidR="00B46B4C" w:rsidRPr="00B60EF0" w:rsidRDefault="00B46B4C" w:rsidP="00B46B4C">
            <w:pPr>
              <w:spacing w:after="0" w:line="240" w:lineRule="auto"/>
              <w:jc w:val="center"/>
              <w:rPr>
                <w:rFonts w:ascii="Calibri" w:eastAsia="Times New Roman" w:hAnsi="Calibri" w:cs="Times New Roman"/>
                <w:color w:val="000000"/>
                <w:lang w:val="en-US"/>
              </w:rPr>
            </w:pPr>
            <w:r>
              <w:rPr>
                <w:rFonts w:ascii="Calibri" w:hAnsi="Calibri"/>
                <w:color w:val="000000"/>
              </w:rPr>
              <w:t>199.3</w:t>
            </w:r>
          </w:p>
        </w:tc>
      </w:tr>
      <w:tr w:rsidR="00B46B4C" w:rsidRPr="00B60EF0" w14:paraId="23782121" w14:textId="77777777" w:rsidTr="00B46B4C">
        <w:trPr>
          <w:trHeight w:val="301"/>
        </w:trPr>
        <w:tc>
          <w:tcPr>
            <w:tcW w:w="3604" w:type="dxa"/>
            <w:tcBorders>
              <w:top w:val="nil"/>
              <w:left w:val="single" w:sz="4" w:space="0" w:color="auto"/>
              <w:bottom w:val="single" w:sz="4" w:space="0" w:color="auto"/>
              <w:right w:val="single" w:sz="4" w:space="0" w:color="auto"/>
            </w:tcBorders>
            <w:shd w:val="clear" w:color="auto" w:fill="C00000"/>
            <w:noWrap/>
            <w:vAlign w:val="bottom"/>
            <w:hideMark/>
          </w:tcPr>
          <w:p w14:paraId="369EFE88" w14:textId="77777777" w:rsidR="00B46B4C" w:rsidRPr="00B60EF0" w:rsidRDefault="00B46B4C" w:rsidP="00B46B4C">
            <w:pPr>
              <w:spacing w:after="0" w:line="240" w:lineRule="auto"/>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Total</w:t>
            </w:r>
          </w:p>
        </w:tc>
        <w:tc>
          <w:tcPr>
            <w:tcW w:w="1611" w:type="dxa"/>
            <w:tcBorders>
              <w:top w:val="nil"/>
              <w:left w:val="nil"/>
              <w:bottom w:val="single" w:sz="4" w:space="0" w:color="auto"/>
              <w:right w:val="single" w:sz="4" w:space="0" w:color="auto"/>
            </w:tcBorders>
            <w:shd w:val="clear" w:color="auto" w:fill="C00000"/>
            <w:noWrap/>
            <w:vAlign w:val="bottom"/>
            <w:hideMark/>
          </w:tcPr>
          <w:p w14:paraId="0C9785F8" w14:textId="77777777" w:rsidR="00B46B4C" w:rsidRPr="00B60EF0" w:rsidRDefault="00B46B4C" w:rsidP="00B46B4C">
            <w:pPr>
              <w:spacing w:after="0" w:line="240" w:lineRule="auto"/>
              <w:rPr>
                <w:rFonts w:ascii="Calibri" w:eastAsia="Times New Roman" w:hAnsi="Calibri" w:cs="Times New Roman"/>
                <w:color w:val="FFFFFF" w:themeColor="background1"/>
                <w:lang w:val="en-US"/>
              </w:rPr>
            </w:pPr>
            <w:r w:rsidRPr="00B60EF0">
              <w:rPr>
                <w:rFonts w:ascii="Calibri" w:eastAsia="Times New Roman" w:hAnsi="Calibri" w:cs="Times New Roman"/>
                <w:color w:val="FFFFFF" w:themeColor="background1"/>
                <w:lang w:val="en-US"/>
              </w:rPr>
              <w:t> </w:t>
            </w:r>
          </w:p>
        </w:tc>
        <w:tc>
          <w:tcPr>
            <w:tcW w:w="1350" w:type="dxa"/>
            <w:tcBorders>
              <w:top w:val="nil"/>
              <w:left w:val="nil"/>
              <w:bottom w:val="single" w:sz="4" w:space="0" w:color="auto"/>
              <w:right w:val="single" w:sz="4" w:space="0" w:color="auto"/>
            </w:tcBorders>
            <w:shd w:val="clear" w:color="auto" w:fill="C00000"/>
            <w:noWrap/>
            <w:vAlign w:val="bottom"/>
            <w:hideMark/>
          </w:tcPr>
          <w:p w14:paraId="2BFB376A" w14:textId="68ACDF35" w:rsidR="00B46B4C" w:rsidRPr="00B60EF0" w:rsidRDefault="00B46B4C" w:rsidP="00B46B4C">
            <w:pPr>
              <w:spacing w:after="0" w:line="240" w:lineRule="auto"/>
              <w:jc w:val="center"/>
              <w:rPr>
                <w:rFonts w:ascii="Calibri" w:eastAsia="Times New Roman" w:hAnsi="Calibri" w:cs="Times New Roman"/>
                <w:color w:val="FFFFFF" w:themeColor="background1"/>
                <w:lang w:val="en-US"/>
              </w:rPr>
            </w:pPr>
            <w:r w:rsidRPr="0030317B">
              <w:rPr>
                <w:rFonts w:ascii="Calibri" w:hAnsi="Calibri"/>
                <w:color w:val="FFFFFF" w:themeColor="background1"/>
              </w:rPr>
              <w:t>938.1</w:t>
            </w:r>
          </w:p>
        </w:tc>
        <w:tc>
          <w:tcPr>
            <w:tcW w:w="1215" w:type="dxa"/>
            <w:tcBorders>
              <w:top w:val="nil"/>
              <w:left w:val="nil"/>
              <w:bottom w:val="single" w:sz="4" w:space="0" w:color="auto"/>
              <w:right w:val="single" w:sz="4" w:space="0" w:color="auto"/>
            </w:tcBorders>
            <w:shd w:val="clear" w:color="auto" w:fill="C00000"/>
            <w:noWrap/>
            <w:vAlign w:val="bottom"/>
            <w:hideMark/>
          </w:tcPr>
          <w:p w14:paraId="5F899973" w14:textId="39E77757" w:rsidR="00B46B4C" w:rsidRPr="00B60EF0" w:rsidRDefault="00B46B4C" w:rsidP="00B46B4C">
            <w:pPr>
              <w:spacing w:after="0" w:line="240" w:lineRule="auto"/>
              <w:jc w:val="center"/>
              <w:rPr>
                <w:rFonts w:ascii="Calibri" w:eastAsia="Times New Roman" w:hAnsi="Calibri" w:cs="Times New Roman"/>
                <w:color w:val="FFFFFF" w:themeColor="background1"/>
                <w:lang w:val="en-US"/>
              </w:rPr>
            </w:pPr>
            <w:r w:rsidRPr="0030317B">
              <w:rPr>
                <w:rFonts w:ascii="Calibri" w:hAnsi="Calibri"/>
                <w:color w:val="FFFFFF" w:themeColor="background1"/>
              </w:rPr>
              <w:t>985.1</w:t>
            </w:r>
          </w:p>
        </w:tc>
        <w:tc>
          <w:tcPr>
            <w:tcW w:w="841" w:type="dxa"/>
            <w:tcBorders>
              <w:top w:val="nil"/>
              <w:left w:val="nil"/>
              <w:bottom w:val="single" w:sz="4" w:space="0" w:color="auto"/>
              <w:right w:val="single" w:sz="4" w:space="0" w:color="auto"/>
            </w:tcBorders>
            <w:shd w:val="clear" w:color="auto" w:fill="C00000"/>
            <w:noWrap/>
            <w:vAlign w:val="bottom"/>
            <w:hideMark/>
          </w:tcPr>
          <w:p w14:paraId="3CD0B69B" w14:textId="6AC0F043" w:rsidR="00B46B4C" w:rsidRPr="00B60EF0" w:rsidRDefault="00B46B4C" w:rsidP="00B46B4C">
            <w:pPr>
              <w:spacing w:after="0" w:line="240" w:lineRule="auto"/>
              <w:jc w:val="center"/>
              <w:rPr>
                <w:rFonts w:ascii="Calibri" w:eastAsia="Times New Roman" w:hAnsi="Calibri" w:cs="Times New Roman"/>
                <w:color w:val="FFFFFF" w:themeColor="background1"/>
                <w:lang w:val="en-US"/>
              </w:rPr>
            </w:pPr>
            <w:r w:rsidRPr="0030317B">
              <w:rPr>
                <w:rFonts w:ascii="Calibri" w:hAnsi="Calibri"/>
                <w:color w:val="FFFFFF" w:themeColor="background1"/>
              </w:rPr>
              <w:t>1020.1</w:t>
            </w:r>
          </w:p>
        </w:tc>
        <w:tc>
          <w:tcPr>
            <w:tcW w:w="833" w:type="dxa"/>
            <w:tcBorders>
              <w:top w:val="nil"/>
              <w:left w:val="nil"/>
              <w:bottom w:val="single" w:sz="4" w:space="0" w:color="auto"/>
              <w:right w:val="single" w:sz="4" w:space="0" w:color="auto"/>
            </w:tcBorders>
            <w:shd w:val="clear" w:color="auto" w:fill="C00000"/>
            <w:noWrap/>
            <w:vAlign w:val="bottom"/>
            <w:hideMark/>
          </w:tcPr>
          <w:p w14:paraId="2DFA2C61" w14:textId="2C1F6C6B" w:rsidR="00B46B4C" w:rsidRPr="00B60EF0" w:rsidRDefault="00B46B4C" w:rsidP="00B46B4C">
            <w:pPr>
              <w:spacing w:after="0" w:line="240" w:lineRule="auto"/>
              <w:jc w:val="center"/>
              <w:rPr>
                <w:rFonts w:ascii="Calibri" w:eastAsia="Times New Roman" w:hAnsi="Calibri" w:cs="Times New Roman"/>
                <w:color w:val="FFFFFF" w:themeColor="background1"/>
                <w:lang w:val="en-US"/>
              </w:rPr>
            </w:pPr>
            <w:r w:rsidRPr="0030317B">
              <w:rPr>
                <w:rFonts w:ascii="Calibri" w:hAnsi="Calibri"/>
                <w:color w:val="FFFFFF" w:themeColor="background1"/>
              </w:rPr>
              <w:t>1025.1</w:t>
            </w:r>
          </w:p>
        </w:tc>
        <w:tc>
          <w:tcPr>
            <w:tcW w:w="835" w:type="dxa"/>
            <w:tcBorders>
              <w:top w:val="nil"/>
              <w:left w:val="nil"/>
              <w:bottom w:val="single" w:sz="4" w:space="0" w:color="auto"/>
              <w:right w:val="single" w:sz="4" w:space="0" w:color="auto"/>
            </w:tcBorders>
            <w:shd w:val="clear" w:color="auto" w:fill="C00000"/>
            <w:noWrap/>
            <w:vAlign w:val="bottom"/>
            <w:hideMark/>
          </w:tcPr>
          <w:p w14:paraId="7185576F" w14:textId="26136666" w:rsidR="00B46B4C" w:rsidRPr="00B60EF0" w:rsidRDefault="00B46B4C" w:rsidP="00B46B4C">
            <w:pPr>
              <w:spacing w:after="0" w:line="240" w:lineRule="auto"/>
              <w:jc w:val="center"/>
              <w:rPr>
                <w:rFonts w:ascii="Calibri" w:eastAsia="Times New Roman" w:hAnsi="Calibri" w:cs="Times New Roman"/>
                <w:color w:val="FFFFFF" w:themeColor="background1"/>
                <w:lang w:val="en-US"/>
              </w:rPr>
            </w:pPr>
            <w:r w:rsidRPr="0030317B">
              <w:rPr>
                <w:rFonts w:ascii="Calibri" w:hAnsi="Calibri"/>
                <w:color w:val="FFFFFF" w:themeColor="background1"/>
              </w:rPr>
              <w:t>1030.1</w:t>
            </w:r>
          </w:p>
        </w:tc>
      </w:tr>
    </w:tbl>
    <w:p w14:paraId="0B271F07" w14:textId="786FAED1" w:rsidR="006E66C6" w:rsidRDefault="00262FD4" w:rsidP="007E7092">
      <w:pPr>
        <w:pStyle w:val="BodyText"/>
        <w:spacing w:before="162" w:line="360" w:lineRule="auto"/>
        <w:jc w:val="both"/>
        <w:rPr>
          <w:bCs/>
          <w:color w:val="000000" w:themeColor="text1"/>
        </w:rPr>
        <w:sectPr w:rsidR="006E66C6"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62FD4">
        <w:rPr>
          <w:bCs/>
          <w:noProof/>
          <w:color w:val="000000" w:themeColor="text1"/>
        </w:rPr>
        <mc:AlternateContent>
          <mc:Choice Requires="wps">
            <w:drawing>
              <wp:anchor distT="45720" distB="45720" distL="114300" distR="114300" simplePos="0" relativeHeight="252512256" behindDoc="0" locked="0" layoutInCell="1" allowOverlap="1" wp14:anchorId="0D5E5B9C" wp14:editId="49624FBB">
                <wp:simplePos x="0" y="0"/>
                <wp:positionH relativeFrom="column">
                  <wp:posOffset>-120650</wp:posOffset>
                </wp:positionH>
                <wp:positionV relativeFrom="paragraph">
                  <wp:posOffset>549910</wp:posOffset>
                </wp:positionV>
                <wp:extent cx="6543040" cy="1404620"/>
                <wp:effectExtent l="0" t="0" r="0" b="0"/>
                <wp:wrapSquare wrapText="bothSides"/>
                <wp:docPr id="21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040" cy="140462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1F22381A" w14:textId="7F7601A0" w:rsidR="00262FD4" w:rsidRPr="00262FD4" w:rsidRDefault="00262FD4" w:rsidP="00F14E20">
                            <w:pPr>
                              <w:pStyle w:val="BodyText"/>
                              <w:numPr>
                                <w:ilvl w:val="0"/>
                                <w:numId w:val="4"/>
                              </w:numPr>
                              <w:spacing w:before="162" w:line="360" w:lineRule="auto"/>
                              <w:jc w:val="both"/>
                              <w:rPr>
                                <w:bCs/>
                                <w:color w:val="FFFFFF" w:themeColor="background1"/>
                              </w:rPr>
                            </w:pPr>
                            <w:r w:rsidRPr="00262FD4">
                              <w:rPr>
                                <w:bCs/>
                                <w:color w:val="FFFFFF" w:themeColor="background1"/>
                              </w:rPr>
                              <w:t>Major manufacturing company</w:t>
                            </w:r>
                            <w:r w:rsidR="00C62BA4">
                              <w:rPr>
                                <w:bCs/>
                                <w:color w:val="FFFFFF" w:themeColor="background1"/>
                              </w:rPr>
                              <w:t xml:space="preserve">, </w:t>
                            </w:r>
                            <w:r w:rsidRPr="00262FD4">
                              <w:rPr>
                                <w:bCs/>
                                <w:color w:val="FFFFFF" w:themeColor="background1"/>
                              </w:rPr>
                              <w:t>INEOS Composites</w:t>
                            </w:r>
                            <w:r w:rsidR="0022743F">
                              <w:rPr>
                                <w:bCs/>
                                <w:color w:val="FFFFFF" w:themeColor="background1"/>
                              </w:rPr>
                              <w:t xml:space="preserve"> </w:t>
                            </w:r>
                            <w:r w:rsidRPr="00262FD4">
                              <w:rPr>
                                <w:bCs/>
                                <w:color w:val="FFFFFF" w:themeColor="background1"/>
                              </w:rPr>
                              <w:t xml:space="preserve">acquired the Ashland’s composite business in 2019. </w:t>
                            </w:r>
                          </w:p>
                          <w:p w14:paraId="7EC00ED5" w14:textId="2C7E743A" w:rsidR="00262FD4" w:rsidRPr="00262FD4" w:rsidRDefault="00262FD4" w:rsidP="00F14E20">
                            <w:pPr>
                              <w:pStyle w:val="BodyText"/>
                              <w:numPr>
                                <w:ilvl w:val="0"/>
                                <w:numId w:val="4"/>
                              </w:numPr>
                              <w:spacing w:before="162" w:line="360" w:lineRule="auto"/>
                              <w:jc w:val="both"/>
                              <w:rPr>
                                <w:bCs/>
                                <w:color w:val="FFFFFF" w:themeColor="background1"/>
                              </w:rPr>
                            </w:pPr>
                            <w:r w:rsidRPr="00262FD4">
                              <w:rPr>
                                <w:bCs/>
                                <w:color w:val="FFFFFF" w:themeColor="background1"/>
                              </w:rPr>
                              <w:t>In 2020, Showa Denko K.K, a Japanese Vinyl Ester Resin producer expanded its VER production line to almost double of its existing capacity through its Chinese subsidiary Shanghai Showa Highpolymer Co., Ltd. (SSHP).</w:t>
                            </w:r>
                          </w:p>
                          <w:p w14:paraId="5F3C47F2" w14:textId="796F54E3" w:rsidR="00262FD4" w:rsidRPr="00262FD4" w:rsidRDefault="00262FD4" w:rsidP="00F14E20">
                            <w:pPr>
                              <w:pStyle w:val="BodyText"/>
                              <w:numPr>
                                <w:ilvl w:val="0"/>
                                <w:numId w:val="4"/>
                              </w:numPr>
                              <w:spacing w:before="162" w:line="360" w:lineRule="auto"/>
                              <w:jc w:val="both"/>
                              <w:rPr>
                                <w:bCs/>
                                <w:color w:val="FFFFFF" w:themeColor="background1"/>
                              </w:rPr>
                            </w:pPr>
                            <w:r w:rsidRPr="00262FD4">
                              <w:rPr>
                                <w:bCs/>
                                <w:color w:val="FFFFFF" w:themeColor="background1"/>
                              </w:rPr>
                              <w:t xml:space="preserve">Also, in 2014 Chinese Vinyl Ester resin market leader Sino Polymer Co. Ltd announced strategic cooperation with Europe’s Nord Composites under which Nord Composites would produce Sino Polymer’s MFE brand of VER in its plant located in Italy. </w:t>
                            </w:r>
                          </w:p>
                          <w:p w14:paraId="055E8ED4" w14:textId="4F2AD102" w:rsidR="00262FD4" w:rsidRPr="00262FD4" w:rsidRDefault="00262FD4">
                            <w:pPr>
                              <w:rPr>
                                <w:color w:val="FFFFFF" w:themeColor="background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5E5B9C" id="_x0000_s1038" type="#_x0000_t202" style="position:absolute;left:0;text-align:left;margin-left:-9.5pt;margin-top:43.3pt;width:515.2pt;height:110.6pt;z-index:252512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" fillcolor="#2a4a85 [2148]" stroked="f">
                <v:fill color2="#8eaadb [1940]" rotate="t" angle="180" colors="0 #2a4b86;31457f #4a76c6;1 #8faadc" focus="100%" type="gradient"/>
                <v:textbox style="mso-fit-shape-to-text:t">
                  <w:txbxContent>
                    <w:p w14:paraId="1F22381A" w14:textId="7F7601A0" w:rsidR="00262FD4" w:rsidRPr="00262FD4" w:rsidRDefault="00262FD4" w:rsidP="00F14E20">
                      <w:pPr>
                        <w:pStyle w:val="BodyText"/>
                        <w:numPr>
                          <w:ilvl w:val="0"/>
                          <w:numId w:val="4"/>
                        </w:numPr>
                        <w:spacing w:before="162" w:line="360" w:lineRule="auto"/>
                        <w:jc w:val="both"/>
                        <w:rPr>
                          <w:bCs/>
                          <w:color w:val="FFFFFF" w:themeColor="background1"/>
                        </w:rPr>
                      </w:pPr>
                      <w:r w:rsidRPr="00262FD4">
                        <w:rPr>
                          <w:bCs/>
                          <w:color w:val="FFFFFF" w:themeColor="background1"/>
                        </w:rPr>
                        <w:t>Major manufacturing company</w:t>
                      </w:r>
                      <w:r w:rsidR="00C62BA4">
                        <w:rPr>
                          <w:bCs/>
                          <w:color w:val="FFFFFF" w:themeColor="background1"/>
                        </w:rPr>
                        <w:t xml:space="preserve">, </w:t>
                      </w:r>
                      <w:r w:rsidRPr="00262FD4">
                        <w:rPr>
                          <w:bCs/>
                          <w:color w:val="FFFFFF" w:themeColor="background1"/>
                        </w:rPr>
                        <w:t>INEOS Composites</w:t>
                      </w:r>
                      <w:r w:rsidR="0022743F">
                        <w:rPr>
                          <w:bCs/>
                          <w:color w:val="FFFFFF" w:themeColor="background1"/>
                        </w:rPr>
                        <w:t xml:space="preserve"> </w:t>
                      </w:r>
                      <w:r w:rsidRPr="00262FD4">
                        <w:rPr>
                          <w:bCs/>
                          <w:color w:val="FFFFFF" w:themeColor="background1"/>
                        </w:rPr>
                        <w:t xml:space="preserve">acquired the Ashland’s composite business in 2019. </w:t>
                      </w:r>
                    </w:p>
                    <w:p w14:paraId="7EC00ED5" w14:textId="2C7E743A" w:rsidR="00262FD4" w:rsidRPr="00262FD4" w:rsidRDefault="00262FD4" w:rsidP="00F14E20">
                      <w:pPr>
                        <w:pStyle w:val="BodyText"/>
                        <w:numPr>
                          <w:ilvl w:val="0"/>
                          <w:numId w:val="4"/>
                        </w:numPr>
                        <w:spacing w:before="162" w:line="360" w:lineRule="auto"/>
                        <w:jc w:val="both"/>
                        <w:rPr>
                          <w:bCs/>
                          <w:color w:val="FFFFFF" w:themeColor="background1"/>
                        </w:rPr>
                      </w:pPr>
                      <w:r w:rsidRPr="00262FD4">
                        <w:rPr>
                          <w:bCs/>
                          <w:color w:val="FFFFFF" w:themeColor="background1"/>
                        </w:rPr>
                        <w:t>In 2020, Showa Denko K.K, a Japanese Vinyl Ester Resin producer expanded its VER production line to almost double of its existing capacity through its Chinese subsidiary Shanghai Showa Highpolymer Co., Ltd. (SSHP).</w:t>
                      </w:r>
                    </w:p>
                    <w:p w14:paraId="5F3C47F2" w14:textId="796F54E3" w:rsidR="00262FD4" w:rsidRPr="00262FD4" w:rsidRDefault="00262FD4" w:rsidP="00F14E20">
                      <w:pPr>
                        <w:pStyle w:val="BodyText"/>
                        <w:numPr>
                          <w:ilvl w:val="0"/>
                          <w:numId w:val="4"/>
                        </w:numPr>
                        <w:spacing w:before="162" w:line="360" w:lineRule="auto"/>
                        <w:jc w:val="both"/>
                        <w:rPr>
                          <w:bCs/>
                          <w:color w:val="FFFFFF" w:themeColor="background1"/>
                        </w:rPr>
                      </w:pPr>
                      <w:r w:rsidRPr="00262FD4">
                        <w:rPr>
                          <w:bCs/>
                          <w:color w:val="FFFFFF" w:themeColor="background1"/>
                        </w:rPr>
                        <w:t xml:space="preserve">Also, in 2014 Chinese Vinyl Ester resin market leader Sino Polymer Co. Ltd announced strategic cooperation with Europe’s Nord Composites under which Nord Composites would produce Sino Polymer’s MFE brand of VER in its plant located in Italy. </w:t>
                      </w:r>
                    </w:p>
                    <w:p w14:paraId="055E8ED4" w14:textId="4F2AD102" w:rsidR="00262FD4" w:rsidRPr="00262FD4" w:rsidRDefault="00262FD4">
                      <w:pPr>
                        <w:rPr>
                          <w:color w:val="FFFFFF" w:themeColor="background1"/>
                        </w:rPr>
                      </w:pPr>
                    </w:p>
                  </w:txbxContent>
                </v:textbox>
                <w10:wrap type="square"/>
              </v:shape>
            </w:pict>
          </mc:Fallback>
        </mc:AlternateContent>
      </w:r>
      <w:r w:rsidR="00B60EF0" w:rsidRPr="002B5730">
        <w:rPr>
          <w:bCs/>
          <w:noProof/>
          <w:color w:val="000000" w:themeColor="text1"/>
          <w:lang w:val="en-IN"/>
        </w:rPr>
        <mc:AlternateContent>
          <mc:Choice Requires="wps">
            <w:drawing>
              <wp:anchor distT="0" distB="0" distL="114300" distR="114300" simplePos="0" relativeHeight="252438528" behindDoc="0" locked="0" layoutInCell="1" allowOverlap="1" wp14:anchorId="69506B22" wp14:editId="7E2A1CCE">
                <wp:simplePos x="0" y="0"/>
                <wp:positionH relativeFrom="margin">
                  <wp:posOffset>5181600</wp:posOffset>
                </wp:positionH>
                <wp:positionV relativeFrom="paragraph">
                  <wp:posOffset>-1905</wp:posOffset>
                </wp:positionV>
                <wp:extent cx="1346835" cy="200055"/>
                <wp:effectExtent l="0" t="0" r="0" b="0"/>
                <wp:wrapNone/>
                <wp:docPr id="135" name="TextBox 4"/>
                <wp:cNvGraphicFramePr/>
                <a:graphic xmlns:a="http://schemas.openxmlformats.org/drawingml/2006/main">
                  <a:graphicData uri="http://schemas.microsoft.com/office/word/2010/wordprocessingShape">
                    <wps:wsp>
                      <wps:cNvSpPr txBox="1"/>
                      <wps:spPr>
                        <a:xfrm>
                          <a:off x="0" y="0"/>
                          <a:ext cx="1346835" cy="200055"/>
                        </a:xfrm>
                        <a:prstGeom prst="rect">
                          <a:avLst/>
                        </a:prstGeom>
                        <a:noFill/>
                      </wps:spPr>
                      <wps:txbx>
                        <w:txbxContent>
                          <w:p w14:paraId="0EEA3C77" w14:textId="77777777" w:rsidR="00B60EF0" w:rsidRPr="006F6D2F" w:rsidRDefault="00B60EF0" w:rsidP="00B60EF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anchor>
            </w:drawing>
          </mc:Choice>
          <mc:Fallback>
            <w:pict>
              <v:shape w14:anchorId="69506B22" id="_x0000_s1039" type="#_x0000_t202" style="position:absolute;left:0;text-align:left;margin-left:408pt;margin-top:-.15pt;width:106.05pt;height:15.75pt;z-index:252438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" filled="f" stroked="f">
                <v:textbox style="mso-fit-shape-to-text:t">
                  <w:txbxContent>
                    <w:p w14:paraId="0EEA3C77" w14:textId="77777777" w:rsidR="00B60EF0" w:rsidRPr="006F6D2F" w:rsidRDefault="00B60EF0" w:rsidP="00B60EF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0806263E" w14:textId="77777777" w:rsidR="009E126D" w:rsidRDefault="009E126D" w:rsidP="009E126D">
      <w:pPr>
        <w:pStyle w:val="BodyText"/>
        <w:spacing w:before="162" w:line="480" w:lineRule="auto"/>
        <w:ind w:right="-90"/>
        <w:jc w:val="both"/>
        <w:rPr>
          <w:b/>
          <w:bCs/>
          <w:color w:val="000000" w:themeColor="text1"/>
        </w:rPr>
      </w:pPr>
    </w:p>
    <w:p w14:paraId="0BD4CB2B" w14:textId="3E49F3DC" w:rsidR="0068477D" w:rsidRPr="005D2A6A" w:rsidRDefault="009E126D" w:rsidP="005D2A6A">
      <w:pPr>
        <w:rPr>
          <w:rFonts w:ascii="Arial" w:hAnsi="Arial" w:cs="Arial"/>
          <w:b/>
          <w:bCs/>
          <w:sz w:val="24"/>
          <w:szCs w:val="24"/>
        </w:rPr>
      </w:pPr>
      <w:r w:rsidRPr="009E126D">
        <w:rPr>
          <w:rFonts w:ascii="Arial" w:hAnsi="Arial" w:cs="Arial"/>
          <w:b/>
          <w:bCs/>
          <w:sz w:val="24"/>
          <w:szCs w:val="24"/>
        </w:rPr>
        <w:t>Global Investment in Renewable Energy Capacity by Sector in 2019 (USD Billion</w:t>
      </w:r>
      <w:r w:rsidRPr="005D2A6A">
        <w:rPr>
          <w:rFonts w:ascii="Arial" w:hAnsi="Arial" w:cs="Arial"/>
          <w:b/>
          <w:bCs/>
          <w:sz w:val="24"/>
          <w:szCs w:val="24"/>
        </w:rPr>
        <w:t>)</w:t>
      </w:r>
    </w:p>
    <w:p w14:paraId="76DA82DB" w14:textId="3D051BC5" w:rsidR="001E434A" w:rsidRDefault="00A75AB8"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738112" behindDoc="0" locked="0" layoutInCell="1" allowOverlap="1" wp14:anchorId="662AB210" wp14:editId="5369D86C">
                <wp:simplePos x="0" y="0"/>
                <wp:positionH relativeFrom="margin">
                  <wp:align>right</wp:align>
                </wp:positionH>
                <wp:positionV relativeFrom="paragraph">
                  <wp:posOffset>2893060</wp:posOffset>
                </wp:positionV>
                <wp:extent cx="2588458" cy="200055"/>
                <wp:effectExtent l="0" t="0" r="0" b="0"/>
                <wp:wrapNone/>
                <wp:docPr id="12" name="TextBox 4">
                  <a:extLst xmlns:a="http://schemas.openxmlformats.org/drawingml/2006/main">
                    <a:ext uri="{FF2B5EF4-FFF2-40B4-BE49-F238E27FC236}">
                      <a16:creationId xmlns:a16="http://schemas.microsoft.com/office/drawing/2014/main" id="{626B2B09-0D2B-4CDF-B84A-189DA8C575E7}"/>
                    </a:ext>
                  </a:extLst>
                </wp:docPr>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03155861" w14:textId="77777777" w:rsidR="0068477D" w:rsidRPr="006F6D2F" w:rsidRDefault="0068477D" w:rsidP="0068477D">
                            <w:pPr>
                              <w:jc w:val="right"/>
                              <w:textAlignment w:val="baseline"/>
                              <w:rPr>
                                <w:rFonts w:ascii="Verdana" w:eastAsia="Verdana" w:hAnsi="Verdana" w:cs="Verdana"/>
                                <w:i/>
                                <w:iCs/>
                                <w:color w:val="000000" w:themeColor="text1"/>
                                <w:kern w:val="24"/>
                                <w:sz w:val="12"/>
                                <w:szCs w:val="12"/>
                              </w:rPr>
                            </w:pPr>
                            <w:r w:rsidRPr="006F6D2F">
                              <w:rPr>
                                <w:rFonts w:ascii="Verdana" w:eastAsia="Verdana" w:hAnsi="Verdana" w:cs="Verdana"/>
                                <w:i/>
                                <w:iCs/>
                                <w:color w:val="000000" w:themeColor="text1"/>
                                <w:kern w:val="24"/>
                                <w:sz w:val="12"/>
                                <w:szCs w:val="12"/>
                              </w:rPr>
                              <w:t>Source: UNEP, Frankfurt School-UNEP Centre</w:t>
                            </w:r>
                          </w:p>
                        </w:txbxContent>
                      </wps:txbx>
                      <wps:bodyPr wrap="square" rtlCol="0">
                        <a:spAutoFit/>
                      </wps:bodyPr>
                    </wps:wsp>
                  </a:graphicData>
                </a:graphic>
              </wp:anchor>
            </w:drawing>
          </mc:Choice>
          <mc:Fallback>
            <w:pict>
              <v:shape w14:anchorId="662AB210" id="_x0000_s1040" type="#_x0000_t202" style="position:absolute;left:0;text-align:left;margin-left:152.6pt;margin-top:227.8pt;width:203.8pt;height:15.75pt;z-index:251738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" filled="f" stroked="f">
                <v:textbox style="mso-fit-shape-to-text:t">
                  <w:txbxContent>
                    <w:p w14:paraId="03155861" w14:textId="77777777" w:rsidR="0068477D" w:rsidRPr="006F6D2F" w:rsidRDefault="0068477D" w:rsidP="0068477D">
                      <w:pPr>
                        <w:jc w:val="right"/>
                        <w:textAlignment w:val="baseline"/>
                        <w:rPr>
                          <w:rFonts w:ascii="Verdana" w:eastAsia="Verdana" w:hAnsi="Verdana" w:cs="Verdana"/>
                          <w:i/>
                          <w:iCs/>
                          <w:color w:val="000000" w:themeColor="text1"/>
                          <w:kern w:val="24"/>
                          <w:sz w:val="12"/>
                          <w:szCs w:val="12"/>
                        </w:rPr>
                      </w:pPr>
                      <w:r w:rsidRPr="006F6D2F">
                        <w:rPr>
                          <w:rFonts w:ascii="Verdana" w:eastAsia="Verdana" w:hAnsi="Verdana" w:cs="Verdana"/>
                          <w:i/>
                          <w:iCs/>
                          <w:color w:val="000000" w:themeColor="text1"/>
                          <w:kern w:val="24"/>
                          <w:sz w:val="12"/>
                          <w:szCs w:val="12"/>
                        </w:rPr>
                        <w:t>Source: UNEP, Frankfurt School-UNEP Centre</w:t>
                      </w:r>
                    </w:p>
                  </w:txbxContent>
                </v:textbox>
                <w10:wrap anchorx="margin"/>
              </v:shape>
            </w:pict>
          </mc:Fallback>
        </mc:AlternateContent>
      </w:r>
      <w:r w:rsidR="0062149D" w:rsidRPr="002B5730">
        <w:rPr>
          <w:bCs/>
          <w:noProof/>
          <w:color w:val="000000" w:themeColor="text1"/>
        </w:rPr>
        <w:drawing>
          <wp:inline distT="0" distB="0" distL="0" distR="0" wp14:anchorId="251E8D06" wp14:editId="2B692451">
            <wp:extent cx="6381750" cy="3209925"/>
            <wp:effectExtent l="0" t="0" r="0" b="0"/>
            <wp:docPr id="593" name="Chart 593">
              <a:extLst xmlns:a="http://schemas.openxmlformats.org/drawingml/2006/main">
                <a:ext uri="{FF2B5EF4-FFF2-40B4-BE49-F238E27FC236}">
                  <a16:creationId xmlns:a16="http://schemas.microsoft.com/office/drawing/2014/main" id="{EED39C20-4C48-4662-B800-EFBAEBA917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AE421B8" w14:textId="77777777" w:rsidR="00262FD4" w:rsidRPr="002B5730" w:rsidRDefault="00262FD4" w:rsidP="0068477D">
      <w:pPr>
        <w:pStyle w:val="BodyText"/>
        <w:spacing w:before="162" w:line="480" w:lineRule="auto"/>
        <w:ind w:right="-90"/>
        <w:jc w:val="both"/>
        <w:rPr>
          <w:bCs/>
          <w:color w:val="000000" w:themeColor="text1"/>
        </w:rPr>
      </w:pPr>
    </w:p>
    <w:p w14:paraId="2AEE4F60" w14:textId="47177C94" w:rsidR="00262FD4" w:rsidRDefault="00262FD4" w:rsidP="00CE35EB">
      <w:pPr>
        <w:pStyle w:val="BodyText"/>
        <w:spacing w:before="162" w:line="360" w:lineRule="auto"/>
        <w:jc w:val="both"/>
        <w:rPr>
          <w:bCs/>
          <w:color w:val="000000" w:themeColor="text1"/>
        </w:rPr>
      </w:pPr>
      <w:r w:rsidRPr="00262FD4">
        <w:rPr>
          <w:bCs/>
          <w:noProof/>
          <w:color w:val="000000" w:themeColor="text1"/>
        </w:rPr>
        <w:lastRenderedPageBreak/>
        <mc:AlternateContent>
          <mc:Choice Requires="wps">
            <w:drawing>
              <wp:anchor distT="45720" distB="45720" distL="114300" distR="114300" simplePos="0" relativeHeight="252516352" behindDoc="0" locked="0" layoutInCell="1" allowOverlap="1" wp14:anchorId="6B13134D" wp14:editId="42FD5BE2">
                <wp:simplePos x="0" y="0"/>
                <wp:positionH relativeFrom="column">
                  <wp:posOffset>-73025</wp:posOffset>
                </wp:positionH>
                <wp:positionV relativeFrom="paragraph">
                  <wp:posOffset>180340</wp:posOffset>
                </wp:positionV>
                <wp:extent cx="6530975" cy="2695575"/>
                <wp:effectExtent l="76200" t="57150" r="98425" b="123825"/>
                <wp:wrapSquare wrapText="bothSides"/>
                <wp:docPr id="2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0975" cy="2695575"/>
                        </a:xfrm>
                        <a:prstGeom prst="rect">
                          <a:avLst/>
                        </a:prstGeom>
                        <a:ln>
                          <a:noFill/>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3"/>
                        </a:lnRef>
                        <a:fillRef idx="2">
                          <a:schemeClr val="accent3"/>
                        </a:fillRef>
                        <a:effectRef idx="1">
                          <a:schemeClr val="accent3"/>
                        </a:effectRef>
                        <a:fontRef idx="minor">
                          <a:schemeClr val="dk1"/>
                        </a:fontRef>
                      </wps:style>
                      <wps:txbx>
                        <w:txbxContent>
                          <w:p w14:paraId="058D08C1" w14:textId="67149353" w:rsidR="00262FD4" w:rsidRDefault="00262FD4" w:rsidP="00F14E20">
                            <w:pPr>
                              <w:pStyle w:val="BodyText"/>
                              <w:numPr>
                                <w:ilvl w:val="0"/>
                                <w:numId w:val="5"/>
                              </w:numPr>
                              <w:spacing w:before="162" w:line="360" w:lineRule="auto"/>
                              <w:jc w:val="both"/>
                              <w:rPr>
                                <w:bCs/>
                                <w:color w:val="000000" w:themeColor="text1"/>
                              </w:rPr>
                            </w:pPr>
                            <w:r w:rsidRPr="002B5730">
                              <w:rPr>
                                <w:bCs/>
                                <w:color w:val="000000" w:themeColor="text1"/>
                              </w:rPr>
                              <w:t xml:space="preserve">The increase in production is mainly led by </w:t>
                            </w:r>
                            <w:r w:rsidR="0053102A">
                              <w:rPr>
                                <w:bCs/>
                                <w:color w:val="000000" w:themeColor="text1"/>
                              </w:rPr>
                              <w:t>high</w:t>
                            </w:r>
                            <w:r w:rsidRPr="002B5730">
                              <w:rPr>
                                <w:bCs/>
                                <w:color w:val="000000" w:themeColor="text1"/>
                              </w:rPr>
                              <w:t xml:space="preserve"> demand for vinyl ester resin in downstream fiber reinforced plastic (FRP) applications.</w:t>
                            </w:r>
                          </w:p>
                          <w:p w14:paraId="1C67377D" w14:textId="43B8782D" w:rsidR="00262FD4" w:rsidRDefault="00262FD4" w:rsidP="00F14E20">
                            <w:pPr>
                              <w:pStyle w:val="BodyText"/>
                              <w:numPr>
                                <w:ilvl w:val="0"/>
                                <w:numId w:val="5"/>
                              </w:numPr>
                              <w:spacing w:before="162" w:line="360" w:lineRule="auto"/>
                              <w:jc w:val="both"/>
                              <w:rPr>
                                <w:bCs/>
                                <w:color w:val="000000" w:themeColor="text1"/>
                              </w:rPr>
                            </w:pPr>
                            <w:r w:rsidRPr="002B5730">
                              <w:rPr>
                                <w:bCs/>
                                <w:color w:val="000000" w:themeColor="text1"/>
                              </w:rPr>
                              <w:t xml:space="preserve">Asia Pacific region holds approximately 44% of the total production capacity, which can be attributed to the presence of major players like </w:t>
                            </w:r>
                            <w:proofErr w:type="spellStart"/>
                            <w:r w:rsidRPr="002B5730">
                              <w:rPr>
                                <w:bCs/>
                                <w:color w:val="000000" w:themeColor="text1"/>
                              </w:rPr>
                              <w:t>Jinling</w:t>
                            </w:r>
                            <w:proofErr w:type="spellEnd"/>
                            <w:r w:rsidRPr="002B5730">
                              <w:rPr>
                                <w:bCs/>
                                <w:color w:val="000000" w:themeColor="text1"/>
                              </w:rPr>
                              <w:t xml:space="preserve"> AOC Resins Co., Ltd., Showa Denko K.K., Sino Polymer, INEOS Composites, among others. </w:t>
                            </w:r>
                          </w:p>
                          <w:p w14:paraId="1C7121A1" w14:textId="6CC9FFCC" w:rsidR="00262FD4" w:rsidRDefault="00262FD4" w:rsidP="00F14E20">
                            <w:pPr>
                              <w:pStyle w:val="BodyText"/>
                              <w:numPr>
                                <w:ilvl w:val="0"/>
                                <w:numId w:val="5"/>
                              </w:numPr>
                              <w:spacing w:before="162" w:line="360" w:lineRule="auto"/>
                              <w:jc w:val="both"/>
                              <w:rPr>
                                <w:bCs/>
                                <w:color w:val="000000" w:themeColor="text1"/>
                              </w:rPr>
                            </w:pPr>
                            <w:r w:rsidRPr="002B5730">
                              <w:rPr>
                                <w:bCs/>
                                <w:color w:val="000000" w:themeColor="text1"/>
                              </w:rPr>
                              <w:t xml:space="preserve">The total production value in 2020 saw a decline of approximately 8% as compared to the 2019 production level. However, approximately 7% growth in production is expected in 2021 due to increasing demand of vinyl ester resin globally. </w:t>
                            </w:r>
                          </w:p>
                          <w:p w14:paraId="0FFBB9E7" w14:textId="44C9C050" w:rsidR="00262FD4" w:rsidRDefault="00262FD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3134D" id="_x0000_s1041" type="#_x0000_t202" style="position:absolute;left:0;text-align:left;margin-left:-5.75pt;margin-top:14.2pt;width:514.25pt;height:212.25pt;z-index:252516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" fillcolor="#c3c3c3 [2166]" stroked="f" strokeweight=".5pt">
                <v:fill color2="#b6b6b6 [2614]" rotate="t" colors="0 #d2d2d2;.5 #c8c8c8;1 silver" focus="100%" type="gradient">
                  <o:fill v:ext="view" type="gradientUnscaled"/>
                </v:fill>
                <v:shadow on="t" color="black" opacity="20971f" offset="0,2.2pt"/>
                <v:textbox>
                  <w:txbxContent>
                    <w:p w14:paraId="058D08C1" w14:textId="67149353" w:rsidR="00262FD4" w:rsidRDefault="00262FD4" w:rsidP="00F14E20">
                      <w:pPr>
                        <w:pStyle w:val="BodyText"/>
                        <w:numPr>
                          <w:ilvl w:val="0"/>
                          <w:numId w:val="5"/>
                        </w:numPr>
                        <w:spacing w:before="162" w:line="360" w:lineRule="auto"/>
                        <w:jc w:val="both"/>
                        <w:rPr>
                          <w:bCs/>
                          <w:color w:val="000000" w:themeColor="text1"/>
                        </w:rPr>
                      </w:pPr>
                      <w:r w:rsidRPr="002B5730">
                        <w:rPr>
                          <w:bCs/>
                          <w:color w:val="000000" w:themeColor="text1"/>
                        </w:rPr>
                        <w:t xml:space="preserve">The increase in production is mainly led by </w:t>
                      </w:r>
                      <w:r w:rsidR="0053102A">
                        <w:rPr>
                          <w:bCs/>
                          <w:color w:val="000000" w:themeColor="text1"/>
                        </w:rPr>
                        <w:t>high</w:t>
                      </w:r>
                      <w:r w:rsidRPr="002B5730">
                        <w:rPr>
                          <w:bCs/>
                          <w:color w:val="000000" w:themeColor="text1"/>
                        </w:rPr>
                        <w:t xml:space="preserve"> demand for vinyl ester resin in downstream fiber reinforced plastic (FRP) applications.</w:t>
                      </w:r>
                    </w:p>
                    <w:p w14:paraId="1C67377D" w14:textId="43B8782D" w:rsidR="00262FD4" w:rsidRDefault="00262FD4" w:rsidP="00F14E20">
                      <w:pPr>
                        <w:pStyle w:val="BodyText"/>
                        <w:numPr>
                          <w:ilvl w:val="0"/>
                          <w:numId w:val="5"/>
                        </w:numPr>
                        <w:spacing w:before="162" w:line="360" w:lineRule="auto"/>
                        <w:jc w:val="both"/>
                        <w:rPr>
                          <w:bCs/>
                          <w:color w:val="000000" w:themeColor="text1"/>
                        </w:rPr>
                      </w:pPr>
                      <w:r w:rsidRPr="002B5730">
                        <w:rPr>
                          <w:bCs/>
                          <w:color w:val="000000" w:themeColor="text1"/>
                        </w:rPr>
                        <w:t xml:space="preserve">Asia Pacific region holds approximately 44% of the total production capacity, which can be attributed to the presence of major players like </w:t>
                      </w:r>
                      <w:proofErr w:type="spellStart"/>
                      <w:r w:rsidRPr="002B5730">
                        <w:rPr>
                          <w:bCs/>
                          <w:color w:val="000000" w:themeColor="text1"/>
                        </w:rPr>
                        <w:t>Jinling</w:t>
                      </w:r>
                      <w:proofErr w:type="spellEnd"/>
                      <w:r w:rsidRPr="002B5730">
                        <w:rPr>
                          <w:bCs/>
                          <w:color w:val="000000" w:themeColor="text1"/>
                        </w:rPr>
                        <w:t xml:space="preserve"> AOC Resins Co., Ltd., Showa Denko K.K., Sino Polymer, INEOS Composites, among others. </w:t>
                      </w:r>
                    </w:p>
                    <w:p w14:paraId="1C7121A1" w14:textId="6CC9FFCC" w:rsidR="00262FD4" w:rsidRDefault="00262FD4" w:rsidP="00F14E20">
                      <w:pPr>
                        <w:pStyle w:val="BodyText"/>
                        <w:numPr>
                          <w:ilvl w:val="0"/>
                          <w:numId w:val="5"/>
                        </w:numPr>
                        <w:spacing w:before="162" w:line="360" w:lineRule="auto"/>
                        <w:jc w:val="both"/>
                        <w:rPr>
                          <w:bCs/>
                          <w:color w:val="000000" w:themeColor="text1"/>
                        </w:rPr>
                      </w:pPr>
                      <w:r w:rsidRPr="002B5730">
                        <w:rPr>
                          <w:bCs/>
                          <w:color w:val="000000" w:themeColor="text1"/>
                        </w:rPr>
                        <w:t xml:space="preserve">The total production value in 2020 saw a decline of approximately 8% as compared to the 2019 production level. However, approximately 7% growth in production is expected in 2021 due to increasing demand of vinyl ester resin globally. </w:t>
                      </w:r>
                    </w:p>
                    <w:p w14:paraId="0FFBB9E7" w14:textId="44C9C050" w:rsidR="00262FD4" w:rsidRDefault="00262FD4"/>
                  </w:txbxContent>
                </v:textbox>
                <w10:wrap type="square"/>
              </v:shape>
            </w:pict>
          </mc:Fallback>
        </mc:AlternateContent>
      </w:r>
    </w:p>
    <w:p w14:paraId="35FB17CF" w14:textId="77777777" w:rsidR="00262FD4" w:rsidRDefault="00262FD4" w:rsidP="00CE35EB">
      <w:pPr>
        <w:pStyle w:val="BodyText"/>
        <w:spacing w:before="162" w:line="360" w:lineRule="auto"/>
        <w:jc w:val="both"/>
        <w:rPr>
          <w:bCs/>
          <w:color w:val="000000" w:themeColor="text1"/>
        </w:rPr>
      </w:pPr>
    </w:p>
    <w:p w14:paraId="09F88EB4" w14:textId="0568B8DA" w:rsidR="0068477D" w:rsidRPr="005D2A6A" w:rsidRDefault="009E126D" w:rsidP="005D2A6A">
      <w:pPr>
        <w:rPr>
          <w:rFonts w:ascii="Arial" w:hAnsi="Arial" w:cs="Arial"/>
          <w:b/>
          <w:bCs/>
          <w:sz w:val="24"/>
          <w:szCs w:val="24"/>
        </w:rPr>
      </w:pPr>
      <w:r w:rsidRPr="005D2A6A">
        <w:rPr>
          <w:rFonts w:ascii="Arial" w:hAnsi="Arial" w:cs="Arial"/>
          <w:b/>
          <w:bCs/>
          <w:sz w:val="24"/>
          <w:szCs w:val="24"/>
        </w:rPr>
        <w:t>Global Advanced Composites</w:t>
      </w:r>
      <w:r w:rsidR="00650D00">
        <w:rPr>
          <w:rFonts w:ascii="Arial" w:hAnsi="Arial" w:cs="Arial"/>
          <w:b/>
          <w:bCs/>
          <w:sz w:val="24"/>
          <w:szCs w:val="24"/>
        </w:rPr>
        <w:t>*</w:t>
      </w:r>
      <w:r w:rsidRPr="005D2A6A">
        <w:rPr>
          <w:rFonts w:ascii="Arial" w:hAnsi="Arial" w:cs="Arial"/>
          <w:b/>
          <w:bCs/>
          <w:sz w:val="24"/>
          <w:szCs w:val="24"/>
        </w:rPr>
        <w:t xml:space="preserve"> Market Share, By Region, By Value, 2015 &amp; 2020</w:t>
      </w:r>
    </w:p>
    <w:p w14:paraId="1F874378" w14:textId="68A82950" w:rsidR="0068477D" w:rsidRPr="005D2A6A" w:rsidRDefault="009779AC" w:rsidP="005D2A6A">
      <w:pPr>
        <w:rPr>
          <w:rFonts w:ascii="Arial" w:hAnsi="Arial" w:cs="Arial"/>
          <w:b/>
          <w:bCs/>
          <w:sz w:val="24"/>
          <w:szCs w:val="24"/>
        </w:rPr>
      </w:pPr>
      <w:r w:rsidRPr="005D2A6A">
        <w:rPr>
          <w:rFonts w:ascii="Arial" w:hAnsi="Arial" w:cs="Arial"/>
          <w:b/>
          <w:bCs/>
          <w:noProof/>
          <w:sz w:val="24"/>
          <w:szCs w:val="24"/>
        </w:rPr>
        <mc:AlternateContent>
          <mc:Choice Requires="wps">
            <w:drawing>
              <wp:anchor distT="0" distB="0" distL="114300" distR="114300" simplePos="0" relativeHeight="251744256" behindDoc="0" locked="0" layoutInCell="1" allowOverlap="1" wp14:anchorId="45B41E11" wp14:editId="5436DAA3">
                <wp:simplePos x="0" y="0"/>
                <wp:positionH relativeFrom="column">
                  <wp:posOffset>1069975</wp:posOffset>
                </wp:positionH>
                <wp:positionV relativeFrom="paragraph">
                  <wp:posOffset>2472690</wp:posOffset>
                </wp:positionV>
                <wp:extent cx="1829413" cy="200055"/>
                <wp:effectExtent l="0" t="0" r="0" b="0"/>
                <wp:wrapNone/>
                <wp:docPr id="84" name="TextBox 13"/>
                <wp:cNvGraphicFramePr/>
                <a:graphic xmlns:a="http://schemas.openxmlformats.org/drawingml/2006/main">
                  <a:graphicData uri="http://schemas.microsoft.com/office/word/2010/wordprocessingShape">
                    <wps:wsp>
                      <wps:cNvSpPr txBox="1"/>
                      <wps:spPr>
                        <a:xfrm>
                          <a:off x="0" y="0"/>
                          <a:ext cx="1829413" cy="200055"/>
                        </a:xfrm>
                        <a:prstGeom prst="rect">
                          <a:avLst/>
                        </a:prstGeom>
                        <a:noFill/>
                      </wps:spPr>
                      <wps:txbx>
                        <w:txbxContent>
                          <w:p w14:paraId="5136493C" w14:textId="77777777" w:rsidR="0068477D" w:rsidRPr="009779AC" w:rsidRDefault="0068477D" w:rsidP="0068477D">
                            <w:pPr>
                              <w:jc w:val="right"/>
                              <w:rPr>
                                <w:rFonts w:ascii="Verdana" w:eastAsia="Verdana" w:hAnsi="Verdana" w:cs="Verdana"/>
                                <w:i/>
                                <w:iCs/>
                                <w:color w:val="3B3838" w:themeColor="background2" w:themeShade="40"/>
                                <w:kern w:val="24"/>
                                <w:sz w:val="12"/>
                                <w:szCs w:val="12"/>
                              </w:rPr>
                            </w:pPr>
                            <w:r w:rsidRPr="009779AC">
                              <w:rPr>
                                <w:rFonts w:ascii="Verdana" w:eastAsia="Verdana" w:hAnsi="Verdana" w:cs="Verdana"/>
                                <w:i/>
                                <w:iCs/>
                                <w:color w:val="3B3838" w:themeColor="background2" w:themeShade="40"/>
                                <w:kern w:val="24"/>
                                <w:sz w:val="12"/>
                                <w:szCs w:val="12"/>
                              </w:rPr>
                              <w:t>Source: TechSci Research</w:t>
                            </w:r>
                          </w:p>
                        </w:txbxContent>
                      </wps:txbx>
                      <wps:bodyPr wrap="square" rtlCol="0">
                        <a:spAutoFit/>
                      </wps:bodyPr>
                    </wps:wsp>
                  </a:graphicData>
                </a:graphic>
              </wp:anchor>
            </w:drawing>
          </mc:Choice>
          <mc:Fallback>
            <w:pict>
              <v:shape w14:anchorId="45B41E11" id="TextBox 13" o:spid="_x0000_s1042" type="#_x0000_t202" style="position:absolute;margin-left:84.25pt;margin-top:194.7pt;width:144.05pt;height:15.7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" filled="f" stroked="f">
                <v:textbox style="mso-fit-shape-to-text:t">
                  <w:txbxContent>
                    <w:p w14:paraId="5136493C" w14:textId="77777777" w:rsidR="0068477D" w:rsidRPr="009779AC" w:rsidRDefault="0068477D" w:rsidP="0068477D">
                      <w:pPr>
                        <w:jc w:val="right"/>
                        <w:rPr>
                          <w:rFonts w:ascii="Verdana" w:eastAsia="Verdana" w:hAnsi="Verdana" w:cs="Verdana"/>
                          <w:i/>
                          <w:iCs/>
                          <w:color w:val="3B3838" w:themeColor="background2" w:themeShade="40"/>
                          <w:kern w:val="24"/>
                          <w:sz w:val="12"/>
                          <w:szCs w:val="12"/>
                        </w:rPr>
                      </w:pPr>
                      <w:r w:rsidRPr="009779AC">
                        <w:rPr>
                          <w:rFonts w:ascii="Verdana" w:eastAsia="Verdana" w:hAnsi="Verdana" w:cs="Verdana"/>
                          <w:i/>
                          <w:iCs/>
                          <w:color w:val="3B3838" w:themeColor="background2" w:themeShade="40"/>
                          <w:kern w:val="24"/>
                          <w:sz w:val="12"/>
                          <w:szCs w:val="12"/>
                        </w:rPr>
                        <w:t>Source: TechSci Research</w:t>
                      </w:r>
                    </w:p>
                  </w:txbxContent>
                </v:textbox>
              </v:shape>
            </w:pict>
          </mc:Fallback>
        </mc:AlternateContent>
      </w:r>
      <w:r w:rsidRPr="005D2A6A">
        <w:rPr>
          <w:rFonts w:ascii="Arial" w:hAnsi="Arial" w:cs="Arial"/>
          <w:b/>
          <w:bCs/>
          <w:noProof/>
          <w:sz w:val="24"/>
          <w:szCs w:val="24"/>
        </w:rPr>
        <mc:AlternateContent>
          <mc:Choice Requires="wps">
            <w:drawing>
              <wp:anchor distT="0" distB="0" distL="114300" distR="114300" simplePos="0" relativeHeight="251742208" behindDoc="0" locked="0" layoutInCell="1" allowOverlap="1" wp14:anchorId="381B3EB3" wp14:editId="11E7FD5C">
                <wp:simplePos x="0" y="0"/>
                <wp:positionH relativeFrom="column">
                  <wp:posOffset>990600</wp:posOffset>
                </wp:positionH>
                <wp:positionV relativeFrom="paragraph">
                  <wp:posOffset>1202056</wp:posOffset>
                </wp:positionV>
                <wp:extent cx="685800" cy="323850"/>
                <wp:effectExtent l="0" t="0" r="0" b="0"/>
                <wp:wrapNone/>
                <wp:docPr id="83" name="TextBox 1"/>
                <wp:cNvGraphicFramePr/>
                <a:graphic xmlns:a="http://schemas.openxmlformats.org/drawingml/2006/main">
                  <a:graphicData uri="http://schemas.microsoft.com/office/word/2010/wordprocessingShape">
                    <wps:wsp>
                      <wps:cNvSpPr txBox="1"/>
                      <wps:spPr>
                        <a:xfrm>
                          <a:off x="0" y="0"/>
                          <a:ext cx="685800" cy="323850"/>
                        </a:xfrm>
                        <a:prstGeom prst="rect">
                          <a:avLst/>
                        </a:prstGeom>
                      </wps:spPr>
                      <wps:txbx>
                        <w:txbxContent>
                          <w:p w14:paraId="0C9FAB48"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2015</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1B3EB3" id="TextBox 1" o:spid="_x0000_s1043" type="#_x0000_t202" style="position:absolute;margin-left:78pt;margin-top:94.65pt;width:54pt;height:2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" filled="f" stroked="f">
                <v:textbox>
                  <w:txbxContent>
                    <w:p w14:paraId="0C9FAB48"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2015</w:t>
                      </w:r>
                    </w:p>
                  </w:txbxContent>
                </v:textbox>
              </v:shape>
            </w:pict>
          </mc:Fallback>
        </mc:AlternateContent>
      </w:r>
      <w:r w:rsidR="00471D9E" w:rsidRPr="005D2A6A">
        <w:rPr>
          <w:rFonts w:ascii="Arial" w:hAnsi="Arial" w:cs="Arial"/>
          <w:b/>
          <w:bCs/>
          <w:noProof/>
          <w:sz w:val="24"/>
          <w:szCs w:val="24"/>
        </w:rPr>
        <mc:AlternateContent>
          <mc:Choice Requires="wps">
            <w:drawing>
              <wp:anchor distT="0" distB="0" distL="114300" distR="114300" simplePos="0" relativeHeight="251741184" behindDoc="0" locked="0" layoutInCell="1" allowOverlap="1" wp14:anchorId="63503080" wp14:editId="08485982">
                <wp:simplePos x="0" y="0"/>
                <wp:positionH relativeFrom="column">
                  <wp:posOffset>4210050</wp:posOffset>
                </wp:positionH>
                <wp:positionV relativeFrom="paragraph">
                  <wp:posOffset>1202055</wp:posOffset>
                </wp:positionV>
                <wp:extent cx="666750" cy="323850"/>
                <wp:effectExtent l="0" t="0" r="0" b="0"/>
                <wp:wrapNone/>
                <wp:docPr id="82" name="TextBox 1"/>
                <wp:cNvGraphicFramePr/>
                <a:graphic xmlns:a="http://schemas.openxmlformats.org/drawingml/2006/main">
                  <a:graphicData uri="http://schemas.microsoft.com/office/word/2010/wordprocessingShape">
                    <wps:wsp>
                      <wps:cNvSpPr txBox="1"/>
                      <wps:spPr>
                        <a:xfrm>
                          <a:off x="0" y="0"/>
                          <a:ext cx="666750" cy="323850"/>
                        </a:xfrm>
                        <a:prstGeom prst="rect">
                          <a:avLst/>
                        </a:prstGeom>
                      </wps:spPr>
                      <wps:txbx>
                        <w:txbxContent>
                          <w:p w14:paraId="2BD291BA"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3503080" id="_x0000_s1044" type="#_x0000_t202" style="position:absolute;margin-left:331.5pt;margin-top:94.65pt;width:52.5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" filled="f" stroked="f">
                <v:textbox>
                  <w:txbxContent>
                    <w:p w14:paraId="2BD291BA"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2020</w:t>
                      </w:r>
                    </w:p>
                  </w:txbxContent>
                </v:textbox>
              </v:shape>
            </w:pict>
          </mc:Fallback>
        </mc:AlternateContent>
      </w:r>
      <w:r w:rsidR="0077196C" w:rsidRPr="005D2A6A">
        <w:rPr>
          <w:rFonts w:ascii="Arial" w:hAnsi="Arial" w:cs="Arial"/>
          <w:b/>
          <w:bCs/>
          <w:noProof/>
          <w:sz w:val="24"/>
          <w:szCs w:val="24"/>
        </w:rPr>
        <mc:AlternateContent>
          <mc:Choice Requires="wps">
            <w:drawing>
              <wp:anchor distT="0" distB="0" distL="114300" distR="114300" simplePos="0" relativeHeight="251743232" behindDoc="0" locked="0" layoutInCell="1" allowOverlap="1" wp14:anchorId="4D9A9B4D" wp14:editId="22CCC806">
                <wp:simplePos x="0" y="0"/>
                <wp:positionH relativeFrom="column">
                  <wp:posOffset>4381500</wp:posOffset>
                </wp:positionH>
                <wp:positionV relativeFrom="paragraph">
                  <wp:posOffset>2468245</wp:posOffset>
                </wp:positionV>
                <wp:extent cx="1829413" cy="200055"/>
                <wp:effectExtent l="0" t="0" r="0" b="0"/>
                <wp:wrapNone/>
                <wp:docPr id="25" name="TextBox 12"/>
                <wp:cNvGraphicFramePr/>
                <a:graphic xmlns:a="http://schemas.openxmlformats.org/drawingml/2006/main">
                  <a:graphicData uri="http://schemas.microsoft.com/office/word/2010/wordprocessingShape">
                    <wps:wsp>
                      <wps:cNvSpPr txBox="1"/>
                      <wps:spPr>
                        <a:xfrm>
                          <a:off x="0" y="0"/>
                          <a:ext cx="1829413" cy="200055"/>
                        </a:xfrm>
                        <a:prstGeom prst="rect">
                          <a:avLst/>
                        </a:prstGeom>
                        <a:noFill/>
                      </wps:spPr>
                      <wps:txbx>
                        <w:txbxContent>
                          <w:p w14:paraId="005CF58D" w14:textId="77777777" w:rsidR="0068477D" w:rsidRPr="006F6D2F" w:rsidRDefault="0068477D" w:rsidP="0068477D">
                            <w:pPr>
                              <w:jc w:val="right"/>
                              <w:rPr>
                                <w:rFonts w:ascii="Verdana" w:eastAsia="Verdana" w:hAnsi="Verdana" w:cs="Verdana"/>
                                <w:i/>
                                <w:iCs/>
                                <w:color w:val="3B3838" w:themeColor="background2" w:themeShade="40"/>
                                <w:kern w:val="24"/>
                                <w:sz w:val="12"/>
                                <w:szCs w:val="12"/>
                              </w:rPr>
                            </w:pPr>
                            <w:r w:rsidRPr="006F6D2F">
                              <w:rPr>
                                <w:rFonts w:ascii="Verdana" w:eastAsia="Verdana" w:hAnsi="Verdana" w:cs="Verdana"/>
                                <w:i/>
                                <w:iCs/>
                                <w:color w:val="3B3838" w:themeColor="background2" w:themeShade="40"/>
                                <w:kern w:val="24"/>
                                <w:sz w:val="12"/>
                                <w:szCs w:val="12"/>
                              </w:rPr>
                              <w:t>Source: TechSci Research</w:t>
                            </w:r>
                          </w:p>
                        </w:txbxContent>
                      </wps:txbx>
                      <wps:bodyPr wrap="square" rtlCol="0">
                        <a:spAutoFit/>
                      </wps:bodyPr>
                    </wps:wsp>
                  </a:graphicData>
                </a:graphic>
              </wp:anchor>
            </w:drawing>
          </mc:Choice>
          <mc:Fallback>
            <w:pict>
              <v:shape w14:anchorId="4D9A9B4D" id="_x0000_s1045" type="#_x0000_t202" style="position:absolute;margin-left:345pt;margin-top:194.35pt;width:144.05pt;height:15.7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" filled="f" stroked="f">
                <v:textbox style="mso-fit-shape-to-text:t">
                  <w:txbxContent>
                    <w:p w14:paraId="005CF58D" w14:textId="77777777" w:rsidR="0068477D" w:rsidRPr="006F6D2F" w:rsidRDefault="0068477D" w:rsidP="0068477D">
                      <w:pPr>
                        <w:jc w:val="right"/>
                        <w:rPr>
                          <w:rFonts w:ascii="Verdana" w:eastAsia="Verdana" w:hAnsi="Verdana" w:cs="Verdana"/>
                          <w:i/>
                          <w:iCs/>
                          <w:color w:val="3B3838" w:themeColor="background2" w:themeShade="40"/>
                          <w:kern w:val="24"/>
                          <w:sz w:val="12"/>
                          <w:szCs w:val="12"/>
                        </w:rPr>
                      </w:pPr>
                      <w:r w:rsidRPr="006F6D2F">
                        <w:rPr>
                          <w:rFonts w:ascii="Verdana" w:eastAsia="Verdana" w:hAnsi="Verdana" w:cs="Verdana"/>
                          <w:i/>
                          <w:iCs/>
                          <w:color w:val="3B3838" w:themeColor="background2" w:themeShade="40"/>
                          <w:kern w:val="24"/>
                          <w:sz w:val="12"/>
                          <w:szCs w:val="12"/>
                        </w:rPr>
                        <w:t>Source: TechSci Research</w:t>
                      </w:r>
                    </w:p>
                  </w:txbxContent>
                </v:textbox>
              </v:shape>
            </w:pict>
          </mc:Fallback>
        </mc:AlternateContent>
      </w:r>
      <w:r w:rsidR="0068477D" w:rsidRPr="005D2A6A">
        <w:rPr>
          <w:rFonts w:ascii="Arial" w:hAnsi="Arial" w:cs="Arial"/>
          <w:b/>
          <w:bCs/>
          <w:noProof/>
          <w:sz w:val="24"/>
          <w:szCs w:val="24"/>
        </w:rPr>
        <w:drawing>
          <wp:inline distT="0" distB="0" distL="0" distR="0" wp14:anchorId="4816F80C" wp14:editId="66BD3A57">
            <wp:extent cx="3248025" cy="2341880"/>
            <wp:effectExtent l="0" t="0" r="0" b="1270"/>
            <wp:docPr id="594" name="Chart 594">
              <a:extLst xmlns:a="http://schemas.openxmlformats.org/drawingml/2006/main">
                <a:ext uri="{FF2B5EF4-FFF2-40B4-BE49-F238E27FC236}">
                  <a16:creationId xmlns:a16="http://schemas.microsoft.com/office/drawing/2014/main" id="{B3FE5E3C-A438-4E80-8119-4DAAC43DD9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sidR="0068477D" w:rsidRPr="005D2A6A">
        <w:rPr>
          <w:rFonts w:ascii="Arial" w:hAnsi="Arial" w:cs="Arial"/>
          <w:b/>
          <w:bCs/>
          <w:noProof/>
          <w:sz w:val="24"/>
          <w:szCs w:val="24"/>
        </w:rPr>
        <w:drawing>
          <wp:inline distT="0" distB="0" distL="0" distR="0" wp14:anchorId="32E67F4E" wp14:editId="59F3F8AD">
            <wp:extent cx="3105150" cy="2341880"/>
            <wp:effectExtent l="0" t="0" r="0" b="1270"/>
            <wp:docPr id="595" name="Chart 595">
              <a:extLst xmlns:a="http://schemas.openxmlformats.org/drawingml/2006/main">
                <a:ext uri="{FF2B5EF4-FFF2-40B4-BE49-F238E27FC236}">
                  <a16:creationId xmlns:a16="http://schemas.microsoft.com/office/drawing/2014/main" id="{CC8ED787-9053-41AE-9C6E-D605BBEF4E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4A2DA04E" w14:textId="318C2692" w:rsidR="000F635C" w:rsidRPr="002B5730" w:rsidRDefault="000F635C" w:rsidP="0068477D">
      <w:pPr>
        <w:pStyle w:val="BodyText"/>
        <w:spacing w:before="162" w:line="480" w:lineRule="auto"/>
        <w:ind w:right="-90"/>
        <w:jc w:val="both"/>
        <w:rPr>
          <w:bCs/>
          <w:color w:val="000000" w:themeColor="text1"/>
        </w:rPr>
      </w:pPr>
    </w:p>
    <w:p w14:paraId="469F304B" w14:textId="76CBD9A0" w:rsidR="0068477D" w:rsidRPr="002B5730" w:rsidRDefault="00650D00" w:rsidP="00650D00">
      <w:pPr>
        <w:pStyle w:val="BodyText"/>
        <w:spacing w:before="162"/>
        <w:ind w:right="-86"/>
        <w:jc w:val="both"/>
        <w:rPr>
          <w:bCs/>
          <w:color w:val="000000" w:themeColor="text1"/>
        </w:rPr>
      </w:pPr>
      <w:r>
        <w:rPr>
          <w:bCs/>
          <w:color w:val="000000" w:themeColor="text1"/>
        </w:rPr>
        <w:t>*</w:t>
      </w:r>
      <w:r w:rsidRPr="00650D00">
        <w:rPr>
          <w:bCs/>
          <w:i/>
          <w:iCs/>
          <w:color w:val="000000" w:themeColor="text1"/>
          <w:sz w:val="18"/>
          <w:szCs w:val="18"/>
        </w:rPr>
        <w:t>Advanced Composites are lightweight and strong engineered materials consisting of high-performance reinforcing fibers embedded in a toughened polymeric matrix that exhibit high stiffness, or modulus of elasticity characteristics, compared to other materials</w:t>
      </w:r>
    </w:p>
    <w:p w14:paraId="640C98C5" w14:textId="77777777" w:rsidR="0068477D" w:rsidRPr="002B5730" w:rsidRDefault="0068477D" w:rsidP="0068477D">
      <w:pPr>
        <w:pStyle w:val="BodyText"/>
        <w:spacing w:before="162" w:line="480" w:lineRule="auto"/>
        <w:ind w:right="-90"/>
        <w:jc w:val="both"/>
        <w:rPr>
          <w:bCs/>
          <w:color w:val="000000" w:themeColor="text1"/>
        </w:rPr>
      </w:pPr>
    </w:p>
    <w:p w14:paraId="6D49A784" w14:textId="76EB411F" w:rsidR="006E66C6" w:rsidRDefault="006E66C6" w:rsidP="006F6D2F">
      <w:pPr>
        <w:pStyle w:val="BodyText"/>
        <w:spacing w:before="162" w:line="360" w:lineRule="auto"/>
        <w:ind w:right="-86"/>
        <w:jc w:val="both"/>
        <w:rPr>
          <w:bCs/>
          <w:color w:val="000000" w:themeColor="text1"/>
        </w:rPr>
        <w:sectPr w:rsidR="006E66C6"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8389870" w14:textId="77777777" w:rsidR="006E66C6" w:rsidRDefault="006E66C6" w:rsidP="0068477D">
      <w:pPr>
        <w:pStyle w:val="BodyText"/>
        <w:spacing w:before="162" w:line="480" w:lineRule="auto"/>
        <w:ind w:right="-90"/>
        <w:jc w:val="both"/>
        <w:rPr>
          <w:bCs/>
          <w:color w:val="000000" w:themeColor="text1"/>
        </w:rPr>
      </w:pPr>
    </w:p>
    <w:p w14:paraId="03C6073D" w14:textId="77777777" w:rsidR="00051677" w:rsidRDefault="00051677" w:rsidP="0068477D">
      <w:pPr>
        <w:pStyle w:val="BodyText"/>
        <w:spacing w:before="162" w:line="480" w:lineRule="auto"/>
        <w:ind w:right="-90"/>
        <w:jc w:val="both"/>
        <w:rPr>
          <w:bCs/>
          <w:color w:val="000000" w:themeColor="text1"/>
        </w:rPr>
      </w:pPr>
    </w:p>
    <w:p w14:paraId="6721E842" w14:textId="5B236A42" w:rsidR="009E126D" w:rsidRPr="0061645E" w:rsidRDefault="009E126D" w:rsidP="00CF60F6">
      <w:pPr>
        <w:pStyle w:val="BodyText"/>
        <w:spacing w:before="162" w:line="480" w:lineRule="auto"/>
        <w:ind w:right="-90"/>
        <w:jc w:val="both"/>
        <w:rPr>
          <w:rFonts w:eastAsiaTheme="minorHAnsi"/>
          <w:b/>
          <w:bCs/>
          <w:lang w:val="en-IN"/>
        </w:rPr>
      </w:pPr>
      <w:r w:rsidRPr="0061645E">
        <w:rPr>
          <w:rFonts w:eastAsiaTheme="minorHAnsi"/>
          <w:b/>
          <w:bCs/>
          <w:lang w:val="en-IN"/>
        </w:rPr>
        <w:lastRenderedPageBreak/>
        <w:t xml:space="preserve">3.1. 4. Operating Efficiency </w:t>
      </w:r>
      <w:proofErr w:type="gramStart"/>
      <w:r w:rsidRPr="0061645E">
        <w:rPr>
          <w:rFonts w:eastAsiaTheme="minorHAnsi"/>
          <w:b/>
          <w:bCs/>
          <w:lang w:val="en-IN"/>
        </w:rPr>
        <w:t>By</w:t>
      </w:r>
      <w:proofErr w:type="gramEnd"/>
      <w:r w:rsidRPr="0061645E">
        <w:rPr>
          <w:rFonts w:eastAsiaTheme="minorHAnsi"/>
          <w:b/>
          <w:bCs/>
          <w:lang w:val="en-IN"/>
        </w:rPr>
        <w:t xml:space="preserve"> Company</w:t>
      </w:r>
    </w:p>
    <w:p w14:paraId="57D2C25C" w14:textId="37E8BBFB" w:rsidR="000F635C" w:rsidRPr="0061645E" w:rsidDel="0022576D" w:rsidRDefault="009E126D" w:rsidP="0061645E">
      <w:pPr>
        <w:rPr>
          <w:del w:id="41" w:author="Hardik Malhotra" w:date="2021-09-13T10:48:00Z"/>
          <w:rFonts w:ascii="Arial" w:hAnsi="Arial" w:cs="Arial"/>
          <w:b/>
          <w:bCs/>
          <w:sz w:val="24"/>
          <w:szCs w:val="24"/>
        </w:rPr>
      </w:pPr>
      <w:r w:rsidRPr="0061645E">
        <w:rPr>
          <w:rFonts w:ascii="Arial" w:hAnsi="Arial" w:cs="Arial"/>
          <w:b/>
          <w:bCs/>
          <w:sz w:val="24"/>
          <w:szCs w:val="24"/>
        </w:rPr>
        <w:t>Global Vinyl Ester Resin Operating Efficiency, By Company, 2015-2030F</w:t>
      </w:r>
    </w:p>
    <w:p w14:paraId="721A64DA" w14:textId="6BAC098A" w:rsidR="0068477D" w:rsidRPr="0061645E" w:rsidRDefault="0068477D" w:rsidP="0061645E">
      <w:pPr>
        <w:rPr>
          <w:rFonts w:ascii="Arial" w:hAnsi="Arial" w:cs="Arial"/>
          <w:b/>
          <w:bCs/>
          <w:sz w:val="24"/>
          <w:szCs w:val="24"/>
        </w:rPr>
      </w:pPr>
    </w:p>
    <w:tbl>
      <w:tblPr>
        <w:tblW w:w="10056" w:type="dxa"/>
        <w:tblLook w:val="04A0" w:firstRow="1" w:lastRow="0" w:firstColumn="1" w:lastColumn="0" w:noHBand="0" w:noVBand="1"/>
      </w:tblPr>
      <w:tblGrid>
        <w:gridCol w:w="4390"/>
        <w:gridCol w:w="1003"/>
        <w:gridCol w:w="1003"/>
        <w:gridCol w:w="1228"/>
        <w:gridCol w:w="1215"/>
        <w:gridCol w:w="1217"/>
      </w:tblGrid>
      <w:tr w:rsidR="009E126D" w:rsidRPr="009E126D" w14:paraId="3D422255" w14:textId="77777777" w:rsidTr="00CF60F6">
        <w:trPr>
          <w:trHeight w:val="417"/>
        </w:trPr>
        <w:tc>
          <w:tcPr>
            <w:tcW w:w="4390" w:type="dxa"/>
            <w:vMerge w:val="restart"/>
            <w:tcBorders>
              <w:top w:val="single" w:sz="8" w:space="0" w:color="auto"/>
              <w:left w:val="single" w:sz="8" w:space="0" w:color="auto"/>
              <w:bottom w:val="single" w:sz="8" w:space="0" w:color="000000"/>
              <w:right w:val="single" w:sz="8" w:space="0" w:color="auto"/>
            </w:tcBorders>
            <w:shd w:val="clear" w:color="auto" w:fill="C00000"/>
            <w:noWrap/>
            <w:vAlign w:val="center"/>
            <w:hideMark/>
          </w:tcPr>
          <w:p w14:paraId="2E4ABC8B" w14:textId="77777777"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Company</w:t>
            </w:r>
          </w:p>
        </w:tc>
        <w:tc>
          <w:tcPr>
            <w:tcW w:w="5666" w:type="dxa"/>
            <w:gridSpan w:val="5"/>
            <w:tcBorders>
              <w:top w:val="single" w:sz="8" w:space="0" w:color="auto"/>
              <w:left w:val="nil"/>
              <w:bottom w:val="single" w:sz="8" w:space="0" w:color="auto"/>
              <w:right w:val="single" w:sz="8" w:space="0" w:color="000000"/>
            </w:tcBorders>
            <w:shd w:val="clear" w:color="auto" w:fill="C00000"/>
            <w:noWrap/>
            <w:vAlign w:val="center"/>
            <w:hideMark/>
          </w:tcPr>
          <w:p w14:paraId="042FEA74" w14:textId="5130721B"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Operating Efficiency (%)</w:t>
            </w:r>
          </w:p>
        </w:tc>
      </w:tr>
      <w:tr w:rsidR="00CF60F6" w:rsidRPr="009E126D" w14:paraId="506782D5" w14:textId="77777777" w:rsidTr="00CF60F6">
        <w:trPr>
          <w:trHeight w:val="417"/>
        </w:trPr>
        <w:tc>
          <w:tcPr>
            <w:tcW w:w="4390" w:type="dxa"/>
            <w:vMerge/>
            <w:tcBorders>
              <w:top w:val="single" w:sz="8" w:space="0" w:color="auto"/>
              <w:left w:val="single" w:sz="8" w:space="0" w:color="auto"/>
              <w:bottom w:val="single" w:sz="8" w:space="0" w:color="000000"/>
              <w:right w:val="single" w:sz="8" w:space="0" w:color="auto"/>
            </w:tcBorders>
            <w:shd w:val="clear" w:color="auto" w:fill="C00000"/>
            <w:vAlign w:val="center"/>
            <w:hideMark/>
          </w:tcPr>
          <w:p w14:paraId="2D2BE794" w14:textId="77777777" w:rsidR="009E126D" w:rsidRPr="009E126D" w:rsidRDefault="009E126D" w:rsidP="009E126D">
            <w:pPr>
              <w:spacing w:after="0" w:line="240" w:lineRule="auto"/>
              <w:rPr>
                <w:rFonts w:ascii="Arial" w:eastAsia="Times New Roman" w:hAnsi="Arial" w:cs="Arial"/>
                <w:color w:val="FFFFFF" w:themeColor="background1"/>
                <w:sz w:val="20"/>
                <w:szCs w:val="20"/>
                <w:lang w:val="en-US"/>
              </w:rPr>
            </w:pPr>
          </w:p>
        </w:tc>
        <w:tc>
          <w:tcPr>
            <w:tcW w:w="1003" w:type="dxa"/>
            <w:tcBorders>
              <w:top w:val="nil"/>
              <w:left w:val="nil"/>
              <w:bottom w:val="single" w:sz="8" w:space="0" w:color="auto"/>
              <w:right w:val="single" w:sz="8" w:space="0" w:color="auto"/>
            </w:tcBorders>
            <w:shd w:val="clear" w:color="auto" w:fill="C00000"/>
            <w:noWrap/>
            <w:vAlign w:val="center"/>
            <w:hideMark/>
          </w:tcPr>
          <w:p w14:paraId="085FE44C" w14:textId="77777777"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2015</w:t>
            </w:r>
          </w:p>
        </w:tc>
        <w:tc>
          <w:tcPr>
            <w:tcW w:w="1003" w:type="dxa"/>
            <w:tcBorders>
              <w:top w:val="nil"/>
              <w:left w:val="nil"/>
              <w:bottom w:val="single" w:sz="8" w:space="0" w:color="auto"/>
              <w:right w:val="single" w:sz="8" w:space="0" w:color="auto"/>
            </w:tcBorders>
            <w:shd w:val="clear" w:color="auto" w:fill="C00000"/>
            <w:noWrap/>
            <w:vAlign w:val="center"/>
            <w:hideMark/>
          </w:tcPr>
          <w:p w14:paraId="61C5EEAE" w14:textId="77777777"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2020</w:t>
            </w:r>
          </w:p>
        </w:tc>
        <w:tc>
          <w:tcPr>
            <w:tcW w:w="1228" w:type="dxa"/>
            <w:tcBorders>
              <w:top w:val="nil"/>
              <w:left w:val="nil"/>
              <w:bottom w:val="single" w:sz="8" w:space="0" w:color="auto"/>
              <w:right w:val="single" w:sz="8" w:space="0" w:color="auto"/>
            </w:tcBorders>
            <w:shd w:val="clear" w:color="auto" w:fill="C00000"/>
            <w:noWrap/>
            <w:vAlign w:val="center"/>
            <w:hideMark/>
          </w:tcPr>
          <w:p w14:paraId="01627676" w14:textId="77777777"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2021E</w:t>
            </w:r>
          </w:p>
        </w:tc>
        <w:tc>
          <w:tcPr>
            <w:tcW w:w="1215" w:type="dxa"/>
            <w:tcBorders>
              <w:top w:val="nil"/>
              <w:left w:val="nil"/>
              <w:bottom w:val="single" w:sz="8" w:space="0" w:color="auto"/>
              <w:right w:val="single" w:sz="8" w:space="0" w:color="auto"/>
            </w:tcBorders>
            <w:shd w:val="clear" w:color="auto" w:fill="C00000"/>
            <w:noWrap/>
            <w:vAlign w:val="center"/>
            <w:hideMark/>
          </w:tcPr>
          <w:p w14:paraId="396739E6" w14:textId="77777777"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2025F</w:t>
            </w:r>
          </w:p>
        </w:tc>
        <w:tc>
          <w:tcPr>
            <w:tcW w:w="1216" w:type="dxa"/>
            <w:tcBorders>
              <w:top w:val="nil"/>
              <w:left w:val="nil"/>
              <w:bottom w:val="single" w:sz="8" w:space="0" w:color="auto"/>
              <w:right w:val="single" w:sz="8" w:space="0" w:color="auto"/>
            </w:tcBorders>
            <w:shd w:val="clear" w:color="auto" w:fill="C00000"/>
            <w:noWrap/>
            <w:vAlign w:val="center"/>
            <w:hideMark/>
          </w:tcPr>
          <w:p w14:paraId="48250CC3" w14:textId="791A68AD" w:rsidR="009E126D" w:rsidRPr="009E126D" w:rsidRDefault="009E126D" w:rsidP="009E126D">
            <w:pPr>
              <w:spacing w:after="0" w:line="240" w:lineRule="auto"/>
              <w:jc w:val="center"/>
              <w:rPr>
                <w:rFonts w:ascii="Arial" w:eastAsia="Times New Roman" w:hAnsi="Arial" w:cs="Arial"/>
                <w:color w:val="FFFFFF" w:themeColor="background1"/>
                <w:sz w:val="20"/>
                <w:szCs w:val="20"/>
                <w:lang w:val="en-US"/>
              </w:rPr>
            </w:pPr>
            <w:r w:rsidRPr="009E126D">
              <w:rPr>
                <w:rFonts w:ascii="Arial" w:eastAsia="Times New Roman" w:hAnsi="Arial" w:cs="Arial"/>
                <w:color w:val="FFFFFF" w:themeColor="background1"/>
                <w:sz w:val="20"/>
                <w:szCs w:val="20"/>
                <w:lang w:val="en-US"/>
              </w:rPr>
              <w:t>2030F</w:t>
            </w:r>
          </w:p>
        </w:tc>
      </w:tr>
      <w:tr w:rsidR="009E126D" w:rsidRPr="009E126D" w14:paraId="720CA7FE"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2E131818"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AOC Resins</w:t>
            </w:r>
          </w:p>
        </w:tc>
        <w:tc>
          <w:tcPr>
            <w:tcW w:w="1003" w:type="dxa"/>
            <w:tcBorders>
              <w:top w:val="nil"/>
              <w:left w:val="nil"/>
              <w:bottom w:val="single" w:sz="8" w:space="0" w:color="auto"/>
              <w:right w:val="single" w:sz="8" w:space="0" w:color="auto"/>
            </w:tcBorders>
            <w:shd w:val="clear" w:color="auto" w:fill="auto"/>
            <w:noWrap/>
            <w:vAlign w:val="center"/>
            <w:hideMark/>
          </w:tcPr>
          <w:p w14:paraId="2D902E15"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87</w:t>
            </w:r>
          </w:p>
        </w:tc>
        <w:tc>
          <w:tcPr>
            <w:tcW w:w="1003" w:type="dxa"/>
            <w:tcBorders>
              <w:top w:val="nil"/>
              <w:left w:val="nil"/>
              <w:bottom w:val="single" w:sz="8" w:space="0" w:color="auto"/>
              <w:right w:val="single" w:sz="8" w:space="0" w:color="auto"/>
            </w:tcBorders>
            <w:shd w:val="clear" w:color="auto" w:fill="auto"/>
            <w:noWrap/>
            <w:vAlign w:val="center"/>
            <w:hideMark/>
          </w:tcPr>
          <w:p w14:paraId="0F449B8C"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81</w:t>
            </w:r>
          </w:p>
        </w:tc>
        <w:tc>
          <w:tcPr>
            <w:tcW w:w="1228" w:type="dxa"/>
            <w:tcBorders>
              <w:top w:val="nil"/>
              <w:left w:val="nil"/>
              <w:bottom w:val="single" w:sz="8" w:space="0" w:color="auto"/>
              <w:right w:val="single" w:sz="8" w:space="0" w:color="auto"/>
            </w:tcBorders>
            <w:shd w:val="clear" w:color="auto" w:fill="auto"/>
            <w:noWrap/>
            <w:vAlign w:val="center"/>
            <w:hideMark/>
          </w:tcPr>
          <w:p w14:paraId="560FFB0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15" w:type="dxa"/>
            <w:tcBorders>
              <w:top w:val="nil"/>
              <w:left w:val="nil"/>
              <w:bottom w:val="single" w:sz="8" w:space="0" w:color="auto"/>
              <w:right w:val="single" w:sz="8" w:space="0" w:color="auto"/>
            </w:tcBorders>
            <w:shd w:val="clear" w:color="auto" w:fill="auto"/>
            <w:noWrap/>
            <w:vAlign w:val="center"/>
            <w:hideMark/>
          </w:tcPr>
          <w:p w14:paraId="3E1D81EC"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91</w:t>
            </w:r>
          </w:p>
        </w:tc>
        <w:tc>
          <w:tcPr>
            <w:tcW w:w="1216" w:type="dxa"/>
            <w:tcBorders>
              <w:top w:val="nil"/>
              <w:left w:val="nil"/>
              <w:bottom w:val="single" w:sz="8" w:space="0" w:color="auto"/>
              <w:right w:val="single" w:sz="8" w:space="0" w:color="auto"/>
            </w:tcBorders>
            <w:shd w:val="clear" w:color="auto" w:fill="auto"/>
            <w:noWrap/>
            <w:vAlign w:val="center"/>
            <w:hideMark/>
          </w:tcPr>
          <w:p w14:paraId="0D0E20CA" w14:textId="35E4A1B5"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96</w:t>
            </w:r>
          </w:p>
        </w:tc>
      </w:tr>
      <w:tr w:rsidR="009E126D" w:rsidRPr="009E126D" w14:paraId="7C830DEB"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6A95A778"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INEOS Composites</w:t>
            </w:r>
          </w:p>
        </w:tc>
        <w:tc>
          <w:tcPr>
            <w:tcW w:w="1003" w:type="dxa"/>
            <w:tcBorders>
              <w:top w:val="nil"/>
              <w:left w:val="nil"/>
              <w:bottom w:val="single" w:sz="8" w:space="0" w:color="auto"/>
              <w:right w:val="single" w:sz="8" w:space="0" w:color="auto"/>
            </w:tcBorders>
            <w:shd w:val="clear" w:color="auto" w:fill="auto"/>
            <w:noWrap/>
            <w:vAlign w:val="center"/>
            <w:hideMark/>
          </w:tcPr>
          <w:p w14:paraId="0A468B8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29</w:t>
            </w:r>
          </w:p>
        </w:tc>
        <w:tc>
          <w:tcPr>
            <w:tcW w:w="1003" w:type="dxa"/>
            <w:tcBorders>
              <w:top w:val="nil"/>
              <w:left w:val="nil"/>
              <w:bottom w:val="single" w:sz="8" w:space="0" w:color="auto"/>
              <w:right w:val="single" w:sz="8" w:space="0" w:color="auto"/>
            </w:tcBorders>
            <w:shd w:val="clear" w:color="auto" w:fill="auto"/>
            <w:noWrap/>
            <w:vAlign w:val="center"/>
            <w:hideMark/>
          </w:tcPr>
          <w:p w14:paraId="4F6360D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49</w:t>
            </w:r>
          </w:p>
        </w:tc>
        <w:tc>
          <w:tcPr>
            <w:tcW w:w="1228" w:type="dxa"/>
            <w:tcBorders>
              <w:top w:val="nil"/>
              <w:left w:val="nil"/>
              <w:bottom w:val="single" w:sz="8" w:space="0" w:color="auto"/>
              <w:right w:val="single" w:sz="8" w:space="0" w:color="auto"/>
            </w:tcBorders>
            <w:shd w:val="clear" w:color="auto" w:fill="auto"/>
            <w:noWrap/>
            <w:vAlign w:val="center"/>
            <w:hideMark/>
          </w:tcPr>
          <w:p w14:paraId="32878ED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49</w:t>
            </w:r>
          </w:p>
        </w:tc>
        <w:tc>
          <w:tcPr>
            <w:tcW w:w="1215" w:type="dxa"/>
            <w:tcBorders>
              <w:top w:val="nil"/>
              <w:left w:val="nil"/>
              <w:bottom w:val="single" w:sz="8" w:space="0" w:color="auto"/>
              <w:right w:val="single" w:sz="8" w:space="0" w:color="auto"/>
            </w:tcBorders>
            <w:shd w:val="clear" w:color="auto" w:fill="auto"/>
            <w:noWrap/>
            <w:vAlign w:val="center"/>
            <w:hideMark/>
          </w:tcPr>
          <w:p w14:paraId="157FD3C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54</w:t>
            </w:r>
          </w:p>
        </w:tc>
        <w:tc>
          <w:tcPr>
            <w:tcW w:w="1216" w:type="dxa"/>
            <w:tcBorders>
              <w:top w:val="nil"/>
              <w:left w:val="nil"/>
              <w:bottom w:val="single" w:sz="8" w:space="0" w:color="auto"/>
              <w:right w:val="single" w:sz="8" w:space="0" w:color="auto"/>
            </w:tcBorders>
            <w:shd w:val="clear" w:color="auto" w:fill="auto"/>
            <w:noWrap/>
            <w:vAlign w:val="center"/>
            <w:hideMark/>
          </w:tcPr>
          <w:p w14:paraId="63EC54EE" w14:textId="2EF5E0E1"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59</w:t>
            </w:r>
          </w:p>
        </w:tc>
      </w:tr>
      <w:tr w:rsidR="009E126D" w:rsidRPr="009E126D" w14:paraId="41BD8ADD"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4AB9D9F2" w14:textId="77777777" w:rsidR="009E126D" w:rsidRPr="009E126D" w:rsidRDefault="009E126D" w:rsidP="009E126D">
            <w:pPr>
              <w:spacing w:after="0" w:line="240" w:lineRule="auto"/>
              <w:rPr>
                <w:rFonts w:ascii="Arial" w:eastAsia="Times New Roman" w:hAnsi="Arial" w:cs="Arial"/>
                <w:color w:val="000000"/>
                <w:sz w:val="20"/>
                <w:szCs w:val="20"/>
                <w:lang w:val="en-US"/>
              </w:rPr>
            </w:pPr>
            <w:proofErr w:type="spellStart"/>
            <w:r w:rsidRPr="009E126D">
              <w:rPr>
                <w:rFonts w:ascii="Arial" w:eastAsia="Times New Roman" w:hAnsi="Arial" w:cs="Arial"/>
                <w:color w:val="000000"/>
                <w:sz w:val="20"/>
                <w:szCs w:val="20"/>
                <w:lang w:val="en-US"/>
              </w:rPr>
              <w:t>Swancor</w:t>
            </w:r>
            <w:proofErr w:type="spellEnd"/>
            <w:r w:rsidRPr="009E126D">
              <w:rPr>
                <w:rFonts w:ascii="Arial" w:eastAsia="Times New Roman" w:hAnsi="Arial" w:cs="Arial"/>
                <w:color w:val="000000"/>
                <w:sz w:val="20"/>
                <w:szCs w:val="20"/>
                <w:lang w:val="en-US"/>
              </w:rPr>
              <w:t xml:space="preserve"> Holding Co., LTD.</w:t>
            </w:r>
          </w:p>
        </w:tc>
        <w:tc>
          <w:tcPr>
            <w:tcW w:w="1003" w:type="dxa"/>
            <w:tcBorders>
              <w:top w:val="nil"/>
              <w:left w:val="nil"/>
              <w:bottom w:val="single" w:sz="8" w:space="0" w:color="auto"/>
              <w:right w:val="single" w:sz="8" w:space="0" w:color="auto"/>
            </w:tcBorders>
            <w:shd w:val="clear" w:color="auto" w:fill="auto"/>
            <w:noWrap/>
            <w:vAlign w:val="center"/>
            <w:hideMark/>
          </w:tcPr>
          <w:p w14:paraId="56EAF03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73</w:t>
            </w:r>
          </w:p>
        </w:tc>
        <w:tc>
          <w:tcPr>
            <w:tcW w:w="1003" w:type="dxa"/>
            <w:tcBorders>
              <w:top w:val="nil"/>
              <w:left w:val="nil"/>
              <w:bottom w:val="single" w:sz="8" w:space="0" w:color="auto"/>
              <w:right w:val="single" w:sz="8" w:space="0" w:color="auto"/>
            </w:tcBorders>
            <w:shd w:val="clear" w:color="auto" w:fill="auto"/>
            <w:noWrap/>
            <w:vAlign w:val="center"/>
            <w:hideMark/>
          </w:tcPr>
          <w:p w14:paraId="0E0DEC3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28" w:type="dxa"/>
            <w:tcBorders>
              <w:top w:val="nil"/>
              <w:left w:val="nil"/>
              <w:bottom w:val="single" w:sz="8" w:space="0" w:color="auto"/>
              <w:right w:val="single" w:sz="8" w:space="0" w:color="auto"/>
            </w:tcBorders>
            <w:shd w:val="clear" w:color="auto" w:fill="auto"/>
            <w:noWrap/>
            <w:vAlign w:val="center"/>
            <w:hideMark/>
          </w:tcPr>
          <w:p w14:paraId="472A932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15" w:type="dxa"/>
            <w:tcBorders>
              <w:top w:val="nil"/>
              <w:left w:val="nil"/>
              <w:bottom w:val="single" w:sz="8" w:space="0" w:color="auto"/>
              <w:right w:val="single" w:sz="8" w:space="0" w:color="auto"/>
            </w:tcBorders>
            <w:shd w:val="clear" w:color="auto" w:fill="auto"/>
            <w:noWrap/>
            <w:vAlign w:val="center"/>
            <w:hideMark/>
          </w:tcPr>
          <w:p w14:paraId="475B1A7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90</w:t>
            </w:r>
          </w:p>
        </w:tc>
        <w:tc>
          <w:tcPr>
            <w:tcW w:w="1216" w:type="dxa"/>
            <w:tcBorders>
              <w:top w:val="nil"/>
              <w:left w:val="nil"/>
              <w:bottom w:val="single" w:sz="8" w:space="0" w:color="auto"/>
              <w:right w:val="single" w:sz="8" w:space="0" w:color="auto"/>
            </w:tcBorders>
            <w:shd w:val="clear" w:color="auto" w:fill="auto"/>
            <w:noWrap/>
            <w:vAlign w:val="center"/>
            <w:hideMark/>
          </w:tcPr>
          <w:p w14:paraId="0D138AB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96</w:t>
            </w:r>
          </w:p>
        </w:tc>
      </w:tr>
      <w:tr w:rsidR="009E126D" w:rsidRPr="009E126D" w14:paraId="27E56FD6"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1F8507D8"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Showa Denko K.K.</w:t>
            </w:r>
          </w:p>
        </w:tc>
        <w:tc>
          <w:tcPr>
            <w:tcW w:w="1003" w:type="dxa"/>
            <w:tcBorders>
              <w:top w:val="nil"/>
              <w:left w:val="nil"/>
              <w:bottom w:val="single" w:sz="8" w:space="0" w:color="auto"/>
              <w:right w:val="single" w:sz="8" w:space="0" w:color="auto"/>
            </w:tcBorders>
            <w:shd w:val="clear" w:color="auto" w:fill="auto"/>
            <w:noWrap/>
            <w:vAlign w:val="center"/>
            <w:hideMark/>
          </w:tcPr>
          <w:p w14:paraId="4D8AAED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003" w:type="dxa"/>
            <w:tcBorders>
              <w:top w:val="nil"/>
              <w:left w:val="nil"/>
              <w:bottom w:val="single" w:sz="8" w:space="0" w:color="auto"/>
              <w:right w:val="single" w:sz="8" w:space="0" w:color="auto"/>
            </w:tcBorders>
            <w:shd w:val="clear" w:color="auto" w:fill="auto"/>
            <w:noWrap/>
            <w:vAlign w:val="center"/>
            <w:hideMark/>
          </w:tcPr>
          <w:p w14:paraId="5C62C2A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82</w:t>
            </w:r>
          </w:p>
        </w:tc>
        <w:tc>
          <w:tcPr>
            <w:tcW w:w="1228" w:type="dxa"/>
            <w:tcBorders>
              <w:top w:val="nil"/>
              <w:left w:val="nil"/>
              <w:bottom w:val="single" w:sz="8" w:space="0" w:color="auto"/>
              <w:right w:val="single" w:sz="8" w:space="0" w:color="auto"/>
            </w:tcBorders>
            <w:shd w:val="clear" w:color="auto" w:fill="auto"/>
            <w:noWrap/>
            <w:vAlign w:val="center"/>
            <w:hideMark/>
          </w:tcPr>
          <w:p w14:paraId="53D34CC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15" w:type="dxa"/>
            <w:tcBorders>
              <w:top w:val="nil"/>
              <w:left w:val="nil"/>
              <w:bottom w:val="single" w:sz="8" w:space="0" w:color="auto"/>
              <w:right w:val="single" w:sz="8" w:space="0" w:color="auto"/>
            </w:tcBorders>
            <w:shd w:val="clear" w:color="auto" w:fill="auto"/>
            <w:noWrap/>
            <w:vAlign w:val="center"/>
            <w:hideMark/>
          </w:tcPr>
          <w:p w14:paraId="6C343CC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88</w:t>
            </w:r>
          </w:p>
        </w:tc>
        <w:tc>
          <w:tcPr>
            <w:tcW w:w="1216" w:type="dxa"/>
            <w:tcBorders>
              <w:top w:val="nil"/>
              <w:left w:val="nil"/>
              <w:bottom w:val="single" w:sz="8" w:space="0" w:color="auto"/>
              <w:right w:val="single" w:sz="8" w:space="0" w:color="auto"/>
            </w:tcBorders>
            <w:shd w:val="clear" w:color="auto" w:fill="auto"/>
            <w:noWrap/>
            <w:vAlign w:val="center"/>
            <w:hideMark/>
          </w:tcPr>
          <w:p w14:paraId="2B0CDF76"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95</w:t>
            </w:r>
          </w:p>
        </w:tc>
      </w:tr>
      <w:tr w:rsidR="009E126D" w:rsidRPr="009E126D" w14:paraId="3A9A36DC"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28002089"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Scott Bader Company Ltd.</w:t>
            </w:r>
          </w:p>
        </w:tc>
        <w:tc>
          <w:tcPr>
            <w:tcW w:w="1003" w:type="dxa"/>
            <w:tcBorders>
              <w:top w:val="nil"/>
              <w:left w:val="nil"/>
              <w:bottom w:val="single" w:sz="8" w:space="0" w:color="auto"/>
              <w:right w:val="single" w:sz="8" w:space="0" w:color="auto"/>
            </w:tcBorders>
            <w:shd w:val="clear" w:color="auto" w:fill="auto"/>
            <w:noWrap/>
            <w:vAlign w:val="center"/>
            <w:hideMark/>
          </w:tcPr>
          <w:p w14:paraId="27ECFFA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82</w:t>
            </w:r>
          </w:p>
        </w:tc>
        <w:tc>
          <w:tcPr>
            <w:tcW w:w="1003" w:type="dxa"/>
            <w:tcBorders>
              <w:top w:val="nil"/>
              <w:left w:val="nil"/>
              <w:bottom w:val="single" w:sz="8" w:space="0" w:color="auto"/>
              <w:right w:val="single" w:sz="8" w:space="0" w:color="auto"/>
            </w:tcBorders>
            <w:shd w:val="clear" w:color="auto" w:fill="auto"/>
            <w:noWrap/>
            <w:vAlign w:val="center"/>
            <w:hideMark/>
          </w:tcPr>
          <w:p w14:paraId="4A18D2B5"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82</w:t>
            </w:r>
          </w:p>
        </w:tc>
        <w:tc>
          <w:tcPr>
            <w:tcW w:w="1228" w:type="dxa"/>
            <w:tcBorders>
              <w:top w:val="nil"/>
              <w:left w:val="nil"/>
              <w:bottom w:val="single" w:sz="8" w:space="0" w:color="auto"/>
              <w:right w:val="single" w:sz="8" w:space="0" w:color="auto"/>
            </w:tcBorders>
            <w:shd w:val="clear" w:color="auto" w:fill="auto"/>
            <w:noWrap/>
            <w:vAlign w:val="center"/>
            <w:hideMark/>
          </w:tcPr>
          <w:p w14:paraId="35583B3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15" w:type="dxa"/>
            <w:tcBorders>
              <w:top w:val="nil"/>
              <w:left w:val="nil"/>
              <w:bottom w:val="single" w:sz="8" w:space="0" w:color="auto"/>
              <w:right w:val="single" w:sz="8" w:space="0" w:color="auto"/>
            </w:tcBorders>
            <w:shd w:val="clear" w:color="auto" w:fill="auto"/>
            <w:noWrap/>
            <w:vAlign w:val="center"/>
            <w:hideMark/>
          </w:tcPr>
          <w:p w14:paraId="14E3FE61"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6" w:type="dxa"/>
            <w:tcBorders>
              <w:top w:val="nil"/>
              <w:left w:val="nil"/>
              <w:bottom w:val="single" w:sz="8" w:space="0" w:color="auto"/>
              <w:right w:val="single" w:sz="8" w:space="0" w:color="auto"/>
            </w:tcBorders>
            <w:shd w:val="clear" w:color="auto" w:fill="auto"/>
            <w:noWrap/>
            <w:vAlign w:val="center"/>
            <w:hideMark/>
          </w:tcPr>
          <w:p w14:paraId="09A2837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91</w:t>
            </w:r>
          </w:p>
        </w:tc>
      </w:tr>
      <w:tr w:rsidR="009E126D" w:rsidRPr="009E126D" w14:paraId="1B5C1597"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49376C77" w14:textId="77777777" w:rsidR="009E126D" w:rsidRPr="009E126D" w:rsidRDefault="009E126D" w:rsidP="009E126D">
            <w:pPr>
              <w:spacing w:after="0" w:line="240" w:lineRule="auto"/>
              <w:rPr>
                <w:rFonts w:ascii="Arial" w:eastAsia="Times New Roman" w:hAnsi="Arial" w:cs="Arial"/>
                <w:color w:val="000000"/>
                <w:sz w:val="20"/>
                <w:szCs w:val="20"/>
                <w:lang w:val="en-US"/>
              </w:rPr>
            </w:pPr>
            <w:proofErr w:type="spellStart"/>
            <w:r w:rsidRPr="009E126D">
              <w:rPr>
                <w:rFonts w:ascii="Arial" w:eastAsia="Times New Roman" w:hAnsi="Arial" w:cs="Arial"/>
                <w:color w:val="000000"/>
                <w:sz w:val="20"/>
                <w:szCs w:val="20"/>
                <w:lang w:val="en-US"/>
              </w:rPr>
              <w:t>Polynt-Reichhold</w:t>
            </w:r>
            <w:proofErr w:type="spellEnd"/>
          </w:p>
        </w:tc>
        <w:tc>
          <w:tcPr>
            <w:tcW w:w="1003" w:type="dxa"/>
            <w:tcBorders>
              <w:top w:val="nil"/>
              <w:left w:val="nil"/>
              <w:bottom w:val="single" w:sz="8" w:space="0" w:color="auto"/>
              <w:right w:val="single" w:sz="8" w:space="0" w:color="auto"/>
            </w:tcBorders>
            <w:shd w:val="clear" w:color="auto" w:fill="auto"/>
            <w:noWrap/>
            <w:vAlign w:val="center"/>
            <w:hideMark/>
          </w:tcPr>
          <w:p w14:paraId="6E48E33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81</w:t>
            </w:r>
          </w:p>
        </w:tc>
        <w:tc>
          <w:tcPr>
            <w:tcW w:w="1003" w:type="dxa"/>
            <w:tcBorders>
              <w:top w:val="nil"/>
              <w:left w:val="nil"/>
              <w:bottom w:val="single" w:sz="8" w:space="0" w:color="auto"/>
              <w:right w:val="single" w:sz="8" w:space="0" w:color="auto"/>
            </w:tcBorders>
            <w:shd w:val="clear" w:color="auto" w:fill="auto"/>
            <w:noWrap/>
            <w:vAlign w:val="center"/>
            <w:hideMark/>
          </w:tcPr>
          <w:p w14:paraId="7D4110C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28" w:type="dxa"/>
            <w:tcBorders>
              <w:top w:val="nil"/>
              <w:left w:val="nil"/>
              <w:bottom w:val="single" w:sz="8" w:space="0" w:color="auto"/>
              <w:right w:val="single" w:sz="8" w:space="0" w:color="auto"/>
            </w:tcBorders>
            <w:shd w:val="clear" w:color="auto" w:fill="auto"/>
            <w:noWrap/>
            <w:vAlign w:val="center"/>
            <w:hideMark/>
          </w:tcPr>
          <w:p w14:paraId="442DF99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15" w:type="dxa"/>
            <w:tcBorders>
              <w:top w:val="nil"/>
              <w:left w:val="nil"/>
              <w:bottom w:val="single" w:sz="8" w:space="0" w:color="auto"/>
              <w:right w:val="single" w:sz="8" w:space="0" w:color="auto"/>
            </w:tcBorders>
            <w:shd w:val="clear" w:color="auto" w:fill="auto"/>
            <w:noWrap/>
            <w:vAlign w:val="center"/>
            <w:hideMark/>
          </w:tcPr>
          <w:p w14:paraId="32CBDD9C"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85</w:t>
            </w:r>
          </w:p>
        </w:tc>
        <w:tc>
          <w:tcPr>
            <w:tcW w:w="1216" w:type="dxa"/>
            <w:tcBorders>
              <w:top w:val="nil"/>
              <w:left w:val="nil"/>
              <w:bottom w:val="single" w:sz="8" w:space="0" w:color="auto"/>
              <w:right w:val="single" w:sz="8" w:space="0" w:color="auto"/>
            </w:tcBorders>
            <w:shd w:val="clear" w:color="auto" w:fill="auto"/>
            <w:noWrap/>
            <w:vAlign w:val="center"/>
            <w:hideMark/>
          </w:tcPr>
          <w:p w14:paraId="52016A6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r>
      <w:tr w:rsidR="009E126D" w:rsidRPr="009E126D" w14:paraId="6A35B56D"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36B4F45C"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 xml:space="preserve">Eternal Materials </w:t>
            </w:r>
            <w:proofErr w:type="spellStart"/>
            <w:proofErr w:type="gramStart"/>
            <w:r w:rsidRPr="009E126D">
              <w:rPr>
                <w:rFonts w:ascii="Arial" w:eastAsia="Times New Roman" w:hAnsi="Arial" w:cs="Arial"/>
                <w:color w:val="000000"/>
                <w:sz w:val="20"/>
                <w:szCs w:val="20"/>
                <w:lang w:val="en-US"/>
              </w:rPr>
              <w:t>Co.,Ltd</w:t>
            </w:r>
            <w:proofErr w:type="spellEnd"/>
            <w:r w:rsidRPr="009E126D">
              <w:rPr>
                <w:rFonts w:ascii="Arial" w:eastAsia="Times New Roman" w:hAnsi="Arial" w:cs="Arial"/>
                <w:color w:val="000000"/>
                <w:sz w:val="20"/>
                <w:szCs w:val="20"/>
                <w:lang w:val="en-US"/>
              </w:rPr>
              <w:t>.</w:t>
            </w:r>
            <w:proofErr w:type="gramEnd"/>
          </w:p>
        </w:tc>
        <w:tc>
          <w:tcPr>
            <w:tcW w:w="1003" w:type="dxa"/>
            <w:tcBorders>
              <w:top w:val="nil"/>
              <w:left w:val="nil"/>
              <w:bottom w:val="single" w:sz="8" w:space="0" w:color="auto"/>
              <w:right w:val="single" w:sz="8" w:space="0" w:color="auto"/>
            </w:tcBorders>
            <w:shd w:val="clear" w:color="auto" w:fill="auto"/>
            <w:noWrap/>
            <w:vAlign w:val="center"/>
            <w:hideMark/>
          </w:tcPr>
          <w:p w14:paraId="570F313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003" w:type="dxa"/>
            <w:tcBorders>
              <w:top w:val="nil"/>
              <w:left w:val="nil"/>
              <w:bottom w:val="single" w:sz="8" w:space="0" w:color="auto"/>
              <w:right w:val="single" w:sz="8" w:space="0" w:color="auto"/>
            </w:tcBorders>
            <w:shd w:val="clear" w:color="auto" w:fill="auto"/>
            <w:noWrap/>
            <w:vAlign w:val="center"/>
            <w:hideMark/>
          </w:tcPr>
          <w:p w14:paraId="7CE08D0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76</w:t>
            </w:r>
          </w:p>
        </w:tc>
        <w:tc>
          <w:tcPr>
            <w:tcW w:w="1228" w:type="dxa"/>
            <w:tcBorders>
              <w:top w:val="nil"/>
              <w:left w:val="nil"/>
              <w:bottom w:val="single" w:sz="8" w:space="0" w:color="auto"/>
              <w:right w:val="single" w:sz="8" w:space="0" w:color="auto"/>
            </w:tcBorders>
            <w:shd w:val="clear" w:color="auto" w:fill="auto"/>
            <w:noWrap/>
            <w:vAlign w:val="center"/>
            <w:hideMark/>
          </w:tcPr>
          <w:p w14:paraId="4D8F5BA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215" w:type="dxa"/>
            <w:tcBorders>
              <w:top w:val="nil"/>
              <w:left w:val="nil"/>
              <w:bottom w:val="single" w:sz="8" w:space="0" w:color="auto"/>
              <w:right w:val="single" w:sz="8" w:space="0" w:color="auto"/>
            </w:tcBorders>
            <w:shd w:val="clear" w:color="auto" w:fill="auto"/>
            <w:noWrap/>
            <w:vAlign w:val="center"/>
            <w:hideMark/>
          </w:tcPr>
          <w:p w14:paraId="0FBADC6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6" w:type="dxa"/>
            <w:tcBorders>
              <w:top w:val="nil"/>
              <w:left w:val="nil"/>
              <w:bottom w:val="single" w:sz="8" w:space="0" w:color="auto"/>
              <w:right w:val="single" w:sz="8" w:space="0" w:color="auto"/>
            </w:tcBorders>
            <w:shd w:val="clear" w:color="auto" w:fill="auto"/>
            <w:noWrap/>
            <w:vAlign w:val="center"/>
            <w:hideMark/>
          </w:tcPr>
          <w:p w14:paraId="0EA4FAC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93</w:t>
            </w:r>
          </w:p>
        </w:tc>
      </w:tr>
      <w:tr w:rsidR="009E126D" w:rsidRPr="009E126D" w14:paraId="78708571"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297E1095"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Sino Polymer</w:t>
            </w:r>
          </w:p>
        </w:tc>
        <w:tc>
          <w:tcPr>
            <w:tcW w:w="1003" w:type="dxa"/>
            <w:tcBorders>
              <w:top w:val="nil"/>
              <w:left w:val="nil"/>
              <w:bottom w:val="single" w:sz="8" w:space="0" w:color="auto"/>
              <w:right w:val="single" w:sz="8" w:space="0" w:color="auto"/>
            </w:tcBorders>
            <w:shd w:val="clear" w:color="auto" w:fill="auto"/>
            <w:noWrap/>
            <w:vAlign w:val="center"/>
            <w:hideMark/>
          </w:tcPr>
          <w:p w14:paraId="644EF2E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003" w:type="dxa"/>
            <w:tcBorders>
              <w:top w:val="nil"/>
              <w:left w:val="nil"/>
              <w:bottom w:val="single" w:sz="8" w:space="0" w:color="auto"/>
              <w:right w:val="single" w:sz="8" w:space="0" w:color="auto"/>
            </w:tcBorders>
            <w:shd w:val="clear" w:color="auto" w:fill="auto"/>
            <w:noWrap/>
            <w:vAlign w:val="center"/>
            <w:hideMark/>
          </w:tcPr>
          <w:p w14:paraId="43C877E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228" w:type="dxa"/>
            <w:tcBorders>
              <w:top w:val="nil"/>
              <w:left w:val="nil"/>
              <w:bottom w:val="single" w:sz="8" w:space="0" w:color="auto"/>
              <w:right w:val="single" w:sz="8" w:space="0" w:color="auto"/>
            </w:tcBorders>
            <w:shd w:val="clear" w:color="auto" w:fill="auto"/>
            <w:noWrap/>
            <w:vAlign w:val="center"/>
            <w:hideMark/>
          </w:tcPr>
          <w:p w14:paraId="7CACD4C5"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81</w:t>
            </w:r>
          </w:p>
        </w:tc>
        <w:tc>
          <w:tcPr>
            <w:tcW w:w="1215" w:type="dxa"/>
            <w:tcBorders>
              <w:top w:val="nil"/>
              <w:left w:val="nil"/>
              <w:bottom w:val="single" w:sz="8" w:space="0" w:color="auto"/>
              <w:right w:val="single" w:sz="8" w:space="0" w:color="auto"/>
            </w:tcBorders>
            <w:shd w:val="clear" w:color="auto" w:fill="auto"/>
            <w:noWrap/>
            <w:vAlign w:val="center"/>
            <w:hideMark/>
          </w:tcPr>
          <w:p w14:paraId="0D6B937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16" w:type="dxa"/>
            <w:tcBorders>
              <w:top w:val="nil"/>
              <w:left w:val="nil"/>
              <w:bottom w:val="single" w:sz="8" w:space="0" w:color="auto"/>
              <w:right w:val="single" w:sz="8" w:space="0" w:color="auto"/>
            </w:tcBorders>
            <w:shd w:val="clear" w:color="auto" w:fill="auto"/>
            <w:noWrap/>
            <w:vAlign w:val="center"/>
            <w:hideMark/>
          </w:tcPr>
          <w:p w14:paraId="7303EB8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88</w:t>
            </w:r>
          </w:p>
        </w:tc>
      </w:tr>
      <w:tr w:rsidR="009E126D" w:rsidRPr="009E126D" w14:paraId="01F65E7D"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FBC3EC2" w14:textId="77777777" w:rsidR="009E126D" w:rsidRPr="009E126D" w:rsidRDefault="009E126D" w:rsidP="009E126D">
            <w:pPr>
              <w:spacing w:after="0" w:line="240" w:lineRule="auto"/>
              <w:rPr>
                <w:rFonts w:ascii="Arial" w:eastAsia="Times New Roman" w:hAnsi="Arial" w:cs="Arial"/>
                <w:color w:val="000000"/>
                <w:sz w:val="20"/>
                <w:szCs w:val="20"/>
                <w:lang w:val="en-US"/>
              </w:rPr>
            </w:pPr>
            <w:proofErr w:type="spellStart"/>
            <w:r w:rsidRPr="009E126D">
              <w:rPr>
                <w:rFonts w:ascii="Arial" w:eastAsia="Times New Roman" w:hAnsi="Arial" w:cs="Arial"/>
                <w:color w:val="000000"/>
                <w:sz w:val="20"/>
                <w:szCs w:val="20"/>
                <w:lang w:val="en-US"/>
              </w:rPr>
              <w:t>Poliya</w:t>
            </w:r>
            <w:proofErr w:type="spellEnd"/>
          </w:p>
        </w:tc>
        <w:tc>
          <w:tcPr>
            <w:tcW w:w="1003" w:type="dxa"/>
            <w:tcBorders>
              <w:top w:val="nil"/>
              <w:left w:val="nil"/>
              <w:bottom w:val="single" w:sz="8" w:space="0" w:color="auto"/>
              <w:right w:val="single" w:sz="8" w:space="0" w:color="auto"/>
            </w:tcBorders>
            <w:shd w:val="clear" w:color="auto" w:fill="auto"/>
            <w:noWrap/>
            <w:vAlign w:val="center"/>
            <w:hideMark/>
          </w:tcPr>
          <w:p w14:paraId="43C051F2"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85</w:t>
            </w:r>
          </w:p>
        </w:tc>
        <w:tc>
          <w:tcPr>
            <w:tcW w:w="1003" w:type="dxa"/>
            <w:tcBorders>
              <w:top w:val="nil"/>
              <w:left w:val="nil"/>
              <w:bottom w:val="single" w:sz="8" w:space="0" w:color="auto"/>
              <w:right w:val="single" w:sz="8" w:space="0" w:color="auto"/>
            </w:tcBorders>
            <w:shd w:val="clear" w:color="auto" w:fill="auto"/>
            <w:noWrap/>
            <w:vAlign w:val="center"/>
            <w:hideMark/>
          </w:tcPr>
          <w:p w14:paraId="441496F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85</w:t>
            </w:r>
          </w:p>
        </w:tc>
        <w:tc>
          <w:tcPr>
            <w:tcW w:w="1228" w:type="dxa"/>
            <w:tcBorders>
              <w:top w:val="nil"/>
              <w:left w:val="nil"/>
              <w:bottom w:val="single" w:sz="8" w:space="0" w:color="auto"/>
              <w:right w:val="single" w:sz="8" w:space="0" w:color="auto"/>
            </w:tcBorders>
            <w:shd w:val="clear" w:color="auto" w:fill="auto"/>
            <w:noWrap/>
            <w:vAlign w:val="center"/>
            <w:hideMark/>
          </w:tcPr>
          <w:p w14:paraId="64F06AB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5" w:type="dxa"/>
            <w:tcBorders>
              <w:top w:val="nil"/>
              <w:left w:val="nil"/>
              <w:bottom w:val="single" w:sz="8" w:space="0" w:color="auto"/>
              <w:right w:val="single" w:sz="8" w:space="0" w:color="auto"/>
            </w:tcBorders>
            <w:shd w:val="clear" w:color="auto" w:fill="auto"/>
            <w:noWrap/>
            <w:vAlign w:val="center"/>
            <w:hideMark/>
          </w:tcPr>
          <w:p w14:paraId="763A6796"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89</w:t>
            </w:r>
          </w:p>
        </w:tc>
        <w:tc>
          <w:tcPr>
            <w:tcW w:w="1216" w:type="dxa"/>
            <w:tcBorders>
              <w:top w:val="nil"/>
              <w:left w:val="nil"/>
              <w:bottom w:val="single" w:sz="8" w:space="0" w:color="auto"/>
              <w:right w:val="single" w:sz="8" w:space="0" w:color="auto"/>
            </w:tcBorders>
            <w:shd w:val="clear" w:color="auto" w:fill="auto"/>
            <w:noWrap/>
            <w:vAlign w:val="center"/>
            <w:hideMark/>
          </w:tcPr>
          <w:p w14:paraId="39A4CA6C"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93</w:t>
            </w:r>
          </w:p>
        </w:tc>
      </w:tr>
      <w:tr w:rsidR="009E126D" w:rsidRPr="009E126D" w14:paraId="534A9E2A"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63939F4D"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Hexion Inc.</w:t>
            </w:r>
          </w:p>
        </w:tc>
        <w:tc>
          <w:tcPr>
            <w:tcW w:w="1003" w:type="dxa"/>
            <w:tcBorders>
              <w:top w:val="nil"/>
              <w:left w:val="nil"/>
              <w:bottom w:val="single" w:sz="8" w:space="0" w:color="auto"/>
              <w:right w:val="single" w:sz="8" w:space="0" w:color="auto"/>
            </w:tcBorders>
            <w:shd w:val="clear" w:color="auto" w:fill="auto"/>
            <w:noWrap/>
            <w:vAlign w:val="center"/>
            <w:hideMark/>
          </w:tcPr>
          <w:p w14:paraId="3153282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003" w:type="dxa"/>
            <w:tcBorders>
              <w:top w:val="nil"/>
              <w:left w:val="nil"/>
              <w:bottom w:val="single" w:sz="8" w:space="0" w:color="auto"/>
              <w:right w:val="single" w:sz="8" w:space="0" w:color="auto"/>
            </w:tcBorders>
            <w:shd w:val="clear" w:color="auto" w:fill="auto"/>
            <w:noWrap/>
            <w:vAlign w:val="center"/>
            <w:hideMark/>
          </w:tcPr>
          <w:p w14:paraId="5E389FE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28" w:type="dxa"/>
            <w:tcBorders>
              <w:top w:val="nil"/>
              <w:left w:val="nil"/>
              <w:bottom w:val="single" w:sz="8" w:space="0" w:color="auto"/>
              <w:right w:val="single" w:sz="8" w:space="0" w:color="auto"/>
            </w:tcBorders>
            <w:shd w:val="clear" w:color="auto" w:fill="auto"/>
            <w:noWrap/>
            <w:vAlign w:val="center"/>
            <w:hideMark/>
          </w:tcPr>
          <w:p w14:paraId="3D5B808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83</w:t>
            </w:r>
          </w:p>
        </w:tc>
        <w:tc>
          <w:tcPr>
            <w:tcW w:w="1215" w:type="dxa"/>
            <w:tcBorders>
              <w:top w:val="nil"/>
              <w:left w:val="nil"/>
              <w:bottom w:val="single" w:sz="8" w:space="0" w:color="auto"/>
              <w:right w:val="single" w:sz="8" w:space="0" w:color="auto"/>
            </w:tcBorders>
            <w:shd w:val="clear" w:color="auto" w:fill="auto"/>
            <w:noWrap/>
            <w:vAlign w:val="center"/>
            <w:hideMark/>
          </w:tcPr>
          <w:p w14:paraId="7A5E1DBE"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16" w:type="dxa"/>
            <w:tcBorders>
              <w:top w:val="nil"/>
              <w:left w:val="nil"/>
              <w:bottom w:val="single" w:sz="8" w:space="0" w:color="auto"/>
              <w:right w:val="single" w:sz="8" w:space="0" w:color="auto"/>
            </w:tcBorders>
            <w:shd w:val="clear" w:color="auto" w:fill="auto"/>
            <w:noWrap/>
            <w:vAlign w:val="center"/>
            <w:hideMark/>
          </w:tcPr>
          <w:p w14:paraId="07A8016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85</w:t>
            </w:r>
          </w:p>
        </w:tc>
      </w:tr>
      <w:tr w:rsidR="009E126D" w:rsidRPr="009E126D" w14:paraId="4764F270"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70A2919D"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DIC Corporation</w:t>
            </w:r>
          </w:p>
        </w:tc>
        <w:tc>
          <w:tcPr>
            <w:tcW w:w="1003" w:type="dxa"/>
            <w:tcBorders>
              <w:top w:val="nil"/>
              <w:left w:val="nil"/>
              <w:bottom w:val="single" w:sz="8" w:space="0" w:color="auto"/>
              <w:right w:val="single" w:sz="8" w:space="0" w:color="auto"/>
            </w:tcBorders>
            <w:shd w:val="clear" w:color="auto" w:fill="auto"/>
            <w:noWrap/>
            <w:vAlign w:val="center"/>
            <w:hideMark/>
          </w:tcPr>
          <w:p w14:paraId="27B92481"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75</w:t>
            </w:r>
          </w:p>
        </w:tc>
        <w:tc>
          <w:tcPr>
            <w:tcW w:w="1003" w:type="dxa"/>
            <w:tcBorders>
              <w:top w:val="nil"/>
              <w:left w:val="nil"/>
              <w:bottom w:val="single" w:sz="8" w:space="0" w:color="auto"/>
              <w:right w:val="single" w:sz="8" w:space="0" w:color="auto"/>
            </w:tcBorders>
            <w:shd w:val="clear" w:color="auto" w:fill="auto"/>
            <w:noWrap/>
            <w:vAlign w:val="center"/>
            <w:hideMark/>
          </w:tcPr>
          <w:p w14:paraId="04BA3512"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228" w:type="dxa"/>
            <w:tcBorders>
              <w:top w:val="nil"/>
              <w:left w:val="nil"/>
              <w:bottom w:val="single" w:sz="8" w:space="0" w:color="auto"/>
              <w:right w:val="single" w:sz="8" w:space="0" w:color="auto"/>
            </w:tcBorders>
            <w:shd w:val="clear" w:color="auto" w:fill="auto"/>
            <w:noWrap/>
            <w:vAlign w:val="center"/>
            <w:hideMark/>
          </w:tcPr>
          <w:p w14:paraId="76929C9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82</w:t>
            </w:r>
          </w:p>
        </w:tc>
        <w:tc>
          <w:tcPr>
            <w:tcW w:w="1215" w:type="dxa"/>
            <w:tcBorders>
              <w:top w:val="nil"/>
              <w:left w:val="nil"/>
              <w:bottom w:val="single" w:sz="8" w:space="0" w:color="auto"/>
              <w:right w:val="single" w:sz="8" w:space="0" w:color="auto"/>
            </w:tcBorders>
            <w:shd w:val="clear" w:color="auto" w:fill="auto"/>
            <w:noWrap/>
            <w:vAlign w:val="center"/>
            <w:hideMark/>
          </w:tcPr>
          <w:p w14:paraId="718E8819" w14:textId="180649DE"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6" w:type="dxa"/>
            <w:tcBorders>
              <w:top w:val="nil"/>
              <w:left w:val="nil"/>
              <w:bottom w:val="single" w:sz="8" w:space="0" w:color="auto"/>
              <w:right w:val="single" w:sz="8" w:space="0" w:color="auto"/>
            </w:tcBorders>
            <w:shd w:val="clear" w:color="auto" w:fill="auto"/>
            <w:noWrap/>
            <w:vAlign w:val="center"/>
            <w:hideMark/>
          </w:tcPr>
          <w:p w14:paraId="0408244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91</w:t>
            </w:r>
          </w:p>
        </w:tc>
      </w:tr>
      <w:tr w:rsidR="009E126D" w:rsidRPr="009E126D" w14:paraId="73765499"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6B59E70"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Saudi Arabia Industrial Resins Ltd.</w:t>
            </w:r>
          </w:p>
        </w:tc>
        <w:tc>
          <w:tcPr>
            <w:tcW w:w="1003" w:type="dxa"/>
            <w:tcBorders>
              <w:top w:val="nil"/>
              <w:left w:val="nil"/>
              <w:bottom w:val="single" w:sz="8" w:space="0" w:color="auto"/>
              <w:right w:val="single" w:sz="8" w:space="0" w:color="auto"/>
            </w:tcBorders>
            <w:shd w:val="clear" w:color="auto" w:fill="auto"/>
            <w:noWrap/>
            <w:vAlign w:val="center"/>
            <w:hideMark/>
          </w:tcPr>
          <w:p w14:paraId="008BE9CF"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76</w:t>
            </w:r>
          </w:p>
        </w:tc>
        <w:tc>
          <w:tcPr>
            <w:tcW w:w="1003" w:type="dxa"/>
            <w:tcBorders>
              <w:top w:val="nil"/>
              <w:left w:val="nil"/>
              <w:bottom w:val="single" w:sz="8" w:space="0" w:color="auto"/>
              <w:right w:val="single" w:sz="8" w:space="0" w:color="auto"/>
            </w:tcBorders>
            <w:shd w:val="clear" w:color="auto" w:fill="auto"/>
            <w:noWrap/>
            <w:vAlign w:val="center"/>
            <w:hideMark/>
          </w:tcPr>
          <w:p w14:paraId="129569BE"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78</w:t>
            </w:r>
          </w:p>
        </w:tc>
        <w:tc>
          <w:tcPr>
            <w:tcW w:w="1228" w:type="dxa"/>
            <w:tcBorders>
              <w:top w:val="nil"/>
              <w:left w:val="nil"/>
              <w:bottom w:val="single" w:sz="8" w:space="0" w:color="auto"/>
              <w:right w:val="single" w:sz="8" w:space="0" w:color="auto"/>
            </w:tcBorders>
            <w:shd w:val="clear" w:color="auto" w:fill="auto"/>
            <w:noWrap/>
            <w:vAlign w:val="center"/>
            <w:hideMark/>
          </w:tcPr>
          <w:p w14:paraId="090652B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5" w:type="dxa"/>
            <w:tcBorders>
              <w:top w:val="nil"/>
              <w:left w:val="nil"/>
              <w:bottom w:val="single" w:sz="8" w:space="0" w:color="auto"/>
              <w:right w:val="single" w:sz="8" w:space="0" w:color="auto"/>
            </w:tcBorders>
            <w:shd w:val="clear" w:color="auto" w:fill="auto"/>
            <w:noWrap/>
            <w:vAlign w:val="center"/>
            <w:hideMark/>
          </w:tcPr>
          <w:p w14:paraId="529F769A" w14:textId="239C2101"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89</w:t>
            </w:r>
          </w:p>
        </w:tc>
        <w:tc>
          <w:tcPr>
            <w:tcW w:w="1216" w:type="dxa"/>
            <w:tcBorders>
              <w:top w:val="nil"/>
              <w:left w:val="nil"/>
              <w:bottom w:val="single" w:sz="8" w:space="0" w:color="auto"/>
              <w:right w:val="single" w:sz="8" w:space="0" w:color="auto"/>
            </w:tcBorders>
            <w:shd w:val="clear" w:color="auto" w:fill="auto"/>
            <w:noWrap/>
            <w:vAlign w:val="center"/>
            <w:hideMark/>
          </w:tcPr>
          <w:p w14:paraId="4A95E4C6"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97</w:t>
            </w:r>
          </w:p>
        </w:tc>
      </w:tr>
      <w:tr w:rsidR="009E126D" w:rsidRPr="009E126D" w14:paraId="5505FCC7"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1D98552A"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Reinhold GmbH</w:t>
            </w:r>
          </w:p>
        </w:tc>
        <w:tc>
          <w:tcPr>
            <w:tcW w:w="1003" w:type="dxa"/>
            <w:tcBorders>
              <w:top w:val="nil"/>
              <w:left w:val="nil"/>
              <w:bottom w:val="single" w:sz="8" w:space="0" w:color="auto"/>
              <w:right w:val="single" w:sz="8" w:space="0" w:color="auto"/>
            </w:tcBorders>
            <w:shd w:val="clear" w:color="auto" w:fill="auto"/>
            <w:noWrap/>
            <w:vAlign w:val="center"/>
            <w:hideMark/>
          </w:tcPr>
          <w:p w14:paraId="7807EF2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003" w:type="dxa"/>
            <w:tcBorders>
              <w:top w:val="nil"/>
              <w:left w:val="nil"/>
              <w:bottom w:val="single" w:sz="8" w:space="0" w:color="auto"/>
              <w:right w:val="single" w:sz="8" w:space="0" w:color="auto"/>
            </w:tcBorders>
            <w:shd w:val="clear" w:color="auto" w:fill="auto"/>
            <w:noWrap/>
            <w:vAlign w:val="center"/>
            <w:hideMark/>
          </w:tcPr>
          <w:p w14:paraId="636F265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74</w:t>
            </w:r>
          </w:p>
        </w:tc>
        <w:tc>
          <w:tcPr>
            <w:tcW w:w="1228" w:type="dxa"/>
            <w:tcBorders>
              <w:top w:val="nil"/>
              <w:left w:val="nil"/>
              <w:bottom w:val="single" w:sz="8" w:space="0" w:color="auto"/>
              <w:right w:val="single" w:sz="8" w:space="0" w:color="auto"/>
            </w:tcBorders>
            <w:shd w:val="clear" w:color="auto" w:fill="auto"/>
            <w:noWrap/>
            <w:vAlign w:val="center"/>
            <w:hideMark/>
          </w:tcPr>
          <w:p w14:paraId="3A1E38F6"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78</w:t>
            </w:r>
          </w:p>
        </w:tc>
        <w:tc>
          <w:tcPr>
            <w:tcW w:w="1215" w:type="dxa"/>
            <w:tcBorders>
              <w:top w:val="nil"/>
              <w:left w:val="nil"/>
              <w:bottom w:val="single" w:sz="8" w:space="0" w:color="auto"/>
              <w:right w:val="single" w:sz="8" w:space="0" w:color="auto"/>
            </w:tcBorders>
            <w:shd w:val="clear" w:color="auto" w:fill="auto"/>
            <w:noWrap/>
            <w:vAlign w:val="center"/>
            <w:hideMark/>
          </w:tcPr>
          <w:p w14:paraId="347C040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82</w:t>
            </w:r>
          </w:p>
        </w:tc>
        <w:tc>
          <w:tcPr>
            <w:tcW w:w="1216" w:type="dxa"/>
            <w:tcBorders>
              <w:top w:val="nil"/>
              <w:left w:val="nil"/>
              <w:bottom w:val="single" w:sz="8" w:space="0" w:color="auto"/>
              <w:right w:val="single" w:sz="8" w:space="0" w:color="auto"/>
            </w:tcBorders>
            <w:shd w:val="clear" w:color="auto" w:fill="auto"/>
            <w:noWrap/>
            <w:vAlign w:val="center"/>
            <w:hideMark/>
          </w:tcPr>
          <w:p w14:paraId="14B3E93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90</w:t>
            </w:r>
          </w:p>
        </w:tc>
      </w:tr>
      <w:tr w:rsidR="009E126D" w:rsidRPr="009E126D" w14:paraId="5CE77FFD"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61BF416C" w14:textId="77777777" w:rsidR="009E126D" w:rsidRPr="009E126D" w:rsidRDefault="009E126D" w:rsidP="009E126D">
            <w:pPr>
              <w:spacing w:after="0" w:line="240" w:lineRule="auto"/>
              <w:rPr>
                <w:rFonts w:ascii="Arial" w:eastAsia="Times New Roman" w:hAnsi="Arial" w:cs="Arial"/>
                <w:color w:val="000000"/>
                <w:sz w:val="20"/>
                <w:szCs w:val="20"/>
                <w:lang w:val="en-US"/>
              </w:rPr>
            </w:pPr>
            <w:proofErr w:type="spellStart"/>
            <w:r w:rsidRPr="009E126D">
              <w:rPr>
                <w:rFonts w:ascii="Arial" w:eastAsia="Times New Roman" w:hAnsi="Arial" w:cs="Arial"/>
                <w:color w:val="000000"/>
                <w:sz w:val="20"/>
                <w:szCs w:val="20"/>
                <w:lang w:val="en-US"/>
              </w:rPr>
              <w:t>Interplastic</w:t>
            </w:r>
            <w:proofErr w:type="spellEnd"/>
            <w:r w:rsidRPr="009E126D">
              <w:rPr>
                <w:rFonts w:ascii="Arial" w:eastAsia="Times New Roman" w:hAnsi="Arial" w:cs="Arial"/>
                <w:color w:val="000000"/>
                <w:sz w:val="20"/>
                <w:szCs w:val="20"/>
                <w:lang w:val="en-US"/>
              </w:rPr>
              <w:t xml:space="preserve"> Corporation</w:t>
            </w:r>
          </w:p>
        </w:tc>
        <w:tc>
          <w:tcPr>
            <w:tcW w:w="1003" w:type="dxa"/>
            <w:tcBorders>
              <w:top w:val="nil"/>
              <w:left w:val="nil"/>
              <w:bottom w:val="single" w:sz="8" w:space="0" w:color="auto"/>
              <w:right w:val="single" w:sz="8" w:space="0" w:color="auto"/>
            </w:tcBorders>
            <w:shd w:val="clear" w:color="auto" w:fill="auto"/>
            <w:noWrap/>
            <w:vAlign w:val="center"/>
            <w:hideMark/>
          </w:tcPr>
          <w:p w14:paraId="013DB1FE"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75</w:t>
            </w:r>
          </w:p>
        </w:tc>
        <w:tc>
          <w:tcPr>
            <w:tcW w:w="1003" w:type="dxa"/>
            <w:tcBorders>
              <w:top w:val="nil"/>
              <w:left w:val="nil"/>
              <w:bottom w:val="single" w:sz="8" w:space="0" w:color="auto"/>
              <w:right w:val="single" w:sz="8" w:space="0" w:color="auto"/>
            </w:tcBorders>
            <w:shd w:val="clear" w:color="auto" w:fill="auto"/>
            <w:noWrap/>
            <w:vAlign w:val="center"/>
            <w:hideMark/>
          </w:tcPr>
          <w:p w14:paraId="36E2040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72</w:t>
            </w:r>
          </w:p>
        </w:tc>
        <w:tc>
          <w:tcPr>
            <w:tcW w:w="1228" w:type="dxa"/>
            <w:tcBorders>
              <w:top w:val="nil"/>
              <w:left w:val="nil"/>
              <w:bottom w:val="single" w:sz="8" w:space="0" w:color="auto"/>
              <w:right w:val="single" w:sz="8" w:space="0" w:color="auto"/>
            </w:tcBorders>
            <w:shd w:val="clear" w:color="auto" w:fill="auto"/>
            <w:noWrap/>
            <w:vAlign w:val="center"/>
            <w:hideMark/>
          </w:tcPr>
          <w:p w14:paraId="17C0BD6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71</w:t>
            </w:r>
          </w:p>
        </w:tc>
        <w:tc>
          <w:tcPr>
            <w:tcW w:w="1215" w:type="dxa"/>
            <w:tcBorders>
              <w:top w:val="nil"/>
              <w:left w:val="nil"/>
              <w:bottom w:val="single" w:sz="8" w:space="0" w:color="auto"/>
              <w:right w:val="single" w:sz="8" w:space="0" w:color="auto"/>
            </w:tcBorders>
            <w:shd w:val="clear" w:color="auto" w:fill="auto"/>
            <w:noWrap/>
            <w:vAlign w:val="center"/>
            <w:hideMark/>
          </w:tcPr>
          <w:p w14:paraId="582F2DAD" w14:textId="17AA0506"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216" w:type="dxa"/>
            <w:tcBorders>
              <w:top w:val="nil"/>
              <w:left w:val="nil"/>
              <w:bottom w:val="single" w:sz="8" w:space="0" w:color="auto"/>
              <w:right w:val="single" w:sz="8" w:space="0" w:color="auto"/>
            </w:tcBorders>
            <w:shd w:val="clear" w:color="auto" w:fill="auto"/>
            <w:noWrap/>
            <w:vAlign w:val="center"/>
            <w:hideMark/>
          </w:tcPr>
          <w:p w14:paraId="24F8191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78</w:t>
            </w:r>
          </w:p>
        </w:tc>
      </w:tr>
      <w:tr w:rsidR="009E126D" w:rsidRPr="009E126D" w14:paraId="7D1433E6"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3825F7AF" w14:textId="77777777" w:rsidR="009E126D" w:rsidRPr="009E126D" w:rsidRDefault="009E126D" w:rsidP="009E126D">
            <w:pPr>
              <w:spacing w:after="0" w:line="240" w:lineRule="auto"/>
              <w:rPr>
                <w:rFonts w:ascii="Arial" w:eastAsia="Times New Roman" w:hAnsi="Arial" w:cs="Arial"/>
                <w:color w:val="000000"/>
                <w:sz w:val="20"/>
                <w:szCs w:val="20"/>
                <w:lang w:val="en-US"/>
              </w:rPr>
            </w:pPr>
            <w:proofErr w:type="spellStart"/>
            <w:r w:rsidRPr="009E126D">
              <w:rPr>
                <w:rFonts w:ascii="Arial" w:eastAsia="Times New Roman" w:hAnsi="Arial" w:cs="Arial"/>
                <w:color w:val="000000"/>
                <w:sz w:val="20"/>
                <w:szCs w:val="20"/>
                <w:lang w:val="en-US"/>
              </w:rPr>
              <w:t>Allnex</w:t>
            </w:r>
            <w:proofErr w:type="spellEnd"/>
            <w:r w:rsidRPr="009E126D">
              <w:rPr>
                <w:rFonts w:ascii="Arial" w:eastAsia="Times New Roman" w:hAnsi="Arial" w:cs="Arial"/>
                <w:color w:val="000000"/>
                <w:sz w:val="20"/>
                <w:szCs w:val="20"/>
                <w:lang w:val="en-US"/>
              </w:rPr>
              <w:t xml:space="preserve"> group</w:t>
            </w:r>
          </w:p>
        </w:tc>
        <w:tc>
          <w:tcPr>
            <w:tcW w:w="1003" w:type="dxa"/>
            <w:tcBorders>
              <w:top w:val="nil"/>
              <w:left w:val="nil"/>
              <w:bottom w:val="single" w:sz="8" w:space="0" w:color="auto"/>
              <w:right w:val="single" w:sz="8" w:space="0" w:color="auto"/>
            </w:tcBorders>
            <w:shd w:val="clear" w:color="auto" w:fill="auto"/>
            <w:noWrap/>
            <w:vAlign w:val="center"/>
            <w:hideMark/>
          </w:tcPr>
          <w:p w14:paraId="239BC832"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75</w:t>
            </w:r>
          </w:p>
        </w:tc>
        <w:tc>
          <w:tcPr>
            <w:tcW w:w="1003" w:type="dxa"/>
            <w:tcBorders>
              <w:top w:val="nil"/>
              <w:left w:val="nil"/>
              <w:bottom w:val="single" w:sz="8" w:space="0" w:color="auto"/>
              <w:right w:val="single" w:sz="8" w:space="0" w:color="auto"/>
            </w:tcBorders>
            <w:shd w:val="clear" w:color="auto" w:fill="auto"/>
            <w:noWrap/>
            <w:vAlign w:val="center"/>
            <w:hideMark/>
          </w:tcPr>
          <w:p w14:paraId="2A5BF4E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72</w:t>
            </w:r>
          </w:p>
        </w:tc>
        <w:tc>
          <w:tcPr>
            <w:tcW w:w="1228" w:type="dxa"/>
            <w:tcBorders>
              <w:top w:val="nil"/>
              <w:left w:val="nil"/>
              <w:bottom w:val="single" w:sz="8" w:space="0" w:color="auto"/>
              <w:right w:val="single" w:sz="8" w:space="0" w:color="auto"/>
            </w:tcBorders>
            <w:shd w:val="clear" w:color="auto" w:fill="auto"/>
            <w:noWrap/>
            <w:vAlign w:val="center"/>
            <w:hideMark/>
          </w:tcPr>
          <w:p w14:paraId="24CF8B2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73</w:t>
            </w:r>
          </w:p>
        </w:tc>
        <w:tc>
          <w:tcPr>
            <w:tcW w:w="1215" w:type="dxa"/>
            <w:tcBorders>
              <w:top w:val="nil"/>
              <w:left w:val="nil"/>
              <w:bottom w:val="single" w:sz="8" w:space="0" w:color="auto"/>
              <w:right w:val="single" w:sz="8" w:space="0" w:color="auto"/>
            </w:tcBorders>
            <w:shd w:val="clear" w:color="auto" w:fill="auto"/>
            <w:noWrap/>
            <w:vAlign w:val="center"/>
            <w:hideMark/>
          </w:tcPr>
          <w:p w14:paraId="491B12D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16" w:type="dxa"/>
            <w:tcBorders>
              <w:top w:val="nil"/>
              <w:left w:val="nil"/>
              <w:bottom w:val="single" w:sz="8" w:space="0" w:color="auto"/>
              <w:right w:val="single" w:sz="8" w:space="0" w:color="auto"/>
            </w:tcBorders>
            <w:shd w:val="clear" w:color="auto" w:fill="auto"/>
            <w:noWrap/>
            <w:vAlign w:val="center"/>
            <w:hideMark/>
          </w:tcPr>
          <w:p w14:paraId="2EAEA59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90</w:t>
            </w:r>
          </w:p>
        </w:tc>
      </w:tr>
      <w:tr w:rsidR="009E126D" w:rsidRPr="009E126D" w14:paraId="6873C33E"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B1803C8" w14:textId="77777777" w:rsidR="009E126D" w:rsidRPr="009E126D" w:rsidRDefault="009E126D" w:rsidP="009E126D">
            <w:pPr>
              <w:spacing w:after="0" w:line="240" w:lineRule="auto"/>
              <w:rPr>
                <w:rFonts w:ascii="Arial" w:eastAsia="Times New Roman" w:hAnsi="Arial" w:cs="Arial"/>
                <w:color w:val="000000"/>
                <w:sz w:val="20"/>
                <w:szCs w:val="20"/>
                <w:lang w:val="en-US"/>
              </w:rPr>
            </w:pPr>
            <w:proofErr w:type="spellStart"/>
            <w:r w:rsidRPr="009E126D">
              <w:rPr>
                <w:rFonts w:ascii="Arial" w:eastAsia="Times New Roman" w:hAnsi="Arial" w:cs="Arial"/>
                <w:color w:val="000000"/>
                <w:sz w:val="20"/>
                <w:szCs w:val="20"/>
                <w:lang w:val="en-US"/>
              </w:rPr>
              <w:t>En</w:t>
            </w:r>
            <w:proofErr w:type="spellEnd"/>
            <w:r w:rsidRPr="009E126D">
              <w:rPr>
                <w:rFonts w:ascii="Arial" w:eastAsia="Times New Roman" w:hAnsi="Arial" w:cs="Arial"/>
                <w:color w:val="000000"/>
                <w:sz w:val="20"/>
                <w:szCs w:val="20"/>
                <w:lang w:val="en-US"/>
              </w:rPr>
              <w:t xml:space="preserve"> </w:t>
            </w:r>
            <w:proofErr w:type="spellStart"/>
            <w:r w:rsidRPr="009E126D">
              <w:rPr>
                <w:rFonts w:ascii="Arial" w:eastAsia="Times New Roman" w:hAnsi="Arial" w:cs="Arial"/>
                <w:color w:val="000000"/>
                <w:sz w:val="20"/>
                <w:szCs w:val="20"/>
                <w:lang w:val="en-US"/>
              </w:rPr>
              <w:t>Chuan</w:t>
            </w:r>
            <w:proofErr w:type="spellEnd"/>
            <w:r w:rsidRPr="009E126D">
              <w:rPr>
                <w:rFonts w:ascii="Arial" w:eastAsia="Times New Roman" w:hAnsi="Arial" w:cs="Arial"/>
                <w:color w:val="000000"/>
                <w:sz w:val="20"/>
                <w:szCs w:val="20"/>
                <w:lang w:val="en-US"/>
              </w:rPr>
              <w:t xml:space="preserve"> Chemical Industries Co., Ltd.</w:t>
            </w:r>
          </w:p>
        </w:tc>
        <w:tc>
          <w:tcPr>
            <w:tcW w:w="1003" w:type="dxa"/>
            <w:tcBorders>
              <w:top w:val="nil"/>
              <w:left w:val="nil"/>
              <w:bottom w:val="single" w:sz="8" w:space="0" w:color="auto"/>
              <w:right w:val="single" w:sz="8" w:space="0" w:color="auto"/>
            </w:tcBorders>
            <w:shd w:val="clear" w:color="auto" w:fill="auto"/>
            <w:noWrap/>
            <w:vAlign w:val="center"/>
            <w:hideMark/>
          </w:tcPr>
          <w:p w14:paraId="3355C1A2"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72</w:t>
            </w:r>
          </w:p>
        </w:tc>
        <w:tc>
          <w:tcPr>
            <w:tcW w:w="1003" w:type="dxa"/>
            <w:tcBorders>
              <w:top w:val="nil"/>
              <w:left w:val="nil"/>
              <w:bottom w:val="single" w:sz="8" w:space="0" w:color="auto"/>
              <w:right w:val="single" w:sz="8" w:space="0" w:color="auto"/>
            </w:tcBorders>
            <w:shd w:val="clear" w:color="auto" w:fill="auto"/>
            <w:noWrap/>
            <w:vAlign w:val="center"/>
            <w:hideMark/>
          </w:tcPr>
          <w:p w14:paraId="7BF2439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73</w:t>
            </w:r>
          </w:p>
        </w:tc>
        <w:tc>
          <w:tcPr>
            <w:tcW w:w="1228" w:type="dxa"/>
            <w:tcBorders>
              <w:top w:val="nil"/>
              <w:left w:val="nil"/>
              <w:bottom w:val="single" w:sz="8" w:space="0" w:color="auto"/>
              <w:right w:val="single" w:sz="8" w:space="0" w:color="auto"/>
            </w:tcBorders>
            <w:shd w:val="clear" w:color="auto" w:fill="auto"/>
            <w:noWrap/>
            <w:vAlign w:val="center"/>
            <w:hideMark/>
          </w:tcPr>
          <w:p w14:paraId="181896C2"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215" w:type="dxa"/>
            <w:tcBorders>
              <w:top w:val="nil"/>
              <w:left w:val="nil"/>
              <w:bottom w:val="single" w:sz="8" w:space="0" w:color="auto"/>
              <w:right w:val="single" w:sz="8" w:space="0" w:color="auto"/>
            </w:tcBorders>
            <w:shd w:val="clear" w:color="auto" w:fill="auto"/>
            <w:noWrap/>
            <w:vAlign w:val="center"/>
            <w:hideMark/>
          </w:tcPr>
          <w:p w14:paraId="025C574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87</w:t>
            </w:r>
          </w:p>
        </w:tc>
        <w:tc>
          <w:tcPr>
            <w:tcW w:w="1216" w:type="dxa"/>
            <w:tcBorders>
              <w:top w:val="nil"/>
              <w:left w:val="nil"/>
              <w:bottom w:val="single" w:sz="8" w:space="0" w:color="auto"/>
              <w:right w:val="single" w:sz="8" w:space="0" w:color="auto"/>
            </w:tcBorders>
            <w:shd w:val="clear" w:color="auto" w:fill="auto"/>
            <w:noWrap/>
            <w:vAlign w:val="center"/>
            <w:hideMark/>
          </w:tcPr>
          <w:p w14:paraId="2B8D57F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93</w:t>
            </w:r>
          </w:p>
        </w:tc>
      </w:tr>
      <w:tr w:rsidR="009E126D" w:rsidRPr="009E126D" w14:paraId="1166E4E5"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3C161AAF"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SEWON CHEMICAL</w:t>
            </w:r>
          </w:p>
        </w:tc>
        <w:tc>
          <w:tcPr>
            <w:tcW w:w="1003" w:type="dxa"/>
            <w:tcBorders>
              <w:top w:val="nil"/>
              <w:left w:val="nil"/>
              <w:bottom w:val="single" w:sz="8" w:space="0" w:color="auto"/>
              <w:right w:val="single" w:sz="8" w:space="0" w:color="auto"/>
            </w:tcBorders>
            <w:shd w:val="clear" w:color="auto" w:fill="auto"/>
            <w:noWrap/>
            <w:vAlign w:val="center"/>
            <w:hideMark/>
          </w:tcPr>
          <w:p w14:paraId="370A7A66"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81</w:t>
            </w:r>
          </w:p>
        </w:tc>
        <w:tc>
          <w:tcPr>
            <w:tcW w:w="1003" w:type="dxa"/>
            <w:tcBorders>
              <w:top w:val="nil"/>
              <w:left w:val="nil"/>
              <w:bottom w:val="single" w:sz="8" w:space="0" w:color="auto"/>
              <w:right w:val="single" w:sz="8" w:space="0" w:color="auto"/>
            </w:tcBorders>
            <w:shd w:val="clear" w:color="auto" w:fill="auto"/>
            <w:noWrap/>
            <w:vAlign w:val="center"/>
            <w:hideMark/>
          </w:tcPr>
          <w:p w14:paraId="28067831"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28" w:type="dxa"/>
            <w:tcBorders>
              <w:top w:val="nil"/>
              <w:left w:val="nil"/>
              <w:bottom w:val="single" w:sz="8" w:space="0" w:color="auto"/>
              <w:right w:val="single" w:sz="8" w:space="0" w:color="auto"/>
            </w:tcBorders>
            <w:shd w:val="clear" w:color="auto" w:fill="auto"/>
            <w:noWrap/>
            <w:vAlign w:val="center"/>
            <w:hideMark/>
          </w:tcPr>
          <w:p w14:paraId="1B3DC12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87</w:t>
            </w:r>
          </w:p>
        </w:tc>
        <w:tc>
          <w:tcPr>
            <w:tcW w:w="1215" w:type="dxa"/>
            <w:tcBorders>
              <w:top w:val="nil"/>
              <w:left w:val="nil"/>
              <w:bottom w:val="single" w:sz="8" w:space="0" w:color="auto"/>
              <w:right w:val="single" w:sz="8" w:space="0" w:color="auto"/>
            </w:tcBorders>
            <w:shd w:val="clear" w:color="auto" w:fill="auto"/>
            <w:noWrap/>
            <w:vAlign w:val="center"/>
            <w:hideMark/>
          </w:tcPr>
          <w:p w14:paraId="2B2898DE"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92</w:t>
            </w:r>
          </w:p>
        </w:tc>
        <w:tc>
          <w:tcPr>
            <w:tcW w:w="1216" w:type="dxa"/>
            <w:tcBorders>
              <w:top w:val="nil"/>
              <w:left w:val="nil"/>
              <w:bottom w:val="single" w:sz="8" w:space="0" w:color="auto"/>
              <w:right w:val="single" w:sz="8" w:space="0" w:color="auto"/>
            </w:tcBorders>
            <w:shd w:val="clear" w:color="auto" w:fill="auto"/>
            <w:noWrap/>
            <w:vAlign w:val="center"/>
            <w:hideMark/>
          </w:tcPr>
          <w:p w14:paraId="4F7D34FE"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96</w:t>
            </w:r>
          </w:p>
        </w:tc>
      </w:tr>
      <w:tr w:rsidR="009E126D" w:rsidRPr="009E126D" w14:paraId="57176168"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3367D8E5"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Innovative Resins Pvt. Ltd.</w:t>
            </w:r>
          </w:p>
        </w:tc>
        <w:tc>
          <w:tcPr>
            <w:tcW w:w="1003" w:type="dxa"/>
            <w:tcBorders>
              <w:top w:val="nil"/>
              <w:left w:val="nil"/>
              <w:bottom w:val="single" w:sz="8" w:space="0" w:color="auto"/>
              <w:right w:val="single" w:sz="8" w:space="0" w:color="auto"/>
            </w:tcBorders>
            <w:shd w:val="clear" w:color="auto" w:fill="auto"/>
            <w:noWrap/>
            <w:vAlign w:val="center"/>
            <w:hideMark/>
          </w:tcPr>
          <w:p w14:paraId="31F8896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76</w:t>
            </w:r>
          </w:p>
        </w:tc>
        <w:tc>
          <w:tcPr>
            <w:tcW w:w="1003" w:type="dxa"/>
            <w:tcBorders>
              <w:top w:val="nil"/>
              <w:left w:val="nil"/>
              <w:bottom w:val="single" w:sz="8" w:space="0" w:color="auto"/>
              <w:right w:val="single" w:sz="8" w:space="0" w:color="auto"/>
            </w:tcBorders>
            <w:shd w:val="clear" w:color="auto" w:fill="auto"/>
            <w:noWrap/>
            <w:vAlign w:val="center"/>
            <w:hideMark/>
          </w:tcPr>
          <w:p w14:paraId="26BC27CF"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28" w:type="dxa"/>
            <w:tcBorders>
              <w:top w:val="nil"/>
              <w:left w:val="nil"/>
              <w:bottom w:val="single" w:sz="8" w:space="0" w:color="auto"/>
              <w:right w:val="single" w:sz="8" w:space="0" w:color="auto"/>
            </w:tcBorders>
            <w:shd w:val="clear" w:color="auto" w:fill="auto"/>
            <w:noWrap/>
            <w:vAlign w:val="center"/>
            <w:hideMark/>
          </w:tcPr>
          <w:p w14:paraId="1B4FFF8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74</w:t>
            </w:r>
          </w:p>
        </w:tc>
        <w:tc>
          <w:tcPr>
            <w:tcW w:w="1215" w:type="dxa"/>
            <w:tcBorders>
              <w:top w:val="nil"/>
              <w:left w:val="nil"/>
              <w:bottom w:val="single" w:sz="8" w:space="0" w:color="auto"/>
              <w:right w:val="single" w:sz="8" w:space="0" w:color="auto"/>
            </w:tcBorders>
            <w:shd w:val="clear" w:color="auto" w:fill="auto"/>
            <w:noWrap/>
            <w:vAlign w:val="center"/>
            <w:hideMark/>
          </w:tcPr>
          <w:p w14:paraId="670B856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84</w:t>
            </w:r>
          </w:p>
        </w:tc>
        <w:tc>
          <w:tcPr>
            <w:tcW w:w="1216" w:type="dxa"/>
            <w:tcBorders>
              <w:top w:val="nil"/>
              <w:left w:val="nil"/>
              <w:bottom w:val="single" w:sz="8" w:space="0" w:color="auto"/>
              <w:right w:val="single" w:sz="8" w:space="0" w:color="auto"/>
            </w:tcBorders>
            <w:shd w:val="clear" w:color="auto" w:fill="auto"/>
            <w:noWrap/>
            <w:vAlign w:val="center"/>
            <w:hideMark/>
          </w:tcPr>
          <w:p w14:paraId="4009E808" w14:textId="062D2A26"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91</w:t>
            </w:r>
          </w:p>
        </w:tc>
      </w:tr>
      <w:tr w:rsidR="009E126D" w:rsidRPr="009E126D" w14:paraId="35DA3A14"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3700BF34"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Orson Chemicals</w:t>
            </w:r>
          </w:p>
        </w:tc>
        <w:tc>
          <w:tcPr>
            <w:tcW w:w="1003" w:type="dxa"/>
            <w:tcBorders>
              <w:top w:val="nil"/>
              <w:left w:val="nil"/>
              <w:bottom w:val="single" w:sz="8" w:space="0" w:color="auto"/>
              <w:right w:val="single" w:sz="8" w:space="0" w:color="auto"/>
            </w:tcBorders>
            <w:shd w:val="clear" w:color="auto" w:fill="auto"/>
            <w:noWrap/>
            <w:vAlign w:val="center"/>
            <w:hideMark/>
          </w:tcPr>
          <w:p w14:paraId="32B4015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78</w:t>
            </w:r>
          </w:p>
        </w:tc>
        <w:tc>
          <w:tcPr>
            <w:tcW w:w="1003" w:type="dxa"/>
            <w:tcBorders>
              <w:top w:val="nil"/>
              <w:left w:val="nil"/>
              <w:bottom w:val="single" w:sz="8" w:space="0" w:color="auto"/>
              <w:right w:val="single" w:sz="8" w:space="0" w:color="auto"/>
            </w:tcBorders>
            <w:shd w:val="clear" w:color="auto" w:fill="auto"/>
            <w:noWrap/>
            <w:vAlign w:val="center"/>
            <w:hideMark/>
          </w:tcPr>
          <w:p w14:paraId="3EA50D9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82</w:t>
            </w:r>
          </w:p>
        </w:tc>
        <w:tc>
          <w:tcPr>
            <w:tcW w:w="1228" w:type="dxa"/>
            <w:tcBorders>
              <w:top w:val="nil"/>
              <w:left w:val="nil"/>
              <w:bottom w:val="single" w:sz="8" w:space="0" w:color="auto"/>
              <w:right w:val="single" w:sz="8" w:space="0" w:color="auto"/>
            </w:tcBorders>
            <w:shd w:val="clear" w:color="auto" w:fill="auto"/>
            <w:noWrap/>
            <w:vAlign w:val="center"/>
            <w:hideMark/>
          </w:tcPr>
          <w:p w14:paraId="5D0784FD"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76</w:t>
            </w:r>
          </w:p>
        </w:tc>
        <w:tc>
          <w:tcPr>
            <w:tcW w:w="1215" w:type="dxa"/>
            <w:tcBorders>
              <w:top w:val="nil"/>
              <w:left w:val="nil"/>
              <w:bottom w:val="single" w:sz="8" w:space="0" w:color="auto"/>
              <w:right w:val="single" w:sz="8" w:space="0" w:color="auto"/>
            </w:tcBorders>
            <w:shd w:val="clear" w:color="auto" w:fill="auto"/>
            <w:noWrap/>
            <w:vAlign w:val="center"/>
            <w:hideMark/>
          </w:tcPr>
          <w:p w14:paraId="0485D905"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6" w:type="dxa"/>
            <w:tcBorders>
              <w:top w:val="nil"/>
              <w:left w:val="nil"/>
              <w:bottom w:val="single" w:sz="8" w:space="0" w:color="auto"/>
              <w:right w:val="single" w:sz="8" w:space="0" w:color="auto"/>
            </w:tcBorders>
            <w:shd w:val="clear" w:color="auto" w:fill="auto"/>
            <w:noWrap/>
            <w:vAlign w:val="center"/>
            <w:hideMark/>
          </w:tcPr>
          <w:p w14:paraId="1DE35901"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93</w:t>
            </w:r>
          </w:p>
        </w:tc>
      </w:tr>
      <w:tr w:rsidR="009E126D" w:rsidRPr="009E126D" w14:paraId="63D8BACD"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FF2EC62" w14:textId="77777777" w:rsidR="009E126D" w:rsidRPr="009E126D" w:rsidRDefault="009E126D" w:rsidP="009E126D">
            <w:pPr>
              <w:spacing w:after="0" w:line="240" w:lineRule="auto"/>
              <w:rPr>
                <w:rFonts w:ascii="Arial" w:eastAsia="Times New Roman" w:hAnsi="Arial" w:cs="Arial"/>
                <w:color w:val="000000"/>
                <w:sz w:val="20"/>
                <w:szCs w:val="20"/>
                <w:lang w:val="en-US"/>
              </w:rPr>
            </w:pPr>
            <w:proofErr w:type="spellStart"/>
            <w:r w:rsidRPr="009E126D">
              <w:rPr>
                <w:rFonts w:ascii="Arial" w:eastAsia="Times New Roman" w:hAnsi="Arial" w:cs="Arial"/>
                <w:color w:val="000000"/>
                <w:sz w:val="20"/>
                <w:szCs w:val="20"/>
                <w:lang w:val="en-US"/>
              </w:rPr>
              <w:t>Satyen</w:t>
            </w:r>
            <w:proofErr w:type="spellEnd"/>
            <w:r w:rsidRPr="009E126D">
              <w:rPr>
                <w:rFonts w:ascii="Arial" w:eastAsia="Times New Roman" w:hAnsi="Arial" w:cs="Arial"/>
                <w:color w:val="000000"/>
                <w:sz w:val="20"/>
                <w:szCs w:val="20"/>
                <w:lang w:val="en-US"/>
              </w:rPr>
              <w:t xml:space="preserve"> Polymers Pvt. Ltd. </w:t>
            </w:r>
          </w:p>
        </w:tc>
        <w:tc>
          <w:tcPr>
            <w:tcW w:w="1003" w:type="dxa"/>
            <w:tcBorders>
              <w:top w:val="nil"/>
              <w:left w:val="nil"/>
              <w:bottom w:val="single" w:sz="8" w:space="0" w:color="auto"/>
              <w:right w:val="single" w:sz="8" w:space="0" w:color="auto"/>
            </w:tcBorders>
            <w:shd w:val="clear" w:color="auto" w:fill="auto"/>
            <w:noWrap/>
            <w:vAlign w:val="center"/>
            <w:hideMark/>
          </w:tcPr>
          <w:p w14:paraId="75631A4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003" w:type="dxa"/>
            <w:tcBorders>
              <w:top w:val="nil"/>
              <w:left w:val="nil"/>
              <w:bottom w:val="single" w:sz="8" w:space="0" w:color="auto"/>
              <w:right w:val="single" w:sz="8" w:space="0" w:color="auto"/>
            </w:tcBorders>
            <w:shd w:val="clear" w:color="auto" w:fill="auto"/>
            <w:noWrap/>
            <w:vAlign w:val="center"/>
            <w:hideMark/>
          </w:tcPr>
          <w:p w14:paraId="75F41C36"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81</w:t>
            </w:r>
          </w:p>
        </w:tc>
        <w:tc>
          <w:tcPr>
            <w:tcW w:w="1228" w:type="dxa"/>
            <w:tcBorders>
              <w:top w:val="nil"/>
              <w:left w:val="nil"/>
              <w:bottom w:val="single" w:sz="8" w:space="0" w:color="auto"/>
              <w:right w:val="single" w:sz="8" w:space="0" w:color="auto"/>
            </w:tcBorders>
            <w:shd w:val="clear" w:color="auto" w:fill="auto"/>
            <w:noWrap/>
            <w:vAlign w:val="center"/>
            <w:hideMark/>
          </w:tcPr>
          <w:p w14:paraId="30EB3EB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71</w:t>
            </w:r>
          </w:p>
        </w:tc>
        <w:tc>
          <w:tcPr>
            <w:tcW w:w="1215" w:type="dxa"/>
            <w:tcBorders>
              <w:top w:val="nil"/>
              <w:left w:val="nil"/>
              <w:bottom w:val="single" w:sz="8" w:space="0" w:color="auto"/>
              <w:right w:val="single" w:sz="8" w:space="0" w:color="auto"/>
            </w:tcBorders>
            <w:shd w:val="clear" w:color="auto" w:fill="auto"/>
            <w:noWrap/>
            <w:vAlign w:val="center"/>
            <w:hideMark/>
          </w:tcPr>
          <w:p w14:paraId="4BD229D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216" w:type="dxa"/>
            <w:tcBorders>
              <w:top w:val="nil"/>
              <w:left w:val="nil"/>
              <w:bottom w:val="single" w:sz="8" w:space="0" w:color="auto"/>
              <w:right w:val="single" w:sz="8" w:space="0" w:color="auto"/>
            </w:tcBorders>
            <w:shd w:val="clear" w:color="auto" w:fill="auto"/>
            <w:noWrap/>
            <w:vAlign w:val="center"/>
            <w:hideMark/>
          </w:tcPr>
          <w:p w14:paraId="589B9610" w14:textId="5EA1C488"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92</w:t>
            </w:r>
          </w:p>
        </w:tc>
      </w:tr>
      <w:tr w:rsidR="009E126D" w:rsidRPr="009E126D" w14:paraId="5B6A9A07"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C834642" w14:textId="77777777" w:rsidR="009E126D" w:rsidRPr="009E126D" w:rsidRDefault="009E126D" w:rsidP="009E126D">
            <w:pPr>
              <w:spacing w:after="0" w:line="240" w:lineRule="auto"/>
              <w:rPr>
                <w:rFonts w:ascii="Arial" w:eastAsia="Times New Roman" w:hAnsi="Arial" w:cs="Arial"/>
                <w:color w:val="000000"/>
                <w:sz w:val="20"/>
                <w:szCs w:val="20"/>
                <w:lang w:val="en-US"/>
              </w:rPr>
            </w:pPr>
            <w:proofErr w:type="spellStart"/>
            <w:r w:rsidRPr="009E126D">
              <w:rPr>
                <w:rFonts w:ascii="Arial" w:eastAsia="Times New Roman" w:hAnsi="Arial" w:cs="Arial"/>
                <w:color w:val="000000"/>
                <w:sz w:val="20"/>
                <w:szCs w:val="20"/>
                <w:lang w:val="en-US"/>
              </w:rPr>
              <w:t>Crystic</w:t>
            </w:r>
            <w:proofErr w:type="spellEnd"/>
            <w:r w:rsidRPr="009E126D">
              <w:rPr>
                <w:rFonts w:ascii="Arial" w:eastAsia="Times New Roman" w:hAnsi="Arial" w:cs="Arial"/>
                <w:color w:val="000000"/>
                <w:sz w:val="20"/>
                <w:szCs w:val="20"/>
                <w:lang w:val="en-US"/>
              </w:rPr>
              <w:t xml:space="preserve"> Resins India Private Limited</w:t>
            </w:r>
          </w:p>
        </w:tc>
        <w:tc>
          <w:tcPr>
            <w:tcW w:w="1003" w:type="dxa"/>
            <w:tcBorders>
              <w:top w:val="nil"/>
              <w:left w:val="nil"/>
              <w:bottom w:val="single" w:sz="8" w:space="0" w:color="auto"/>
              <w:right w:val="single" w:sz="8" w:space="0" w:color="auto"/>
            </w:tcBorders>
            <w:shd w:val="clear" w:color="auto" w:fill="auto"/>
            <w:noWrap/>
            <w:vAlign w:val="center"/>
            <w:hideMark/>
          </w:tcPr>
          <w:p w14:paraId="232B082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74</w:t>
            </w:r>
          </w:p>
        </w:tc>
        <w:tc>
          <w:tcPr>
            <w:tcW w:w="1003" w:type="dxa"/>
            <w:tcBorders>
              <w:top w:val="nil"/>
              <w:left w:val="nil"/>
              <w:bottom w:val="single" w:sz="8" w:space="0" w:color="auto"/>
              <w:right w:val="single" w:sz="8" w:space="0" w:color="auto"/>
            </w:tcBorders>
            <w:shd w:val="clear" w:color="auto" w:fill="auto"/>
            <w:noWrap/>
            <w:vAlign w:val="center"/>
            <w:hideMark/>
          </w:tcPr>
          <w:p w14:paraId="44E4802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228" w:type="dxa"/>
            <w:tcBorders>
              <w:top w:val="nil"/>
              <w:left w:val="nil"/>
              <w:bottom w:val="single" w:sz="8" w:space="0" w:color="auto"/>
              <w:right w:val="single" w:sz="8" w:space="0" w:color="auto"/>
            </w:tcBorders>
            <w:shd w:val="clear" w:color="auto" w:fill="auto"/>
            <w:noWrap/>
            <w:vAlign w:val="center"/>
            <w:hideMark/>
          </w:tcPr>
          <w:p w14:paraId="0D155D05"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68</w:t>
            </w:r>
          </w:p>
        </w:tc>
        <w:tc>
          <w:tcPr>
            <w:tcW w:w="1215" w:type="dxa"/>
            <w:tcBorders>
              <w:top w:val="nil"/>
              <w:left w:val="nil"/>
              <w:bottom w:val="single" w:sz="8" w:space="0" w:color="auto"/>
              <w:right w:val="single" w:sz="8" w:space="0" w:color="auto"/>
            </w:tcBorders>
            <w:shd w:val="clear" w:color="auto" w:fill="auto"/>
            <w:noWrap/>
            <w:vAlign w:val="center"/>
            <w:hideMark/>
          </w:tcPr>
          <w:p w14:paraId="079E3E2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77</w:t>
            </w:r>
          </w:p>
        </w:tc>
        <w:tc>
          <w:tcPr>
            <w:tcW w:w="1216" w:type="dxa"/>
            <w:tcBorders>
              <w:top w:val="nil"/>
              <w:left w:val="nil"/>
              <w:bottom w:val="single" w:sz="8" w:space="0" w:color="auto"/>
              <w:right w:val="single" w:sz="8" w:space="0" w:color="auto"/>
            </w:tcBorders>
            <w:shd w:val="clear" w:color="auto" w:fill="auto"/>
            <w:noWrap/>
            <w:vAlign w:val="center"/>
            <w:hideMark/>
          </w:tcPr>
          <w:p w14:paraId="5CC3B7AF" w14:textId="783A9ACA"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90</w:t>
            </w:r>
          </w:p>
        </w:tc>
      </w:tr>
      <w:tr w:rsidR="009E126D" w:rsidRPr="009E126D" w14:paraId="5D1E452E"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23A3D623" w14:textId="77777777" w:rsidR="009E126D" w:rsidRPr="009E126D" w:rsidRDefault="009E126D" w:rsidP="009E126D">
            <w:pPr>
              <w:spacing w:after="0" w:line="240" w:lineRule="auto"/>
              <w:rPr>
                <w:rFonts w:ascii="Arial" w:eastAsia="Times New Roman" w:hAnsi="Arial" w:cs="Arial"/>
                <w:color w:val="000000"/>
                <w:sz w:val="20"/>
                <w:szCs w:val="20"/>
                <w:lang w:val="en-US"/>
              </w:rPr>
            </w:pPr>
            <w:proofErr w:type="spellStart"/>
            <w:r w:rsidRPr="009E126D">
              <w:rPr>
                <w:rFonts w:ascii="Arial" w:eastAsia="Times New Roman" w:hAnsi="Arial" w:cs="Arial"/>
                <w:color w:val="000000"/>
                <w:sz w:val="20"/>
                <w:szCs w:val="20"/>
                <w:lang w:val="en-US"/>
              </w:rPr>
              <w:t>Mechemco</w:t>
            </w:r>
            <w:proofErr w:type="spellEnd"/>
            <w:r w:rsidRPr="009E126D">
              <w:rPr>
                <w:rFonts w:ascii="Arial" w:eastAsia="Times New Roman" w:hAnsi="Arial" w:cs="Arial"/>
                <w:color w:val="000000"/>
                <w:sz w:val="20"/>
                <w:szCs w:val="20"/>
                <w:lang w:val="en-US"/>
              </w:rPr>
              <w:t xml:space="preserve"> resins </w:t>
            </w:r>
            <w:proofErr w:type="spellStart"/>
            <w:r w:rsidRPr="009E126D">
              <w:rPr>
                <w:rFonts w:ascii="Arial" w:eastAsia="Times New Roman" w:hAnsi="Arial" w:cs="Arial"/>
                <w:color w:val="000000"/>
                <w:sz w:val="20"/>
                <w:szCs w:val="20"/>
                <w:lang w:val="en-US"/>
              </w:rPr>
              <w:t>pvt</w:t>
            </w:r>
            <w:proofErr w:type="spellEnd"/>
            <w:r w:rsidRPr="009E126D">
              <w:rPr>
                <w:rFonts w:ascii="Arial" w:eastAsia="Times New Roman" w:hAnsi="Arial" w:cs="Arial"/>
                <w:color w:val="000000"/>
                <w:sz w:val="20"/>
                <w:szCs w:val="20"/>
                <w:lang w:val="en-US"/>
              </w:rPr>
              <w:t xml:space="preserve"> ltd</w:t>
            </w:r>
          </w:p>
        </w:tc>
        <w:tc>
          <w:tcPr>
            <w:tcW w:w="1003" w:type="dxa"/>
            <w:tcBorders>
              <w:top w:val="nil"/>
              <w:left w:val="nil"/>
              <w:bottom w:val="single" w:sz="8" w:space="0" w:color="auto"/>
              <w:right w:val="single" w:sz="8" w:space="0" w:color="auto"/>
            </w:tcBorders>
            <w:shd w:val="clear" w:color="auto" w:fill="auto"/>
            <w:noWrap/>
            <w:vAlign w:val="center"/>
            <w:hideMark/>
          </w:tcPr>
          <w:p w14:paraId="5F5ABD2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73</w:t>
            </w:r>
          </w:p>
        </w:tc>
        <w:tc>
          <w:tcPr>
            <w:tcW w:w="1003" w:type="dxa"/>
            <w:tcBorders>
              <w:top w:val="nil"/>
              <w:left w:val="nil"/>
              <w:bottom w:val="single" w:sz="8" w:space="0" w:color="auto"/>
              <w:right w:val="single" w:sz="8" w:space="0" w:color="auto"/>
            </w:tcBorders>
            <w:shd w:val="clear" w:color="auto" w:fill="auto"/>
            <w:noWrap/>
            <w:vAlign w:val="center"/>
            <w:hideMark/>
          </w:tcPr>
          <w:p w14:paraId="3717631A"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76</w:t>
            </w:r>
          </w:p>
        </w:tc>
        <w:tc>
          <w:tcPr>
            <w:tcW w:w="1228" w:type="dxa"/>
            <w:tcBorders>
              <w:top w:val="nil"/>
              <w:left w:val="nil"/>
              <w:bottom w:val="single" w:sz="8" w:space="0" w:color="auto"/>
              <w:right w:val="single" w:sz="8" w:space="0" w:color="auto"/>
            </w:tcBorders>
            <w:shd w:val="clear" w:color="auto" w:fill="auto"/>
            <w:noWrap/>
            <w:vAlign w:val="center"/>
            <w:hideMark/>
          </w:tcPr>
          <w:p w14:paraId="17419F6F"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80</w:t>
            </w:r>
          </w:p>
        </w:tc>
        <w:tc>
          <w:tcPr>
            <w:tcW w:w="1215" w:type="dxa"/>
            <w:tcBorders>
              <w:top w:val="nil"/>
              <w:left w:val="nil"/>
              <w:bottom w:val="single" w:sz="8" w:space="0" w:color="auto"/>
              <w:right w:val="single" w:sz="8" w:space="0" w:color="auto"/>
            </w:tcBorders>
            <w:shd w:val="clear" w:color="auto" w:fill="auto"/>
            <w:noWrap/>
            <w:vAlign w:val="center"/>
            <w:hideMark/>
          </w:tcPr>
          <w:p w14:paraId="4B8E27A3"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90</w:t>
            </w:r>
          </w:p>
        </w:tc>
        <w:tc>
          <w:tcPr>
            <w:tcW w:w="1216" w:type="dxa"/>
            <w:tcBorders>
              <w:top w:val="nil"/>
              <w:left w:val="nil"/>
              <w:bottom w:val="single" w:sz="8" w:space="0" w:color="auto"/>
              <w:right w:val="single" w:sz="8" w:space="0" w:color="auto"/>
            </w:tcBorders>
            <w:shd w:val="clear" w:color="auto" w:fill="auto"/>
            <w:noWrap/>
            <w:vAlign w:val="center"/>
            <w:hideMark/>
          </w:tcPr>
          <w:p w14:paraId="2793688A" w14:textId="5C72FC55"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95</w:t>
            </w:r>
          </w:p>
        </w:tc>
      </w:tr>
      <w:tr w:rsidR="009E126D" w:rsidRPr="009E126D" w14:paraId="036D0626"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6D50E7C0" w14:textId="77777777" w:rsidR="009E126D" w:rsidRPr="009E126D" w:rsidRDefault="009E126D" w:rsidP="009E126D">
            <w:pPr>
              <w:spacing w:after="0" w:line="240" w:lineRule="auto"/>
              <w:rPr>
                <w:rFonts w:ascii="Arial" w:eastAsia="Times New Roman" w:hAnsi="Arial" w:cs="Arial"/>
                <w:color w:val="000000"/>
                <w:sz w:val="20"/>
                <w:szCs w:val="20"/>
                <w:lang w:val="en-US"/>
              </w:rPr>
            </w:pPr>
            <w:proofErr w:type="spellStart"/>
            <w:r w:rsidRPr="009E126D">
              <w:rPr>
                <w:rFonts w:ascii="Arial" w:eastAsia="Times New Roman" w:hAnsi="Arial" w:cs="Arial"/>
                <w:color w:val="000000"/>
                <w:sz w:val="20"/>
                <w:szCs w:val="20"/>
                <w:lang w:val="en-US"/>
              </w:rPr>
              <w:t>Moras</w:t>
            </w:r>
            <w:proofErr w:type="spellEnd"/>
            <w:r w:rsidRPr="009E126D">
              <w:rPr>
                <w:rFonts w:ascii="Arial" w:eastAsia="Times New Roman" w:hAnsi="Arial" w:cs="Arial"/>
                <w:color w:val="000000"/>
                <w:sz w:val="20"/>
                <w:szCs w:val="20"/>
                <w:lang w:val="en-US"/>
              </w:rPr>
              <w:t xml:space="preserve"> Chemicals India Pvt. Ltd. </w:t>
            </w:r>
          </w:p>
        </w:tc>
        <w:tc>
          <w:tcPr>
            <w:tcW w:w="1003" w:type="dxa"/>
            <w:tcBorders>
              <w:top w:val="nil"/>
              <w:left w:val="nil"/>
              <w:bottom w:val="single" w:sz="8" w:space="0" w:color="auto"/>
              <w:right w:val="single" w:sz="8" w:space="0" w:color="auto"/>
            </w:tcBorders>
            <w:shd w:val="clear" w:color="auto" w:fill="auto"/>
            <w:noWrap/>
            <w:vAlign w:val="center"/>
            <w:hideMark/>
          </w:tcPr>
          <w:p w14:paraId="53D79C1F"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88</w:t>
            </w:r>
          </w:p>
        </w:tc>
        <w:tc>
          <w:tcPr>
            <w:tcW w:w="1003" w:type="dxa"/>
            <w:tcBorders>
              <w:top w:val="nil"/>
              <w:left w:val="nil"/>
              <w:bottom w:val="single" w:sz="8" w:space="0" w:color="auto"/>
              <w:right w:val="single" w:sz="8" w:space="0" w:color="auto"/>
            </w:tcBorders>
            <w:shd w:val="clear" w:color="auto" w:fill="auto"/>
            <w:noWrap/>
            <w:vAlign w:val="center"/>
            <w:hideMark/>
          </w:tcPr>
          <w:p w14:paraId="118D365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79</w:t>
            </w:r>
          </w:p>
        </w:tc>
        <w:tc>
          <w:tcPr>
            <w:tcW w:w="1228" w:type="dxa"/>
            <w:tcBorders>
              <w:top w:val="nil"/>
              <w:left w:val="nil"/>
              <w:bottom w:val="single" w:sz="8" w:space="0" w:color="auto"/>
              <w:right w:val="single" w:sz="8" w:space="0" w:color="auto"/>
            </w:tcBorders>
            <w:shd w:val="clear" w:color="auto" w:fill="auto"/>
            <w:noWrap/>
            <w:vAlign w:val="center"/>
            <w:hideMark/>
          </w:tcPr>
          <w:p w14:paraId="716A82B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83</w:t>
            </w:r>
          </w:p>
        </w:tc>
        <w:tc>
          <w:tcPr>
            <w:tcW w:w="1215" w:type="dxa"/>
            <w:tcBorders>
              <w:top w:val="nil"/>
              <w:left w:val="nil"/>
              <w:bottom w:val="single" w:sz="8" w:space="0" w:color="auto"/>
              <w:right w:val="single" w:sz="8" w:space="0" w:color="auto"/>
            </w:tcBorders>
            <w:shd w:val="clear" w:color="auto" w:fill="auto"/>
            <w:noWrap/>
            <w:vAlign w:val="center"/>
            <w:hideMark/>
          </w:tcPr>
          <w:p w14:paraId="1E25A1E4"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86</w:t>
            </w:r>
          </w:p>
        </w:tc>
        <w:tc>
          <w:tcPr>
            <w:tcW w:w="1216" w:type="dxa"/>
            <w:tcBorders>
              <w:top w:val="nil"/>
              <w:left w:val="nil"/>
              <w:bottom w:val="single" w:sz="8" w:space="0" w:color="auto"/>
              <w:right w:val="single" w:sz="8" w:space="0" w:color="auto"/>
            </w:tcBorders>
            <w:shd w:val="clear" w:color="auto" w:fill="auto"/>
            <w:noWrap/>
            <w:vAlign w:val="center"/>
            <w:hideMark/>
          </w:tcPr>
          <w:p w14:paraId="24C0619A" w14:textId="1B1C804C"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93</w:t>
            </w:r>
          </w:p>
        </w:tc>
      </w:tr>
      <w:tr w:rsidR="009E126D" w:rsidRPr="009E126D" w14:paraId="06A76780" w14:textId="77777777" w:rsidTr="00CF60F6">
        <w:trPr>
          <w:trHeight w:val="417"/>
        </w:trPr>
        <w:tc>
          <w:tcPr>
            <w:tcW w:w="4390" w:type="dxa"/>
            <w:tcBorders>
              <w:top w:val="nil"/>
              <w:left w:val="single" w:sz="8" w:space="0" w:color="auto"/>
              <w:bottom w:val="single" w:sz="8" w:space="0" w:color="auto"/>
              <w:right w:val="single" w:sz="8" w:space="0" w:color="auto"/>
            </w:tcBorders>
            <w:shd w:val="clear" w:color="auto" w:fill="auto"/>
            <w:noWrap/>
            <w:vAlign w:val="center"/>
            <w:hideMark/>
          </w:tcPr>
          <w:p w14:paraId="089191EF" w14:textId="77777777" w:rsidR="009E126D" w:rsidRPr="009E126D" w:rsidRDefault="009E126D" w:rsidP="009E126D">
            <w:pPr>
              <w:spacing w:after="0" w:line="240" w:lineRule="auto"/>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Ashland Global Holdings Inc.</w:t>
            </w:r>
          </w:p>
        </w:tc>
        <w:tc>
          <w:tcPr>
            <w:tcW w:w="1003" w:type="dxa"/>
            <w:tcBorders>
              <w:top w:val="nil"/>
              <w:left w:val="nil"/>
              <w:bottom w:val="single" w:sz="8" w:space="0" w:color="auto"/>
              <w:right w:val="single" w:sz="8" w:space="0" w:color="auto"/>
            </w:tcBorders>
            <w:shd w:val="clear" w:color="auto" w:fill="auto"/>
            <w:noWrap/>
            <w:vAlign w:val="center"/>
            <w:hideMark/>
          </w:tcPr>
          <w:p w14:paraId="53984528"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81</w:t>
            </w:r>
          </w:p>
        </w:tc>
        <w:tc>
          <w:tcPr>
            <w:tcW w:w="1003" w:type="dxa"/>
            <w:tcBorders>
              <w:top w:val="nil"/>
              <w:left w:val="nil"/>
              <w:bottom w:val="single" w:sz="8" w:space="0" w:color="auto"/>
              <w:right w:val="single" w:sz="8" w:space="0" w:color="auto"/>
            </w:tcBorders>
            <w:shd w:val="clear" w:color="auto" w:fill="auto"/>
            <w:noWrap/>
            <w:vAlign w:val="center"/>
            <w:hideMark/>
          </w:tcPr>
          <w:p w14:paraId="13A1E660"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0</w:t>
            </w:r>
          </w:p>
        </w:tc>
        <w:tc>
          <w:tcPr>
            <w:tcW w:w="1228" w:type="dxa"/>
            <w:tcBorders>
              <w:top w:val="nil"/>
              <w:left w:val="nil"/>
              <w:bottom w:val="single" w:sz="8" w:space="0" w:color="auto"/>
              <w:right w:val="single" w:sz="8" w:space="0" w:color="auto"/>
            </w:tcBorders>
            <w:shd w:val="clear" w:color="auto" w:fill="auto"/>
            <w:noWrap/>
            <w:vAlign w:val="center"/>
            <w:hideMark/>
          </w:tcPr>
          <w:p w14:paraId="450FB85B"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0</w:t>
            </w:r>
          </w:p>
        </w:tc>
        <w:tc>
          <w:tcPr>
            <w:tcW w:w="1215" w:type="dxa"/>
            <w:tcBorders>
              <w:top w:val="nil"/>
              <w:left w:val="nil"/>
              <w:bottom w:val="single" w:sz="8" w:space="0" w:color="auto"/>
              <w:right w:val="single" w:sz="8" w:space="0" w:color="auto"/>
            </w:tcBorders>
            <w:shd w:val="clear" w:color="auto" w:fill="auto"/>
            <w:noWrap/>
            <w:vAlign w:val="center"/>
            <w:hideMark/>
          </w:tcPr>
          <w:p w14:paraId="07205FD7"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0</w:t>
            </w:r>
          </w:p>
        </w:tc>
        <w:tc>
          <w:tcPr>
            <w:tcW w:w="1216" w:type="dxa"/>
            <w:tcBorders>
              <w:top w:val="nil"/>
              <w:left w:val="nil"/>
              <w:bottom w:val="single" w:sz="8" w:space="0" w:color="auto"/>
              <w:right w:val="single" w:sz="8" w:space="0" w:color="auto"/>
            </w:tcBorders>
            <w:shd w:val="clear" w:color="auto" w:fill="auto"/>
            <w:noWrap/>
            <w:vAlign w:val="center"/>
            <w:hideMark/>
          </w:tcPr>
          <w:p w14:paraId="00097A59" w14:textId="77777777" w:rsidR="009E126D" w:rsidRPr="009E126D" w:rsidRDefault="009E126D" w:rsidP="00E561A5">
            <w:pPr>
              <w:spacing w:after="0" w:line="240" w:lineRule="auto"/>
              <w:jc w:val="center"/>
              <w:rPr>
                <w:rFonts w:ascii="Arial" w:eastAsia="Times New Roman" w:hAnsi="Arial" w:cs="Arial"/>
                <w:color w:val="000000"/>
                <w:sz w:val="20"/>
                <w:szCs w:val="20"/>
                <w:lang w:val="en-US"/>
              </w:rPr>
            </w:pPr>
            <w:r w:rsidRPr="009E126D">
              <w:rPr>
                <w:rFonts w:ascii="Arial" w:eastAsia="Times New Roman" w:hAnsi="Arial" w:cs="Arial"/>
                <w:color w:val="000000"/>
                <w:sz w:val="20"/>
                <w:szCs w:val="20"/>
                <w:lang w:val="en-US"/>
              </w:rPr>
              <w:t>0</w:t>
            </w:r>
          </w:p>
        </w:tc>
      </w:tr>
    </w:tbl>
    <w:p w14:paraId="41F6D284" w14:textId="327E4050" w:rsidR="00447DD2" w:rsidRPr="002B5730" w:rsidDel="008B1A2B" w:rsidRDefault="009E126D" w:rsidP="0068477D">
      <w:pPr>
        <w:pStyle w:val="BodyText"/>
        <w:spacing w:before="162" w:line="480" w:lineRule="auto"/>
        <w:ind w:right="-90"/>
        <w:jc w:val="both"/>
        <w:rPr>
          <w:del w:id="42" w:author="Hardik Malhotra" w:date="2021-09-10T19:51:00Z"/>
          <w:bCs/>
          <w:color w:val="000000" w:themeColor="text1"/>
        </w:rPr>
      </w:pPr>
      <w:r w:rsidRPr="002B5730">
        <w:rPr>
          <w:bCs/>
          <w:noProof/>
          <w:color w:val="000000" w:themeColor="text1"/>
        </w:rPr>
        <w:lastRenderedPageBreak/>
        <mc:AlternateContent>
          <mc:Choice Requires="wps">
            <w:drawing>
              <wp:anchor distT="0" distB="0" distL="114300" distR="114300" simplePos="0" relativeHeight="252171264" behindDoc="0" locked="0" layoutInCell="1" allowOverlap="1" wp14:anchorId="5E2EAC70" wp14:editId="307618C7">
                <wp:simplePos x="0" y="0"/>
                <wp:positionH relativeFrom="margin">
                  <wp:posOffset>4210050</wp:posOffset>
                </wp:positionH>
                <wp:positionV relativeFrom="paragraph">
                  <wp:posOffset>128270</wp:posOffset>
                </wp:positionV>
                <wp:extent cx="2337955" cy="200055"/>
                <wp:effectExtent l="0" t="0" r="0" b="0"/>
                <wp:wrapNone/>
                <wp:docPr id="180"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379094B9"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5E2EAC70" id="_x0000_s1046" type="#_x0000_t202" style="position:absolute;left:0;text-align:left;margin-left:331.5pt;margin-top:10.1pt;width:184.1pt;height:15.75pt;z-index:252171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" filled="f" stroked="f">
                <v:textbox style="mso-fit-shape-to-text:t">
                  <w:txbxContent>
                    <w:p w14:paraId="379094B9"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7CD1468C" w14:textId="5D42CFCB" w:rsidR="006E66C6" w:rsidRDefault="00CF60F6" w:rsidP="00BC081C">
      <w:pPr>
        <w:pStyle w:val="BodyText"/>
        <w:spacing w:before="162" w:line="360" w:lineRule="auto"/>
        <w:ind w:right="-86"/>
        <w:jc w:val="both"/>
        <w:rPr>
          <w:bCs/>
          <w:color w:val="000000" w:themeColor="text1"/>
        </w:rPr>
        <w:sectPr w:rsidR="006E66C6"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62FD4">
        <w:rPr>
          <w:bCs/>
          <w:noProof/>
          <w:color w:val="000000" w:themeColor="text1"/>
        </w:rPr>
        <mc:AlternateContent>
          <mc:Choice Requires="wps">
            <w:drawing>
              <wp:anchor distT="45720" distB="45720" distL="114300" distR="114300" simplePos="0" relativeHeight="252518400" behindDoc="0" locked="0" layoutInCell="1" allowOverlap="1" wp14:anchorId="4282190A" wp14:editId="47A57AD2">
                <wp:simplePos x="0" y="0"/>
                <wp:positionH relativeFrom="column">
                  <wp:posOffset>-1905</wp:posOffset>
                </wp:positionH>
                <wp:positionV relativeFrom="paragraph">
                  <wp:posOffset>179070</wp:posOffset>
                </wp:positionV>
                <wp:extent cx="6424295" cy="2350770"/>
                <wp:effectExtent l="95250" t="57150" r="90805" b="108585"/>
                <wp:wrapSquare wrapText="bothSides"/>
                <wp:docPr id="2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4295" cy="2350770"/>
                        </a:xfrm>
                        <a:prstGeom prst="rect">
                          <a:avLst/>
                        </a:prstGeom>
                        <a:ln>
                          <a:noFill/>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6"/>
                        </a:lnRef>
                        <a:fillRef idx="2">
                          <a:schemeClr val="accent6"/>
                        </a:fillRef>
                        <a:effectRef idx="1">
                          <a:schemeClr val="accent6"/>
                        </a:effectRef>
                        <a:fontRef idx="minor">
                          <a:schemeClr val="dk1"/>
                        </a:fontRef>
                      </wps:style>
                      <wps:txbx>
                        <w:txbxContent>
                          <w:p w14:paraId="53571329" w14:textId="7E1DDC1C" w:rsidR="00262FD4" w:rsidRDefault="00262FD4" w:rsidP="00F14E20">
                            <w:pPr>
                              <w:pStyle w:val="BodyText"/>
                              <w:numPr>
                                <w:ilvl w:val="0"/>
                                <w:numId w:val="6"/>
                              </w:numPr>
                              <w:spacing w:before="162" w:line="360" w:lineRule="auto"/>
                              <w:ind w:right="-86"/>
                              <w:jc w:val="both"/>
                              <w:rPr>
                                <w:bCs/>
                                <w:color w:val="000000" w:themeColor="text1"/>
                              </w:rPr>
                            </w:pPr>
                            <w:r w:rsidRPr="002B5730">
                              <w:rPr>
                                <w:bCs/>
                                <w:color w:val="000000" w:themeColor="text1"/>
                              </w:rPr>
                              <w:t xml:space="preserve">Globally, companies are producing at high operating rates in 2021 than last year due to increasing demand </w:t>
                            </w:r>
                            <w:r w:rsidR="00CF60F6">
                              <w:rPr>
                                <w:bCs/>
                                <w:color w:val="000000" w:themeColor="text1"/>
                              </w:rPr>
                              <w:t xml:space="preserve">of FRP coating and lining </w:t>
                            </w:r>
                            <w:r w:rsidRPr="002B5730">
                              <w:rPr>
                                <w:bCs/>
                                <w:color w:val="000000" w:themeColor="text1"/>
                              </w:rPr>
                              <w:t>from the pipes &amp; tanks industry, construction sector</w:t>
                            </w:r>
                            <w:r w:rsidR="00C22FCF">
                              <w:rPr>
                                <w:bCs/>
                                <w:color w:val="000000" w:themeColor="text1"/>
                              </w:rPr>
                              <w:t xml:space="preserve"> and </w:t>
                            </w:r>
                            <w:r w:rsidRPr="002B5730">
                              <w:rPr>
                                <w:bCs/>
                                <w:color w:val="000000" w:themeColor="text1"/>
                              </w:rPr>
                              <w:t>marine industr</w:t>
                            </w:r>
                            <w:r w:rsidR="00C22FCF">
                              <w:rPr>
                                <w:bCs/>
                                <w:color w:val="000000" w:themeColor="text1"/>
                              </w:rPr>
                              <w:t>y.</w:t>
                            </w:r>
                          </w:p>
                          <w:p w14:paraId="7AB46DF0" w14:textId="77777777" w:rsidR="00262FD4" w:rsidRDefault="00262FD4" w:rsidP="00F14E20">
                            <w:pPr>
                              <w:pStyle w:val="BodyText"/>
                              <w:numPr>
                                <w:ilvl w:val="0"/>
                                <w:numId w:val="6"/>
                              </w:numPr>
                              <w:spacing w:before="162" w:line="360" w:lineRule="auto"/>
                              <w:ind w:right="-86"/>
                              <w:jc w:val="both"/>
                              <w:rPr>
                                <w:bCs/>
                                <w:color w:val="000000" w:themeColor="text1"/>
                              </w:rPr>
                            </w:pPr>
                            <w:r w:rsidRPr="002B5730">
                              <w:rPr>
                                <w:bCs/>
                                <w:color w:val="000000" w:themeColor="text1"/>
                              </w:rPr>
                              <w:t xml:space="preserve">Moreover, rising investment in the defense sector by major economies drove the companies to operate at higher efficiency. </w:t>
                            </w:r>
                          </w:p>
                          <w:p w14:paraId="13CAAD28" w14:textId="4616FB53" w:rsidR="00262FD4" w:rsidRPr="002B5730" w:rsidRDefault="00262FD4" w:rsidP="00F14E20">
                            <w:pPr>
                              <w:pStyle w:val="BodyText"/>
                              <w:numPr>
                                <w:ilvl w:val="0"/>
                                <w:numId w:val="6"/>
                              </w:numPr>
                              <w:spacing w:before="162" w:line="360" w:lineRule="auto"/>
                              <w:ind w:right="-86"/>
                              <w:jc w:val="both"/>
                              <w:rPr>
                                <w:bCs/>
                                <w:color w:val="000000" w:themeColor="text1"/>
                              </w:rPr>
                            </w:pPr>
                            <w:r w:rsidRPr="002B5730">
                              <w:rPr>
                                <w:bCs/>
                                <w:color w:val="000000" w:themeColor="text1"/>
                              </w:rPr>
                              <w:t>Other factors supporting operating rates are increasing investment in renewable energy sources like wind and solar energy in emerging economies in the Asia Pacific.</w:t>
                            </w:r>
                          </w:p>
                          <w:p w14:paraId="7D9047C1" w14:textId="6CC57268" w:rsidR="00262FD4" w:rsidRDefault="00262FD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2190A" id="_x0000_s1047" type="#_x0000_t202" style="position:absolute;left:0;text-align:left;margin-left:-.15pt;margin-top:14.1pt;width:505.85pt;height:185.1pt;z-index:25251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" fillcolor="#9ecb81 [2169]" stroked="f" strokeweight=".5pt">
                <v:fill color2="#8ac066 [2617]" rotate="t" colors="0 #b5d5a7;.5 #aace99;1 #9cca86" focus="100%" type="gradient">
                  <o:fill v:ext="view" type="gradientUnscaled"/>
                </v:fill>
                <v:shadow on="t" color="black" opacity="20971f" offset="0,2.2pt"/>
                <v:textbox>
                  <w:txbxContent>
                    <w:p w14:paraId="53571329" w14:textId="7E1DDC1C" w:rsidR="00262FD4" w:rsidRDefault="00262FD4" w:rsidP="00F14E20">
                      <w:pPr>
                        <w:pStyle w:val="BodyText"/>
                        <w:numPr>
                          <w:ilvl w:val="0"/>
                          <w:numId w:val="6"/>
                        </w:numPr>
                        <w:spacing w:before="162" w:line="360" w:lineRule="auto"/>
                        <w:ind w:right="-86"/>
                        <w:jc w:val="both"/>
                        <w:rPr>
                          <w:bCs/>
                          <w:color w:val="000000" w:themeColor="text1"/>
                        </w:rPr>
                      </w:pPr>
                      <w:r w:rsidRPr="002B5730">
                        <w:rPr>
                          <w:bCs/>
                          <w:color w:val="000000" w:themeColor="text1"/>
                        </w:rPr>
                        <w:t xml:space="preserve">Globally, companies are producing at high operating rates in 2021 than last year due to increasing demand </w:t>
                      </w:r>
                      <w:r w:rsidR="00CF60F6">
                        <w:rPr>
                          <w:bCs/>
                          <w:color w:val="000000" w:themeColor="text1"/>
                        </w:rPr>
                        <w:t xml:space="preserve">of FRP coating and lining </w:t>
                      </w:r>
                      <w:r w:rsidRPr="002B5730">
                        <w:rPr>
                          <w:bCs/>
                          <w:color w:val="000000" w:themeColor="text1"/>
                        </w:rPr>
                        <w:t>from the pipes &amp; tanks industry, construction sector</w:t>
                      </w:r>
                      <w:r w:rsidR="00C22FCF">
                        <w:rPr>
                          <w:bCs/>
                          <w:color w:val="000000" w:themeColor="text1"/>
                        </w:rPr>
                        <w:t xml:space="preserve"> and </w:t>
                      </w:r>
                      <w:r w:rsidRPr="002B5730">
                        <w:rPr>
                          <w:bCs/>
                          <w:color w:val="000000" w:themeColor="text1"/>
                        </w:rPr>
                        <w:t>marine industr</w:t>
                      </w:r>
                      <w:r w:rsidR="00C22FCF">
                        <w:rPr>
                          <w:bCs/>
                          <w:color w:val="000000" w:themeColor="text1"/>
                        </w:rPr>
                        <w:t>y.</w:t>
                      </w:r>
                    </w:p>
                    <w:p w14:paraId="7AB46DF0" w14:textId="77777777" w:rsidR="00262FD4" w:rsidRDefault="00262FD4" w:rsidP="00F14E20">
                      <w:pPr>
                        <w:pStyle w:val="BodyText"/>
                        <w:numPr>
                          <w:ilvl w:val="0"/>
                          <w:numId w:val="6"/>
                        </w:numPr>
                        <w:spacing w:before="162" w:line="360" w:lineRule="auto"/>
                        <w:ind w:right="-86"/>
                        <w:jc w:val="both"/>
                        <w:rPr>
                          <w:bCs/>
                          <w:color w:val="000000" w:themeColor="text1"/>
                        </w:rPr>
                      </w:pPr>
                      <w:r w:rsidRPr="002B5730">
                        <w:rPr>
                          <w:bCs/>
                          <w:color w:val="000000" w:themeColor="text1"/>
                        </w:rPr>
                        <w:t xml:space="preserve">Moreover, rising investment in the defense sector by major economies drove the companies to operate at higher efficiency. </w:t>
                      </w:r>
                    </w:p>
                    <w:p w14:paraId="13CAAD28" w14:textId="4616FB53" w:rsidR="00262FD4" w:rsidRPr="002B5730" w:rsidRDefault="00262FD4" w:rsidP="00F14E20">
                      <w:pPr>
                        <w:pStyle w:val="BodyText"/>
                        <w:numPr>
                          <w:ilvl w:val="0"/>
                          <w:numId w:val="6"/>
                        </w:numPr>
                        <w:spacing w:before="162" w:line="360" w:lineRule="auto"/>
                        <w:ind w:right="-86"/>
                        <w:jc w:val="both"/>
                        <w:rPr>
                          <w:bCs/>
                          <w:color w:val="000000" w:themeColor="text1"/>
                        </w:rPr>
                      </w:pPr>
                      <w:r w:rsidRPr="002B5730">
                        <w:rPr>
                          <w:bCs/>
                          <w:color w:val="000000" w:themeColor="text1"/>
                        </w:rPr>
                        <w:t>Other factors supporting operating rates are increasing investment in renewable energy sources like wind and solar energy in emerging economies in the Asia Pacific.</w:t>
                      </w:r>
                    </w:p>
                    <w:p w14:paraId="7D9047C1" w14:textId="6CC57268" w:rsidR="00262FD4" w:rsidRDefault="00262FD4"/>
                  </w:txbxContent>
                </v:textbox>
                <w10:wrap type="square"/>
              </v:shape>
            </w:pict>
          </mc:Fallback>
        </mc:AlternateContent>
      </w:r>
    </w:p>
    <w:p w14:paraId="3878D680" w14:textId="77777777" w:rsidR="00262FD4" w:rsidRDefault="00262FD4" w:rsidP="0061645E">
      <w:pPr>
        <w:rPr>
          <w:rFonts w:ascii="Arial" w:hAnsi="Arial" w:cs="Arial"/>
          <w:b/>
          <w:bCs/>
          <w:sz w:val="24"/>
          <w:szCs w:val="24"/>
        </w:rPr>
      </w:pPr>
    </w:p>
    <w:p w14:paraId="13A6368D" w14:textId="65C45835" w:rsidR="009E126D" w:rsidRPr="0061645E" w:rsidRDefault="009E126D" w:rsidP="0061645E">
      <w:pPr>
        <w:rPr>
          <w:rFonts w:ascii="Arial" w:hAnsi="Arial" w:cs="Arial"/>
          <w:b/>
          <w:bCs/>
          <w:sz w:val="24"/>
          <w:szCs w:val="24"/>
        </w:rPr>
      </w:pPr>
      <w:r w:rsidRPr="0061645E">
        <w:rPr>
          <w:rFonts w:ascii="Arial" w:hAnsi="Arial" w:cs="Arial"/>
          <w:b/>
          <w:bCs/>
          <w:sz w:val="24"/>
          <w:szCs w:val="24"/>
        </w:rPr>
        <w:t>3.1.5. Demand By Application</w:t>
      </w:r>
    </w:p>
    <w:p w14:paraId="3A7EF0D2" w14:textId="69A04BC7" w:rsidR="006E66C6" w:rsidRDefault="0034106F" w:rsidP="00064CBC">
      <w:pPr>
        <w:rPr>
          <w:noProof/>
          <w:color w:val="000000" w:themeColor="text1"/>
        </w:rPr>
      </w:pPr>
      <w:r w:rsidRPr="002B5730">
        <w:rPr>
          <w:b/>
          <w:noProof/>
          <w:color w:val="000000" w:themeColor="text1"/>
        </w:rPr>
        <mc:AlternateContent>
          <mc:Choice Requires="wps">
            <w:drawing>
              <wp:anchor distT="0" distB="0" distL="114300" distR="114300" simplePos="0" relativeHeight="251917312" behindDoc="0" locked="0" layoutInCell="1" allowOverlap="1" wp14:anchorId="4DAC49A9" wp14:editId="163FB348">
                <wp:simplePos x="0" y="0"/>
                <wp:positionH relativeFrom="margin">
                  <wp:posOffset>3390900</wp:posOffset>
                </wp:positionH>
                <wp:positionV relativeFrom="paragraph">
                  <wp:posOffset>3257550</wp:posOffset>
                </wp:positionV>
                <wp:extent cx="2907030" cy="307340"/>
                <wp:effectExtent l="0" t="0" r="0" b="0"/>
                <wp:wrapNone/>
                <wp:docPr id="213" name="TextBox 4"/>
                <wp:cNvGraphicFramePr/>
                <a:graphic xmlns:a="http://schemas.openxmlformats.org/drawingml/2006/main">
                  <a:graphicData uri="http://schemas.microsoft.com/office/word/2010/wordprocessingShape">
                    <wps:wsp>
                      <wps:cNvSpPr txBox="1"/>
                      <wps:spPr>
                        <a:xfrm>
                          <a:off x="0" y="0"/>
                          <a:ext cx="2907030" cy="307340"/>
                        </a:xfrm>
                        <a:prstGeom prst="rect">
                          <a:avLst/>
                        </a:prstGeom>
                        <a:noFill/>
                      </wps:spPr>
                      <wps:txbx>
                        <w:txbxContent>
                          <w:p w14:paraId="739C0AD8"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445900F9"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anchor>
            </w:drawing>
          </mc:Choice>
          <mc:Fallback>
            <w:pict>
              <v:shape w14:anchorId="4DAC49A9" id="_x0000_s1048" type="#_x0000_t202" style="position:absolute;margin-left:267pt;margin-top:256.5pt;width:228.9pt;height:24.2pt;z-index:251917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" filled="f" stroked="f">
                <v:textbox style="mso-fit-shape-to-text:t">
                  <w:txbxContent>
                    <w:p w14:paraId="739C0AD8"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445900F9"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9E126D" w:rsidRPr="0061645E">
        <w:rPr>
          <w:rFonts w:ascii="Arial" w:hAnsi="Arial" w:cs="Arial"/>
          <w:b/>
          <w:bCs/>
          <w:sz w:val="24"/>
          <w:szCs w:val="24"/>
        </w:rPr>
        <w:t>Global Vinyl Ester Resin Demand, By Application, By Volume</w:t>
      </w:r>
      <w:r w:rsidR="00F56843">
        <w:rPr>
          <w:rFonts w:ascii="Arial" w:hAnsi="Arial" w:cs="Arial"/>
          <w:b/>
          <w:bCs/>
          <w:sz w:val="24"/>
          <w:szCs w:val="24"/>
        </w:rPr>
        <w:t xml:space="preserve"> </w:t>
      </w:r>
      <w:r w:rsidR="00274F09" w:rsidRPr="00274F09">
        <w:rPr>
          <w:rFonts w:ascii="Arial" w:hAnsi="Arial" w:cs="Arial"/>
          <w:b/>
          <w:bCs/>
          <w:sz w:val="24"/>
          <w:szCs w:val="24"/>
        </w:rPr>
        <w:t xml:space="preserve">(000’ </w:t>
      </w:r>
      <w:r w:rsidR="00650D00" w:rsidRPr="00274F09">
        <w:rPr>
          <w:rFonts w:ascii="Arial" w:hAnsi="Arial" w:cs="Arial"/>
          <w:b/>
          <w:bCs/>
          <w:sz w:val="24"/>
          <w:szCs w:val="24"/>
        </w:rPr>
        <w:t>Tonnes)</w:t>
      </w:r>
      <w:r w:rsidR="00650D00">
        <w:rPr>
          <w:rFonts w:ascii="Arial" w:hAnsi="Arial" w:cs="Arial"/>
          <w:b/>
          <w:bCs/>
          <w:sz w:val="24"/>
          <w:szCs w:val="24"/>
        </w:rPr>
        <w:t xml:space="preserve"> (</w:t>
      </w:r>
      <w:r w:rsidR="00180344">
        <w:rPr>
          <w:rFonts w:ascii="Arial" w:hAnsi="Arial" w:cs="Arial"/>
          <w:b/>
          <w:bCs/>
          <w:sz w:val="24"/>
          <w:szCs w:val="24"/>
        </w:rPr>
        <w:t>%)</w:t>
      </w:r>
      <w:r w:rsidR="009E126D" w:rsidRPr="0061645E">
        <w:rPr>
          <w:rFonts w:ascii="Arial" w:hAnsi="Arial" w:cs="Arial"/>
          <w:b/>
          <w:bCs/>
          <w:sz w:val="24"/>
          <w:szCs w:val="24"/>
        </w:rPr>
        <w:t>, 2015–2030F</w:t>
      </w:r>
      <w:r w:rsidR="0068477D" w:rsidRPr="002B5730">
        <w:rPr>
          <w:noProof/>
          <w:color w:val="000000" w:themeColor="text1"/>
        </w:rPr>
        <w:drawing>
          <wp:inline distT="0" distB="0" distL="0" distR="0" wp14:anchorId="053E278B" wp14:editId="6FFA9AAE">
            <wp:extent cx="6524625" cy="3648075"/>
            <wp:effectExtent l="0" t="0" r="0" b="0"/>
            <wp:docPr id="422" name="Chart 422">
              <a:extLst xmlns:a="http://schemas.openxmlformats.org/drawingml/2006/main">
                <a:ext uri="{FF2B5EF4-FFF2-40B4-BE49-F238E27FC236}">
                  <a16:creationId xmlns:a16="http://schemas.microsoft.com/office/drawing/2014/main" id="{4132EB14-6723-4248-8CA5-699FF5E13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78112DE" w14:textId="1EA9395C" w:rsidR="00262FD4" w:rsidRDefault="00262FD4" w:rsidP="00B07577">
      <w:pPr>
        <w:pStyle w:val="BodyText"/>
        <w:spacing w:before="162" w:line="360" w:lineRule="auto"/>
        <w:ind w:right="-86"/>
        <w:jc w:val="both"/>
        <w:rPr>
          <w:noProof/>
          <w:color w:val="000000" w:themeColor="text1"/>
        </w:rPr>
      </w:pPr>
    </w:p>
    <w:p w14:paraId="46ADF0F6" w14:textId="07A2DCA7" w:rsidR="008E2D80" w:rsidRDefault="008E2D80" w:rsidP="00B07577">
      <w:pPr>
        <w:pStyle w:val="BodyText"/>
        <w:spacing w:before="162" w:line="360" w:lineRule="auto"/>
        <w:ind w:right="-86"/>
        <w:jc w:val="both"/>
        <w:rPr>
          <w:noProof/>
          <w:color w:val="000000" w:themeColor="text1"/>
        </w:rPr>
      </w:pPr>
    </w:p>
    <w:p w14:paraId="0DF7B1D6" w14:textId="77777777" w:rsidR="00C36D81" w:rsidRDefault="00C36D81" w:rsidP="00B07577">
      <w:pPr>
        <w:pStyle w:val="BodyText"/>
        <w:spacing w:before="162" w:line="360" w:lineRule="auto"/>
        <w:ind w:right="-86"/>
        <w:jc w:val="both"/>
        <w:rPr>
          <w:noProof/>
          <w:color w:val="000000" w:themeColor="text1"/>
        </w:rPr>
      </w:pPr>
    </w:p>
    <w:p w14:paraId="62467842" w14:textId="77777777" w:rsidR="00262FD4" w:rsidRDefault="00262FD4" w:rsidP="00B07577">
      <w:pPr>
        <w:pStyle w:val="BodyText"/>
        <w:spacing w:before="162" w:line="360" w:lineRule="auto"/>
        <w:ind w:right="-86"/>
        <w:jc w:val="both"/>
        <w:rPr>
          <w:noProof/>
          <w:color w:val="000000" w:themeColor="text1"/>
        </w:rPr>
      </w:pPr>
    </w:p>
    <w:p w14:paraId="39AD9EE8" w14:textId="6297528B" w:rsidR="0022743F" w:rsidRDefault="0022743F" w:rsidP="00B07577">
      <w:pPr>
        <w:pStyle w:val="BodyText"/>
        <w:spacing w:before="162" w:line="360" w:lineRule="auto"/>
        <w:ind w:right="-86"/>
        <w:jc w:val="both"/>
        <w:rPr>
          <w:noProof/>
          <w:color w:val="000000" w:themeColor="text1"/>
        </w:rPr>
        <w:sectPr w:rsidR="0022743F"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400" w:type="dxa"/>
        <w:tblInd w:w="-185" w:type="dxa"/>
        <w:tblLook w:val="04A0" w:firstRow="1" w:lastRow="0" w:firstColumn="1" w:lastColumn="0" w:noHBand="0" w:noVBand="1"/>
      </w:tblPr>
      <w:tblGrid>
        <w:gridCol w:w="1829"/>
        <w:gridCol w:w="895"/>
        <w:gridCol w:w="895"/>
        <w:gridCol w:w="895"/>
        <w:gridCol w:w="895"/>
        <w:gridCol w:w="895"/>
        <w:gridCol w:w="895"/>
        <w:gridCol w:w="1077"/>
        <w:gridCol w:w="1062"/>
        <w:gridCol w:w="1062"/>
      </w:tblGrid>
      <w:tr w:rsidR="005D2A6A" w:rsidRPr="005D2A6A" w14:paraId="1151D2BF" w14:textId="77777777" w:rsidTr="005D2A6A">
        <w:trPr>
          <w:trHeight w:val="498"/>
        </w:trPr>
        <w:tc>
          <w:tcPr>
            <w:tcW w:w="1829"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DB397F9" w14:textId="7184BDD6" w:rsidR="005D2A6A" w:rsidRPr="005D2A6A" w:rsidRDefault="005D2A6A" w:rsidP="00E561A5">
            <w:pPr>
              <w:spacing w:after="0" w:line="240" w:lineRule="auto"/>
              <w:jc w:val="center"/>
              <w:rPr>
                <w:rFonts w:ascii="Arial" w:eastAsia="Times New Roman" w:hAnsi="Arial" w:cs="Arial"/>
                <w:b/>
                <w:bCs/>
                <w:color w:val="FFFFFF" w:themeColor="background1"/>
                <w:sz w:val="20"/>
                <w:szCs w:val="20"/>
                <w:lang w:val="en-US"/>
              </w:rPr>
            </w:pPr>
            <w:bookmarkStart w:id="43" w:name="_Hlk84171200"/>
            <w:r w:rsidRPr="005D2A6A">
              <w:rPr>
                <w:rFonts w:ascii="Arial" w:eastAsia="Times New Roman" w:hAnsi="Arial" w:cs="Arial"/>
                <w:b/>
                <w:bCs/>
                <w:color w:val="FFFFFF" w:themeColor="background1"/>
                <w:sz w:val="20"/>
                <w:szCs w:val="20"/>
                <w:lang w:val="en-US"/>
              </w:rPr>
              <w:lastRenderedPageBreak/>
              <w:t xml:space="preserve">Demand by </w:t>
            </w:r>
            <w:r w:rsidR="0030317B">
              <w:rPr>
                <w:rFonts w:ascii="Arial" w:eastAsia="Times New Roman" w:hAnsi="Arial" w:cs="Arial"/>
                <w:b/>
                <w:bCs/>
                <w:color w:val="FFFFFF" w:themeColor="background1"/>
                <w:sz w:val="20"/>
                <w:szCs w:val="20"/>
                <w:lang w:val="en-US"/>
              </w:rPr>
              <w:t xml:space="preserve">Application </w:t>
            </w:r>
          </w:p>
        </w:tc>
        <w:tc>
          <w:tcPr>
            <w:tcW w:w="895" w:type="dxa"/>
            <w:tcBorders>
              <w:top w:val="single" w:sz="4" w:space="0" w:color="auto"/>
              <w:left w:val="nil"/>
              <w:bottom w:val="single" w:sz="4" w:space="0" w:color="auto"/>
              <w:right w:val="single" w:sz="4" w:space="0" w:color="auto"/>
            </w:tcBorders>
            <w:shd w:val="clear" w:color="auto" w:fill="C00000"/>
            <w:noWrap/>
            <w:vAlign w:val="center"/>
            <w:hideMark/>
          </w:tcPr>
          <w:p w14:paraId="5DD9ECA5"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2015</w:t>
            </w:r>
          </w:p>
        </w:tc>
        <w:tc>
          <w:tcPr>
            <w:tcW w:w="895" w:type="dxa"/>
            <w:tcBorders>
              <w:top w:val="single" w:sz="4" w:space="0" w:color="auto"/>
              <w:left w:val="nil"/>
              <w:bottom w:val="single" w:sz="4" w:space="0" w:color="auto"/>
              <w:right w:val="single" w:sz="4" w:space="0" w:color="auto"/>
            </w:tcBorders>
            <w:shd w:val="clear" w:color="auto" w:fill="C00000"/>
            <w:noWrap/>
            <w:vAlign w:val="center"/>
            <w:hideMark/>
          </w:tcPr>
          <w:p w14:paraId="0C5850D5"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2016</w:t>
            </w:r>
          </w:p>
        </w:tc>
        <w:tc>
          <w:tcPr>
            <w:tcW w:w="895" w:type="dxa"/>
            <w:tcBorders>
              <w:top w:val="single" w:sz="4" w:space="0" w:color="auto"/>
              <w:left w:val="nil"/>
              <w:bottom w:val="single" w:sz="4" w:space="0" w:color="auto"/>
              <w:right w:val="single" w:sz="4" w:space="0" w:color="auto"/>
            </w:tcBorders>
            <w:shd w:val="clear" w:color="auto" w:fill="C00000"/>
            <w:noWrap/>
            <w:vAlign w:val="bottom"/>
            <w:hideMark/>
          </w:tcPr>
          <w:p w14:paraId="3321BB85"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2017</w:t>
            </w:r>
          </w:p>
        </w:tc>
        <w:tc>
          <w:tcPr>
            <w:tcW w:w="895" w:type="dxa"/>
            <w:tcBorders>
              <w:top w:val="single" w:sz="4" w:space="0" w:color="auto"/>
              <w:left w:val="nil"/>
              <w:bottom w:val="single" w:sz="4" w:space="0" w:color="auto"/>
              <w:right w:val="single" w:sz="4" w:space="0" w:color="auto"/>
            </w:tcBorders>
            <w:shd w:val="clear" w:color="auto" w:fill="C00000"/>
            <w:noWrap/>
            <w:vAlign w:val="bottom"/>
            <w:hideMark/>
          </w:tcPr>
          <w:p w14:paraId="3023A360"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2018</w:t>
            </w:r>
          </w:p>
        </w:tc>
        <w:tc>
          <w:tcPr>
            <w:tcW w:w="895" w:type="dxa"/>
            <w:tcBorders>
              <w:top w:val="single" w:sz="4" w:space="0" w:color="auto"/>
              <w:left w:val="nil"/>
              <w:bottom w:val="single" w:sz="4" w:space="0" w:color="auto"/>
              <w:right w:val="single" w:sz="4" w:space="0" w:color="auto"/>
            </w:tcBorders>
            <w:shd w:val="clear" w:color="auto" w:fill="C00000"/>
            <w:noWrap/>
            <w:vAlign w:val="bottom"/>
            <w:hideMark/>
          </w:tcPr>
          <w:p w14:paraId="623F6D58"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2019</w:t>
            </w:r>
          </w:p>
        </w:tc>
        <w:tc>
          <w:tcPr>
            <w:tcW w:w="895" w:type="dxa"/>
            <w:tcBorders>
              <w:top w:val="single" w:sz="4" w:space="0" w:color="auto"/>
              <w:left w:val="nil"/>
              <w:bottom w:val="single" w:sz="4" w:space="0" w:color="auto"/>
              <w:right w:val="single" w:sz="4" w:space="0" w:color="auto"/>
            </w:tcBorders>
            <w:shd w:val="clear" w:color="auto" w:fill="C00000"/>
            <w:noWrap/>
            <w:vAlign w:val="bottom"/>
            <w:hideMark/>
          </w:tcPr>
          <w:p w14:paraId="3652B025"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2020</w:t>
            </w:r>
          </w:p>
        </w:tc>
        <w:tc>
          <w:tcPr>
            <w:tcW w:w="1077" w:type="dxa"/>
            <w:tcBorders>
              <w:top w:val="single" w:sz="4" w:space="0" w:color="auto"/>
              <w:left w:val="nil"/>
              <w:bottom w:val="single" w:sz="4" w:space="0" w:color="auto"/>
              <w:right w:val="single" w:sz="4" w:space="0" w:color="auto"/>
            </w:tcBorders>
            <w:shd w:val="clear" w:color="auto" w:fill="C00000"/>
            <w:noWrap/>
            <w:vAlign w:val="bottom"/>
            <w:hideMark/>
          </w:tcPr>
          <w:p w14:paraId="1D3C59DA"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2021E</w:t>
            </w:r>
          </w:p>
        </w:tc>
        <w:tc>
          <w:tcPr>
            <w:tcW w:w="1062" w:type="dxa"/>
            <w:tcBorders>
              <w:top w:val="single" w:sz="4" w:space="0" w:color="auto"/>
              <w:left w:val="nil"/>
              <w:bottom w:val="single" w:sz="4" w:space="0" w:color="auto"/>
              <w:right w:val="single" w:sz="4" w:space="0" w:color="auto"/>
            </w:tcBorders>
            <w:shd w:val="clear" w:color="auto" w:fill="C00000"/>
            <w:noWrap/>
            <w:vAlign w:val="bottom"/>
            <w:hideMark/>
          </w:tcPr>
          <w:p w14:paraId="663937FC"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2025F</w:t>
            </w:r>
          </w:p>
        </w:tc>
        <w:tc>
          <w:tcPr>
            <w:tcW w:w="1062"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AAE71D4"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2030F</w:t>
            </w:r>
          </w:p>
        </w:tc>
      </w:tr>
      <w:tr w:rsidR="005D2A6A" w:rsidRPr="005D2A6A" w14:paraId="788361D6" w14:textId="77777777" w:rsidTr="005D2A6A">
        <w:trPr>
          <w:trHeight w:val="586"/>
        </w:trPr>
        <w:tc>
          <w:tcPr>
            <w:tcW w:w="1829" w:type="dxa"/>
            <w:tcBorders>
              <w:top w:val="nil"/>
              <w:left w:val="single" w:sz="4" w:space="0" w:color="auto"/>
              <w:bottom w:val="single" w:sz="4" w:space="0" w:color="auto"/>
              <w:right w:val="single" w:sz="4" w:space="0" w:color="auto"/>
            </w:tcBorders>
            <w:shd w:val="clear" w:color="000000" w:fill="FFFFFF"/>
            <w:noWrap/>
            <w:vAlign w:val="bottom"/>
            <w:hideMark/>
          </w:tcPr>
          <w:p w14:paraId="0B0E9F44" w14:textId="77777777" w:rsidR="005D2A6A" w:rsidRPr="005D2A6A" w:rsidRDefault="005D2A6A" w:rsidP="00BF252C">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Pipes &amp; Tanks</w:t>
            </w:r>
          </w:p>
        </w:tc>
        <w:tc>
          <w:tcPr>
            <w:tcW w:w="895" w:type="dxa"/>
            <w:tcBorders>
              <w:top w:val="nil"/>
              <w:left w:val="nil"/>
              <w:bottom w:val="single" w:sz="4" w:space="0" w:color="auto"/>
              <w:right w:val="single" w:sz="4" w:space="0" w:color="auto"/>
            </w:tcBorders>
            <w:shd w:val="clear" w:color="000000" w:fill="FFFFFF"/>
            <w:noWrap/>
            <w:vAlign w:val="bottom"/>
            <w:hideMark/>
          </w:tcPr>
          <w:p w14:paraId="4B0097D1"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399</w:t>
            </w:r>
          </w:p>
        </w:tc>
        <w:tc>
          <w:tcPr>
            <w:tcW w:w="895" w:type="dxa"/>
            <w:tcBorders>
              <w:top w:val="nil"/>
              <w:left w:val="nil"/>
              <w:bottom w:val="single" w:sz="4" w:space="0" w:color="auto"/>
              <w:right w:val="single" w:sz="4" w:space="0" w:color="auto"/>
            </w:tcBorders>
            <w:shd w:val="clear" w:color="000000" w:fill="FFFFFF"/>
            <w:noWrap/>
            <w:vAlign w:val="bottom"/>
            <w:hideMark/>
          </w:tcPr>
          <w:p w14:paraId="70CD1BE4"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417</w:t>
            </w:r>
          </w:p>
        </w:tc>
        <w:tc>
          <w:tcPr>
            <w:tcW w:w="895" w:type="dxa"/>
            <w:tcBorders>
              <w:top w:val="nil"/>
              <w:left w:val="nil"/>
              <w:bottom w:val="single" w:sz="4" w:space="0" w:color="auto"/>
              <w:right w:val="single" w:sz="4" w:space="0" w:color="auto"/>
            </w:tcBorders>
            <w:shd w:val="clear" w:color="000000" w:fill="FFFFFF"/>
            <w:noWrap/>
            <w:vAlign w:val="bottom"/>
            <w:hideMark/>
          </w:tcPr>
          <w:p w14:paraId="07B3FA69"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433</w:t>
            </w:r>
          </w:p>
        </w:tc>
        <w:tc>
          <w:tcPr>
            <w:tcW w:w="895" w:type="dxa"/>
            <w:tcBorders>
              <w:top w:val="nil"/>
              <w:left w:val="nil"/>
              <w:bottom w:val="single" w:sz="4" w:space="0" w:color="auto"/>
              <w:right w:val="single" w:sz="4" w:space="0" w:color="auto"/>
            </w:tcBorders>
            <w:shd w:val="clear" w:color="000000" w:fill="FFFFFF"/>
            <w:noWrap/>
            <w:vAlign w:val="bottom"/>
            <w:hideMark/>
          </w:tcPr>
          <w:p w14:paraId="1E9A35EF"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452</w:t>
            </w:r>
          </w:p>
        </w:tc>
        <w:tc>
          <w:tcPr>
            <w:tcW w:w="895" w:type="dxa"/>
            <w:tcBorders>
              <w:top w:val="nil"/>
              <w:left w:val="nil"/>
              <w:bottom w:val="single" w:sz="4" w:space="0" w:color="auto"/>
              <w:right w:val="single" w:sz="4" w:space="0" w:color="auto"/>
            </w:tcBorders>
            <w:shd w:val="clear" w:color="000000" w:fill="FFFFFF"/>
            <w:noWrap/>
            <w:vAlign w:val="bottom"/>
            <w:hideMark/>
          </w:tcPr>
          <w:p w14:paraId="1D13D69C"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469</w:t>
            </w:r>
          </w:p>
        </w:tc>
        <w:tc>
          <w:tcPr>
            <w:tcW w:w="895" w:type="dxa"/>
            <w:tcBorders>
              <w:top w:val="nil"/>
              <w:left w:val="nil"/>
              <w:bottom w:val="single" w:sz="4" w:space="0" w:color="auto"/>
              <w:right w:val="single" w:sz="4" w:space="0" w:color="auto"/>
            </w:tcBorders>
            <w:shd w:val="clear" w:color="000000" w:fill="FFFFFF"/>
            <w:noWrap/>
            <w:vAlign w:val="bottom"/>
            <w:hideMark/>
          </w:tcPr>
          <w:p w14:paraId="1D1CEEC6"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437</w:t>
            </w:r>
          </w:p>
        </w:tc>
        <w:tc>
          <w:tcPr>
            <w:tcW w:w="1077" w:type="dxa"/>
            <w:tcBorders>
              <w:top w:val="nil"/>
              <w:left w:val="nil"/>
              <w:bottom w:val="single" w:sz="4" w:space="0" w:color="auto"/>
              <w:right w:val="single" w:sz="4" w:space="0" w:color="auto"/>
            </w:tcBorders>
            <w:shd w:val="clear" w:color="000000" w:fill="FFFFFF"/>
            <w:noWrap/>
            <w:vAlign w:val="bottom"/>
            <w:hideMark/>
          </w:tcPr>
          <w:p w14:paraId="7A00DC12"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466</w:t>
            </w:r>
          </w:p>
        </w:tc>
        <w:tc>
          <w:tcPr>
            <w:tcW w:w="1062" w:type="dxa"/>
            <w:tcBorders>
              <w:top w:val="nil"/>
              <w:left w:val="nil"/>
              <w:bottom w:val="single" w:sz="4" w:space="0" w:color="auto"/>
              <w:right w:val="single" w:sz="4" w:space="0" w:color="auto"/>
            </w:tcBorders>
            <w:shd w:val="clear" w:color="000000" w:fill="FFFFFF"/>
            <w:noWrap/>
            <w:vAlign w:val="bottom"/>
            <w:hideMark/>
          </w:tcPr>
          <w:p w14:paraId="6E10AA55"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609</w:t>
            </w:r>
          </w:p>
        </w:tc>
        <w:tc>
          <w:tcPr>
            <w:tcW w:w="1062" w:type="dxa"/>
            <w:tcBorders>
              <w:top w:val="nil"/>
              <w:left w:val="nil"/>
              <w:bottom w:val="single" w:sz="4" w:space="0" w:color="auto"/>
              <w:right w:val="single" w:sz="4" w:space="0" w:color="auto"/>
            </w:tcBorders>
            <w:shd w:val="clear" w:color="000000" w:fill="FFFFFF"/>
            <w:noWrap/>
            <w:vAlign w:val="bottom"/>
            <w:hideMark/>
          </w:tcPr>
          <w:p w14:paraId="632E0BB1"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818</w:t>
            </w:r>
          </w:p>
        </w:tc>
      </w:tr>
      <w:tr w:rsidR="005D2A6A" w:rsidRPr="005D2A6A" w14:paraId="42C397E4" w14:textId="77777777" w:rsidTr="005D2A6A">
        <w:trPr>
          <w:trHeight w:val="586"/>
        </w:trPr>
        <w:tc>
          <w:tcPr>
            <w:tcW w:w="1829" w:type="dxa"/>
            <w:tcBorders>
              <w:top w:val="nil"/>
              <w:left w:val="single" w:sz="4" w:space="0" w:color="auto"/>
              <w:bottom w:val="single" w:sz="4" w:space="0" w:color="auto"/>
              <w:right w:val="single" w:sz="4" w:space="0" w:color="auto"/>
            </w:tcBorders>
            <w:shd w:val="clear" w:color="000000" w:fill="FFFFFF"/>
            <w:noWrap/>
            <w:vAlign w:val="bottom"/>
            <w:hideMark/>
          </w:tcPr>
          <w:p w14:paraId="634D3518" w14:textId="77777777" w:rsidR="005D2A6A" w:rsidRPr="005D2A6A" w:rsidRDefault="005D2A6A" w:rsidP="00BF252C">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Marine Components</w:t>
            </w:r>
          </w:p>
        </w:tc>
        <w:tc>
          <w:tcPr>
            <w:tcW w:w="895" w:type="dxa"/>
            <w:tcBorders>
              <w:top w:val="nil"/>
              <w:left w:val="nil"/>
              <w:bottom w:val="single" w:sz="4" w:space="0" w:color="auto"/>
              <w:right w:val="single" w:sz="4" w:space="0" w:color="auto"/>
            </w:tcBorders>
            <w:shd w:val="clear" w:color="000000" w:fill="FFFFFF"/>
            <w:noWrap/>
            <w:vAlign w:val="bottom"/>
            <w:hideMark/>
          </w:tcPr>
          <w:p w14:paraId="23FAB85B"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128</w:t>
            </w:r>
          </w:p>
        </w:tc>
        <w:tc>
          <w:tcPr>
            <w:tcW w:w="895" w:type="dxa"/>
            <w:tcBorders>
              <w:top w:val="nil"/>
              <w:left w:val="nil"/>
              <w:bottom w:val="single" w:sz="4" w:space="0" w:color="auto"/>
              <w:right w:val="single" w:sz="4" w:space="0" w:color="auto"/>
            </w:tcBorders>
            <w:shd w:val="clear" w:color="000000" w:fill="FFFFFF"/>
            <w:noWrap/>
            <w:vAlign w:val="bottom"/>
            <w:hideMark/>
          </w:tcPr>
          <w:p w14:paraId="647F3E58"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135</w:t>
            </w:r>
          </w:p>
        </w:tc>
        <w:tc>
          <w:tcPr>
            <w:tcW w:w="895" w:type="dxa"/>
            <w:tcBorders>
              <w:top w:val="nil"/>
              <w:left w:val="nil"/>
              <w:bottom w:val="single" w:sz="4" w:space="0" w:color="auto"/>
              <w:right w:val="single" w:sz="4" w:space="0" w:color="auto"/>
            </w:tcBorders>
            <w:shd w:val="clear" w:color="000000" w:fill="FFFFFF"/>
            <w:noWrap/>
            <w:vAlign w:val="bottom"/>
            <w:hideMark/>
          </w:tcPr>
          <w:p w14:paraId="00879428"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140</w:t>
            </w:r>
          </w:p>
        </w:tc>
        <w:tc>
          <w:tcPr>
            <w:tcW w:w="895" w:type="dxa"/>
            <w:tcBorders>
              <w:top w:val="nil"/>
              <w:left w:val="nil"/>
              <w:bottom w:val="single" w:sz="4" w:space="0" w:color="auto"/>
              <w:right w:val="single" w:sz="4" w:space="0" w:color="auto"/>
            </w:tcBorders>
            <w:shd w:val="clear" w:color="000000" w:fill="FFFFFF"/>
            <w:noWrap/>
            <w:vAlign w:val="bottom"/>
            <w:hideMark/>
          </w:tcPr>
          <w:p w14:paraId="6C4B825E"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147</w:t>
            </w:r>
          </w:p>
        </w:tc>
        <w:tc>
          <w:tcPr>
            <w:tcW w:w="895" w:type="dxa"/>
            <w:tcBorders>
              <w:top w:val="nil"/>
              <w:left w:val="nil"/>
              <w:bottom w:val="single" w:sz="4" w:space="0" w:color="auto"/>
              <w:right w:val="single" w:sz="4" w:space="0" w:color="auto"/>
            </w:tcBorders>
            <w:shd w:val="clear" w:color="000000" w:fill="FFFFFF"/>
            <w:noWrap/>
            <w:vAlign w:val="bottom"/>
            <w:hideMark/>
          </w:tcPr>
          <w:p w14:paraId="27D54710"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153</w:t>
            </w:r>
          </w:p>
        </w:tc>
        <w:tc>
          <w:tcPr>
            <w:tcW w:w="895" w:type="dxa"/>
            <w:tcBorders>
              <w:top w:val="nil"/>
              <w:left w:val="nil"/>
              <w:bottom w:val="single" w:sz="4" w:space="0" w:color="auto"/>
              <w:right w:val="single" w:sz="4" w:space="0" w:color="auto"/>
            </w:tcBorders>
            <w:shd w:val="clear" w:color="000000" w:fill="FFFFFF"/>
            <w:noWrap/>
            <w:vAlign w:val="bottom"/>
            <w:hideMark/>
          </w:tcPr>
          <w:p w14:paraId="3C13FA05"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142</w:t>
            </w:r>
          </w:p>
        </w:tc>
        <w:tc>
          <w:tcPr>
            <w:tcW w:w="1077" w:type="dxa"/>
            <w:tcBorders>
              <w:top w:val="nil"/>
              <w:left w:val="nil"/>
              <w:bottom w:val="single" w:sz="4" w:space="0" w:color="auto"/>
              <w:right w:val="single" w:sz="4" w:space="0" w:color="auto"/>
            </w:tcBorders>
            <w:shd w:val="clear" w:color="000000" w:fill="FFFFFF"/>
            <w:noWrap/>
            <w:vAlign w:val="bottom"/>
            <w:hideMark/>
          </w:tcPr>
          <w:p w14:paraId="656B570C"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155</w:t>
            </w:r>
          </w:p>
        </w:tc>
        <w:tc>
          <w:tcPr>
            <w:tcW w:w="1062" w:type="dxa"/>
            <w:tcBorders>
              <w:top w:val="nil"/>
              <w:left w:val="nil"/>
              <w:bottom w:val="single" w:sz="4" w:space="0" w:color="auto"/>
              <w:right w:val="single" w:sz="4" w:space="0" w:color="auto"/>
            </w:tcBorders>
            <w:shd w:val="clear" w:color="000000" w:fill="FFFFFF"/>
            <w:noWrap/>
            <w:vAlign w:val="bottom"/>
            <w:hideMark/>
          </w:tcPr>
          <w:p w14:paraId="0F907062"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197</w:t>
            </w:r>
          </w:p>
        </w:tc>
        <w:tc>
          <w:tcPr>
            <w:tcW w:w="1062" w:type="dxa"/>
            <w:tcBorders>
              <w:top w:val="nil"/>
              <w:left w:val="nil"/>
              <w:bottom w:val="single" w:sz="4" w:space="0" w:color="auto"/>
              <w:right w:val="single" w:sz="4" w:space="0" w:color="auto"/>
            </w:tcBorders>
            <w:shd w:val="clear" w:color="000000" w:fill="FFFFFF"/>
            <w:noWrap/>
            <w:vAlign w:val="bottom"/>
            <w:hideMark/>
          </w:tcPr>
          <w:p w14:paraId="3C9BDEEA"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270</w:t>
            </w:r>
          </w:p>
        </w:tc>
      </w:tr>
      <w:tr w:rsidR="005D2A6A" w:rsidRPr="005D2A6A" w14:paraId="6BBE2056" w14:textId="77777777" w:rsidTr="005D2A6A">
        <w:trPr>
          <w:trHeight w:val="586"/>
        </w:trPr>
        <w:tc>
          <w:tcPr>
            <w:tcW w:w="1829" w:type="dxa"/>
            <w:tcBorders>
              <w:top w:val="nil"/>
              <w:left w:val="single" w:sz="4" w:space="0" w:color="auto"/>
              <w:bottom w:val="single" w:sz="4" w:space="0" w:color="auto"/>
              <w:right w:val="single" w:sz="4" w:space="0" w:color="auto"/>
            </w:tcBorders>
            <w:shd w:val="clear" w:color="000000" w:fill="FFFFFF"/>
            <w:noWrap/>
            <w:vAlign w:val="bottom"/>
            <w:hideMark/>
          </w:tcPr>
          <w:p w14:paraId="64A6DA58" w14:textId="77777777" w:rsidR="005D2A6A" w:rsidRPr="005D2A6A" w:rsidRDefault="005D2A6A" w:rsidP="00BF252C">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Renewables</w:t>
            </w:r>
          </w:p>
        </w:tc>
        <w:tc>
          <w:tcPr>
            <w:tcW w:w="895" w:type="dxa"/>
            <w:tcBorders>
              <w:top w:val="nil"/>
              <w:left w:val="nil"/>
              <w:bottom w:val="single" w:sz="4" w:space="0" w:color="auto"/>
              <w:right w:val="single" w:sz="4" w:space="0" w:color="auto"/>
            </w:tcBorders>
            <w:shd w:val="clear" w:color="000000" w:fill="FFFFFF"/>
            <w:noWrap/>
            <w:vAlign w:val="bottom"/>
            <w:hideMark/>
          </w:tcPr>
          <w:p w14:paraId="70135DF9"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43</w:t>
            </w:r>
          </w:p>
        </w:tc>
        <w:tc>
          <w:tcPr>
            <w:tcW w:w="895" w:type="dxa"/>
            <w:tcBorders>
              <w:top w:val="nil"/>
              <w:left w:val="nil"/>
              <w:bottom w:val="single" w:sz="4" w:space="0" w:color="auto"/>
              <w:right w:val="single" w:sz="4" w:space="0" w:color="auto"/>
            </w:tcBorders>
            <w:shd w:val="clear" w:color="000000" w:fill="FFFFFF"/>
            <w:noWrap/>
            <w:vAlign w:val="bottom"/>
            <w:hideMark/>
          </w:tcPr>
          <w:p w14:paraId="32090AE6"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45</w:t>
            </w:r>
          </w:p>
        </w:tc>
        <w:tc>
          <w:tcPr>
            <w:tcW w:w="895" w:type="dxa"/>
            <w:tcBorders>
              <w:top w:val="nil"/>
              <w:left w:val="nil"/>
              <w:bottom w:val="single" w:sz="4" w:space="0" w:color="auto"/>
              <w:right w:val="single" w:sz="4" w:space="0" w:color="auto"/>
            </w:tcBorders>
            <w:shd w:val="clear" w:color="000000" w:fill="FFFFFF"/>
            <w:noWrap/>
            <w:vAlign w:val="bottom"/>
            <w:hideMark/>
          </w:tcPr>
          <w:p w14:paraId="1FF3F3B2"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47</w:t>
            </w:r>
          </w:p>
        </w:tc>
        <w:tc>
          <w:tcPr>
            <w:tcW w:w="895" w:type="dxa"/>
            <w:tcBorders>
              <w:top w:val="nil"/>
              <w:left w:val="nil"/>
              <w:bottom w:val="single" w:sz="4" w:space="0" w:color="auto"/>
              <w:right w:val="single" w:sz="4" w:space="0" w:color="auto"/>
            </w:tcBorders>
            <w:shd w:val="clear" w:color="000000" w:fill="FFFFFF"/>
            <w:noWrap/>
            <w:vAlign w:val="bottom"/>
            <w:hideMark/>
          </w:tcPr>
          <w:p w14:paraId="6CD8BAD8"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49</w:t>
            </w:r>
          </w:p>
        </w:tc>
        <w:tc>
          <w:tcPr>
            <w:tcW w:w="895" w:type="dxa"/>
            <w:tcBorders>
              <w:top w:val="nil"/>
              <w:left w:val="nil"/>
              <w:bottom w:val="single" w:sz="4" w:space="0" w:color="auto"/>
              <w:right w:val="single" w:sz="4" w:space="0" w:color="auto"/>
            </w:tcBorders>
            <w:shd w:val="clear" w:color="000000" w:fill="FFFFFF"/>
            <w:noWrap/>
            <w:vAlign w:val="bottom"/>
            <w:hideMark/>
          </w:tcPr>
          <w:p w14:paraId="5184DFBD"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51</w:t>
            </w:r>
          </w:p>
        </w:tc>
        <w:tc>
          <w:tcPr>
            <w:tcW w:w="895" w:type="dxa"/>
            <w:tcBorders>
              <w:top w:val="nil"/>
              <w:left w:val="nil"/>
              <w:bottom w:val="single" w:sz="4" w:space="0" w:color="auto"/>
              <w:right w:val="single" w:sz="4" w:space="0" w:color="auto"/>
            </w:tcBorders>
            <w:shd w:val="clear" w:color="000000" w:fill="FFFFFF"/>
            <w:noWrap/>
            <w:vAlign w:val="bottom"/>
            <w:hideMark/>
          </w:tcPr>
          <w:p w14:paraId="71882575"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48</w:t>
            </w:r>
          </w:p>
        </w:tc>
        <w:tc>
          <w:tcPr>
            <w:tcW w:w="1077" w:type="dxa"/>
            <w:tcBorders>
              <w:top w:val="nil"/>
              <w:left w:val="nil"/>
              <w:bottom w:val="single" w:sz="4" w:space="0" w:color="auto"/>
              <w:right w:val="single" w:sz="4" w:space="0" w:color="auto"/>
            </w:tcBorders>
            <w:shd w:val="clear" w:color="000000" w:fill="FFFFFF"/>
            <w:noWrap/>
            <w:vAlign w:val="bottom"/>
            <w:hideMark/>
          </w:tcPr>
          <w:p w14:paraId="0F11E481"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51</w:t>
            </w:r>
          </w:p>
        </w:tc>
        <w:tc>
          <w:tcPr>
            <w:tcW w:w="1062" w:type="dxa"/>
            <w:tcBorders>
              <w:top w:val="nil"/>
              <w:left w:val="nil"/>
              <w:bottom w:val="single" w:sz="4" w:space="0" w:color="auto"/>
              <w:right w:val="single" w:sz="4" w:space="0" w:color="auto"/>
            </w:tcBorders>
            <w:shd w:val="clear" w:color="000000" w:fill="FFFFFF"/>
            <w:noWrap/>
            <w:vAlign w:val="bottom"/>
            <w:hideMark/>
          </w:tcPr>
          <w:p w14:paraId="5ECAE90A"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66</w:t>
            </w:r>
          </w:p>
        </w:tc>
        <w:tc>
          <w:tcPr>
            <w:tcW w:w="1062" w:type="dxa"/>
            <w:tcBorders>
              <w:top w:val="nil"/>
              <w:left w:val="nil"/>
              <w:bottom w:val="single" w:sz="4" w:space="0" w:color="auto"/>
              <w:right w:val="single" w:sz="4" w:space="0" w:color="auto"/>
            </w:tcBorders>
            <w:shd w:val="clear" w:color="000000" w:fill="FFFFFF"/>
            <w:noWrap/>
            <w:vAlign w:val="bottom"/>
            <w:hideMark/>
          </w:tcPr>
          <w:p w14:paraId="61B4AF83"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89</w:t>
            </w:r>
          </w:p>
        </w:tc>
      </w:tr>
      <w:tr w:rsidR="005D2A6A" w:rsidRPr="005D2A6A" w14:paraId="5A270684" w14:textId="77777777" w:rsidTr="005D2A6A">
        <w:trPr>
          <w:trHeight w:val="586"/>
        </w:trPr>
        <w:tc>
          <w:tcPr>
            <w:tcW w:w="1829" w:type="dxa"/>
            <w:tcBorders>
              <w:top w:val="nil"/>
              <w:left w:val="single" w:sz="4" w:space="0" w:color="auto"/>
              <w:bottom w:val="single" w:sz="4" w:space="0" w:color="auto"/>
              <w:right w:val="single" w:sz="4" w:space="0" w:color="auto"/>
            </w:tcBorders>
            <w:shd w:val="clear" w:color="000000" w:fill="FFFFFF"/>
            <w:noWrap/>
            <w:vAlign w:val="bottom"/>
            <w:hideMark/>
          </w:tcPr>
          <w:p w14:paraId="77EB64B9" w14:textId="77777777" w:rsidR="005D2A6A" w:rsidRPr="005D2A6A" w:rsidRDefault="005D2A6A" w:rsidP="00BF252C">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Others</w:t>
            </w:r>
          </w:p>
        </w:tc>
        <w:tc>
          <w:tcPr>
            <w:tcW w:w="895" w:type="dxa"/>
            <w:tcBorders>
              <w:top w:val="nil"/>
              <w:left w:val="nil"/>
              <w:bottom w:val="single" w:sz="4" w:space="0" w:color="auto"/>
              <w:right w:val="single" w:sz="4" w:space="0" w:color="auto"/>
            </w:tcBorders>
            <w:shd w:val="clear" w:color="000000" w:fill="FFFFFF"/>
            <w:noWrap/>
            <w:vAlign w:val="bottom"/>
            <w:hideMark/>
          </w:tcPr>
          <w:p w14:paraId="1C83F330"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108</w:t>
            </w:r>
          </w:p>
        </w:tc>
        <w:tc>
          <w:tcPr>
            <w:tcW w:w="895" w:type="dxa"/>
            <w:tcBorders>
              <w:top w:val="nil"/>
              <w:left w:val="nil"/>
              <w:bottom w:val="single" w:sz="4" w:space="0" w:color="auto"/>
              <w:right w:val="single" w:sz="4" w:space="0" w:color="auto"/>
            </w:tcBorders>
            <w:shd w:val="clear" w:color="000000" w:fill="FFFFFF"/>
            <w:noWrap/>
            <w:vAlign w:val="bottom"/>
            <w:hideMark/>
          </w:tcPr>
          <w:p w14:paraId="0D153429"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111</w:t>
            </w:r>
          </w:p>
        </w:tc>
        <w:tc>
          <w:tcPr>
            <w:tcW w:w="895" w:type="dxa"/>
            <w:tcBorders>
              <w:top w:val="nil"/>
              <w:left w:val="nil"/>
              <w:bottom w:val="single" w:sz="4" w:space="0" w:color="auto"/>
              <w:right w:val="single" w:sz="4" w:space="0" w:color="auto"/>
            </w:tcBorders>
            <w:shd w:val="clear" w:color="000000" w:fill="FFFFFF"/>
            <w:noWrap/>
            <w:vAlign w:val="bottom"/>
            <w:hideMark/>
          </w:tcPr>
          <w:p w14:paraId="017EB375"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115</w:t>
            </w:r>
          </w:p>
        </w:tc>
        <w:tc>
          <w:tcPr>
            <w:tcW w:w="895" w:type="dxa"/>
            <w:tcBorders>
              <w:top w:val="nil"/>
              <w:left w:val="nil"/>
              <w:bottom w:val="single" w:sz="4" w:space="0" w:color="auto"/>
              <w:right w:val="single" w:sz="4" w:space="0" w:color="auto"/>
            </w:tcBorders>
            <w:shd w:val="clear" w:color="000000" w:fill="FFFFFF"/>
            <w:noWrap/>
            <w:vAlign w:val="bottom"/>
            <w:hideMark/>
          </w:tcPr>
          <w:p w14:paraId="74B74992"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119</w:t>
            </w:r>
          </w:p>
        </w:tc>
        <w:tc>
          <w:tcPr>
            <w:tcW w:w="895" w:type="dxa"/>
            <w:tcBorders>
              <w:top w:val="nil"/>
              <w:left w:val="nil"/>
              <w:bottom w:val="single" w:sz="4" w:space="0" w:color="auto"/>
              <w:right w:val="single" w:sz="4" w:space="0" w:color="auto"/>
            </w:tcBorders>
            <w:shd w:val="clear" w:color="000000" w:fill="FFFFFF"/>
            <w:noWrap/>
            <w:vAlign w:val="bottom"/>
            <w:hideMark/>
          </w:tcPr>
          <w:p w14:paraId="368E5D7A"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123</w:t>
            </w:r>
          </w:p>
        </w:tc>
        <w:tc>
          <w:tcPr>
            <w:tcW w:w="895" w:type="dxa"/>
            <w:tcBorders>
              <w:top w:val="nil"/>
              <w:left w:val="nil"/>
              <w:bottom w:val="single" w:sz="4" w:space="0" w:color="auto"/>
              <w:right w:val="single" w:sz="4" w:space="0" w:color="auto"/>
            </w:tcBorders>
            <w:shd w:val="clear" w:color="000000" w:fill="FFFFFF"/>
            <w:noWrap/>
            <w:vAlign w:val="bottom"/>
            <w:hideMark/>
          </w:tcPr>
          <w:p w14:paraId="0EA4E4DE"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112</w:t>
            </w:r>
          </w:p>
        </w:tc>
        <w:tc>
          <w:tcPr>
            <w:tcW w:w="1077" w:type="dxa"/>
            <w:tcBorders>
              <w:top w:val="nil"/>
              <w:left w:val="nil"/>
              <w:bottom w:val="single" w:sz="4" w:space="0" w:color="auto"/>
              <w:right w:val="single" w:sz="4" w:space="0" w:color="auto"/>
            </w:tcBorders>
            <w:shd w:val="clear" w:color="000000" w:fill="FFFFFF"/>
            <w:noWrap/>
            <w:vAlign w:val="bottom"/>
            <w:hideMark/>
          </w:tcPr>
          <w:p w14:paraId="66ECE06D"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118</w:t>
            </w:r>
          </w:p>
        </w:tc>
        <w:tc>
          <w:tcPr>
            <w:tcW w:w="1062" w:type="dxa"/>
            <w:tcBorders>
              <w:top w:val="nil"/>
              <w:left w:val="nil"/>
              <w:bottom w:val="single" w:sz="4" w:space="0" w:color="auto"/>
              <w:right w:val="single" w:sz="4" w:space="0" w:color="auto"/>
            </w:tcBorders>
            <w:shd w:val="clear" w:color="000000" w:fill="FFFFFF"/>
            <w:noWrap/>
            <w:vAlign w:val="bottom"/>
            <w:hideMark/>
          </w:tcPr>
          <w:p w14:paraId="060BD1D3"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154</w:t>
            </w:r>
          </w:p>
        </w:tc>
        <w:tc>
          <w:tcPr>
            <w:tcW w:w="1062" w:type="dxa"/>
            <w:tcBorders>
              <w:top w:val="nil"/>
              <w:left w:val="nil"/>
              <w:bottom w:val="single" w:sz="4" w:space="0" w:color="auto"/>
              <w:right w:val="single" w:sz="4" w:space="0" w:color="auto"/>
            </w:tcBorders>
            <w:shd w:val="clear" w:color="000000" w:fill="FFFFFF"/>
            <w:noWrap/>
            <w:vAlign w:val="bottom"/>
            <w:hideMark/>
          </w:tcPr>
          <w:p w14:paraId="7C015501" w14:textId="77777777" w:rsidR="005D2A6A" w:rsidRPr="005D2A6A" w:rsidRDefault="005D2A6A" w:rsidP="00BF252C">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190</w:t>
            </w:r>
          </w:p>
        </w:tc>
      </w:tr>
      <w:tr w:rsidR="005D2A6A" w:rsidRPr="005D2A6A" w14:paraId="52C689C5" w14:textId="77777777" w:rsidTr="005D2A6A">
        <w:trPr>
          <w:trHeight w:val="586"/>
        </w:trPr>
        <w:tc>
          <w:tcPr>
            <w:tcW w:w="1829" w:type="dxa"/>
            <w:tcBorders>
              <w:top w:val="nil"/>
              <w:left w:val="single" w:sz="4" w:space="0" w:color="auto"/>
              <w:bottom w:val="single" w:sz="4" w:space="0" w:color="auto"/>
              <w:right w:val="single" w:sz="4" w:space="0" w:color="auto"/>
            </w:tcBorders>
            <w:shd w:val="clear" w:color="000000" w:fill="FFFFFF"/>
            <w:noWrap/>
            <w:vAlign w:val="bottom"/>
            <w:hideMark/>
          </w:tcPr>
          <w:p w14:paraId="2631D93C" w14:textId="77777777" w:rsidR="005D2A6A" w:rsidRPr="00064CBC" w:rsidRDefault="005D2A6A" w:rsidP="00BF252C">
            <w:pPr>
              <w:spacing w:after="0" w:line="240" w:lineRule="auto"/>
              <w:rPr>
                <w:rFonts w:ascii="Arial" w:eastAsia="Times New Roman" w:hAnsi="Arial" w:cs="Arial"/>
                <w:b/>
                <w:bCs/>
                <w:color w:val="000000"/>
                <w:sz w:val="20"/>
                <w:szCs w:val="20"/>
                <w:lang w:val="en-US"/>
              </w:rPr>
            </w:pPr>
            <w:r w:rsidRPr="00064CBC">
              <w:rPr>
                <w:rFonts w:ascii="Arial" w:hAnsi="Arial" w:cs="Arial"/>
                <w:b/>
                <w:bCs/>
                <w:color w:val="000000"/>
                <w:sz w:val="20"/>
                <w:szCs w:val="20"/>
              </w:rPr>
              <w:t>Total</w:t>
            </w:r>
          </w:p>
        </w:tc>
        <w:tc>
          <w:tcPr>
            <w:tcW w:w="895" w:type="dxa"/>
            <w:tcBorders>
              <w:top w:val="nil"/>
              <w:left w:val="nil"/>
              <w:bottom w:val="single" w:sz="4" w:space="0" w:color="auto"/>
              <w:right w:val="single" w:sz="4" w:space="0" w:color="auto"/>
            </w:tcBorders>
            <w:shd w:val="clear" w:color="000000" w:fill="FFFFFF"/>
            <w:noWrap/>
            <w:vAlign w:val="bottom"/>
            <w:hideMark/>
          </w:tcPr>
          <w:p w14:paraId="6167A01F"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677</w:t>
            </w:r>
          </w:p>
        </w:tc>
        <w:tc>
          <w:tcPr>
            <w:tcW w:w="895" w:type="dxa"/>
            <w:tcBorders>
              <w:top w:val="nil"/>
              <w:left w:val="nil"/>
              <w:bottom w:val="single" w:sz="4" w:space="0" w:color="auto"/>
              <w:right w:val="single" w:sz="4" w:space="0" w:color="auto"/>
            </w:tcBorders>
            <w:shd w:val="clear" w:color="000000" w:fill="FFFFFF"/>
            <w:noWrap/>
            <w:vAlign w:val="bottom"/>
            <w:hideMark/>
          </w:tcPr>
          <w:p w14:paraId="5F76B07C"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708</w:t>
            </w:r>
          </w:p>
        </w:tc>
        <w:tc>
          <w:tcPr>
            <w:tcW w:w="895" w:type="dxa"/>
            <w:tcBorders>
              <w:top w:val="nil"/>
              <w:left w:val="nil"/>
              <w:bottom w:val="single" w:sz="4" w:space="0" w:color="auto"/>
              <w:right w:val="single" w:sz="4" w:space="0" w:color="auto"/>
            </w:tcBorders>
            <w:shd w:val="clear" w:color="000000" w:fill="FFFFFF"/>
            <w:noWrap/>
            <w:vAlign w:val="bottom"/>
            <w:hideMark/>
          </w:tcPr>
          <w:p w14:paraId="675D5C1D"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735</w:t>
            </w:r>
          </w:p>
        </w:tc>
        <w:tc>
          <w:tcPr>
            <w:tcW w:w="895" w:type="dxa"/>
            <w:tcBorders>
              <w:top w:val="nil"/>
              <w:left w:val="nil"/>
              <w:bottom w:val="single" w:sz="4" w:space="0" w:color="auto"/>
              <w:right w:val="single" w:sz="4" w:space="0" w:color="auto"/>
            </w:tcBorders>
            <w:shd w:val="clear" w:color="000000" w:fill="FFFFFF"/>
            <w:noWrap/>
            <w:vAlign w:val="bottom"/>
            <w:hideMark/>
          </w:tcPr>
          <w:p w14:paraId="03A3A0ED"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767</w:t>
            </w:r>
          </w:p>
        </w:tc>
        <w:tc>
          <w:tcPr>
            <w:tcW w:w="895" w:type="dxa"/>
            <w:tcBorders>
              <w:top w:val="nil"/>
              <w:left w:val="nil"/>
              <w:bottom w:val="single" w:sz="4" w:space="0" w:color="auto"/>
              <w:right w:val="single" w:sz="4" w:space="0" w:color="auto"/>
            </w:tcBorders>
            <w:shd w:val="clear" w:color="000000" w:fill="FFFFFF"/>
            <w:noWrap/>
            <w:vAlign w:val="bottom"/>
            <w:hideMark/>
          </w:tcPr>
          <w:p w14:paraId="37615627"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796</w:t>
            </w:r>
          </w:p>
        </w:tc>
        <w:tc>
          <w:tcPr>
            <w:tcW w:w="895" w:type="dxa"/>
            <w:tcBorders>
              <w:top w:val="nil"/>
              <w:left w:val="nil"/>
              <w:bottom w:val="single" w:sz="4" w:space="0" w:color="auto"/>
              <w:right w:val="single" w:sz="4" w:space="0" w:color="auto"/>
            </w:tcBorders>
            <w:shd w:val="clear" w:color="000000" w:fill="FFFFFF"/>
            <w:noWrap/>
            <w:vAlign w:val="bottom"/>
            <w:hideMark/>
          </w:tcPr>
          <w:p w14:paraId="2C32D688"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739</w:t>
            </w:r>
          </w:p>
        </w:tc>
        <w:tc>
          <w:tcPr>
            <w:tcW w:w="1077" w:type="dxa"/>
            <w:tcBorders>
              <w:top w:val="nil"/>
              <w:left w:val="nil"/>
              <w:bottom w:val="single" w:sz="4" w:space="0" w:color="auto"/>
              <w:right w:val="single" w:sz="4" w:space="0" w:color="auto"/>
            </w:tcBorders>
            <w:shd w:val="clear" w:color="000000" w:fill="FFFFFF"/>
            <w:noWrap/>
            <w:vAlign w:val="bottom"/>
            <w:hideMark/>
          </w:tcPr>
          <w:p w14:paraId="355CFA5F"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789</w:t>
            </w:r>
          </w:p>
        </w:tc>
        <w:tc>
          <w:tcPr>
            <w:tcW w:w="1062" w:type="dxa"/>
            <w:tcBorders>
              <w:top w:val="nil"/>
              <w:left w:val="nil"/>
              <w:bottom w:val="single" w:sz="4" w:space="0" w:color="auto"/>
              <w:right w:val="single" w:sz="4" w:space="0" w:color="auto"/>
            </w:tcBorders>
            <w:shd w:val="clear" w:color="000000" w:fill="FFFFFF"/>
            <w:noWrap/>
            <w:vAlign w:val="bottom"/>
            <w:hideMark/>
          </w:tcPr>
          <w:p w14:paraId="2C50C2AB"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1026</w:t>
            </w:r>
          </w:p>
        </w:tc>
        <w:tc>
          <w:tcPr>
            <w:tcW w:w="1062" w:type="dxa"/>
            <w:tcBorders>
              <w:top w:val="nil"/>
              <w:left w:val="nil"/>
              <w:bottom w:val="single" w:sz="4" w:space="0" w:color="auto"/>
              <w:right w:val="single" w:sz="4" w:space="0" w:color="auto"/>
            </w:tcBorders>
            <w:shd w:val="clear" w:color="000000" w:fill="FFFFFF"/>
            <w:noWrap/>
            <w:vAlign w:val="bottom"/>
            <w:hideMark/>
          </w:tcPr>
          <w:p w14:paraId="36576B92" w14:textId="77777777" w:rsidR="005D2A6A" w:rsidRPr="00064CBC" w:rsidRDefault="005D2A6A" w:rsidP="00BF252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1367</w:t>
            </w:r>
          </w:p>
        </w:tc>
      </w:tr>
    </w:tbl>
    <w:bookmarkEnd w:id="43"/>
    <w:p w14:paraId="0FAFE8FF" w14:textId="6845F009" w:rsidR="00A27E11" w:rsidRDefault="005D2A6A" w:rsidP="00B07577">
      <w:pPr>
        <w:pStyle w:val="BodyText"/>
        <w:spacing w:before="162" w:line="360" w:lineRule="auto"/>
        <w:ind w:right="-86"/>
        <w:jc w:val="both"/>
        <w:rPr>
          <w:noProof/>
          <w:color w:val="000000" w:themeColor="text1"/>
        </w:rPr>
      </w:pPr>
      <w:r w:rsidRPr="002B5730">
        <w:rPr>
          <w:b/>
          <w:noProof/>
          <w:color w:val="000000" w:themeColor="text1"/>
        </w:rPr>
        <mc:AlternateContent>
          <mc:Choice Requires="wps">
            <w:drawing>
              <wp:anchor distT="0" distB="0" distL="114300" distR="114300" simplePos="0" relativeHeight="252467200" behindDoc="0" locked="0" layoutInCell="1" allowOverlap="1" wp14:anchorId="5E167889" wp14:editId="36343633">
                <wp:simplePos x="0" y="0"/>
                <wp:positionH relativeFrom="margin">
                  <wp:posOffset>3645535</wp:posOffset>
                </wp:positionH>
                <wp:positionV relativeFrom="paragraph">
                  <wp:posOffset>38702</wp:posOffset>
                </wp:positionV>
                <wp:extent cx="2907030" cy="307777"/>
                <wp:effectExtent l="0" t="0" r="0" b="0"/>
                <wp:wrapNone/>
                <wp:docPr id="1262" name="TextBox 4"/>
                <wp:cNvGraphicFramePr/>
                <a:graphic xmlns:a="http://schemas.openxmlformats.org/drawingml/2006/main">
                  <a:graphicData uri="http://schemas.microsoft.com/office/word/2010/wordprocessingShape">
                    <wps:wsp>
                      <wps:cNvSpPr txBox="1"/>
                      <wps:spPr>
                        <a:xfrm>
                          <a:off x="0" y="0"/>
                          <a:ext cx="2907030" cy="307777"/>
                        </a:xfrm>
                        <a:prstGeom prst="rect">
                          <a:avLst/>
                        </a:prstGeom>
                        <a:noFill/>
                      </wps:spPr>
                      <wps:txbx>
                        <w:txbxContent>
                          <w:p w14:paraId="33AA5B0F" w14:textId="77777777" w:rsidR="005D2A6A" w:rsidRPr="00CE35EB" w:rsidRDefault="005D2A6A" w:rsidP="005D2A6A">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29742897" w14:textId="77777777" w:rsidR="005D2A6A" w:rsidRPr="00CE35EB" w:rsidRDefault="005D2A6A" w:rsidP="005D2A6A">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anchor>
            </w:drawing>
          </mc:Choice>
          <mc:Fallback>
            <w:pict>
              <v:shape w14:anchorId="5E167889" id="_x0000_s1049" type="#_x0000_t202" style="position:absolute;left:0;text-align:left;margin-left:287.05pt;margin-top:3.05pt;width:228.9pt;height:24.25pt;z-index:252467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" filled="f" stroked="f">
                <v:textbox style="mso-fit-shape-to-text:t">
                  <w:txbxContent>
                    <w:p w14:paraId="33AA5B0F" w14:textId="77777777" w:rsidR="005D2A6A" w:rsidRPr="00CE35EB" w:rsidRDefault="005D2A6A" w:rsidP="005D2A6A">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29742897" w14:textId="77777777" w:rsidR="005D2A6A" w:rsidRPr="00CE35EB" w:rsidRDefault="005D2A6A" w:rsidP="005D2A6A">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2E111940" w14:textId="77777777" w:rsidR="00C52F8D" w:rsidRDefault="00C52F8D" w:rsidP="0061645E">
      <w:pPr>
        <w:rPr>
          <w:rFonts w:ascii="Arial" w:hAnsi="Arial" w:cs="Arial"/>
          <w:b/>
          <w:bCs/>
          <w:sz w:val="24"/>
          <w:szCs w:val="24"/>
        </w:rPr>
      </w:pPr>
    </w:p>
    <w:p w14:paraId="4F6D241D" w14:textId="29C96414" w:rsidR="009E126D" w:rsidRPr="0061645E" w:rsidRDefault="005D2A6A" w:rsidP="0061645E">
      <w:pPr>
        <w:rPr>
          <w:rFonts w:ascii="Arial" w:hAnsi="Arial" w:cs="Arial"/>
          <w:b/>
          <w:bCs/>
          <w:sz w:val="24"/>
          <w:szCs w:val="24"/>
        </w:rPr>
      </w:pPr>
      <w:r w:rsidRPr="0061645E">
        <w:rPr>
          <w:rFonts w:ascii="Arial" w:hAnsi="Arial" w:cs="Arial"/>
          <w:b/>
          <w:bCs/>
          <w:sz w:val="24"/>
          <w:szCs w:val="24"/>
        </w:rPr>
        <w:t>3</w:t>
      </w:r>
      <w:r w:rsidR="009E126D" w:rsidRPr="0061645E">
        <w:rPr>
          <w:rFonts w:ascii="Arial" w:hAnsi="Arial" w:cs="Arial"/>
          <w:b/>
          <w:bCs/>
          <w:sz w:val="24"/>
          <w:szCs w:val="24"/>
        </w:rPr>
        <w:t>.1.6. Demand By Type</w:t>
      </w:r>
    </w:p>
    <w:p w14:paraId="06382201" w14:textId="2D3D7137" w:rsidR="009E126D" w:rsidRPr="0061645E" w:rsidRDefault="009E126D" w:rsidP="0061645E">
      <w:pPr>
        <w:rPr>
          <w:rFonts w:ascii="Arial" w:hAnsi="Arial" w:cs="Arial"/>
          <w:b/>
          <w:bCs/>
          <w:sz w:val="24"/>
          <w:szCs w:val="24"/>
        </w:rPr>
      </w:pPr>
      <w:r w:rsidRPr="0061645E">
        <w:rPr>
          <w:rFonts w:ascii="Arial" w:hAnsi="Arial" w:cs="Arial"/>
          <w:b/>
          <w:bCs/>
          <w:sz w:val="24"/>
          <w:szCs w:val="24"/>
        </w:rPr>
        <w:t>Global Vinyl Ester Resin Demand, By Type, By Volume</w:t>
      </w:r>
      <w:r w:rsidR="00274F09">
        <w:rPr>
          <w:rFonts w:ascii="Arial" w:eastAsia="Times New Roman" w:hAnsi="Arial" w:cs="Arial"/>
          <w:b/>
          <w:bCs/>
          <w:color w:val="000000" w:themeColor="text1"/>
          <w:sz w:val="20"/>
          <w:szCs w:val="20"/>
          <w:lang w:val="en-US"/>
        </w:rPr>
        <w:t xml:space="preserve"> </w:t>
      </w:r>
      <w:r w:rsidR="00274F09">
        <w:rPr>
          <w:rFonts w:ascii="Arial" w:eastAsia="Times New Roman" w:hAnsi="Arial" w:cs="Arial"/>
          <w:b/>
          <w:bCs/>
          <w:color w:val="000000" w:themeColor="text1"/>
          <w:sz w:val="24"/>
          <w:szCs w:val="24"/>
          <w:lang w:val="en-US"/>
        </w:rPr>
        <w:t>(</w:t>
      </w:r>
      <w:r w:rsidR="00274F09" w:rsidRPr="00274F09">
        <w:rPr>
          <w:rFonts w:ascii="Arial" w:hAnsi="Arial" w:cs="Arial"/>
          <w:b/>
          <w:bCs/>
          <w:sz w:val="24"/>
          <w:szCs w:val="24"/>
        </w:rPr>
        <w:t>000’ Tonnes</w:t>
      </w:r>
      <w:r w:rsidR="00274F09">
        <w:rPr>
          <w:rFonts w:ascii="Arial" w:hAnsi="Arial" w:cs="Arial"/>
          <w:b/>
          <w:bCs/>
          <w:sz w:val="24"/>
          <w:szCs w:val="24"/>
        </w:rPr>
        <w:t>)</w:t>
      </w:r>
      <w:r w:rsidR="00650D00">
        <w:rPr>
          <w:rFonts w:ascii="Arial" w:hAnsi="Arial" w:cs="Arial"/>
          <w:b/>
          <w:bCs/>
          <w:sz w:val="24"/>
          <w:szCs w:val="24"/>
        </w:rPr>
        <w:t xml:space="preserve"> (%)</w:t>
      </w:r>
      <w:r w:rsidRPr="0061645E">
        <w:rPr>
          <w:rFonts w:ascii="Arial" w:hAnsi="Arial" w:cs="Arial"/>
          <w:b/>
          <w:bCs/>
          <w:sz w:val="24"/>
          <w:szCs w:val="24"/>
        </w:rPr>
        <w:t>, 2015–2030F</w:t>
      </w:r>
    </w:p>
    <w:p w14:paraId="20D263B8" w14:textId="6CC78352" w:rsidR="0068477D" w:rsidRDefault="00410F69" w:rsidP="0068477D">
      <w:pPr>
        <w:pStyle w:val="BodyText"/>
        <w:spacing w:before="162" w:line="480" w:lineRule="auto"/>
        <w:ind w:right="-90"/>
        <w:jc w:val="both"/>
        <w:rPr>
          <w:noProof/>
          <w:color w:val="000000" w:themeColor="text1"/>
        </w:rPr>
      </w:pPr>
      <w:r w:rsidRPr="002B5730">
        <w:rPr>
          <w:bCs/>
          <w:noProof/>
          <w:color w:val="000000" w:themeColor="text1"/>
        </w:rPr>
        <mc:AlternateContent>
          <mc:Choice Requires="wps">
            <w:drawing>
              <wp:anchor distT="0" distB="0" distL="114300" distR="114300" simplePos="0" relativeHeight="251913216" behindDoc="0" locked="0" layoutInCell="1" allowOverlap="1" wp14:anchorId="6DED5058" wp14:editId="49A18CBE">
                <wp:simplePos x="0" y="0"/>
                <wp:positionH relativeFrom="margin">
                  <wp:align>right</wp:align>
                </wp:positionH>
                <wp:positionV relativeFrom="paragraph">
                  <wp:posOffset>2475230</wp:posOffset>
                </wp:positionV>
                <wp:extent cx="3800475" cy="405442"/>
                <wp:effectExtent l="0" t="0" r="0" b="0"/>
                <wp:wrapNone/>
                <wp:docPr id="209" name="TextBox 22"/>
                <wp:cNvGraphicFramePr/>
                <a:graphic xmlns:a="http://schemas.openxmlformats.org/drawingml/2006/main">
                  <a:graphicData uri="http://schemas.microsoft.com/office/word/2010/wordprocessingShape">
                    <wps:wsp>
                      <wps:cNvSpPr txBox="1"/>
                      <wps:spPr>
                        <a:xfrm>
                          <a:off x="0" y="0"/>
                          <a:ext cx="3800475" cy="405442"/>
                        </a:xfrm>
                        <a:prstGeom prst="rect">
                          <a:avLst/>
                        </a:prstGeom>
                        <a:noFill/>
                      </wps:spPr>
                      <wps:txbx>
                        <w:txbxContent>
                          <w:p w14:paraId="0AF04F10"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4015CEFC"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ED5058" id="TextBox 22" o:spid="_x0000_s1050" type="#_x0000_t202" style="position:absolute;left:0;text-align:left;margin-left:248.05pt;margin-top:194.9pt;width:299.25pt;height:31.9pt;z-index:251913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" filled="f" stroked="f">
                <v:textbox>
                  <w:txbxContent>
                    <w:p w14:paraId="0AF04F10"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4015CEFC"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4A7989" w:rsidRPr="002B5730">
        <w:rPr>
          <w:noProof/>
          <w:color w:val="000000" w:themeColor="text1"/>
        </w:rPr>
        <w:drawing>
          <wp:inline distT="0" distB="0" distL="0" distR="0" wp14:anchorId="0DA522A0" wp14:editId="0580D95A">
            <wp:extent cx="6419850" cy="2524125"/>
            <wp:effectExtent l="0" t="0" r="0" b="0"/>
            <wp:docPr id="423" name="Chart 423">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0EADB59" w14:textId="61C711F9" w:rsidR="00B373C3" w:rsidRPr="00957CCA" w:rsidRDefault="00C62BA4" w:rsidP="0068477D">
      <w:pPr>
        <w:pStyle w:val="BodyText"/>
        <w:spacing w:before="162" w:line="480" w:lineRule="auto"/>
        <w:ind w:right="-90"/>
        <w:jc w:val="both"/>
        <w:rPr>
          <w:b/>
          <w:bCs/>
          <w:noProof/>
          <w:color w:val="000000" w:themeColor="text1"/>
        </w:rPr>
      </w:pPr>
      <w:r>
        <w:rPr>
          <w:b/>
          <w:bCs/>
          <w:noProof/>
          <w:color w:val="000000" w:themeColor="text1"/>
        </w:rPr>
        <w:t xml:space="preserve">Regional </w:t>
      </w:r>
      <w:r w:rsidR="00957CCA" w:rsidRPr="00957CCA">
        <w:rPr>
          <w:b/>
          <w:bCs/>
          <w:noProof/>
          <w:color w:val="000000" w:themeColor="text1"/>
        </w:rPr>
        <w:t>Segmentation of Bisphenol A, F</w:t>
      </w:r>
      <w:r>
        <w:rPr>
          <w:b/>
          <w:bCs/>
          <w:noProof/>
          <w:color w:val="000000" w:themeColor="text1"/>
        </w:rPr>
        <w:t xml:space="preserve"> &amp; </w:t>
      </w:r>
      <w:r w:rsidR="00957CCA" w:rsidRPr="00957CCA">
        <w:rPr>
          <w:b/>
          <w:bCs/>
          <w:noProof/>
          <w:color w:val="000000" w:themeColor="text1"/>
        </w:rPr>
        <w:t>S</w:t>
      </w:r>
      <w:r>
        <w:rPr>
          <w:b/>
          <w:bCs/>
          <w:noProof/>
          <w:color w:val="000000" w:themeColor="text1"/>
        </w:rPr>
        <w:t xml:space="preserve"> Consumption for Vinyl Ester Resin Production</w:t>
      </w:r>
      <w:r w:rsidR="002D3DFE">
        <w:rPr>
          <w:b/>
          <w:bCs/>
          <w:noProof/>
          <w:color w:val="000000" w:themeColor="text1"/>
        </w:rPr>
        <w:t xml:space="preserve"> (</w:t>
      </w:r>
      <w:r w:rsidR="00B373C3">
        <w:rPr>
          <w:b/>
          <w:bCs/>
          <w:noProof/>
          <w:color w:val="000000" w:themeColor="text1"/>
        </w:rPr>
        <w:t>2021)</w:t>
      </w:r>
    </w:p>
    <w:tbl>
      <w:tblPr>
        <w:tblW w:w="99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7"/>
        <w:gridCol w:w="2095"/>
        <w:gridCol w:w="2025"/>
        <w:gridCol w:w="2025"/>
      </w:tblGrid>
      <w:tr w:rsidR="005F32CA" w:rsidRPr="005F32CA" w14:paraId="0CFDE076" w14:textId="77777777" w:rsidTr="005F32CA">
        <w:trPr>
          <w:trHeight w:val="337"/>
        </w:trPr>
        <w:tc>
          <w:tcPr>
            <w:tcW w:w="3777" w:type="dxa"/>
            <w:shd w:val="clear" w:color="auto" w:fill="FFC000"/>
            <w:noWrap/>
            <w:vAlign w:val="bottom"/>
            <w:hideMark/>
          </w:tcPr>
          <w:p w14:paraId="0C308908"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Region/ Country</w:t>
            </w:r>
          </w:p>
        </w:tc>
        <w:tc>
          <w:tcPr>
            <w:tcW w:w="2095" w:type="dxa"/>
            <w:shd w:val="clear" w:color="auto" w:fill="FFC000"/>
            <w:noWrap/>
            <w:vAlign w:val="bottom"/>
            <w:hideMark/>
          </w:tcPr>
          <w:p w14:paraId="3D05A9E2"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Bisphenol A</w:t>
            </w:r>
          </w:p>
        </w:tc>
        <w:tc>
          <w:tcPr>
            <w:tcW w:w="2025" w:type="dxa"/>
            <w:shd w:val="clear" w:color="auto" w:fill="FFC000"/>
            <w:noWrap/>
            <w:vAlign w:val="bottom"/>
            <w:hideMark/>
          </w:tcPr>
          <w:p w14:paraId="1D5322DD"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Bisphenol F</w:t>
            </w:r>
          </w:p>
        </w:tc>
        <w:tc>
          <w:tcPr>
            <w:tcW w:w="2025" w:type="dxa"/>
            <w:shd w:val="clear" w:color="auto" w:fill="FFC000"/>
            <w:noWrap/>
            <w:vAlign w:val="bottom"/>
            <w:hideMark/>
          </w:tcPr>
          <w:p w14:paraId="196D3102"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Bisphenol S</w:t>
            </w:r>
          </w:p>
        </w:tc>
      </w:tr>
      <w:tr w:rsidR="005F32CA" w:rsidRPr="005F32CA" w14:paraId="2678C166" w14:textId="77777777" w:rsidTr="005F32CA">
        <w:trPr>
          <w:trHeight w:val="337"/>
        </w:trPr>
        <w:tc>
          <w:tcPr>
            <w:tcW w:w="3777" w:type="dxa"/>
            <w:shd w:val="clear" w:color="auto" w:fill="auto"/>
            <w:noWrap/>
            <w:vAlign w:val="bottom"/>
            <w:hideMark/>
          </w:tcPr>
          <w:p w14:paraId="0298D454"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India</w:t>
            </w:r>
          </w:p>
        </w:tc>
        <w:tc>
          <w:tcPr>
            <w:tcW w:w="2095" w:type="dxa"/>
            <w:shd w:val="clear" w:color="auto" w:fill="auto"/>
            <w:noWrap/>
            <w:vAlign w:val="bottom"/>
            <w:hideMark/>
          </w:tcPr>
          <w:p w14:paraId="3C165C9A"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92%</w:t>
            </w:r>
          </w:p>
        </w:tc>
        <w:tc>
          <w:tcPr>
            <w:tcW w:w="2025" w:type="dxa"/>
            <w:shd w:val="clear" w:color="auto" w:fill="auto"/>
            <w:noWrap/>
            <w:vAlign w:val="bottom"/>
            <w:hideMark/>
          </w:tcPr>
          <w:p w14:paraId="40EB61BB"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5%</w:t>
            </w:r>
          </w:p>
        </w:tc>
        <w:tc>
          <w:tcPr>
            <w:tcW w:w="2025" w:type="dxa"/>
            <w:shd w:val="clear" w:color="auto" w:fill="auto"/>
            <w:noWrap/>
            <w:vAlign w:val="bottom"/>
            <w:hideMark/>
          </w:tcPr>
          <w:p w14:paraId="21110EFD"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3%</w:t>
            </w:r>
          </w:p>
        </w:tc>
      </w:tr>
      <w:tr w:rsidR="005F32CA" w:rsidRPr="005F32CA" w14:paraId="1391271E" w14:textId="77777777" w:rsidTr="005F32CA">
        <w:trPr>
          <w:trHeight w:val="337"/>
        </w:trPr>
        <w:tc>
          <w:tcPr>
            <w:tcW w:w="3777" w:type="dxa"/>
            <w:shd w:val="clear" w:color="auto" w:fill="auto"/>
            <w:noWrap/>
            <w:vAlign w:val="bottom"/>
            <w:hideMark/>
          </w:tcPr>
          <w:p w14:paraId="01A03675"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APAC</w:t>
            </w:r>
          </w:p>
        </w:tc>
        <w:tc>
          <w:tcPr>
            <w:tcW w:w="2095" w:type="dxa"/>
            <w:shd w:val="clear" w:color="auto" w:fill="auto"/>
            <w:noWrap/>
            <w:vAlign w:val="bottom"/>
            <w:hideMark/>
          </w:tcPr>
          <w:p w14:paraId="7A55D628"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88%</w:t>
            </w:r>
          </w:p>
        </w:tc>
        <w:tc>
          <w:tcPr>
            <w:tcW w:w="2025" w:type="dxa"/>
            <w:shd w:val="clear" w:color="auto" w:fill="auto"/>
            <w:noWrap/>
            <w:vAlign w:val="bottom"/>
            <w:hideMark/>
          </w:tcPr>
          <w:p w14:paraId="4A05AA74"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9%</w:t>
            </w:r>
          </w:p>
        </w:tc>
        <w:tc>
          <w:tcPr>
            <w:tcW w:w="2025" w:type="dxa"/>
            <w:shd w:val="clear" w:color="auto" w:fill="auto"/>
            <w:noWrap/>
            <w:vAlign w:val="bottom"/>
            <w:hideMark/>
          </w:tcPr>
          <w:p w14:paraId="5668F523"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4%</w:t>
            </w:r>
          </w:p>
        </w:tc>
      </w:tr>
      <w:tr w:rsidR="005F32CA" w:rsidRPr="005F32CA" w14:paraId="26463389" w14:textId="77777777" w:rsidTr="005F32CA">
        <w:trPr>
          <w:trHeight w:val="337"/>
        </w:trPr>
        <w:tc>
          <w:tcPr>
            <w:tcW w:w="3777" w:type="dxa"/>
            <w:shd w:val="clear" w:color="auto" w:fill="auto"/>
            <w:noWrap/>
            <w:vAlign w:val="bottom"/>
            <w:hideMark/>
          </w:tcPr>
          <w:p w14:paraId="429676DA"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Europe</w:t>
            </w:r>
          </w:p>
        </w:tc>
        <w:tc>
          <w:tcPr>
            <w:tcW w:w="2095" w:type="dxa"/>
            <w:shd w:val="clear" w:color="auto" w:fill="auto"/>
            <w:noWrap/>
            <w:vAlign w:val="bottom"/>
            <w:hideMark/>
          </w:tcPr>
          <w:p w14:paraId="215A5194"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81%</w:t>
            </w:r>
          </w:p>
        </w:tc>
        <w:tc>
          <w:tcPr>
            <w:tcW w:w="2025" w:type="dxa"/>
            <w:shd w:val="clear" w:color="auto" w:fill="auto"/>
            <w:noWrap/>
            <w:vAlign w:val="bottom"/>
            <w:hideMark/>
          </w:tcPr>
          <w:p w14:paraId="20F86014"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15%</w:t>
            </w:r>
          </w:p>
        </w:tc>
        <w:tc>
          <w:tcPr>
            <w:tcW w:w="2025" w:type="dxa"/>
            <w:shd w:val="clear" w:color="auto" w:fill="auto"/>
            <w:noWrap/>
            <w:vAlign w:val="bottom"/>
            <w:hideMark/>
          </w:tcPr>
          <w:p w14:paraId="738A936A"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4%</w:t>
            </w:r>
          </w:p>
        </w:tc>
      </w:tr>
      <w:tr w:rsidR="005F32CA" w:rsidRPr="005F32CA" w14:paraId="67342957" w14:textId="77777777" w:rsidTr="005F32CA">
        <w:trPr>
          <w:trHeight w:val="337"/>
        </w:trPr>
        <w:tc>
          <w:tcPr>
            <w:tcW w:w="3777" w:type="dxa"/>
            <w:shd w:val="clear" w:color="auto" w:fill="auto"/>
            <w:noWrap/>
            <w:vAlign w:val="bottom"/>
            <w:hideMark/>
          </w:tcPr>
          <w:p w14:paraId="6E33C324"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North America</w:t>
            </w:r>
          </w:p>
        </w:tc>
        <w:tc>
          <w:tcPr>
            <w:tcW w:w="2095" w:type="dxa"/>
            <w:shd w:val="clear" w:color="auto" w:fill="auto"/>
            <w:noWrap/>
            <w:vAlign w:val="bottom"/>
            <w:hideMark/>
          </w:tcPr>
          <w:p w14:paraId="52D23B01"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83%</w:t>
            </w:r>
          </w:p>
        </w:tc>
        <w:tc>
          <w:tcPr>
            <w:tcW w:w="2025" w:type="dxa"/>
            <w:shd w:val="clear" w:color="auto" w:fill="auto"/>
            <w:noWrap/>
            <w:vAlign w:val="bottom"/>
            <w:hideMark/>
          </w:tcPr>
          <w:p w14:paraId="662E8A2D"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12%</w:t>
            </w:r>
          </w:p>
        </w:tc>
        <w:tc>
          <w:tcPr>
            <w:tcW w:w="2025" w:type="dxa"/>
            <w:shd w:val="clear" w:color="auto" w:fill="auto"/>
            <w:noWrap/>
            <w:vAlign w:val="bottom"/>
            <w:hideMark/>
          </w:tcPr>
          <w:p w14:paraId="2277C102"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5%</w:t>
            </w:r>
          </w:p>
        </w:tc>
      </w:tr>
      <w:tr w:rsidR="005F32CA" w:rsidRPr="005F32CA" w14:paraId="0C2144BC" w14:textId="77777777" w:rsidTr="005F32CA">
        <w:trPr>
          <w:trHeight w:val="337"/>
        </w:trPr>
        <w:tc>
          <w:tcPr>
            <w:tcW w:w="3777" w:type="dxa"/>
            <w:shd w:val="clear" w:color="auto" w:fill="auto"/>
            <w:noWrap/>
            <w:vAlign w:val="bottom"/>
            <w:hideMark/>
          </w:tcPr>
          <w:p w14:paraId="5722D09C"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South America</w:t>
            </w:r>
          </w:p>
        </w:tc>
        <w:tc>
          <w:tcPr>
            <w:tcW w:w="2095" w:type="dxa"/>
            <w:shd w:val="clear" w:color="auto" w:fill="auto"/>
            <w:noWrap/>
            <w:vAlign w:val="bottom"/>
            <w:hideMark/>
          </w:tcPr>
          <w:p w14:paraId="6DA9E0FD"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94%</w:t>
            </w:r>
          </w:p>
        </w:tc>
        <w:tc>
          <w:tcPr>
            <w:tcW w:w="2025" w:type="dxa"/>
            <w:shd w:val="clear" w:color="auto" w:fill="auto"/>
            <w:noWrap/>
            <w:vAlign w:val="bottom"/>
            <w:hideMark/>
          </w:tcPr>
          <w:p w14:paraId="29292E77"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4%</w:t>
            </w:r>
          </w:p>
        </w:tc>
        <w:tc>
          <w:tcPr>
            <w:tcW w:w="2025" w:type="dxa"/>
            <w:shd w:val="clear" w:color="auto" w:fill="auto"/>
            <w:noWrap/>
            <w:vAlign w:val="bottom"/>
            <w:hideMark/>
          </w:tcPr>
          <w:p w14:paraId="2BE85C14"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2%</w:t>
            </w:r>
          </w:p>
        </w:tc>
      </w:tr>
      <w:tr w:rsidR="005F32CA" w:rsidRPr="005F32CA" w14:paraId="70437477" w14:textId="77777777" w:rsidTr="005F32CA">
        <w:trPr>
          <w:trHeight w:val="337"/>
        </w:trPr>
        <w:tc>
          <w:tcPr>
            <w:tcW w:w="3777" w:type="dxa"/>
            <w:shd w:val="clear" w:color="auto" w:fill="auto"/>
            <w:noWrap/>
            <w:vAlign w:val="bottom"/>
            <w:hideMark/>
          </w:tcPr>
          <w:p w14:paraId="73568F20" w14:textId="77777777" w:rsidR="005F32CA" w:rsidRPr="005F32CA" w:rsidRDefault="005F32CA" w:rsidP="005F32CA">
            <w:pPr>
              <w:spacing w:after="0" w:line="240" w:lineRule="auto"/>
              <w:jc w:val="center"/>
              <w:rPr>
                <w:rFonts w:ascii="Calibri" w:eastAsia="Times New Roman" w:hAnsi="Calibri" w:cs="Times New Roman"/>
                <w:b/>
                <w:bCs/>
                <w:color w:val="000000"/>
                <w:lang w:eastAsia="en-IN"/>
              </w:rPr>
            </w:pPr>
            <w:r w:rsidRPr="005F32CA">
              <w:rPr>
                <w:rFonts w:ascii="Calibri" w:eastAsia="Times New Roman" w:hAnsi="Calibri" w:cs="Times New Roman"/>
                <w:b/>
                <w:bCs/>
                <w:color w:val="000000"/>
                <w:lang w:eastAsia="en-IN"/>
              </w:rPr>
              <w:t>Middle East and Africa</w:t>
            </w:r>
          </w:p>
        </w:tc>
        <w:tc>
          <w:tcPr>
            <w:tcW w:w="2095" w:type="dxa"/>
            <w:shd w:val="clear" w:color="auto" w:fill="auto"/>
            <w:noWrap/>
            <w:vAlign w:val="bottom"/>
            <w:hideMark/>
          </w:tcPr>
          <w:p w14:paraId="5ABDAC9E"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86%</w:t>
            </w:r>
          </w:p>
        </w:tc>
        <w:tc>
          <w:tcPr>
            <w:tcW w:w="2025" w:type="dxa"/>
            <w:shd w:val="clear" w:color="auto" w:fill="auto"/>
            <w:noWrap/>
            <w:vAlign w:val="bottom"/>
            <w:hideMark/>
          </w:tcPr>
          <w:p w14:paraId="39941C1D"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10%</w:t>
            </w:r>
          </w:p>
        </w:tc>
        <w:tc>
          <w:tcPr>
            <w:tcW w:w="2025" w:type="dxa"/>
            <w:shd w:val="clear" w:color="auto" w:fill="auto"/>
            <w:noWrap/>
            <w:vAlign w:val="bottom"/>
            <w:hideMark/>
          </w:tcPr>
          <w:p w14:paraId="020761E6" w14:textId="77777777" w:rsidR="005F32CA" w:rsidRPr="005F32CA" w:rsidRDefault="005F32CA" w:rsidP="005F32CA">
            <w:pPr>
              <w:spacing w:after="0" w:line="240" w:lineRule="auto"/>
              <w:jc w:val="center"/>
              <w:rPr>
                <w:rFonts w:ascii="Calibri" w:eastAsia="Times New Roman" w:hAnsi="Calibri" w:cs="Times New Roman"/>
                <w:color w:val="000000"/>
                <w:lang w:eastAsia="en-IN"/>
              </w:rPr>
            </w:pPr>
            <w:r w:rsidRPr="005F32CA">
              <w:rPr>
                <w:rFonts w:ascii="Calibri" w:eastAsia="Times New Roman" w:hAnsi="Calibri" w:cs="Times New Roman"/>
                <w:color w:val="000000"/>
                <w:lang w:eastAsia="en-IN"/>
              </w:rPr>
              <w:t>4%</w:t>
            </w:r>
          </w:p>
        </w:tc>
      </w:tr>
    </w:tbl>
    <w:p w14:paraId="4C590343" w14:textId="78C1FD13" w:rsidR="005F32CA" w:rsidRDefault="005F32CA" w:rsidP="0068477D">
      <w:pPr>
        <w:pStyle w:val="BodyText"/>
        <w:spacing w:before="162" w:line="480" w:lineRule="auto"/>
        <w:ind w:right="-90"/>
        <w:jc w:val="both"/>
        <w:rPr>
          <w:noProof/>
          <w:color w:val="000000" w:themeColor="text1"/>
        </w:rPr>
      </w:pPr>
    </w:p>
    <w:p w14:paraId="4516CADF" w14:textId="77777777" w:rsidR="00E561A5" w:rsidRDefault="00E561A5" w:rsidP="0068477D">
      <w:pPr>
        <w:pStyle w:val="BodyText"/>
        <w:spacing w:before="162" w:line="480" w:lineRule="auto"/>
        <w:ind w:right="-90"/>
        <w:jc w:val="both"/>
        <w:rPr>
          <w:noProof/>
          <w:color w:val="000000" w:themeColor="text1"/>
        </w:rPr>
      </w:pPr>
    </w:p>
    <w:tbl>
      <w:tblPr>
        <w:tblW w:w="10525" w:type="dxa"/>
        <w:tblInd w:w="-185" w:type="dxa"/>
        <w:tblLook w:val="04A0" w:firstRow="1" w:lastRow="0" w:firstColumn="1" w:lastColumn="0" w:noHBand="0" w:noVBand="1"/>
      </w:tblPr>
      <w:tblGrid>
        <w:gridCol w:w="2016"/>
        <w:gridCol w:w="882"/>
        <w:gridCol w:w="882"/>
        <w:gridCol w:w="882"/>
        <w:gridCol w:w="883"/>
        <w:gridCol w:w="1008"/>
        <w:gridCol w:w="1003"/>
        <w:gridCol w:w="1003"/>
        <w:gridCol w:w="1003"/>
        <w:gridCol w:w="963"/>
      </w:tblGrid>
      <w:tr w:rsidR="00C52F8D" w:rsidRPr="005D2A6A" w14:paraId="00C8172D" w14:textId="77777777" w:rsidTr="00C52F8D">
        <w:trPr>
          <w:trHeight w:val="538"/>
        </w:trPr>
        <w:tc>
          <w:tcPr>
            <w:tcW w:w="2016"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29D24A3" w14:textId="1671A85A" w:rsidR="005D2A6A" w:rsidRPr="005D2A6A" w:rsidRDefault="005D2A6A" w:rsidP="00BF252C">
            <w:pPr>
              <w:spacing w:after="0" w:line="240" w:lineRule="auto"/>
              <w:jc w:val="center"/>
              <w:rPr>
                <w:rFonts w:ascii="Arial" w:eastAsia="Times New Roman" w:hAnsi="Arial" w:cs="Arial"/>
                <w:b/>
                <w:bCs/>
                <w:color w:val="FFFFFF" w:themeColor="background1"/>
                <w:sz w:val="20"/>
                <w:szCs w:val="20"/>
                <w:lang w:val="en-US"/>
              </w:rPr>
            </w:pPr>
            <w:bookmarkStart w:id="44" w:name="_Hlk84171220"/>
            <w:r w:rsidRPr="005D2A6A">
              <w:rPr>
                <w:rFonts w:ascii="Arial" w:eastAsia="Times New Roman" w:hAnsi="Arial" w:cs="Arial"/>
                <w:b/>
                <w:bCs/>
                <w:color w:val="FFFFFF" w:themeColor="background1"/>
                <w:sz w:val="20"/>
                <w:szCs w:val="20"/>
                <w:lang w:val="en-US"/>
              </w:rPr>
              <w:t>Demand by Type</w:t>
            </w:r>
            <w:r w:rsidR="00274F09">
              <w:rPr>
                <w:rFonts w:ascii="Arial" w:eastAsia="Times New Roman" w:hAnsi="Arial" w:cs="Arial"/>
                <w:b/>
                <w:bCs/>
                <w:color w:val="FFFFFF" w:themeColor="background1"/>
                <w:sz w:val="20"/>
                <w:szCs w:val="20"/>
                <w:lang w:val="en-US"/>
              </w:rPr>
              <w:t xml:space="preserve"> </w:t>
            </w:r>
          </w:p>
        </w:tc>
        <w:tc>
          <w:tcPr>
            <w:tcW w:w="882" w:type="dxa"/>
            <w:tcBorders>
              <w:top w:val="single" w:sz="4" w:space="0" w:color="auto"/>
              <w:left w:val="nil"/>
              <w:bottom w:val="single" w:sz="4" w:space="0" w:color="auto"/>
              <w:right w:val="single" w:sz="4" w:space="0" w:color="auto"/>
            </w:tcBorders>
            <w:shd w:val="clear" w:color="auto" w:fill="C00000"/>
            <w:noWrap/>
            <w:vAlign w:val="center"/>
            <w:hideMark/>
          </w:tcPr>
          <w:p w14:paraId="119379B4"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2015</w:t>
            </w:r>
          </w:p>
        </w:tc>
        <w:tc>
          <w:tcPr>
            <w:tcW w:w="882" w:type="dxa"/>
            <w:tcBorders>
              <w:top w:val="single" w:sz="4" w:space="0" w:color="auto"/>
              <w:left w:val="nil"/>
              <w:bottom w:val="single" w:sz="4" w:space="0" w:color="auto"/>
              <w:right w:val="single" w:sz="4" w:space="0" w:color="auto"/>
            </w:tcBorders>
            <w:shd w:val="clear" w:color="auto" w:fill="C00000"/>
            <w:noWrap/>
            <w:vAlign w:val="center"/>
            <w:hideMark/>
          </w:tcPr>
          <w:p w14:paraId="61B0A4DD"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2016</w:t>
            </w:r>
          </w:p>
        </w:tc>
        <w:tc>
          <w:tcPr>
            <w:tcW w:w="882" w:type="dxa"/>
            <w:tcBorders>
              <w:top w:val="single" w:sz="4" w:space="0" w:color="auto"/>
              <w:left w:val="nil"/>
              <w:bottom w:val="single" w:sz="4" w:space="0" w:color="auto"/>
              <w:right w:val="single" w:sz="4" w:space="0" w:color="auto"/>
            </w:tcBorders>
            <w:shd w:val="clear" w:color="auto" w:fill="C00000"/>
            <w:noWrap/>
            <w:vAlign w:val="bottom"/>
            <w:hideMark/>
          </w:tcPr>
          <w:p w14:paraId="50B18E26"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2017</w:t>
            </w:r>
          </w:p>
        </w:tc>
        <w:tc>
          <w:tcPr>
            <w:tcW w:w="883" w:type="dxa"/>
            <w:tcBorders>
              <w:top w:val="single" w:sz="4" w:space="0" w:color="auto"/>
              <w:left w:val="nil"/>
              <w:bottom w:val="single" w:sz="4" w:space="0" w:color="auto"/>
              <w:right w:val="single" w:sz="4" w:space="0" w:color="auto"/>
            </w:tcBorders>
            <w:shd w:val="clear" w:color="auto" w:fill="C00000"/>
            <w:noWrap/>
            <w:vAlign w:val="bottom"/>
            <w:hideMark/>
          </w:tcPr>
          <w:p w14:paraId="46A715CE"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2018</w:t>
            </w:r>
          </w:p>
        </w:tc>
        <w:tc>
          <w:tcPr>
            <w:tcW w:w="1008" w:type="dxa"/>
            <w:tcBorders>
              <w:top w:val="single" w:sz="4" w:space="0" w:color="auto"/>
              <w:left w:val="nil"/>
              <w:bottom w:val="single" w:sz="4" w:space="0" w:color="auto"/>
              <w:right w:val="single" w:sz="4" w:space="0" w:color="auto"/>
            </w:tcBorders>
            <w:shd w:val="clear" w:color="auto" w:fill="C00000"/>
            <w:noWrap/>
            <w:vAlign w:val="bottom"/>
            <w:hideMark/>
          </w:tcPr>
          <w:p w14:paraId="12FC5D0D"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2019</w:t>
            </w:r>
          </w:p>
        </w:tc>
        <w:tc>
          <w:tcPr>
            <w:tcW w:w="1003" w:type="dxa"/>
            <w:tcBorders>
              <w:top w:val="single" w:sz="4" w:space="0" w:color="auto"/>
              <w:left w:val="nil"/>
              <w:bottom w:val="single" w:sz="4" w:space="0" w:color="auto"/>
              <w:right w:val="single" w:sz="4" w:space="0" w:color="auto"/>
            </w:tcBorders>
            <w:shd w:val="clear" w:color="auto" w:fill="C00000"/>
            <w:noWrap/>
            <w:vAlign w:val="bottom"/>
            <w:hideMark/>
          </w:tcPr>
          <w:p w14:paraId="768A6DB2"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2020</w:t>
            </w:r>
          </w:p>
        </w:tc>
        <w:tc>
          <w:tcPr>
            <w:tcW w:w="1003" w:type="dxa"/>
            <w:tcBorders>
              <w:top w:val="single" w:sz="4" w:space="0" w:color="auto"/>
              <w:left w:val="nil"/>
              <w:bottom w:val="single" w:sz="4" w:space="0" w:color="auto"/>
              <w:right w:val="single" w:sz="4" w:space="0" w:color="auto"/>
            </w:tcBorders>
            <w:shd w:val="clear" w:color="auto" w:fill="C00000"/>
            <w:noWrap/>
            <w:vAlign w:val="bottom"/>
            <w:hideMark/>
          </w:tcPr>
          <w:p w14:paraId="379F4BC9"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2021E</w:t>
            </w:r>
          </w:p>
        </w:tc>
        <w:tc>
          <w:tcPr>
            <w:tcW w:w="1003" w:type="dxa"/>
            <w:tcBorders>
              <w:top w:val="single" w:sz="4" w:space="0" w:color="auto"/>
              <w:left w:val="nil"/>
              <w:bottom w:val="single" w:sz="4" w:space="0" w:color="auto"/>
              <w:right w:val="single" w:sz="4" w:space="0" w:color="auto"/>
            </w:tcBorders>
            <w:shd w:val="clear" w:color="auto" w:fill="C00000"/>
            <w:noWrap/>
            <w:vAlign w:val="bottom"/>
            <w:hideMark/>
          </w:tcPr>
          <w:p w14:paraId="2B79813D"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2025F</w:t>
            </w:r>
          </w:p>
        </w:tc>
        <w:tc>
          <w:tcPr>
            <w:tcW w:w="963"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520A789" w14:textId="77777777" w:rsidR="005D2A6A" w:rsidRPr="005D2A6A" w:rsidRDefault="005D2A6A"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2030F</w:t>
            </w:r>
          </w:p>
        </w:tc>
      </w:tr>
      <w:tr w:rsidR="00C52F8D" w:rsidRPr="005D2A6A" w14:paraId="5E72121A" w14:textId="77777777" w:rsidTr="00C52F8D">
        <w:trPr>
          <w:trHeight w:val="634"/>
        </w:trPr>
        <w:tc>
          <w:tcPr>
            <w:tcW w:w="2016" w:type="dxa"/>
            <w:tcBorders>
              <w:top w:val="nil"/>
              <w:left w:val="single" w:sz="4" w:space="0" w:color="auto"/>
              <w:bottom w:val="single" w:sz="4" w:space="0" w:color="auto"/>
              <w:right w:val="single" w:sz="4" w:space="0" w:color="auto"/>
            </w:tcBorders>
            <w:shd w:val="clear" w:color="000000" w:fill="FFFFFF"/>
            <w:noWrap/>
            <w:vAlign w:val="bottom"/>
            <w:hideMark/>
          </w:tcPr>
          <w:p w14:paraId="172DDC1D" w14:textId="33F51699" w:rsidR="005D2A6A" w:rsidRPr="005D2A6A" w:rsidRDefault="005D2A6A" w:rsidP="00B20C6E">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Bisphenol-</w:t>
            </w:r>
            <w:r w:rsidR="0008641D" w:rsidRPr="005D2A6A">
              <w:rPr>
                <w:rFonts w:ascii="Arial" w:hAnsi="Arial" w:cs="Arial"/>
                <w:color w:val="000000"/>
                <w:sz w:val="20"/>
                <w:szCs w:val="20"/>
              </w:rPr>
              <w:t xml:space="preserve">A, </w:t>
            </w:r>
            <w:proofErr w:type="gramStart"/>
            <w:r w:rsidR="0008641D" w:rsidRPr="005D2A6A">
              <w:rPr>
                <w:rFonts w:ascii="Arial" w:hAnsi="Arial" w:cs="Arial"/>
                <w:color w:val="000000"/>
                <w:sz w:val="20"/>
                <w:szCs w:val="20"/>
              </w:rPr>
              <w:t>F</w:t>
            </w:r>
            <w:r w:rsidRPr="005D2A6A">
              <w:rPr>
                <w:rFonts w:ascii="Arial" w:hAnsi="Arial" w:cs="Arial"/>
                <w:color w:val="000000"/>
                <w:sz w:val="20"/>
                <w:szCs w:val="20"/>
              </w:rPr>
              <w:t>,S</w:t>
            </w:r>
            <w:proofErr w:type="gramEnd"/>
            <w:r w:rsidRPr="005D2A6A">
              <w:rPr>
                <w:rFonts w:ascii="Arial" w:hAnsi="Arial" w:cs="Arial"/>
                <w:color w:val="000000"/>
                <w:sz w:val="20"/>
                <w:szCs w:val="20"/>
              </w:rPr>
              <w:t xml:space="preserve"> vinyl ester resin</w:t>
            </w:r>
          </w:p>
        </w:tc>
        <w:tc>
          <w:tcPr>
            <w:tcW w:w="882" w:type="dxa"/>
            <w:tcBorders>
              <w:top w:val="nil"/>
              <w:left w:val="nil"/>
              <w:bottom w:val="single" w:sz="4" w:space="0" w:color="auto"/>
              <w:right w:val="single" w:sz="4" w:space="0" w:color="auto"/>
            </w:tcBorders>
            <w:shd w:val="clear" w:color="000000" w:fill="FFFFFF"/>
            <w:noWrap/>
            <w:vAlign w:val="bottom"/>
            <w:hideMark/>
          </w:tcPr>
          <w:p w14:paraId="5561F1F1" w14:textId="104ADFEE"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351</w:t>
            </w:r>
          </w:p>
        </w:tc>
        <w:tc>
          <w:tcPr>
            <w:tcW w:w="882" w:type="dxa"/>
            <w:tcBorders>
              <w:top w:val="nil"/>
              <w:left w:val="nil"/>
              <w:bottom w:val="single" w:sz="4" w:space="0" w:color="auto"/>
              <w:right w:val="single" w:sz="4" w:space="0" w:color="auto"/>
            </w:tcBorders>
            <w:shd w:val="clear" w:color="000000" w:fill="FFFFFF"/>
            <w:noWrap/>
            <w:vAlign w:val="bottom"/>
            <w:hideMark/>
          </w:tcPr>
          <w:p w14:paraId="298B92BE" w14:textId="1DEB129E"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365</w:t>
            </w:r>
          </w:p>
        </w:tc>
        <w:tc>
          <w:tcPr>
            <w:tcW w:w="882" w:type="dxa"/>
            <w:tcBorders>
              <w:top w:val="nil"/>
              <w:left w:val="nil"/>
              <w:bottom w:val="single" w:sz="4" w:space="0" w:color="auto"/>
              <w:right w:val="single" w:sz="4" w:space="0" w:color="auto"/>
            </w:tcBorders>
            <w:shd w:val="clear" w:color="000000" w:fill="FFFFFF"/>
            <w:noWrap/>
            <w:vAlign w:val="bottom"/>
            <w:hideMark/>
          </w:tcPr>
          <w:p w14:paraId="6A893945" w14:textId="5871832A"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379</w:t>
            </w:r>
          </w:p>
        </w:tc>
        <w:tc>
          <w:tcPr>
            <w:tcW w:w="883" w:type="dxa"/>
            <w:tcBorders>
              <w:top w:val="nil"/>
              <w:left w:val="nil"/>
              <w:bottom w:val="single" w:sz="4" w:space="0" w:color="auto"/>
              <w:right w:val="single" w:sz="4" w:space="0" w:color="auto"/>
            </w:tcBorders>
            <w:shd w:val="clear" w:color="000000" w:fill="FFFFFF"/>
            <w:noWrap/>
            <w:vAlign w:val="bottom"/>
            <w:hideMark/>
          </w:tcPr>
          <w:p w14:paraId="2D66F963" w14:textId="4373E71A"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398</w:t>
            </w:r>
          </w:p>
        </w:tc>
        <w:tc>
          <w:tcPr>
            <w:tcW w:w="1008" w:type="dxa"/>
            <w:tcBorders>
              <w:top w:val="nil"/>
              <w:left w:val="nil"/>
              <w:bottom w:val="single" w:sz="4" w:space="0" w:color="auto"/>
              <w:right w:val="single" w:sz="4" w:space="0" w:color="auto"/>
            </w:tcBorders>
            <w:shd w:val="clear" w:color="000000" w:fill="FFFFFF"/>
            <w:noWrap/>
            <w:vAlign w:val="bottom"/>
            <w:hideMark/>
          </w:tcPr>
          <w:p w14:paraId="627A2554" w14:textId="4AAB5FDE"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412</w:t>
            </w:r>
          </w:p>
        </w:tc>
        <w:tc>
          <w:tcPr>
            <w:tcW w:w="1003" w:type="dxa"/>
            <w:tcBorders>
              <w:top w:val="nil"/>
              <w:left w:val="nil"/>
              <w:bottom w:val="single" w:sz="4" w:space="0" w:color="auto"/>
              <w:right w:val="single" w:sz="4" w:space="0" w:color="auto"/>
            </w:tcBorders>
            <w:shd w:val="clear" w:color="000000" w:fill="FFFFFF"/>
            <w:noWrap/>
            <w:vAlign w:val="bottom"/>
            <w:hideMark/>
          </w:tcPr>
          <w:p w14:paraId="02F6E39B" w14:textId="59E28BA2"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383</w:t>
            </w:r>
          </w:p>
        </w:tc>
        <w:tc>
          <w:tcPr>
            <w:tcW w:w="1003" w:type="dxa"/>
            <w:tcBorders>
              <w:top w:val="nil"/>
              <w:left w:val="nil"/>
              <w:bottom w:val="single" w:sz="4" w:space="0" w:color="auto"/>
              <w:right w:val="single" w:sz="4" w:space="0" w:color="auto"/>
            </w:tcBorders>
            <w:shd w:val="clear" w:color="000000" w:fill="FFFFFF"/>
            <w:noWrap/>
            <w:vAlign w:val="bottom"/>
            <w:hideMark/>
          </w:tcPr>
          <w:p w14:paraId="54866DDA" w14:textId="047A489D"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409</w:t>
            </w:r>
          </w:p>
        </w:tc>
        <w:tc>
          <w:tcPr>
            <w:tcW w:w="1003" w:type="dxa"/>
            <w:tcBorders>
              <w:top w:val="nil"/>
              <w:left w:val="nil"/>
              <w:bottom w:val="single" w:sz="4" w:space="0" w:color="auto"/>
              <w:right w:val="single" w:sz="4" w:space="0" w:color="auto"/>
            </w:tcBorders>
            <w:shd w:val="clear" w:color="000000" w:fill="FFFFFF"/>
            <w:noWrap/>
            <w:vAlign w:val="bottom"/>
            <w:hideMark/>
          </w:tcPr>
          <w:p w14:paraId="6AB03DE0" w14:textId="23CAD19D"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534</w:t>
            </w:r>
          </w:p>
        </w:tc>
        <w:tc>
          <w:tcPr>
            <w:tcW w:w="963" w:type="dxa"/>
            <w:tcBorders>
              <w:top w:val="nil"/>
              <w:left w:val="nil"/>
              <w:bottom w:val="single" w:sz="4" w:space="0" w:color="auto"/>
              <w:right w:val="single" w:sz="4" w:space="0" w:color="auto"/>
            </w:tcBorders>
            <w:shd w:val="clear" w:color="000000" w:fill="FFFFFF"/>
            <w:noWrap/>
            <w:vAlign w:val="bottom"/>
            <w:hideMark/>
          </w:tcPr>
          <w:p w14:paraId="62A7E7BC" w14:textId="632A9459"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715</w:t>
            </w:r>
          </w:p>
        </w:tc>
      </w:tr>
      <w:tr w:rsidR="00C52F8D" w:rsidRPr="005D2A6A" w14:paraId="5DADF366" w14:textId="77777777" w:rsidTr="00C52F8D">
        <w:trPr>
          <w:trHeight w:val="634"/>
        </w:trPr>
        <w:tc>
          <w:tcPr>
            <w:tcW w:w="2016" w:type="dxa"/>
            <w:tcBorders>
              <w:top w:val="nil"/>
              <w:left w:val="single" w:sz="4" w:space="0" w:color="auto"/>
              <w:bottom w:val="single" w:sz="4" w:space="0" w:color="auto"/>
              <w:right w:val="single" w:sz="4" w:space="0" w:color="auto"/>
            </w:tcBorders>
            <w:shd w:val="clear" w:color="000000" w:fill="FFFFFF"/>
            <w:noWrap/>
            <w:vAlign w:val="bottom"/>
            <w:hideMark/>
          </w:tcPr>
          <w:p w14:paraId="592D647B" w14:textId="3F0580FC" w:rsidR="005D2A6A" w:rsidRPr="005D2A6A" w:rsidRDefault="005D2A6A" w:rsidP="00B20C6E">
            <w:pPr>
              <w:spacing w:after="0" w:line="240" w:lineRule="auto"/>
              <w:rPr>
                <w:rFonts w:ascii="Arial" w:eastAsia="Times New Roman" w:hAnsi="Arial" w:cs="Arial"/>
                <w:color w:val="000000"/>
                <w:sz w:val="20"/>
                <w:szCs w:val="20"/>
                <w:lang w:val="en-US"/>
              </w:rPr>
            </w:pPr>
            <w:proofErr w:type="spellStart"/>
            <w:r w:rsidRPr="005D2A6A">
              <w:rPr>
                <w:rFonts w:ascii="Arial" w:hAnsi="Arial" w:cs="Arial"/>
                <w:color w:val="000000"/>
                <w:sz w:val="20"/>
                <w:szCs w:val="20"/>
              </w:rPr>
              <w:t>Novolac</w:t>
            </w:r>
            <w:proofErr w:type="spellEnd"/>
            <w:r w:rsidRPr="005D2A6A">
              <w:rPr>
                <w:rFonts w:ascii="Arial" w:hAnsi="Arial" w:cs="Arial"/>
                <w:color w:val="000000"/>
                <w:sz w:val="20"/>
                <w:szCs w:val="20"/>
              </w:rPr>
              <w:t xml:space="preserve"> vinyl ester resin</w:t>
            </w:r>
          </w:p>
        </w:tc>
        <w:tc>
          <w:tcPr>
            <w:tcW w:w="882" w:type="dxa"/>
            <w:tcBorders>
              <w:top w:val="nil"/>
              <w:left w:val="nil"/>
              <w:bottom w:val="single" w:sz="4" w:space="0" w:color="auto"/>
              <w:right w:val="single" w:sz="4" w:space="0" w:color="auto"/>
            </w:tcBorders>
            <w:shd w:val="clear" w:color="000000" w:fill="FFFFFF"/>
            <w:noWrap/>
            <w:vAlign w:val="bottom"/>
            <w:hideMark/>
          </w:tcPr>
          <w:p w14:paraId="3D74B83F" w14:textId="0F774181"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184</w:t>
            </w:r>
          </w:p>
        </w:tc>
        <w:tc>
          <w:tcPr>
            <w:tcW w:w="882" w:type="dxa"/>
            <w:tcBorders>
              <w:top w:val="nil"/>
              <w:left w:val="nil"/>
              <w:bottom w:val="single" w:sz="4" w:space="0" w:color="auto"/>
              <w:right w:val="single" w:sz="4" w:space="0" w:color="auto"/>
            </w:tcBorders>
            <w:shd w:val="clear" w:color="000000" w:fill="FFFFFF"/>
            <w:noWrap/>
            <w:vAlign w:val="bottom"/>
            <w:hideMark/>
          </w:tcPr>
          <w:p w14:paraId="41CD2280" w14:textId="64EAD385"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193</w:t>
            </w:r>
          </w:p>
        </w:tc>
        <w:tc>
          <w:tcPr>
            <w:tcW w:w="882" w:type="dxa"/>
            <w:tcBorders>
              <w:top w:val="nil"/>
              <w:left w:val="nil"/>
              <w:bottom w:val="single" w:sz="4" w:space="0" w:color="auto"/>
              <w:right w:val="single" w:sz="4" w:space="0" w:color="auto"/>
            </w:tcBorders>
            <w:shd w:val="clear" w:color="000000" w:fill="FFFFFF"/>
            <w:noWrap/>
            <w:vAlign w:val="bottom"/>
            <w:hideMark/>
          </w:tcPr>
          <w:p w14:paraId="75B16BA1" w14:textId="5ADDA2AF"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201</w:t>
            </w:r>
          </w:p>
        </w:tc>
        <w:tc>
          <w:tcPr>
            <w:tcW w:w="883" w:type="dxa"/>
            <w:tcBorders>
              <w:top w:val="nil"/>
              <w:left w:val="nil"/>
              <w:bottom w:val="single" w:sz="4" w:space="0" w:color="auto"/>
              <w:right w:val="single" w:sz="4" w:space="0" w:color="auto"/>
            </w:tcBorders>
            <w:shd w:val="clear" w:color="000000" w:fill="FFFFFF"/>
            <w:noWrap/>
            <w:vAlign w:val="bottom"/>
            <w:hideMark/>
          </w:tcPr>
          <w:p w14:paraId="327AE53E" w14:textId="1EF4E832"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210</w:t>
            </w:r>
          </w:p>
        </w:tc>
        <w:tc>
          <w:tcPr>
            <w:tcW w:w="1008" w:type="dxa"/>
            <w:tcBorders>
              <w:top w:val="nil"/>
              <w:left w:val="nil"/>
              <w:bottom w:val="single" w:sz="4" w:space="0" w:color="auto"/>
              <w:right w:val="single" w:sz="4" w:space="0" w:color="auto"/>
            </w:tcBorders>
            <w:shd w:val="clear" w:color="000000" w:fill="FFFFFF"/>
            <w:noWrap/>
            <w:vAlign w:val="bottom"/>
            <w:hideMark/>
          </w:tcPr>
          <w:p w14:paraId="2FB948C7" w14:textId="27DA48AA"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218</w:t>
            </w:r>
          </w:p>
        </w:tc>
        <w:tc>
          <w:tcPr>
            <w:tcW w:w="1003" w:type="dxa"/>
            <w:tcBorders>
              <w:top w:val="nil"/>
              <w:left w:val="nil"/>
              <w:bottom w:val="single" w:sz="4" w:space="0" w:color="auto"/>
              <w:right w:val="single" w:sz="4" w:space="0" w:color="auto"/>
            </w:tcBorders>
            <w:shd w:val="clear" w:color="000000" w:fill="FFFFFF"/>
            <w:noWrap/>
            <w:vAlign w:val="bottom"/>
            <w:hideMark/>
          </w:tcPr>
          <w:p w14:paraId="7229B82E" w14:textId="4E5A5761"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203</w:t>
            </w:r>
          </w:p>
        </w:tc>
        <w:tc>
          <w:tcPr>
            <w:tcW w:w="1003" w:type="dxa"/>
            <w:tcBorders>
              <w:top w:val="nil"/>
              <w:left w:val="nil"/>
              <w:bottom w:val="single" w:sz="4" w:space="0" w:color="auto"/>
              <w:right w:val="single" w:sz="4" w:space="0" w:color="auto"/>
            </w:tcBorders>
            <w:shd w:val="clear" w:color="000000" w:fill="FFFFFF"/>
            <w:noWrap/>
            <w:vAlign w:val="bottom"/>
            <w:hideMark/>
          </w:tcPr>
          <w:p w14:paraId="458BBE43" w14:textId="25B88D1C"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215</w:t>
            </w:r>
          </w:p>
        </w:tc>
        <w:tc>
          <w:tcPr>
            <w:tcW w:w="1003" w:type="dxa"/>
            <w:tcBorders>
              <w:top w:val="nil"/>
              <w:left w:val="nil"/>
              <w:bottom w:val="single" w:sz="4" w:space="0" w:color="auto"/>
              <w:right w:val="single" w:sz="4" w:space="0" w:color="auto"/>
            </w:tcBorders>
            <w:shd w:val="clear" w:color="000000" w:fill="FFFFFF"/>
            <w:noWrap/>
            <w:vAlign w:val="bottom"/>
            <w:hideMark/>
          </w:tcPr>
          <w:p w14:paraId="1D472496" w14:textId="7930526A"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283</w:t>
            </w:r>
          </w:p>
        </w:tc>
        <w:tc>
          <w:tcPr>
            <w:tcW w:w="963" w:type="dxa"/>
            <w:tcBorders>
              <w:top w:val="nil"/>
              <w:left w:val="nil"/>
              <w:bottom w:val="single" w:sz="4" w:space="0" w:color="auto"/>
              <w:right w:val="single" w:sz="4" w:space="0" w:color="auto"/>
            </w:tcBorders>
            <w:shd w:val="clear" w:color="000000" w:fill="FFFFFF"/>
            <w:noWrap/>
            <w:vAlign w:val="bottom"/>
            <w:hideMark/>
          </w:tcPr>
          <w:p w14:paraId="20E3C94B" w14:textId="6CA164CA"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380</w:t>
            </w:r>
          </w:p>
        </w:tc>
      </w:tr>
      <w:tr w:rsidR="00C52F8D" w:rsidRPr="005D2A6A" w14:paraId="1C5B3A89" w14:textId="77777777" w:rsidTr="00C52F8D">
        <w:trPr>
          <w:trHeight w:val="634"/>
        </w:trPr>
        <w:tc>
          <w:tcPr>
            <w:tcW w:w="2016" w:type="dxa"/>
            <w:tcBorders>
              <w:top w:val="nil"/>
              <w:left w:val="single" w:sz="4" w:space="0" w:color="auto"/>
              <w:bottom w:val="single" w:sz="4" w:space="0" w:color="auto"/>
              <w:right w:val="single" w:sz="4" w:space="0" w:color="auto"/>
            </w:tcBorders>
            <w:shd w:val="clear" w:color="000000" w:fill="FFFFFF"/>
            <w:noWrap/>
            <w:vAlign w:val="bottom"/>
            <w:hideMark/>
          </w:tcPr>
          <w:p w14:paraId="755F6FE3" w14:textId="07C6F15C" w:rsidR="005D2A6A" w:rsidRPr="005D2A6A" w:rsidRDefault="005D2A6A" w:rsidP="00B20C6E">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Brominated vinyl ester resin</w:t>
            </w:r>
          </w:p>
        </w:tc>
        <w:tc>
          <w:tcPr>
            <w:tcW w:w="882" w:type="dxa"/>
            <w:tcBorders>
              <w:top w:val="nil"/>
              <w:left w:val="nil"/>
              <w:bottom w:val="single" w:sz="4" w:space="0" w:color="auto"/>
              <w:right w:val="single" w:sz="4" w:space="0" w:color="auto"/>
            </w:tcBorders>
            <w:shd w:val="clear" w:color="000000" w:fill="FFFFFF"/>
            <w:noWrap/>
            <w:vAlign w:val="bottom"/>
            <w:hideMark/>
          </w:tcPr>
          <w:p w14:paraId="69543D84" w14:textId="6E9D1B2D"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60</w:t>
            </w:r>
          </w:p>
        </w:tc>
        <w:tc>
          <w:tcPr>
            <w:tcW w:w="882" w:type="dxa"/>
            <w:tcBorders>
              <w:top w:val="nil"/>
              <w:left w:val="nil"/>
              <w:bottom w:val="single" w:sz="4" w:space="0" w:color="auto"/>
              <w:right w:val="single" w:sz="4" w:space="0" w:color="auto"/>
            </w:tcBorders>
            <w:shd w:val="clear" w:color="000000" w:fill="FFFFFF"/>
            <w:noWrap/>
            <w:vAlign w:val="bottom"/>
            <w:hideMark/>
          </w:tcPr>
          <w:p w14:paraId="5FC8DA13" w14:textId="56BD7ABB"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62</w:t>
            </w:r>
          </w:p>
        </w:tc>
        <w:tc>
          <w:tcPr>
            <w:tcW w:w="882" w:type="dxa"/>
            <w:tcBorders>
              <w:top w:val="nil"/>
              <w:left w:val="nil"/>
              <w:bottom w:val="single" w:sz="4" w:space="0" w:color="auto"/>
              <w:right w:val="single" w:sz="4" w:space="0" w:color="auto"/>
            </w:tcBorders>
            <w:shd w:val="clear" w:color="000000" w:fill="FFFFFF"/>
            <w:noWrap/>
            <w:vAlign w:val="bottom"/>
            <w:hideMark/>
          </w:tcPr>
          <w:p w14:paraId="37630509" w14:textId="0EB4E1F1"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63</w:t>
            </w:r>
          </w:p>
        </w:tc>
        <w:tc>
          <w:tcPr>
            <w:tcW w:w="883" w:type="dxa"/>
            <w:tcBorders>
              <w:top w:val="nil"/>
              <w:left w:val="nil"/>
              <w:bottom w:val="single" w:sz="4" w:space="0" w:color="auto"/>
              <w:right w:val="single" w:sz="4" w:space="0" w:color="auto"/>
            </w:tcBorders>
            <w:shd w:val="clear" w:color="000000" w:fill="FFFFFF"/>
            <w:noWrap/>
            <w:vAlign w:val="bottom"/>
            <w:hideMark/>
          </w:tcPr>
          <w:p w14:paraId="6CC506F4" w14:textId="2EBDE20E"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65</w:t>
            </w:r>
          </w:p>
        </w:tc>
        <w:tc>
          <w:tcPr>
            <w:tcW w:w="1008" w:type="dxa"/>
            <w:tcBorders>
              <w:top w:val="nil"/>
              <w:left w:val="nil"/>
              <w:bottom w:val="single" w:sz="4" w:space="0" w:color="auto"/>
              <w:right w:val="single" w:sz="4" w:space="0" w:color="auto"/>
            </w:tcBorders>
            <w:shd w:val="clear" w:color="000000" w:fill="FFFFFF"/>
            <w:noWrap/>
            <w:vAlign w:val="bottom"/>
            <w:hideMark/>
          </w:tcPr>
          <w:p w14:paraId="5DA8B2EE" w14:textId="2580F40B"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67</w:t>
            </w:r>
          </w:p>
        </w:tc>
        <w:tc>
          <w:tcPr>
            <w:tcW w:w="1003" w:type="dxa"/>
            <w:tcBorders>
              <w:top w:val="nil"/>
              <w:left w:val="nil"/>
              <w:bottom w:val="single" w:sz="4" w:space="0" w:color="auto"/>
              <w:right w:val="single" w:sz="4" w:space="0" w:color="auto"/>
            </w:tcBorders>
            <w:shd w:val="clear" w:color="000000" w:fill="FFFFFF"/>
            <w:noWrap/>
            <w:vAlign w:val="bottom"/>
            <w:hideMark/>
          </w:tcPr>
          <w:p w14:paraId="2BE52AB4" w14:textId="458C9E7F"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64</w:t>
            </w:r>
          </w:p>
        </w:tc>
        <w:tc>
          <w:tcPr>
            <w:tcW w:w="1003" w:type="dxa"/>
            <w:tcBorders>
              <w:top w:val="nil"/>
              <w:left w:val="nil"/>
              <w:bottom w:val="single" w:sz="4" w:space="0" w:color="auto"/>
              <w:right w:val="single" w:sz="4" w:space="0" w:color="auto"/>
            </w:tcBorders>
            <w:shd w:val="clear" w:color="000000" w:fill="FFFFFF"/>
            <w:noWrap/>
            <w:vAlign w:val="bottom"/>
            <w:hideMark/>
          </w:tcPr>
          <w:p w14:paraId="11A417DB" w14:textId="7EFEB634"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67</w:t>
            </w:r>
          </w:p>
        </w:tc>
        <w:tc>
          <w:tcPr>
            <w:tcW w:w="1003" w:type="dxa"/>
            <w:tcBorders>
              <w:top w:val="nil"/>
              <w:left w:val="nil"/>
              <w:bottom w:val="single" w:sz="4" w:space="0" w:color="auto"/>
              <w:right w:val="single" w:sz="4" w:space="0" w:color="auto"/>
            </w:tcBorders>
            <w:shd w:val="clear" w:color="000000" w:fill="FFFFFF"/>
            <w:noWrap/>
            <w:vAlign w:val="bottom"/>
            <w:hideMark/>
          </w:tcPr>
          <w:p w14:paraId="40B1D2C8" w14:textId="15B923C4"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87</w:t>
            </w:r>
          </w:p>
        </w:tc>
        <w:tc>
          <w:tcPr>
            <w:tcW w:w="963" w:type="dxa"/>
            <w:tcBorders>
              <w:top w:val="nil"/>
              <w:left w:val="nil"/>
              <w:bottom w:val="single" w:sz="4" w:space="0" w:color="auto"/>
              <w:right w:val="single" w:sz="4" w:space="0" w:color="auto"/>
            </w:tcBorders>
            <w:shd w:val="clear" w:color="000000" w:fill="FFFFFF"/>
            <w:noWrap/>
            <w:vAlign w:val="bottom"/>
            <w:hideMark/>
          </w:tcPr>
          <w:p w14:paraId="1966EB3D" w14:textId="31769721"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114</w:t>
            </w:r>
          </w:p>
        </w:tc>
      </w:tr>
      <w:tr w:rsidR="00C52F8D" w:rsidRPr="005D2A6A" w14:paraId="3036F196" w14:textId="77777777" w:rsidTr="00C52F8D">
        <w:trPr>
          <w:trHeight w:val="634"/>
        </w:trPr>
        <w:tc>
          <w:tcPr>
            <w:tcW w:w="2016" w:type="dxa"/>
            <w:tcBorders>
              <w:top w:val="nil"/>
              <w:left w:val="single" w:sz="4" w:space="0" w:color="auto"/>
              <w:bottom w:val="single" w:sz="4" w:space="0" w:color="auto"/>
              <w:right w:val="single" w:sz="4" w:space="0" w:color="auto"/>
            </w:tcBorders>
            <w:shd w:val="clear" w:color="000000" w:fill="FFFFFF"/>
            <w:noWrap/>
            <w:vAlign w:val="bottom"/>
            <w:hideMark/>
          </w:tcPr>
          <w:p w14:paraId="72E15629" w14:textId="643EDF6A" w:rsidR="005D2A6A" w:rsidRPr="005D2A6A" w:rsidRDefault="005D2A6A" w:rsidP="00B20C6E">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 xml:space="preserve">Other </w:t>
            </w:r>
          </w:p>
        </w:tc>
        <w:tc>
          <w:tcPr>
            <w:tcW w:w="882" w:type="dxa"/>
            <w:tcBorders>
              <w:top w:val="nil"/>
              <w:left w:val="nil"/>
              <w:bottom w:val="single" w:sz="4" w:space="0" w:color="auto"/>
              <w:right w:val="single" w:sz="4" w:space="0" w:color="auto"/>
            </w:tcBorders>
            <w:shd w:val="clear" w:color="000000" w:fill="FFFFFF"/>
            <w:noWrap/>
            <w:vAlign w:val="bottom"/>
            <w:hideMark/>
          </w:tcPr>
          <w:p w14:paraId="49B34C2B" w14:textId="20E9E9DD"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83</w:t>
            </w:r>
          </w:p>
        </w:tc>
        <w:tc>
          <w:tcPr>
            <w:tcW w:w="882" w:type="dxa"/>
            <w:tcBorders>
              <w:top w:val="nil"/>
              <w:left w:val="nil"/>
              <w:bottom w:val="single" w:sz="4" w:space="0" w:color="auto"/>
              <w:right w:val="single" w:sz="4" w:space="0" w:color="auto"/>
            </w:tcBorders>
            <w:shd w:val="clear" w:color="000000" w:fill="FFFFFF"/>
            <w:noWrap/>
            <w:vAlign w:val="bottom"/>
            <w:hideMark/>
          </w:tcPr>
          <w:p w14:paraId="7E7DEF66" w14:textId="292595A2"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87</w:t>
            </w:r>
          </w:p>
        </w:tc>
        <w:tc>
          <w:tcPr>
            <w:tcW w:w="882" w:type="dxa"/>
            <w:tcBorders>
              <w:top w:val="nil"/>
              <w:left w:val="nil"/>
              <w:bottom w:val="single" w:sz="4" w:space="0" w:color="auto"/>
              <w:right w:val="single" w:sz="4" w:space="0" w:color="auto"/>
            </w:tcBorders>
            <w:shd w:val="clear" w:color="000000" w:fill="FFFFFF"/>
            <w:noWrap/>
            <w:vAlign w:val="bottom"/>
            <w:hideMark/>
          </w:tcPr>
          <w:p w14:paraId="40561DD5" w14:textId="2EE7A304"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91</w:t>
            </w:r>
          </w:p>
        </w:tc>
        <w:tc>
          <w:tcPr>
            <w:tcW w:w="883" w:type="dxa"/>
            <w:tcBorders>
              <w:top w:val="nil"/>
              <w:left w:val="nil"/>
              <w:bottom w:val="single" w:sz="4" w:space="0" w:color="auto"/>
              <w:right w:val="single" w:sz="4" w:space="0" w:color="auto"/>
            </w:tcBorders>
            <w:shd w:val="clear" w:color="000000" w:fill="FFFFFF"/>
            <w:noWrap/>
            <w:vAlign w:val="bottom"/>
            <w:hideMark/>
          </w:tcPr>
          <w:p w14:paraId="42C33EEF" w14:textId="5DD643DF"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94</w:t>
            </w:r>
          </w:p>
        </w:tc>
        <w:tc>
          <w:tcPr>
            <w:tcW w:w="1008" w:type="dxa"/>
            <w:tcBorders>
              <w:top w:val="nil"/>
              <w:left w:val="nil"/>
              <w:bottom w:val="single" w:sz="4" w:space="0" w:color="auto"/>
              <w:right w:val="single" w:sz="4" w:space="0" w:color="auto"/>
            </w:tcBorders>
            <w:shd w:val="clear" w:color="000000" w:fill="FFFFFF"/>
            <w:noWrap/>
            <w:vAlign w:val="bottom"/>
            <w:hideMark/>
          </w:tcPr>
          <w:p w14:paraId="57522666" w14:textId="3491B72D"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99</w:t>
            </w:r>
          </w:p>
        </w:tc>
        <w:tc>
          <w:tcPr>
            <w:tcW w:w="1003" w:type="dxa"/>
            <w:tcBorders>
              <w:top w:val="nil"/>
              <w:left w:val="nil"/>
              <w:bottom w:val="single" w:sz="4" w:space="0" w:color="auto"/>
              <w:right w:val="single" w:sz="4" w:space="0" w:color="auto"/>
            </w:tcBorders>
            <w:shd w:val="clear" w:color="000000" w:fill="FFFFFF"/>
            <w:noWrap/>
            <w:vAlign w:val="bottom"/>
            <w:hideMark/>
          </w:tcPr>
          <w:p w14:paraId="0597ED27" w14:textId="3C26770B"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89</w:t>
            </w:r>
          </w:p>
        </w:tc>
        <w:tc>
          <w:tcPr>
            <w:tcW w:w="1003" w:type="dxa"/>
            <w:tcBorders>
              <w:top w:val="nil"/>
              <w:left w:val="nil"/>
              <w:bottom w:val="single" w:sz="4" w:space="0" w:color="auto"/>
              <w:right w:val="single" w:sz="4" w:space="0" w:color="auto"/>
            </w:tcBorders>
            <w:shd w:val="clear" w:color="000000" w:fill="FFFFFF"/>
            <w:noWrap/>
            <w:vAlign w:val="bottom"/>
            <w:hideMark/>
          </w:tcPr>
          <w:p w14:paraId="30719955" w14:textId="7DCCC742"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97</w:t>
            </w:r>
          </w:p>
        </w:tc>
        <w:tc>
          <w:tcPr>
            <w:tcW w:w="1003" w:type="dxa"/>
            <w:tcBorders>
              <w:top w:val="nil"/>
              <w:left w:val="nil"/>
              <w:bottom w:val="single" w:sz="4" w:space="0" w:color="auto"/>
              <w:right w:val="single" w:sz="4" w:space="0" w:color="auto"/>
            </w:tcBorders>
            <w:shd w:val="clear" w:color="000000" w:fill="FFFFFF"/>
            <w:noWrap/>
            <w:vAlign w:val="bottom"/>
            <w:hideMark/>
          </w:tcPr>
          <w:p w14:paraId="5C9B13AF" w14:textId="02203CCC"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123</w:t>
            </w:r>
          </w:p>
        </w:tc>
        <w:tc>
          <w:tcPr>
            <w:tcW w:w="963" w:type="dxa"/>
            <w:tcBorders>
              <w:top w:val="nil"/>
              <w:left w:val="nil"/>
              <w:bottom w:val="single" w:sz="4" w:space="0" w:color="auto"/>
              <w:right w:val="single" w:sz="4" w:space="0" w:color="auto"/>
            </w:tcBorders>
            <w:shd w:val="clear" w:color="000000" w:fill="FFFFFF"/>
            <w:noWrap/>
            <w:vAlign w:val="bottom"/>
            <w:hideMark/>
          </w:tcPr>
          <w:p w14:paraId="748F1574" w14:textId="705C74D4" w:rsidR="005D2A6A" w:rsidRPr="005D2A6A" w:rsidRDefault="005D2A6A" w:rsidP="00B20C6E">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159</w:t>
            </w:r>
          </w:p>
        </w:tc>
      </w:tr>
      <w:tr w:rsidR="00C52F8D" w:rsidRPr="005D2A6A" w14:paraId="7D3EEF82" w14:textId="77777777" w:rsidTr="00C52F8D">
        <w:trPr>
          <w:trHeight w:val="634"/>
        </w:trPr>
        <w:tc>
          <w:tcPr>
            <w:tcW w:w="2016" w:type="dxa"/>
            <w:tcBorders>
              <w:top w:val="nil"/>
              <w:left w:val="single" w:sz="4" w:space="0" w:color="auto"/>
              <w:bottom w:val="single" w:sz="4" w:space="0" w:color="auto"/>
              <w:right w:val="single" w:sz="4" w:space="0" w:color="auto"/>
            </w:tcBorders>
            <w:shd w:val="clear" w:color="000000" w:fill="FFFFFF"/>
            <w:noWrap/>
            <w:vAlign w:val="bottom"/>
            <w:hideMark/>
          </w:tcPr>
          <w:p w14:paraId="46DED771" w14:textId="65929E32" w:rsidR="005D2A6A" w:rsidRPr="00064CBC" w:rsidRDefault="005D2A6A" w:rsidP="00064CBC">
            <w:pPr>
              <w:spacing w:after="0" w:line="240" w:lineRule="auto"/>
              <w:jc w:val="center"/>
              <w:rPr>
                <w:rFonts w:ascii="Arial" w:eastAsia="Times New Roman" w:hAnsi="Arial" w:cs="Arial"/>
                <w:b/>
                <w:bCs/>
                <w:color w:val="000000"/>
                <w:sz w:val="20"/>
                <w:szCs w:val="20"/>
                <w:lang w:val="en-US"/>
              </w:rPr>
            </w:pPr>
            <w:r w:rsidRPr="00064CBC">
              <w:rPr>
                <w:rFonts w:ascii="Arial" w:hAnsi="Arial" w:cs="Arial"/>
                <w:b/>
                <w:bCs/>
                <w:color w:val="000000"/>
                <w:sz w:val="20"/>
                <w:szCs w:val="20"/>
              </w:rPr>
              <w:t>Total</w:t>
            </w:r>
          </w:p>
        </w:tc>
        <w:tc>
          <w:tcPr>
            <w:tcW w:w="882" w:type="dxa"/>
            <w:tcBorders>
              <w:top w:val="nil"/>
              <w:left w:val="nil"/>
              <w:bottom w:val="single" w:sz="4" w:space="0" w:color="auto"/>
              <w:right w:val="single" w:sz="4" w:space="0" w:color="auto"/>
            </w:tcBorders>
            <w:shd w:val="clear" w:color="000000" w:fill="FFFFFF"/>
            <w:noWrap/>
            <w:vAlign w:val="bottom"/>
            <w:hideMark/>
          </w:tcPr>
          <w:p w14:paraId="6DFBDC9F" w14:textId="2461EBA5"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677</w:t>
            </w:r>
          </w:p>
        </w:tc>
        <w:tc>
          <w:tcPr>
            <w:tcW w:w="882" w:type="dxa"/>
            <w:tcBorders>
              <w:top w:val="nil"/>
              <w:left w:val="nil"/>
              <w:bottom w:val="single" w:sz="4" w:space="0" w:color="auto"/>
              <w:right w:val="single" w:sz="4" w:space="0" w:color="auto"/>
            </w:tcBorders>
            <w:shd w:val="clear" w:color="000000" w:fill="FFFFFF"/>
            <w:noWrap/>
            <w:vAlign w:val="bottom"/>
            <w:hideMark/>
          </w:tcPr>
          <w:p w14:paraId="724BA00B" w14:textId="3B8DD9A2"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708</w:t>
            </w:r>
          </w:p>
        </w:tc>
        <w:tc>
          <w:tcPr>
            <w:tcW w:w="882" w:type="dxa"/>
            <w:tcBorders>
              <w:top w:val="nil"/>
              <w:left w:val="nil"/>
              <w:bottom w:val="single" w:sz="4" w:space="0" w:color="auto"/>
              <w:right w:val="single" w:sz="4" w:space="0" w:color="auto"/>
            </w:tcBorders>
            <w:shd w:val="clear" w:color="000000" w:fill="FFFFFF"/>
            <w:noWrap/>
            <w:vAlign w:val="bottom"/>
            <w:hideMark/>
          </w:tcPr>
          <w:p w14:paraId="5A47AF92" w14:textId="597A6131"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735</w:t>
            </w:r>
          </w:p>
        </w:tc>
        <w:tc>
          <w:tcPr>
            <w:tcW w:w="883" w:type="dxa"/>
            <w:tcBorders>
              <w:top w:val="nil"/>
              <w:left w:val="nil"/>
              <w:bottom w:val="single" w:sz="4" w:space="0" w:color="auto"/>
              <w:right w:val="single" w:sz="4" w:space="0" w:color="auto"/>
            </w:tcBorders>
            <w:shd w:val="clear" w:color="000000" w:fill="FFFFFF"/>
            <w:noWrap/>
            <w:vAlign w:val="bottom"/>
            <w:hideMark/>
          </w:tcPr>
          <w:p w14:paraId="0B274B56" w14:textId="6CBBE0FF"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767</w:t>
            </w:r>
          </w:p>
        </w:tc>
        <w:tc>
          <w:tcPr>
            <w:tcW w:w="1008" w:type="dxa"/>
            <w:tcBorders>
              <w:top w:val="nil"/>
              <w:left w:val="nil"/>
              <w:bottom w:val="single" w:sz="4" w:space="0" w:color="auto"/>
              <w:right w:val="single" w:sz="4" w:space="0" w:color="auto"/>
            </w:tcBorders>
            <w:shd w:val="clear" w:color="000000" w:fill="FFFFFF"/>
            <w:noWrap/>
            <w:vAlign w:val="bottom"/>
            <w:hideMark/>
          </w:tcPr>
          <w:p w14:paraId="7D81C6CE" w14:textId="45FA1DF7"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796</w:t>
            </w:r>
          </w:p>
        </w:tc>
        <w:tc>
          <w:tcPr>
            <w:tcW w:w="1003" w:type="dxa"/>
            <w:tcBorders>
              <w:top w:val="nil"/>
              <w:left w:val="nil"/>
              <w:bottom w:val="single" w:sz="4" w:space="0" w:color="auto"/>
              <w:right w:val="single" w:sz="4" w:space="0" w:color="auto"/>
            </w:tcBorders>
            <w:shd w:val="clear" w:color="000000" w:fill="FFFFFF"/>
            <w:noWrap/>
            <w:vAlign w:val="bottom"/>
            <w:hideMark/>
          </w:tcPr>
          <w:p w14:paraId="76B4BF40" w14:textId="1ED7C0B7"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739</w:t>
            </w:r>
          </w:p>
        </w:tc>
        <w:tc>
          <w:tcPr>
            <w:tcW w:w="1003" w:type="dxa"/>
            <w:tcBorders>
              <w:top w:val="nil"/>
              <w:left w:val="nil"/>
              <w:bottom w:val="single" w:sz="4" w:space="0" w:color="auto"/>
              <w:right w:val="single" w:sz="4" w:space="0" w:color="auto"/>
            </w:tcBorders>
            <w:shd w:val="clear" w:color="000000" w:fill="FFFFFF"/>
            <w:noWrap/>
            <w:vAlign w:val="bottom"/>
            <w:hideMark/>
          </w:tcPr>
          <w:p w14:paraId="0F19E22E" w14:textId="2D734C74"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789</w:t>
            </w:r>
          </w:p>
        </w:tc>
        <w:tc>
          <w:tcPr>
            <w:tcW w:w="1003" w:type="dxa"/>
            <w:tcBorders>
              <w:top w:val="nil"/>
              <w:left w:val="nil"/>
              <w:bottom w:val="single" w:sz="4" w:space="0" w:color="auto"/>
              <w:right w:val="single" w:sz="4" w:space="0" w:color="auto"/>
            </w:tcBorders>
            <w:shd w:val="clear" w:color="000000" w:fill="FFFFFF"/>
            <w:noWrap/>
            <w:vAlign w:val="bottom"/>
            <w:hideMark/>
          </w:tcPr>
          <w:p w14:paraId="708FEFDD" w14:textId="493113B1"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1026</w:t>
            </w:r>
          </w:p>
        </w:tc>
        <w:tc>
          <w:tcPr>
            <w:tcW w:w="963" w:type="dxa"/>
            <w:tcBorders>
              <w:top w:val="nil"/>
              <w:left w:val="nil"/>
              <w:bottom w:val="single" w:sz="4" w:space="0" w:color="auto"/>
              <w:right w:val="single" w:sz="4" w:space="0" w:color="auto"/>
            </w:tcBorders>
            <w:shd w:val="clear" w:color="000000" w:fill="FFFFFF"/>
            <w:noWrap/>
            <w:vAlign w:val="bottom"/>
            <w:hideMark/>
          </w:tcPr>
          <w:p w14:paraId="63D4FEC6" w14:textId="55BB9D34" w:rsidR="005D2A6A" w:rsidRPr="00064CBC" w:rsidRDefault="005D2A6A" w:rsidP="00064CBC">
            <w:pPr>
              <w:spacing w:after="0" w:line="240" w:lineRule="auto"/>
              <w:jc w:val="center"/>
              <w:rPr>
                <w:rFonts w:ascii="Arial" w:eastAsia="Times New Roman" w:hAnsi="Arial" w:cs="Arial"/>
                <w:b/>
                <w:bCs/>
                <w:color w:val="000000" w:themeColor="text1"/>
                <w:sz w:val="20"/>
                <w:szCs w:val="20"/>
                <w:lang w:val="en-US"/>
              </w:rPr>
            </w:pPr>
            <w:r w:rsidRPr="00064CBC">
              <w:rPr>
                <w:rFonts w:ascii="Arial" w:hAnsi="Arial" w:cs="Arial"/>
                <w:b/>
                <w:bCs/>
                <w:color w:val="000000"/>
                <w:sz w:val="20"/>
                <w:szCs w:val="20"/>
              </w:rPr>
              <w:t>1367</w:t>
            </w:r>
          </w:p>
        </w:tc>
      </w:tr>
    </w:tbl>
    <w:bookmarkEnd w:id="44"/>
    <w:p w14:paraId="57C76559" w14:textId="4168AE6E" w:rsidR="00B20C6E" w:rsidRDefault="00180344" w:rsidP="00BC081C">
      <w:pPr>
        <w:pStyle w:val="BodyText"/>
        <w:spacing w:before="162" w:line="360" w:lineRule="auto"/>
        <w:ind w:right="90"/>
        <w:jc w:val="both"/>
        <w:rPr>
          <w:noProof/>
          <w:color w:val="000000" w:themeColor="text1"/>
        </w:rPr>
        <w:sectPr w:rsidR="00B20C6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Cs/>
          <w:noProof/>
          <w:color w:val="000000" w:themeColor="text1"/>
        </w:rPr>
        <mc:AlternateContent>
          <mc:Choice Requires="wps">
            <w:drawing>
              <wp:anchor distT="0" distB="0" distL="114300" distR="114300" simplePos="0" relativeHeight="252469248" behindDoc="0" locked="0" layoutInCell="1" allowOverlap="1" wp14:anchorId="17EEA108" wp14:editId="133E35E0">
                <wp:simplePos x="0" y="0"/>
                <wp:positionH relativeFrom="margin">
                  <wp:posOffset>2751381</wp:posOffset>
                </wp:positionH>
                <wp:positionV relativeFrom="paragraph">
                  <wp:posOffset>118331</wp:posOffset>
                </wp:positionV>
                <wp:extent cx="3800475" cy="307340"/>
                <wp:effectExtent l="0" t="0" r="0" b="0"/>
                <wp:wrapNone/>
                <wp:docPr id="1263" name="TextBox 22"/>
                <wp:cNvGraphicFramePr/>
                <a:graphic xmlns:a="http://schemas.openxmlformats.org/drawingml/2006/main">
                  <a:graphicData uri="http://schemas.microsoft.com/office/word/2010/wordprocessingShape">
                    <wps:wsp>
                      <wps:cNvSpPr txBox="1"/>
                      <wps:spPr>
                        <a:xfrm>
                          <a:off x="0" y="0"/>
                          <a:ext cx="3800475" cy="307340"/>
                        </a:xfrm>
                        <a:prstGeom prst="rect">
                          <a:avLst/>
                        </a:prstGeom>
                        <a:noFill/>
                      </wps:spPr>
                      <wps:txbx>
                        <w:txbxContent>
                          <w:p w14:paraId="45AC704A" w14:textId="77777777" w:rsidR="005D2A6A" w:rsidRPr="00CE35EB" w:rsidRDefault="005D2A6A" w:rsidP="005D2A6A">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035CB3FC" w14:textId="77777777" w:rsidR="005D2A6A" w:rsidRPr="00CE35EB" w:rsidRDefault="005D2A6A" w:rsidP="005D2A6A">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7EEA108" id="_x0000_s1051" type="#_x0000_t202" style="position:absolute;left:0;text-align:left;margin-left:216.65pt;margin-top:9.3pt;width:299.25pt;height:24.2pt;z-index:25246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" filled="f" stroked="f">
                <v:textbox style="mso-fit-shape-to-text:t">
                  <w:txbxContent>
                    <w:p w14:paraId="45AC704A" w14:textId="77777777" w:rsidR="005D2A6A" w:rsidRPr="00CE35EB" w:rsidRDefault="005D2A6A" w:rsidP="005D2A6A">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035CB3FC" w14:textId="77777777" w:rsidR="005D2A6A" w:rsidRPr="00CE35EB" w:rsidRDefault="005D2A6A" w:rsidP="005D2A6A">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53D03B67" w14:textId="7C993DF6" w:rsidR="005D2A6A" w:rsidRDefault="00064CBC" w:rsidP="00BC081C">
      <w:pPr>
        <w:pStyle w:val="BodyText"/>
        <w:spacing w:before="162" w:line="360" w:lineRule="auto"/>
        <w:ind w:right="90"/>
        <w:jc w:val="both"/>
        <w:rPr>
          <w:noProof/>
          <w:color w:val="000000" w:themeColor="text1"/>
        </w:rPr>
        <w:sectPr w:rsidR="005D2A6A"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C52F8D">
        <w:rPr>
          <w:noProof/>
          <w:color w:val="000000" w:themeColor="text1"/>
        </w:rPr>
        <mc:AlternateContent>
          <mc:Choice Requires="wps">
            <w:drawing>
              <wp:anchor distT="45720" distB="45720" distL="114300" distR="114300" simplePos="0" relativeHeight="252545024" behindDoc="0" locked="0" layoutInCell="1" allowOverlap="1" wp14:anchorId="5CE04BED" wp14:editId="0F3264E1">
                <wp:simplePos x="0" y="0"/>
                <wp:positionH relativeFrom="column">
                  <wp:posOffset>-157480</wp:posOffset>
                </wp:positionH>
                <wp:positionV relativeFrom="paragraph">
                  <wp:posOffset>217170</wp:posOffset>
                </wp:positionV>
                <wp:extent cx="6709410" cy="3040380"/>
                <wp:effectExtent l="95250" t="57150" r="91440" b="121920"/>
                <wp:wrapSquare wrapText="bothSides"/>
                <wp:docPr id="2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9410" cy="3040380"/>
                        </a:xfrm>
                        <a:prstGeom prst="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rgbClr r="0" g="0" b="0"/>
                        </a:lnRef>
                        <a:fillRef idx="0">
                          <a:scrgbClr r="0" g="0" b="0"/>
                        </a:fillRef>
                        <a:effectRef idx="0">
                          <a:scrgbClr r="0" g="0" b="0"/>
                        </a:effectRef>
                        <a:fontRef idx="minor">
                          <a:schemeClr val="lt1"/>
                        </a:fontRef>
                      </wps:style>
                      <wps:txbx>
                        <w:txbxContent>
                          <w:p w14:paraId="7F2CE341" w14:textId="0197EF12" w:rsidR="00C52F8D" w:rsidRDefault="00C52F8D" w:rsidP="00F14E20">
                            <w:pPr>
                              <w:pStyle w:val="BodyText"/>
                              <w:numPr>
                                <w:ilvl w:val="0"/>
                                <w:numId w:val="12"/>
                              </w:numPr>
                              <w:spacing w:before="162" w:line="360" w:lineRule="auto"/>
                              <w:ind w:right="90"/>
                              <w:jc w:val="both"/>
                              <w:rPr>
                                <w:noProof/>
                                <w:color w:val="000000" w:themeColor="text1"/>
                              </w:rPr>
                            </w:pPr>
                            <w:r w:rsidRPr="002B5730">
                              <w:rPr>
                                <w:noProof/>
                                <w:color w:val="000000" w:themeColor="text1"/>
                              </w:rPr>
                              <w:t>The Bisphenol- A type vinyl ester resin contributes to around 50% of the global vinyl ester resin types due to its excellent properties of corrosion resistance to a variety of alkalis, organic and inorganic salts, salt solutions and oxidizing chemicals, etc</w:t>
                            </w:r>
                          </w:p>
                          <w:p w14:paraId="78171F88" w14:textId="77777777" w:rsidR="00C52F8D" w:rsidRDefault="00C52F8D" w:rsidP="00F14E20">
                            <w:pPr>
                              <w:pStyle w:val="BodyText"/>
                              <w:numPr>
                                <w:ilvl w:val="0"/>
                                <w:numId w:val="12"/>
                              </w:numPr>
                              <w:spacing w:before="162" w:line="360" w:lineRule="auto"/>
                              <w:ind w:right="90"/>
                              <w:jc w:val="both"/>
                              <w:rPr>
                                <w:noProof/>
                                <w:color w:val="000000" w:themeColor="text1"/>
                              </w:rPr>
                            </w:pPr>
                            <w:r w:rsidRPr="002B5730">
                              <w:rPr>
                                <w:noProof/>
                                <w:color w:val="000000" w:themeColor="text1"/>
                              </w:rPr>
                              <w:t>As Bisphenol A has been banned in Europe, the demand for Bisphenol A Vinyl Ester Resin is expected to gradually decrease as Bisphenol A will be replaced by Bisphenol F and S.</w:t>
                            </w:r>
                          </w:p>
                          <w:p w14:paraId="2A21AC67" w14:textId="77777777" w:rsidR="00C52F8D" w:rsidRDefault="00C52F8D" w:rsidP="00F14E20">
                            <w:pPr>
                              <w:pStyle w:val="BodyText"/>
                              <w:numPr>
                                <w:ilvl w:val="0"/>
                                <w:numId w:val="12"/>
                              </w:numPr>
                              <w:spacing w:before="162" w:line="360" w:lineRule="auto"/>
                              <w:ind w:right="90"/>
                              <w:jc w:val="both"/>
                              <w:rPr>
                                <w:noProof/>
                                <w:color w:val="000000" w:themeColor="text1"/>
                              </w:rPr>
                            </w:pPr>
                            <w:r w:rsidRPr="002B5730">
                              <w:rPr>
                                <w:noProof/>
                                <w:color w:val="000000" w:themeColor="text1"/>
                              </w:rPr>
                              <w:t xml:space="preserve">Novolac vinyl ester resin contributes to around 27% which has been specially modified for improved fabrication properties. It provides improved product quality and fabrication efficiency  to ens users, which offers extended shelf life and adds improved flexibilty to fabricators. </w:t>
                            </w:r>
                          </w:p>
                          <w:p w14:paraId="2236E5BF" w14:textId="452A44A3" w:rsidR="00C52F8D" w:rsidRDefault="00C52F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04BED" id="_x0000_s1052" type="#_x0000_t202" style="position:absolute;left:0;text-align:left;margin-left:-12.4pt;margin-top:17.1pt;width:528.3pt;height:239.4pt;z-index:252545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" fillcolor="#6e6e6e [2150]" stroked="f">
                <v:fill color2="#c9c9c9 [1942]" rotate="t" angle="180" colors="0 #6f6f6f;31457f #a8a8a8;1 #c9c9c9" focus="100%" type="gradient"/>
                <v:shadow on="t" color="black" opacity="20971f" offset="0,2.2pt"/>
                <v:textbox>
                  <w:txbxContent>
                    <w:p w14:paraId="7F2CE341" w14:textId="0197EF12" w:rsidR="00C52F8D" w:rsidRDefault="00C52F8D" w:rsidP="00F14E20">
                      <w:pPr>
                        <w:pStyle w:val="BodyText"/>
                        <w:numPr>
                          <w:ilvl w:val="0"/>
                          <w:numId w:val="12"/>
                        </w:numPr>
                        <w:spacing w:before="162" w:line="360" w:lineRule="auto"/>
                        <w:ind w:right="90"/>
                        <w:jc w:val="both"/>
                        <w:rPr>
                          <w:noProof/>
                          <w:color w:val="000000" w:themeColor="text1"/>
                        </w:rPr>
                      </w:pPr>
                      <w:r w:rsidRPr="002B5730">
                        <w:rPr>
                          <w:noProof/>
                          <w:color w:val="000000" w:themeColor="text1"/>
                        </w:rPr>
                        <w:t>The Bisphenol- A type vinyl ester resin contributes to around 50% of the global vinyl ester resin types due to its excellent properties of corrosion resistance to a variety of alkalis, organic and inorganic salts, salt solutions and oxidizing chemicals, etc</w:t>
                      </w:r>
                    </w:p>
                    <w:p w14:paraId="78171F88" w14:textId="77777777" w:rsidR="00C52F8D" w:rsidRDefault="00C52F8D" w:rsidP="00F14E20">
                      <w:pPr>
                        <w:pStyle w:val="BodyText"/>
                        <w:numPr>
                          <w:ilvl w:val="0"/>
                          <w:numId w:val="12"/>
                        </w:numPr>
                        <w:spacing w:before="162" w:line="360" w:lineRule="auto"/>
                        <w:ind w:right="90"/>
                        <w:jc w:val="both"/>
                        <w:rPr>
                          <w:noProof/>
                          <w:color w:val="000000" w:themeColor="text1"/>
                        </w:rPr>
                      </w:pPr>
                      <w:r w:rsidRPr="002B5730">
                        <w:rPr>
                          <w:noProof/>
                          <w:color w:val="000000" w:themeColor="text1"/>
                        </w:rPr>
                        <w:t>As Bisphenol A has been banned in Europe, the demand for Bisphenol A Vinyl Ester Resin is expected to gradually decrease as Bisphenol A will be replaced by Bisphenol F and S.</w:t>
                      </w:r>
                    </w:p>
                    <w:p w14:paraId="2A21AC67" w14:textId="77777777" w:rsidR="00C52F8D" w:rsidRDefault="00C52F8D" w:rsidP="00F14E20">
                      <w:pPr>
                        <w:pStyle w:val="BodyText"/>
                        <w:numPr>
                          <w:ilvl w:val="0"/>
                          <w:numId w:val="12"/>
                        </w:numPr>
                        <w:spacing w:before="162" w:line="360" w:lineRule="auto"/>
                        <w:ind w:right="90"/>
                        <w:jc w:val="both"/>
                        <w:rPr>
                          <w:noProof/>
                          <w:color w:val="000000" w:themeColor="text1"/>
                        </w:rPr>
                      </w:pPr>
                      <w:r w:rsidRPr="002B5730">
                        <w:rPr>
                          <w:noProof/>
                          <w:color w:val="000000" w:themeColor="text1"/>
                        </w:rPr>
                        <w:t xml:space="preserve">Novolac vinyl ester resin contributes to around 27% which has been specially modified for improved fabrication properties. It provides improved product quality and fabrication efficiency  to ens users, which offers extended shelf life and adds improved flexibilty to fabricators. </w:t>
                      </w:r>
                    </w:p>
                    <w:p w14:paraId="2236E5BF" w14:textId="452A44A3" w:rsidR="00C52F8D" w:rsidRDefault="00C52F8D"/>
                  </w:txbxContent>
                </v:textbox>
                <w10:wrap type="square"/>
              </v:shape>
            </w:pict>
          </mc:Fallback>
        </mc:AlternateContent>
      </w:r>
    </w:p>
    <w:p w14:paraId="5E6D4981" w14:textId="77777777" w:rsidR="00064CBC" w:rsidRDefault="00C07E16" w:rsidP="0061645E">
      <w:pPr>
        <w:rPr>
          <w:rFonts w:ascii="Arial" w:hAnsi="Arial" w:cs="Arial"/>
          <w:b/>
          <w:bCs/>
          <w:sz w:val="24"/>
          <w:szCs w:val="24"/>
        </w:rPr>
      </w:pPr>
      <w:r w:rsidRPr="0061645E">
        <w:rPr>
          <w:rFonts w:ascii="Arial" w:hAnsi="Arial" w:cs="Arial"/>
          <w:b/>
          <w:bCs/>
          <w:sz w:val="24"/>
          <w:szCs w:val="24"/>
        </w:rPr>
        <w:t xml:space="preserve"> </w:t>
      </w:r>
    </w:p>
    <w:p w14:paraId="0B2B3AD8" w14:textId="77777777" w:rsidR="00064CBC" w:rsidRDefault="00064CBC" w:rsidP="0061645E">
      <w:pPr>
        <w:rPr>
          <w:rFonts w:ascii="Arial" w:hAnsi="Arial" w:cs="Arial"/>
          <w:b/>
          <w:bCs/>
          <w:sz w:val="24"/>
          <w:szCs w:val="24"/>
        </w:rPr>
      </w:pPr>
    </w:p>
    <w:p w14:paraId="37AE5790" w14:textId="54A59031" w:rsidR="00064CBC" w:rsidRDefault="00064CBC" w:rsidP="0061645E">
      <w:pPr>
        <w:rPr>
          <w:rFonts w:ascii="Arial" w:hAnsi="Arial" w:cs="Arial"/>
          <w:b/>
          <w:bCs/>
          <w:sz w:val="24"/>
          <w:szCs w:val="24"/>
        </w:rPr>
      </w:pPr>
    </w:p>
    <w:p w14:paraId="6E997C05" w14:textId="1137ABF4" w:rsidR="00650D00" w:rsidRDefault="00650D00" w:rsidP="0061645E">
      <w:pPr>
        <w:rPr>
          <w:rFonts w:ascii="Arial" w:hAnsi="Arial" w:cs="Arial"/>
          <w:b/>
          <w:bCs/>
          <w:sz w:val="24"/>
          <w:szCs w:val="24"/>
        </w:rPr>
      </w:pPr>
    </w:p>
    <w:p w14:paraId="1FCC64EB" w14:textId="7F484477" w:rsidR="00650D00" w:rsidRDefault="00650D00" w:rsidP="0061645E">
      <w:pPr>
        <w:rPr>
          <w:rFonts w:ascii="Arial" w:hAnsi="Arial" w:cs="Arial"/>
          <w:b/>
          <w:bCs/>
          <w:sz w:val="24"/>
          <w:szCs w:val="24"/>
        </w:rPr>
      </w:pPr>
    </w:p>
    <w:p w14:paraId="127772CF" w14:textId="726E16F0" w:rsidR="00650D00" w:rsidRDefault="00650D00" w:rsidP="0061645E">
      <w:pPr>
        <w:rPr>
          <w:rFonts w:ascii="Arial" w:hAnsi="Arial" w:cs="Arial"/>
          <w:b/>
          <w:bCs/>
          <w:sz w:val="24"/>
          <w:szCs w:val="24"/>
        </w:rPr>
      </w:pPr>
    </w:p>
    <w:p w14:paraId="0472D7DF" w14:textId="44D04208" w:rsidR="00C36D81" w:rsidRDefault="00C36D81" w:rsidP="0061645E">
      <w:pPr>
        <w:rPr>
          <w:rFonts w:ascii="Arial" w:hAnsi="Arial" w:cs="Arial"/>
          <w:b/>
          <w:bCs/>
          <w:sz w:val="24"/>
          <w:szCs w:val="24"/>
        </w:rPr>
      </w:pPr>
    </w:p>
    <w:p w14:paraId="126F14D4" w14:textId="77777777" w:rsidR="003A525D" w:rsidRDefault="003A525D" w:rsidP="00F15E2C">
      <w:pPr>
        <w:spacing w:line="360" w:lineRule="auto"/>
        <w:textAlignment w:val="baseline"/>
        <w:rPr>
          <w:rFonts w:ascii="Arial" w:eastAsia="Verdana" w:hAnsi="Arial" w:cs="Arial"/>
          <w:b/>
          <w:bCs/>
          <w:color w:val="000000"/>
          <w:kern w:val="24"/>
          <w:sz w:val="24"/>
          <w:szCs w:val="24"/>
        </w:rPr>
      </w:pPr>
    </w:p>
    <w:p w14:paraId="4645CDF4" w14:textId="4D06A184" w:rsidR="00F15E2C" w:rsidRPr="008D1421" w:rsidRDefault="00F15E2C" w:rsidP="00F15E2C">
      <w:pPr>
        <w:spacing w:line="360" w:lineRule="auto"/>
        <w:textAlignment w:val="baseline"/>
        <w:rPr>
          <w:rFonts w:ascii="Arial" w:eastAsia="Verdana" w:hAnsi="Arial" w:cs="Arial"/>
          <w:b/>
          <w:bCs/>
          <w:color w:val="000000"/>
          <w:kern w:val="24"/>
          <w:sz w:val="24"/>
          <w:szCs w:val="24"/>
        </w:rPr>
      </w:pPr>
      <w:r w:rsidRPr="008D1421">
        <w:rPr>
          <w:rFonts w:ascii="Arial" w:eastAsia="Verdana" w:hAnsi="Arial" w:cs="Arial"/>
          <w:b/>
          <w:bCs/>
          <w:color w:val="000000"/>
          <w:kern w:val="24"/>
          <w:sz w:val="24"/>
          <w:szCs w:val="24"/>
        </w:rPr>
        <w:lastRenderedPageBreak/>
        <w:t>Global Vinyl Ester Resin Demand Supply Analysis, By Volume, 2015-2030F (Thousand Tonnes)</w:t>
      </w:r>
    </w:p>
    <w:tbl>
      <w:tblPr>
        <w:tblW w:w="10083" w:type="dxa"/>
        <w:tblCellMar>
          <w:left w:w="0" w:type="dxa"/>
          <w:right w:w="0" w:type="dxa"/>
        </w:tblCellMar>
        <w:tblLook w:val="0420" w:firstRow="1" w:lastRow="0" w:firstColumn="0" w:lastColumn="0" w:noHBand="0" w:noVBand="1"/>
      </w:tblPr>
      <w:tblGrid>
        <w:gridCol w:w="1279"/>
        <w:gridCol w:w="977"/>
        <w:gridCol w:w="977"/>
        <w:gridCol w:w="977"/>
        <w:gridCol w:w="977"/>
        <w:gridCol w:w="850"/>
        <w:gridCol w:w="1104"/>
        <w:gridCol w:w="981"/>
        <w:gridCol w:w="980"/>
        <w:gridCol w:w="981"/>
      </w:tblGrid>
      <w:tr w:rsidR="00E561A5" w:rsidRPr="00113DAD" w14:paraId="1991E04E" w14:textId="77777777" w:rsidTr="003A525D">
        <w:trPr>
          <w:trHeight w:val="359"/>
        </w:trPr>
        <w:tc>
          <w:tcPr>
            <w:tcW w:w="127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C3D44F8" w14:textId="77777777" w:rsidR="00E561A5" w:rsidRPr="00113DAD" w:rsidRDefault="00E561A5" w:rsidP="005B1169">
            <w:pPr>
              <w:tabs>
                <w:tab w:val="left" w:pos="1290"/>
              </w:tabs>
              <w:spacing w:line="360" w:lineRule="auto"/>
              <w:jc w:val="both"/>
              <w:rPr>
                <w:rFonts w:ascii="Arial" w:eastAsia="Arial" w:hAnsi="Arial" w:cs="Arial"/>
                <w:color w:val="000000" w:themeColor="text1"/>
                <w:sz w:val="14"/>
                <w:szCs w:val="14"/>
                <w:lang w:val="en-US"/>
              </w:rPr>
            </w:pPr>
          </w:p>
        </w:tc>
        <w:tc>
          <w:tcPr>
            <w:tcW w:w="97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58BC6EB"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97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E5B03B4"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97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4AA0488"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97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97C9DDC"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85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CC0F390"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110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14CB1DB"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98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64FF089"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98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3CB604E"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98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C3A7470" w14:textId="77777777" w:rsidR="00E561A5" w:rsidRPr="00113DAD" w:rsidRDefault="00E561A5"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E561A5" w:rsidRPr="00113DAD" w14:paraId="1E477126" w14:textId="77777777" w:rsidTr="003A525D">
        <w:trPr>
          <w:trHeight w:val="412"/>
        </w:trPr>
        <w:tc>
          <w:tcPr>
            <w:tcW w:w="127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9354220"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Capacity</w:t>
            </w:r>
          </w:p>
        </w:tc>
        <w:tc>
          <w:tcPr>
            <w:tcW w:w="97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B36C3E2"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938</w:t>
            </w:r>
          </w:p>
        </w:tc>
        <w:tc>
          <w:tcPr>
            <w:tcW w:w="97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056B20"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938</w:t>
            </w:r>
          </w:p>
        </w:tc>
        <w:tc>
          <w:tcPr>
            <w:tcW w:w="97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DEB830B"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953</w:t>
            </w:r>
          </w:p>
        </w:tc>
        <w:tc>
          <w:tcPr>
            <w:tcW w:w="97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F0EFD5B"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965</w:t>
            </w:r>
          </w:p>
        </w:tc>
        <w:tc>
          <w:tcPr>
            <w:tcW w:w="85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D1A8D63"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980</w:t>
            </w:r>
          </w:p>
        </w:tc>
        <w:tc>
          <w:tcPr>
            <w:tcW w:w="110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AED638"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985</w:t>
            </w:r>
          </w:p>
        </w:tc>
        <w:tc>
          <w:tcPr>
            <w:tcW w:w="98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45D1895"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1020</w:t>
            </w:r>
          </w:p>
        </w:tc>
        <w:tc>
          <w:tcPr>
            <w:tcW w:w="9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84D7E2"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1025</w:t>
            </w:r>
          </w:p>
        </w:tc>
        <w:tc>
          <w:tcPr>
            <w:tcW w:w="98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D5AC513"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1030</w:t>
            </w:r>
          </w:p>
        </w:tc>
      </w:tr>
      <w:tr w:rsidR="00E561A5" w:rsidRPr="00113DAD" w14:paraId="27FB15FE" w14:textId="77777777" w:rsidTr="003A525D">
        <w:trPr>
          <w:trHeight w:val="359"/>
        </w:trPr>
        <w:tc>
          <w:tcPr>
            <w:tcW w:w="127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043F8CAC"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Production</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5044315"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733</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F8E30A1"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750</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CEC6C93"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775</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50E264F"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790</w:t>
            </w:r>
          </w:p>
        </w:tc>
        <w:tc>
          <w:tcPr>
            <w:tcW w:w="85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AE0758C"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812</w:t>
            </w:r>
          </w:p>
        </w:tc>
        <w:tc>
          <w:tcPr>
            <w:tcW w:w="110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00A5553"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759</w:t>
            </w:r>
          </w:p>
        </w:tc>
        <w:tc>
          <w:tcPr>
            <w:tcW w:w="9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7782658"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808</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763EBF6"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866</w:t>
            </w:r>
          </w:p>
        </w:tc>
        <w:tc>
          <w:tcPr>
            <w:tcW w:w="9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F602F14"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929</w:t>
            </w:r>
          </w:p>
        </w:tc>
      </w:tr>
      <w:tr w:rsidR="00E561A5" w:rsidRPr="00113DAD" w14:paraId="499F7673" w14:textId="77777777" w:rsidTr="003A525D">
        <w:trPr>
          <w:trHeight w:val="359"/>
        </w:trPr>
        <w:tc>
          <w:tcPr>
            <w:tcW w:w="127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513D5B1"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Import</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4F9E542"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125.99</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DCD57D"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122.12</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FF70550"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117.69</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2938CED"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114.67</w:t>
            </w:r>
          </w:p>
        </w:tc>
        <w:tc>
          <w:tcPr>
            <w:tcW w:w="85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924925"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121.38</w:t>
            </w:r>
          </w:p>
        </w:tc>
        <w:tc>
          <w:tcPr>
            <w:tcW w:w="110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40D039A"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105.97</w:t>
            </w:r>
          </w:p>
        </w:tc>
        <w:tc>
          <w:tcPr>
            <w:tcW w:w="2942" w:type="dxa"/>
            <w:gridSpan w:val="3"/>
            <w:vMerge w:val="restart"/>
            <w:tcBorders>
              <w:top w:val="single" w:sz="8" w:space="0" w:color="FFFFFF"/>
              <w:left w:val="single" w:sz="8" w:space="0" w:color="FFFFFF"/>
              <w:right w:val="single" w:sz="8" w:space="0" w:color="FFFFFF"/>
            </w:tcBorders>
            <w:shd w:val="clear" w:color="auto" w:fill="D5E3CF"/>
            <w:tcMar>
              <w:top w:w="15" w:type="dxa"/>
              <w:left w:w="15" w:type="dxa"/>
              <w:bottom w:w="0" w:type="dxa"/>
              <w:right w:w="15" w:type="dxa"/>
            </w:tcMar>
            <w:vAlign w:val="bottom"/>
          </w:tcPr>
          <w:p w14:paraId="3250321E"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p>
        </w:tc>
      </w:tr>
      <w:tr w:rsidR="00E561A5" w:rsidRPr="00113DAD" w14:paraId="167C4C5A" w14:textId="77777777" w:rsidTr="003A525D">
        <w:trPr>
          <w:trHeight w:val="359"/>
        </w:trPr>
        <w:tc>
          <w:tcPr>
            <w:tcW w:w="127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E7EE632"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Export</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5521009"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125.99</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83E1D7C"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122.12</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1FDED53"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117.69</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5864360"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114.67</w:t>
            </w:r>
          </w:p>
        </w:tc>
        <w:tc>
          <w:tcPr>
            <w:tcW w:w="85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AD37286"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121.38</w:t>
            </w:r>
          </w:p>
        </w:tc>
        <w:tc>
          <w:tcPr>
            <w:tcW w:w="110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CDD3E72"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105.97</w:t>
            </w:r>
          </w:p>
        </w:tc>
        <w:tc>
          <w:tcPr>
            <w:tcW w:w="2942" w:type="dxa"/>
            <w:gridSpan w:val="3"/>
            <w:vMerge/>
            <w:tcBorders>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EB164FF"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p>
        </w:tc>
      </w:tr>
      <w:tr w:rsidR="00E561A5" w:rsidRPr="00113DAD" w14:paraId="18B51B93" w14:textId="77777777" w:rsidTr="003A525D">
        <w:trPr>
          <w:trHeight w:val="583"/>
        </w:trPr>
        <w:tc>
          <w:tcPr>
            <w:tcW w:w="127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82251DE"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Total Demand</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7ABA0B1"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677.49</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4087A1"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707.79</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CA029D1"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734.69</w:t>
            </w:r>
          </w:p>
        </w:tc>
        <w:tc>
          <w:tcPr>
            <w:tcW w:w="97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7711A5B"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767.44</w:t>
            </w:r>
          </w:p>
        </w:tc>
        <w:tc>
          <w:tcPr>
            <w:tcW w:w="85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90CF051"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796.32</w:t>
            </w:r>
          </w:p>
        </w:tc>
        <w:tc>
          <w:tcPr>
            <w:tcW w:w="110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06C5CC6"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739.49</w:t>
            </w:r>
          </w:p>
        </w:tc>
        <w:tc>
          <w:tcPr>
            <w:tcW w:w="9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82FC975"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789.09</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C5069D1"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1026.25</w:t>
            </w:r>
          </w:p>
        </w:tc>
        <w:tc>
          <w:tcPr>
            <w:tcW w:w="9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3F853D6"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1367.33</w:t>
            </w:r>
          </w:p>
        </w:tc>
      </w:tr>
      <w:tr w:rsidR="00E561A5" w:rsidRPr="00113DAD" w14:paraId="75B586F3" w14:textId="77777777" w:rsidTr="003A525D">
        <w:trPr>
          <w:trHeight w:val="583"/>
        </w:trPr>
        <w:tc>
          <w:tcPr>
            <w:tcW w:w="127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1E7A79C"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Y-O-Y Growth (%)</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F1602E3"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A797191"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4.47%</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0069CE0"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3.80%</w:t>
            </w:r>
          </w:p>
        </w:tc>
        <w:tc>
          <w:tcPr>
            <w:tcW w:w="97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8BCDEA5"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4.46%</w:t>
            </w:r>
          </w:p>
        </w:tc>
        <w:tc>
          <w:tcPr>
            <w:tcW w:w="85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0B62C4C"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3.76%</w:t>
            </w:r>
          </w:p>
        </w:tc>
        <w:tc>
          <w:tcPr>
            <w:tcW w:w="110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7CE2444"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-7.14%</w:t>
            </w:r>
          </w:p>
        </w:tc>
        <w:tc>
          <w:tcPr>
            <w:tcW w:w="9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A51FF00"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6.71%</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6B0629E"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6.42%</w:t>
            </w:r>
          </w:p>
        </w:tc>
        <w:tc>
          <w:tcPr>
            <w:tcW w:w="9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7C4030B"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5.58%</w:t>
            </w:r>
          </w:p>
        </w:tc>
      </w:tr>
      <w:tr w:rsidR="00E561A5" w:rsidRPr="00113DAD" w14:paraId="2432E914" w14:textId="77777777" w:rsidTr="003A525D">
        <w:trPr>
          <w:trHeight w:val="583"/>
        </w:trPr>
        <w:tc>
          <w:tcPr>
            <w:tcW w:w="127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71E483A"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Demand Supply Gap</w:t>
            </w:r>
          </w:p>
        </w:tc>
        <w:tc>
          <w:tcPr>
            <w:tcW w:w="5862" w:type="dxa"/>
            <w:gridSpan w:val="6"/>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1FC5B289"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p>
        </w:tc>
        <w:tc>
          <w:tcPr>
            <w:tcW w:w="9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E5F06F6"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19.23</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E9AF95D"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-159.81</w:t>
            </w:r>
          </w:p>
        </w:tc>
        <w:tc>
          <w:tcPr>
            <w:tcW w:w="9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A5D3123" w14:textId="77777777" w:rsidR="00E561A5" w:rsidRPr="00113DAD" w:rsidRDefault="00E561A5"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-438.76</w:t>
            </w:r>
          </w:p>
        </w:tc>
      </w:tr>
    </w:tbl>
    <w:p w14:paraId="031D0C8B" w14:textId="288563F9" w:rsidR="00F15E2C" w:rsidRPr="00F15E2C" w:rsidRDefault="00F15E2C" w:rsidP="00F15E2C">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805120" behindDoc="0" locked="0" layoutInCell="1" allowOverlap="1" wp14:anchorId="1F24103B" wp14:editId="458F60E7">
                <wp:simplePos x="0" y="0"/>
                <wp:positionH relativeFrom="column">
                  <wp:posOffset>4589145</wp:posOffset>
                </wp:positionH>
                <wp:positionV relativeFrom="paragraph">
                  <wp:posOffset>94615</wp:posOffset>
                </wp:positionV>
                <wp:extent cx="1809277" cy="584775"/>
                <wp:effectExtent l="0" t="0" r="0" b="0"/>
                <wp:wrapNone/>
                <wp:docPr id="6"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0C76D7E9" w14:textId="77777777" w:rsidR="00F15E2C" w:rsidRPr="00E33B0C" w:rsidRDefault="00F15E2C" w:rsidP="00F15E2C">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F24103B" id="_x0000_s1053" type="#_x0000_t202" style="position:absolute;left:0;text-align:left;margin-left:361.35pt;margin-top:7.45pt;width:142.45pt;height:46.05pt;z-index:25280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" filled="f" stroked="f">
                <v:textbox style="mso-fit-shape-to-text:t">
                  <w:txbxContent>
                    <w:p w14:paraId="0C76D7E9" w14:textId="77777777" w:rsidR="00F15E2C" w:rsidRPr="00E33B0C" w:rsidRDefault="00F15E2C" w:rsidP="00F15E2C">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p>
    <w:p w14:paraId="4D8935FF" w14:textId="77777777" w:rsidR="00A42F2F" w:rsidRPr="00AF20A2" w:rsidRDefault="00A42F2F" w:rsidP="00A42F2F">
      <w:pPr>
        <w:spacing w:line="340" w:lineRule="exact"/>
        <w:textAlignment w:val="baseline"/>
        <w:rPr>
          <w:rFonts w:ascii="Arial" w:eastAsiaTheme="majorEastAsia" w:hAnsi="Arial" w:cs="Arial"/>
          <w:b/>
          <w:bCs/>
          <w:color w:val="000000" w:themeColor="text1"/>
          <w:kern w:val="24"/>
          <w:sz w:val="24"/>
          <w:szCs w:val="24"/>
        </w:rPr>
      </w:pPr>
      <w:r w:rsidRPr="00AF20A2">
        <w:rPr>
          <w:rFonts w:ascii="Arial" w:eastAsiaTheme="majorEastAsia" w:hAnsi="Arial" w:cs="Arial"/>
          <w:b/>
          <w:bCs/>
          <w:color w:val="000000" w:themeColor="text1"/>
          <w:kern w:val="24"/>
          <w:sz w:val="24"/>
          <w:szCs w:val="24"/>
        </w:rPr>
        <w:t>Global Vinyl Ester Resin Demand, By Volume, 2020-2030F (</w:t>
      </w:r>
      <w:r>
        <w:rPr>
          <w:rFonts w:ascii="Arial" w:eastAsiaTheme="majorEastAsia" w:hAnsi="Arial" w:cs="Arial"/>
          <w:b/>
          <w:bCs/>
          <w:color w:val="000000" w:themeColor="text1"/>
          <w:kern w:val="24"/>
          <w:sz w:val="24"/>
          <w:szCs w:val="24"/>
        </w:rPr>
        <w:t>000’</w:t>
      </w:r>
      <w:r w:rsidRPr="00AF20A2">
        <w:rPr>
          <w:rFonts w:ascii="Arial" w:eastAsiaTheme="majorEastAsia" w:hAnsi="Arial" w:cs="Arial"/>
          <w:b/>
          <w:bCs/>
          <w:color w:val="000000" w:themeColor="text1"/>
          <w:kern w:val="24"/>
          <w:sz w:val="24"/>
          <w:szCs w:val="24"/>
        </w:rPr>
        <w:t xml:space="preserve"> Tonnes)</w:t>
      </w:r>
    </w:p>
    <w:p w14:paraId="23E960E7" w14:textId="77777777" w:rsidR="00A42F2F" w:rsidRDefault="00A42F2F" w:rsidP="00A42F2F">
      <w:pPr>
        <w:rPr>
          <w:rFonts w:ascii="Arial" w:eastAsia="Arial" w:hAnsi="Arial" w:cs="Arial"/>
          <w:sz w:val="24"/>
          <w:szCs w:val="24"/>
        </w:rPr>
      </w:pPr>
      <w:r w:rsidRPr="009D7B5D">
        <w:rPr>
          <w:rFonts w:ascii="Arial" w:eastAsia="Arial" w:hAnsi="Arial" w:cs="Arial"/>
          <w:noProof/>
          <w:sz w:val="24"/>
          <w:szCs w:val="24"/>
        </w:rPr>
        <mc:AlternateContent>
          <mc:Choice Requires="wps">
            <w:drawing>
              <wp:anchor distT="0" distB="0" distL="114300" distR="114300" simplePos="0" relativeHeight="252823552" behindDoc="0" locked="0" layoutInCell="1" allowOverlap="1" wp14:anchorId="0EA41781" wp14:editId="48266763">
                <wp:simplePos x="0" y="0"/>
                <wp:positionH relativeFrom="column">
                  <wp:posOffset>4698889</wp:posOffset>
                </wp:positionH>
                <wp:positionV relativeFrom="paragraph">
                  <wp:posOffset>2486274</wp:posOffset>
                </wp:positionV>
                <wp:extent cx="1809277" cy="584775"/>
                <wp:effectExtent l="0" t="0" r="0" b="0"/>
                <wp:wrapNone/>
                <wp:docPr id="1124"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08E17D1B" w14:textId="77777777" w:rsidR="00A42F2F" w:rsidRPr="00E33B0C" w:rsidRDefault="00A42F2F" w:rsidP="00A42F2F">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EA41781" id="_x0000_s1054" type="#_x0000_t202" style="position:absolute;margin-left:370pt;margin-top:195.75pt;width:142.45pt;height:46.05pt;z-index:25282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" filled="f" stroked="f">
                <v:textbox style="mso-fit-shape-to-text:t">
                  <w:txbxContent>
                    <w:p w14:paraId="08E17D1B" w14:textId="77777777" w:rsidR="00A42F2F" w:rsidRPr="00E33B0C" w:rsidRDefault="00A42F2F" w:rsidP="00A42F2F">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p>
    <w:tbl>
      <w:tblPr>
        <w:tblW w:w="10261" w:type="dxa"/>
        <w:tblCellMar>
          <w:left w:w="0" w:type="dxa"/>
          <w:right w:w="0" w:type="dxa"/>
        </w:tblCellMar>
        <w:tblLook w:val="0420" w:firstRow="1" w:lastRow="0" w:firstColumn="0" w:lastColumn="0" w:noHBand="0" w:noVBand="1"/>
      </w:tblPr>
      <w:tblGrid>
        <w:gridCol w:w="1065"/>
        <w:gridCol w:w="636"/>
        <w:gridCol w:w="856"/>
        <w:gridCol w:w="856"/>
        <w:gridCol w:w="856"/>
        <w:gridCol w:w="856"/>
        <w:gridCol w:w="856"/>
        <w:gridCol w:w="856"/>
        <w:gridCol w:w="856"/>
        <w:gridCol w:w="856"/>
        <w:gridCol w:w="856"/>
        <w:gridCol w:w="856"/>
      </w:tblGrid>
      <w:tr w:rsidR="00A42F2F" w:rsidRPr="009D7B5D" w14:paraId="5A170D65" w14:textId="77777777" w:rsidTr="005B1169">
        <w:trPr>
          <w:trHeight w:val="822"/>
        </w:trPr>
        <w:tc>
          <w:tcPr>
            <w:tcW w:w="106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B375057"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Demand Scenario</w:t>
            </w:r>
          </w:p>
        </w:tc>
        <w:tc>
          <w:tcPr>
            <w:tcW w:w="63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411EBF4"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2020</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E95BB04"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2021E</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1347E51"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2022F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5DEB88D"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2023F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C5ACBDF"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2024F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24BEAE7"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2025F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57F5EF0"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2026F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269C773"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2027F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F154B57"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2028F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EF803CD"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2029F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BB6ACFB"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b/>
                <w:bCs/>
                <w:sz w:val="14"/>
                <w:szCs w:val="14"/>
              </w:rPr>
              <w:t>2030F</w:t>
            </w:r>
          </w:p>
        </w:tc>
      </w:tr>
      <w:tr w:rsidR="00A42F2F" w:rsidRPr="009D7B5D" w14:paraId="475BD63E" w14:textId="77777777" w:rsidTr="005B1169">
        <w:trPr>
          <w:trHeight w:val="592"/>
        </w:trPr>
        <w:tc>
          <w:tcPr>
            <w:tcW w:w="1065"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169D167"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sz w:val="14"/>
                <w:szCs w:val="14"/>
                <w:lang w:val="en-US"/>
              </w:rPr>
              <w:t>Optimistic</w:t>
            </w:r>
          </w:p>
        </w:tc>
        <w:tc>
          <w:tcPr>
            <w:tcW w:w="63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39343F9"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739.49</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3A35BFC"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807.80</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D0C92AF"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885.74</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6642FFE"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969.34</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C921D2F"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1058.92</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C765BDA"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1153.73</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3AEBAD8"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1254.68</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142EC07"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1362.92</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F65902D"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1477.58</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658DAB3"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1600.04</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9CAE264"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1729.79</w:t>
            </w:r>
          </w:p>
        </w:tc>
      </w:tr>
      <w:tr w:rsidR="00A42F2F" w:rsidRPr="009D7B5D" w14:paraId="2FF27639" w14:textId="77777777" w:rsidTr="005B1169">
        <w:trPr>
          <w:trHeight w:val="592"/>
        </w:trPr>
        <w:tc>
          <w:tcPr>
            <w:tcW w:w="1065"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936E00B" w14:textId="77777777" w:rsidR="00A42F2F" w:rsidRPr="009D7B5D" w:rsidRDefault="00A42F2F" w:rsidP="005B1169">
            <w:pPr>
              <w:rPr>
                <w:rFonts w:ascii="Arial" w:eastAsia="Arial" w:hAnsi="Arial" w:cs="Arial"/>
                <w:sz w:val="14"/>
                <w:szCs w:val="14"/>
                <w:lang w:val="en-US"/>
              </w:rPr>
            </w:pPr>
            <w:r w:rsidRPr="009D7B5D">
              <w:rPr>
                <w:rFonts w:ascii="Arial" w:eastAsia="Arial" w:hAnsi="Arial" w:cs="Arial"/>
                <w:sz w:val="14"/>
                <w:szCs w:val="14"/>
                <w:lang w:val="en-US"/>
              </w:rPr>
              <w:t>Realistic</w:t>
            </w:r>
          </w:p>
        </w:tc>
        <w:tc>
          <w:tcPr>
            <w:tcW w:w="63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93DBF78"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739.49</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0E71E49"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789.09</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D819922"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845.26</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FDC732F"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903.66</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73BB702"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964.31</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8E86E8B"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1026.25</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7E5816C"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1090.08</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AA2C52E"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1156.54</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1735159"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1224.57</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004A2CB"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1295.08</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CE608F5"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1367.33</w:t>
            </w:r>
          </w:p>
        </w:tc>
      </w:tr>
      <w:tr w:rsidR="00A42F2F" w:rsidRPr="009D7B5D" w14:paraId="400B4533" w14:textId="77777777" w:rsidTr="005B1169">
        <w:trPr>
          <w:trHeight w:val="572"/>
        </w:trPr>
        <w:tc>
          <w:tcPr>
            <w:tcW w:w="1065"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3AE3A88" w14:textId="77777777" w:rsidR="00A42F2F" w:rsidRPr="009D7B5D" w:rsidRDefault="00A42F2F" w:rsidP="005B1169">
            <w:pPr>
              <w:rPr>
                <w:rFonts w:ascii="Arial" w:eastAsia="Arial" w:hAnsi="Arial" w:cs="Arial"/>
                <w:sz w:val="14"/>
                <w:szCs w:val="14"/>
                <w:lang w:val="en-US"/>
              </w:rPr>
            </w:pPr>
            <w:r>
              <w:rPr>
                <w:rFonts w:ascii="Arial" w:eastAsia="Arial" w:hAnsi="Arial" w:cs="Arial"/>
                <w:sz w:val="14"/>
                <w:szCs w:val="14"/>
                <w:lang w:val="en-US"/>
              </w:rPr>
              <w:t>Pessi</w:t>
            </w:r>
            <w:r w:rsidRPr="009D7B5D">
              <w:rPr>
                <w:rFonts w:ascii="Arial" w:eastAsia="Arial" w:hAnsi="Arial" w:cs="Arial"/>
                <w:sz w:val="14"/>
                <w:szCs w:val="14"/>
                <w:lang w:val="en-US"/>
              </w:rPr>
              <w:t>mistic</w:t>
            </w:r>
          </w:p>
        </w:tc>
        <w:tc>
          <w:tcPr>
            <w:tcW w:w="63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E08345E" w14:textId="77777777" w:rsidR="00A42F2F" w:rsidRPr="009D7B5D" w:rsidRDefault="00A42F2F" w:rsidP="005B1169">
            <w:pPr>
              <w:jc w:val="center"/>
              <w:rPr>
                <w:rFonts w:ascii="Arial" w:eastAsia="Arial" w:hAnsi="Arial" w:cs="Arial"/>
                <w:sz w:val="14"/>
                <w:szCs w:val="14"/>
                <w:lang w:val="en-US"/>
              </w:rPr>
            </w:pPr>
            <w:r w:rsidRPr="009D7B5D">
              <w:rPr>
                <w:rFonts w:ascii="Arial" w:eastAsia="Arial" w:hAnsi="Arial" w:cs="Arial"/>
                <w:sz w:val="14"/>
                <w:szCs w:val="14"/>
                <w:lang w:val="en-US"/>
              </w:rPr>
              <w:t>739.49</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BCDE67F"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766.69</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51062A4"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798.03</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A4F283"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828.98</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F869A0"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859.50</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EF8F764"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888.67</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037901E"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917.01</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EA0B21B"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945.14</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5DD7C2A"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972.10</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CF14699"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998.62</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2E58A3" w14:textId="77777777" w:rsidR="00A42F2F" w:rsidRPr="009D7B5D" w:rsidRDefault="00A42F2F" w:rsidP="005B1169">
            <w:pPr>
              <w:jc w:val="center"/>
              <w:rPr>
                <w:rFonts w:ascii="Arial" w:eastAsia="Arial" w:hAnsi="Arial" w:cs="Arial"/>
                <w:sz w:val="14"/>
                <w:szCs w:val="14"/>
                <w:lang w:val="en-US"/>
              </w:rPr>
            </w:pPr>
            <w:r w:rsidRPr="0087593C">
              <w:rPr>
                <w:rFonts w:ascii="Arial" w:eastAsia="Arial" w:hAnsi="Arial" w:cs="Arial"/>
                <w:sz w:val="14"/>
                <w:szCs w:val="14"/>
                <w:lang w:val="en-US"/>
              </w:rPr>
              <w:t>1024.07</w:t>
            </w:r>
          </w:p>
        </w:tc>
      </w:tr>
    </w:tbl>
    <w:p w14:paraId="002AE6B6" w14:textId="04590B4C" w:rsidR="00A42F2F" w:rsidRDefault="00A42F2F" w:rsidP="0061645E">
      <w:pPr>
        <w:rPr>
          <w:rFonts w:ascii="Arial" w:hAnsi="Arial" w:cs="Arial"/>
          <w:b/>
          <w:bCs/>
          <w:sz w:val="24"/>
          <w:szCs w:val="24"/>
        </w:rPr>
      </w:pPr>
    </w:p>
    <w:p w14:paraId="67131D47" w14:textId="074A769F" w:rsidR="00A42F2F" w:rsidRDefault="00A42F2F" w:rsidP="0061645E">
      <w:pPr>
        <w:rPr>
          <w:rFonts w:ascii="Arial" w:hAnsi="Arial" w:cs="Arial"/>
          <w:b/>
          <w:bCs/>
          <w:sz w:val="24"/>
          <w:szCs w:val="24"/>
        </w:rPr>
      </w:pPr>
    </w:p>
    <w:p w14:paraId="4EB56516" w14:textId="1FF3E718" w:rsidR="000B6683" w:rsidRDefault="000B6683" w:rsidP="0061645E">
      <w:pPr>
        <w:rPr>
          <w:rFonts w:ascii="Arial" w:hAnsi="Arial" w:cs="Arial"/>
          <w:b/>
          <w:bCs/>
          <w:sz w:val="24"/>
          <w:szCs w:val="24"/>
        </w:rPr>
      </w:pPr>
    </w:p>
    <w:p w14:paraId="6AF53EFC" w14:textId="5D7E3D62" w:rsidR="000B6683" w:rsidRDefault="000B6683" w:rsidP="0061645E">
      <w:pPr>
        <w:rPr>
          <w:rFonts w:ascii="Arial" w:hAnsi="Arial" w:cs="Arial"/>
          <w:b/>
          <w:bCs/>
          <w:sz w:val="24"/>
          <w:szCs w:val="24"/>
        </w:rPr>
      </w:pPr>
    </w:p>
    <w:p w14:paraId="4F05D1E9" w14:textId="2D52B468" w:rsidR="000B6683" w:rsidRDefault="000B6683" w:rsidP="0061645E">
      <w:pPr>
        <w:rPr>
          <w:rFonts w:ascii="Arial" w:hAnsi="Arial" w:cs="Arial"/>
          <w:b/>
          <w:bCs/>
          <w:sz w:val="24"/>
          <w:szCs w:val="24"/>
        </w:rPr>
      </w:pPr>
    </w:p>
    <w:p w14:paraId="58DFCEAC" w14:textId="77777777" w:rsidR="000B6683" w:rsidRDefault="000B6683" w:rsidP="0061645E">
      <w:pPr>
        <w:rPr>
          <w:rFonts w:ascii="Arial" w:hAnsi="Arial" w:cs="Arial"/>
          <w:b/>
          <w:bCs/>
          <w:sz w:val="24"/>
          <w:szCs w:val="24"/>
        </w:rPr>
      </w:pPr>
    </w:p>
    <w:p w14:paraId="05E05BAF" w14:textId="7793E7A7" w:rsidR="009E126D" w:rsidRPr="0061645E" w:rsidRDefault="009E126D" w:rsidP="0061645E">
      <w:pPr>
        <w:rPr>
          <w:rFonts w:ascii="Arial" w:hAnsi="Arial" w:cs="Arial"/>
          <w:b/>
          <w:bCs/>
          <w:sz w:val="24"/>
          <w:szCs w:val="24"/>
        </w:rPr>
      </w:pPr>
      <w:r w:rsidRPr="0061645E">
        <w:rPr>
          <w:rFonts w:ascii="Arial" w:hAnsi="Arial" w:cs="Arial"/>
          <w:b/>
          <w:bCs/>
          <w:sz w:val="24"/>
          <w:szCs w:val="24"/>
        </w:rPr>
        <w:lastRenderedPageBreak/>
        <w:t>3.1.7. Demand By Sales Channel</w:t>
      </w:r>
    </w:p>
    <w:p w14:paraId="559A3BCE" w14:textId="4B256A16" w:rsidR="0068477D" w:rsidRPr="0061645E" w:rsidRDefault="009E126D" w:rsidP="0061645E">
      <w:pPr>
        <w:rPr>
          <w:rFonts w:ascii="Arial" w:hAnsi="Arial" w:cs="Arial"/>
          <w:b/>
          <w:bCs/>
          <w:sz w:val="24"/>
          <w:szCs w:val="24"/>
        </w:rPr>
      </w:pPr>
      <w:r w:rsidRPr="0061645E">
        <w:rPr>
          <w:rFonts w:ascii="Arial" w:hAnsi="Arial" w:cs="Arial"/>
          <w:b/>
          <w:bCs/>
          <w:sz w:val="24"/>
          <w:szCs w:val="24"/>
        </w:rPr>
        <w:t>Global Vinyl Ester Resin Demand, By Sales Channel, By Volume</w:t>
      </w:r>
      <w:r w:rsidR="00274F09">
        <w:rPr>
          <w:rFonts w:ascii="Arial" w:hAnsi="Arial" w:cs="Arial"/>
          <w:b/>
          <w:bCs/>
          <w:sz w:val="24"/>
          <w:szCs w:val="24"/>
        </w:rPr>
        <w:t xml:space="preserve"> (000’ Tonnes)</w:t>
      </w:r>
      <w:r w:rsidR="00650D00">
        <w:rPr>
          <w:rFonts w:ascii="Arial" w:hAnsi="Arial" w:cs="Arial"/>
          <w:b/>
          <w:bCs/>
          <w:sz w:val="24"/>
          <w:szCs w:val="24"/>
        </w:rPr>
        <w:t xml:space="preserve"> (%)</w:t>
      </w:r>
      <w:r w:rsidRPr="0061645E">
        <w:rPr>
          <w:rFonts w:ascii="Arial" w:hAnsi="Arial" w:cs="Arial"/>
          <w:b/>
          <w:bCs/>
          <w:sz w:val="24"/>
          <w:szCs w:val="24"/>
        </w:rPr>
        <w:t>, 2015–2030F</w:t>
      </w:r>
    </w:p>
    <w:p w14:paraId="11FBC0A8" w14:textId="62E58C96" w:rsidR="00C52F8D" w:rsidRDefault="009006A2" w:rsidP="00380E89">
      <w:pPr>
        <w:pStyle w:val="BodyText"/>
        <w:spacing w:before="162" w:line="480" w:lineRule="auto"/>
        <w:ind w:right="-90"/>
        <w:jc w:val="both"/>
        <w:rPr>
          <w:noProof/>
          <w:color w:val="000000" w:themeColor="text1"/>
        </w:rPr>
      </w:pPr>
      <w:r w:rsidRPr="002B5730">
        <w:rPr>
          <w:bCs/>
          <w:noProof/>
          <w:color w:val="000000" w:themeColor="text1"/>
          <w:lang w:val="en-IN"/>
        </w:rPr>
        <mc:AlternateContent>
          <mc:Choice Requires="wps">
            <w:drawing>
              <wp:anchor distT="0" distB="0" distL="114300" distR="114300" simplePos="0" relativeHeight="252173312" behindDoc="0" locked="0" layoutInCell="1" allowOverlap="1" wp14:anchorId="7529A233" wp14:editId="4D5A3D28">
                <wp:simplePos x="0" y="0"/>
                <wp:positionH relativeFrom="margin">
                  <wp:posOffset>4381500</wp:posOffset>
                </wp:positionH>
                <wp:positionV relativeFrom="paragraph">
                  <wp:posOffset>2819400</wp:posOffset>
                </wp:positionV>
                <wp:extent cx="1889760" cy="266700"/>
                <wp:effectExtent l="0" t="0" r="0" b="0"/>
                <wp:wrapNone/>
                <wp:docPr id="181"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7BB9849C" w14:textId="77777777" w:rsidR="009006A2" w:rsidRPr="00687E98"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529A233" id="_x0000_s1055" type="#_x0000_t202" style="position:absolute;left:0;text-align:left;margin-left:345pt;margin-top:222pt;width:148.8pt;height:21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" filled="f" stroked="f">
                <v:textbox>
                  <w:txbxContent>
                    <w:p w14:paraId="7BB9849C" w14:textId="77777777" w:rsidR="009006A2" w:rsidRPr="00687E98"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D51608" w:rsidRPr="002B5730">
        <w:rPr>
          <w:noProof/>
          <w:color w:val="000000" w:themeColor="text1"/>
        </w:rPr>
        <w:drawing>
          <wp:inline distT="0" distB="0" distL="0" distR="0" wp14:anchorId="1288B626" wp14:editId="6F8AF67A">
            <wp:extent cx="6486525" cy="2819400"/>
            <wp:effectExtent l="0" t="0" r="0" b="0"/>
            <wp:docPr id="596" name="Chart 596">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bl>
      <w:tblPr>
        <w:tblW w:w="10072" w:type="dxa"/>
        <w:tblInd w:w="-5" w:type="dxa"/>
        <w:tblLook w:val="04A0" w:firstRow="1" w:lastRow="0" w:firstColumn="1" w:lastColumn="0" w:noHBand="0" w:noVBand="1"/>
      </w:tblPr>
      <w:tblGrid>
        <w:gridCol w:w="2686"/>
        <w:gridCol w:w="1176"/>
        <w:gridCol w:w="1176"/>
        <w:gridCol w:w="1176"/>
        <w:gridCol w:w="1178"/>
        <w:gridCol w:w="1343"/>
        <w:gridCol w:w="1337"/>
      </w:tblGrid>
      <w:tr w:rsidR="00342D7F" w:rsidRPr="005D2A6A" w14:paraId="0147218F" w14:textId="77777777" w:rsidTr="00342D7F">
        <w:trPr>
          <w:trHeight w:val="367"/>
        </w:trPr>
        <w:tc>
          <w:tcPr>
            <w:tcW w:w="2686"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5EE7B8CB" w14:textId="13B07B6A" w:rsidR="00342D7F" w:rsidRPr="005D2A6A" w:rsidRDefault="00342D7F" w:rsidP="00BF252C">
            <w:pPr>
              <w:spacing w:after="0" w:line="240" w:lineRule="auto"/>
              <w:jc w:val="center"/>
              <w:rPr>
                <w:rFonts w:ascii="Arial" w:eastAsia="Times New Roman" w:hAnsi="Arial" w:cs="Arial"/>
                <w:b/>
                <w:bCs/>
                <w:color w:val="FFFFFF" w:themeColor="background1"/>
                <w:sz w:val="20"/>
                <w:szCs w:val="20"/>
                <w:lang w:val="en-US"/>
              </w:rPr>
            </w:pPr>
            <w:bookmarkStart w:id="45" w:name="_Hlk84171233"/>
            <w:r w:rsidRPr="005D2A6A">
              <w:rPr>
                <w:rFonts w:ascii="Arial" w:eastAsia="Times New Roman" w:hAnsi="Arial" w:cs="Arial"/>
                <w:b/>
                <w:bCs/>
                <w:color w:val="FFFFFF" w:themeColor="background1"/>
                <w:sz w:val="20"/>
                <w:szCs w:val="20"/>
                <w:lang w:val="en-US"/>
              </w:rPr>
              <w:t xml:space="preserve">Demand by </w:t>
            </w:r>
            <w:r>
              <w:rPr>
                <w:rFonts w:ascii="Arial" w:eastAsia="Times New Roman" w:hAnsi="Arial" w:cs="Arial"/>
                <w:b/>
                <w:bCs/>
                <w:color w:val="FFFFFF" w:themeColor="background1"/>
                <w:sz w:val="20"/>
                <w:szCs w:val="20"/>
                <w:lang w:val="en-US"/>
              </w:rPr>
              <w:t xml:space="preserve">Sales Channel (000’ </w:t>
            </w:r>
            <w:proofErr w:type="spellStart"/>
            <w:r>
              <w:rPr>
                <w:rFonts w:ascii="Arial" w:eastAsia="Times New Roman" w:hAnsi="Arial" w:cs="Arial"/>
                <w:b/>
                <w:bCs/>
                <w:color w:val="FFFFFF" w:themeColor="background1"/>
                <w:sz w:val="20"/>
                <w:szCs w:val="20"/>
                <w:lang w:val="en-US"/>
              </w:rPr>
              <w:t>Tonnes</w:t>
            </w:r>
            <w:proofErr w:type="spellEnd"/>
            <w:r>
              <w:rPr>
                <w:rFonts w:ascii="Arial" w:eastAsia="Times New Roman" w:hAnsi="Arial" w:cs="Arial"/>
                <w:b/>
                <w:bCs/>
                <w:color w:val="FFFFFF" w:themeColor="background1"/>
                <w:sz w:val="20"/>
                <w:szCs w:val="20"/>
                <w:lang w:val="en-US"/>
              </w:rPr>
              <w:t>)</w:t>
            </w:r>
          </w:p>
        </w:tc>
        <w:tc>
          <w:tcPr>
            <w:tcW w:w="1176" w:type="dxa"/>
            <w:tcBorders>
              <w:top w:val="single" w:sz="4" w:space="0" w:color="auto"/>
              <w:left w:val="nil"/>
              <w:bottom w:val="single" w:sz="4" w:space="0" w:color="auto"/>
              <w:right w:val="single" w:sz="4" w:space="0" w:color="auto"/>
            </w:tcBorders>
            <w:shd w:val="clear" w:color="auto" w:fill="C00000"/>
            <w:noWrap/>
            <w:vAlign w:val="center"/>
            <w:hideMark/>
          </w:tcPr>
          <w:p w14:paraId="7AA91F74" w14:textId="77777777" w:rsidR="00342D7F" w:rsidRPr="005D2A6A" w:rsidRDefault="00342D7F"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2015</w:t>
            </w:r>
          </w:p>
        </w:tc>
        <w:tc>
          <w:tcPr>
            <w:tcW w:w="1176" w:type="dxa"/>
            <w:tcBorders>
              <w:top w:val="single" w:sz="4" w:space="0" w:color="auto"/>
              <w:left w:val="nil"/>
              <w:bottom w:val="single" w:sz="4" w:space="0" w:color="auto"/>
              <w:right w:val="single" w:sz="4" w:space="0" w:color="auto"/>
            </w:tcBorders>
            <w:shd w:val="clear" w:color="auto" w:fill="C00000"/>
            <w:noWrap/>
            <w:vAlign w:val="center"/>
            <w:hideMark/>
          </w:tcPr>
          <w:p w14:paraId="4528B1EE" w14:textId="77777777" w:rsidR="00342D7F" w:rsidRPr="005D2A6A" w:rsidRDefault="00342D7F"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2016</w:t>
            </w:r>
          </w:p>
        </w:tc>
        <w:tc>
          <w:tcPr>
            <w:tcW w:w="1176" w:type="dxa"/>
            <w:tcBorders>
              <w:top w:val="single" w:sz="4" w:space="0" w:color="auto"/>
              <w:left w:val="nil"/>
              <w:bottom w:val="single" w:sz="4" w:space="0" w:color="auto"/>
              <w:right w:val="single" w:sz="4" w:space="0" w:color="auto"/>
            </w:tcBorders>
            <w:shd w:val="clear" w:color="auto" w:fill="C00000"/>
            <w:noWrap/>
            <w:vAlign w:val="bottom"/>
            <w:hideMark/>
          </w:tcPr>
          <w:p w14:paraId="453EDCFD" w14:textId="77777777" w:rsidR="00342D7F" w:rsidRPr="005D2A6A" w:rsidRDefault="00342D7F"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2017</w:t>
            </w:r>
          </w:p>
        </w:tc>
        <w:tc>
          <w:tcPr>
            <w:tcW w:w="1178" w:type="dxa"/>
            <w:tcBorders>
              <w:top w:val="single" w:sz="4" w:space="0" w:color="auto"/>
              <w:left w:val="nil"/>
              <w:bottom w:val="single" w:sz="4" w:space="0" w:color="auto"/>
              <w:right w:val="single" w:sz="4" w:space="0" w:color="auto"/>
            </w:tcBorders>
            <w:shd w:val="clear" w:color="auto" w:fill="C00000"/>
            <w:noWrap/>
            <w:vAlign w:val="bottom"/>
            <w:hideMark/>
          </w:tcPr>
          <w:p w14:paraId="17B0B479" w14:textId="77777777" w:rsidR="00342D7F" w:rsidRPr="005D2A6A" w:rsidRDefault="00342D7F"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2018</w:t>
            </w:r>
          </w:p>
        </w:tc>
        <w:tc>
          <w:tcPr>
            <w:tcW w:w="1343" w:type="dxa"/>
            <w:tcBorders>
              <w:top w:val="single" w:sz="4" w:space="0" w:color="auto"/>
              <w:left w:val="nil"/>
              <w:bottom w:val="single" w:sz="4" w:space="0" w:color="auto"/>
              <w:right w:val="single" w:sz="4" w:space="0" w:color="auto"/>
            </w:tcBorders>
            <w:shd w:val="clear" w:color="auto" w:fill="C00000"/>
            <w:noWrap/>
            <w:vAlign w:val="bottom"/>
            <w:hideMark/>
          </w:tcPr>
          <w:p w14:paraId="71084246" w14:textId="77777777" w:rsidR="00342D7F" w:rsidRPr="005D2A6A" w:rsidRDefault="00342D7F"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2019</w:t>
            </w:r>
          </w:p>
        </w:tc>
        <w:tc>
          <w:tcPr>
            <w:tcW w:w="1337" w:type="dxa"/>
            <w:tcBorders>
              <w:top w:val="single" w:sz="4" w:space="0" w:color="auto"/>
              <w:left w:val="nil"/>
              <w:bottom w:val="single" w:sz="4" w:space="0" w:color="auto"/>
              <w:right w:val="single" w:sz="4" w:space="0" w:color="auto"/>
            </w:tcBorders>
            <w:shd w:val="clear" w:color="auto" w:fill="C00000"/>
            <w:noWrap/>
            <w:vAlign w:val="bottom"/>
            <w:hideMark/>
          </w:tcPr>
          <w:p w14:paraId="64E359BC" w14:textId="77777777" w:rsidR="00342D7F" w:rsidRPr="005D2A6A" w:rsidRDefault="00342D7F" w:rsidP="00BF252C">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2020</w:t>
            </w:r>
          </w:p>
        </w:tc>
      </w:tr>
      <w:tr w:rsidR="00342D7F" w:rsidRPr="005D2A6A" w14:paraId="613D0BD4" w14:textId="77777777" w:rsidTr="00342D7F">
        <w:trPr>
          <w:trHeight w:val="433"/>
        </w:trPr>
        <w:tc>
          <w:tcPr>
            <w:tcW w:w="2686" w:type="dxa"/>
            <w:tcBorders>
              <w:top w:val="nil"/>
              <w:left w:val="single" w:sz="4" w:space="0" w:color="auto"/>
              <w:bottom w:val="single" w:sz="4" w:space="0" w:color="auto"/>
              <w:right w:val="single" w:sz="4" w:space="0" w:color="auto"/>
            </w:tcBorders>
            <w:shd w:val="clear" w:color="000000" w:fill="FFFFFF"/>
            <w:noWrap/>
            <w:vAlign w:val="bottom"/>
            <w:hideMark/>
          </w:tcPr>
          <w:p w14:paraId="20DF26AB" w14:textId="4068D9ED" w:rsidR="00342D7F" w:rsidRPr="005D2A6A" w:rsidRDefault="00342D7F" w:rsidP="00E03735">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 xml:space="preserve">Direct </w:t>
            </w:r>
          </w:p>
        </w:tc>
        <w:tc>
          <w:tcPr>
            <w:tcW w:w="1176" w:type="dxa"/>
            <w:tcBorders>
              <w:top w:val="nil"/>
              <w:left w:val="nil"/>
              <w:bottom w:val="single" w:sz="4" w:space="0" w:color="auto"/>
              <w:right w:val="single" w:sz="4" w:space="0" w:color="auto"/>
            </w:tcBorders>
            <w:shd w:val="clear" w:color="000000" w:fill="FFFFFF"/>
            <w:noWrap/>
            <w:vAlign w:val="bottom"/>
            <w:hideMark/>
          </w:tcPr>
          <w:p w14:paraId="2BDB3F0C" w14:textId="0ED0CDDA"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551</w:t>
            </w:r>
          </w:p>
        </w:tc>
        <w:tc>
          <w:tcPr>
            <w:tcW w:w="1176" w:type="dxa"/>
            <w:tcBorders>
              <w:top w:val="nil"/>
              <w:left w:val="nil"/>
              <w:bottom w:val="single" w:sz="4" w:space="0" w:color="auto"/>
              <w:right w:val="single" w:sz="4" w:space="0" w:color="auto"/>
            </w:tcBorders>
            <w:shd w:val="clear" w:color="000000" w:fill="FFFFFF"/>
            <w:noWrap/>
            <w:vAlign w:val="bottom"/>
            <w:hideMark/>
          </w:tcPr>
          <w:p w14:paraId="150E74EF" w14:textId="74300406"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575</w:t>
            </w:r>
          </w:p>
        </w:tc>
        <w:tc>
          <w:tcPr>
            <w:tcW w:w="1176" w:type="dxa"/>
            <w:tcBorders>
              <w:top w:val="nil"/>
              <w:left w:val="nil"/>
              <w:bottom w:val="single" w:sz="4" w:space="0" w:color="auto"/>
              <w:right w:val="single" w:sz="4" w:space="0" w:color="auto"/>
            </w:tcBorders>
            <w:shd w:val="clear" w:color="000000" w:fill="FFFFFF"/>
            <w:noWrap/>
            <w:vAlign w:val="bottom"/>
            <w:hideMark/>
          </w:tcPr>
          <w:p w14:paraId="66A8AE2E" w14:textId="24A059A1"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599</w:t>
            </w:r>
          </w:p>
        </w:tc>
        <w:tc>
          <w:tcPr>
            <w:tcW w:w="1178" w:type="dxa"/>
            <w:tcBorders>
              <w:top w:val="nil"/>
              <w:left w:val="nil"/>
              <w:bottom w:val="single" w:sz="4" w:space="0" w:color="auto"/>
              <w:right w:val="single" w:sz="4" w:space="0" w:color="auto"/>
            </w:tcBorders>
            <w:shd w:val="clear" w:color="000000" w:fill="FFFFFF"/>
            <w:noWrap/>
            <w:vAlign w:val="bottom"/>
            <w:hideMark/>
          </w:tcPr>
          <w:p w14:paraId="702F097D" w14:textId="7F111D41"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634</w:t>
            </w:r>
          </w:p>
        </w:tc>
        <w:tc>
          <w:tcPr>
            <w:tcW w:w="1343" w:type="dxa"/>
            <w:tcBorders>
              <w:top w:val="nil"/>
              <w:left w:val="nil"/>
              <w:bottom w:val="single" w:sz="4" w:space="0" w:color="auto"/>
              <w:right w:val="single" w:sz="4" w:space="0" w:color="auto"/>
            </w:tcBorders>
            <w:shd w:val="clear" w:color="000000" w:fill="FFFFFF"/>
            <w:noWrap/>
            <w:vAlign w:val="bottom"/>
            <w:hideMark/>
          </w:tcPr>
          <w:p w14:paraId="578C02C9" w14:textId="5AA66512"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664</w:t>
            </w:r>
          </w:p>
        </w:tc>
        <w:tc>
          <w:tcPr>
            <w:tcW w:w="1337" w:type="dxa"/>
            <w:tcBorders>
              <w:top w:val="nil"/>
              <w:left w:val="nil"/>
              <w:bottom w:val="single" w:sz="4" w:space="0" w:color="auto"/>
              <w:right w:val="single" w:sz="4" w:space="0" w:color="auto"/>
            </w:tcBorders>
            <w:shd w:val="clear" w:color="000000" w:fill="FFFFFF"/>
            <w:noWrap/>
            <w:vAlign w:val="bottom"/>
            <w:hideMark/>
          </w:tcPr>
          <w:p w14:paraId="3153B4F5" w14:textId="20605129"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616</w:t>
            </w:r>
          </w:p>
        </w:tc>
      </w:tr>
      <w:tr w:rsidR="00342D7F" w:rsidRPr="005D2A6A" w14:paraId="281F43D9" w14:textId="77777777" w:rsidTr="00342D7F">
        <w:trPr>
          <w:trHeight w:val="433"/>
        </w:trPr>
        <w:tc>
          <w:tcPr>
            <w:tcW w:w="2686" w:type="dxa"/>
            <w:tcBorders>
              <w:top w:val="nil"/>
              <w:left w:val="single" w:sz="4" w:space="0" w:color="auto"/>
              <w:bottom w:val="single" w:sz="4" w:space="0" w:color="auto"/>
              <w:right w:val="single" w:sz="4" w:space="0" w:color="auto"/>
            </w:tcBorders>
            <w:shd w:val="clear" w:color="000000" w:fill="FFFFFF"/>
            <w:noWrap/>
            <w:vAlign w:val="bottom"/>
            <w:hideMark/>
          </w:tcPr>
          <w:p w14:paraId="7DFBA56B" w14:textId="0AFE1407" w:rsidR="00342D7F" w:rsidRPr="005D2A6A" w:rsidRDefault="00342D7F" w:rsidP="00E03735">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 xml:space="preserve">Indirect </w:t>
            </w:r>
          </w:p>
        </w:tc>
        <w:tc>
          <w:tcPr>
            <w:tcW w:w="1176" w:type="dxa"/>
            <w:tcBorders>
              <w:top w:val="nil"/>
              <w:left w:val="nil"/>
              <w:bottom w:val="single" w:sz="4" w:space="0" w:color="auto"/>
              <w:right w:val="single" w:sz="4" w:space="0" w:color="auto"/>
            </w:tcBorders>
            <w:shd w:val="clear" w:color="000000" w:fill="FFFFFF"/>
            <w:noWrap/>
            <w:vAlign w:val="bottom"/>
            <w:hideMark/>
          </w:tcPr>
          <w:p w14:paraId="3A05FF2B" w14:textId="35CEA3E6"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126</w:t>
            </w:r>
          </w:p>
        </w:tc>
        <w:tc>
          <w:tcPr>
            <w:tcW w:w="1176" w:type="dxa"/>
            <w:tcBorders>
              <w:top w:val="nil"/>
              <w:left w:val="nil"/>
              <w:bottom w:val="single" w:sz="4" w:space="0" w:color="auto"/>
              <w:right w:val="single" w:sz="4" w:space="0" w:color="auto"/>
            </w:tcBorders>
            <w:shd w:val="clear" w:color="000000" w:fill="FFFFFF"/>
            <w:noWrap/>
            <w:vAlign w:val="bottom"/>
            <w:hideMark/>
          </w:tcPr>
          <w:p w14:paraId="131AF3DC" w14:textId="6801E93D"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132</w:t>
            </w:r>
          </w:p>
        </w:tc>
        <w:tc>
          <w:tcPr>
            <w:tcW w:w="1176" w:type="dxa"/>
            <w:tcBorders>
              <w:top w:val="nil"/>
              <w:left w:val="nil"/>
              <w:bottom w:val="single" w:sz="4" w:space="0" w:color="auto"/>
              <w:right w:val="single" w:sz="4" w:space="0" w:color="auto"/>
            </w:tcBorders>
            <w:shd w:val="clear" w:color="000000" w:fill="FFFFFF"/>
            <w:noWrap/>
            <w:vAlign w:val="bottom"/>
            <w:hideMark/>
          </w:tcPr>
          <w:p w14:paraId="0C09ED3B" w14:textId="20C71737"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135</w:t>
            </w:r>
          </w:p>
        </w:tc>
        <w:tc>
          <w:tcPr>
            <w:tcW w:w="1178" w:type="dxa"/>
            <w:tcBorders>
              <w:top w:val="nil"/>
              <w:left w:val="nil"/>
              <w:bottom w:val="single" w:sz="4" w:space="0" w:color="auto"/>
              <w:right w:val="single" w:sz="4" w:space="0" w:color="auto"/>
            </w:tcBorders>
            <w:shd w:val="clear" w:color="000000" w:fill="FFFFFF"/>
            <w:noWrap/>
            <w:vAlign w:val="bottom"/>
            <w:hideMark/>
          </w:tcPr>
          <w:p w14:paraId="73DEADA6" w14:textId="7197B5F9"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134</w:t>
            </w:r>
          </w:p>
        </w:tc>
        <w:tc>
          <w:tcPr>
            <w:tcW w:w="1343" w:type="dxa"/>
            <w:tcBorders>
              <w:top w:val="nil"/>
              <w:left w:val="nil"/>
              <w:bottom w:val="single" w:sz="4" w:space="0" w:color="auto"/>
              <w:right w:val="single" w:sz="4" w:space="0" w:color="auto"/>
            </w:tcBorders>
            <w:shd w:val="clear" w:color="000000" w:fill="FFFFFF"/>
            <w:noWrap/>
            <w:vAlign w:val="bottom"/>
            <w:hideMark/>
          </w:tcPr>
          <w:p w14:paraId="40B8A281" w14:textId="2BAD2487"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132</w:t>
            </w:r>
          </w:p>
        </w:tc>
        <w:tc>
          <w:tcPr>
            <w:tcW w:w="1337" w:type="dxa"/>
            <w:tcBorders>
              <w:top w:val="nil"/>
              <w:left w:val="nil"/>
              <w:bottom w:val="single" w:sz="4" w:space="0" w:color="auto"/>
              <w:right w:val="single" w:sz="4" w:space="0" w:color="auto"/>
            </w:tcBorders>
            <w:shd w:val="clear" w:color="000000" w:fill="FFFFFF"/>
            <w:noWrap/>
            <w:vAlign w:val="bottom"/>
            <w:hideMark/>
          </w:tcPr>
          <w:p w14:paraId="063F099B" w14:textId="54BC90CE"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color w:val="000000"/>
                <w:sz w:val="20"/>
                <w:szCs w:val="20"/>
              </w:rPr>
              <w:t>124</w:t>
            </w:r>
          </w:p>
        </w:tc>
      </w:tr>
      <w:tr w:rsidR="00342D7F" w:rsidRPr="005D2A6A" w14:paraId="5F67BD8E" w14:textId="77777777" w:rsidTr="00342D7F">
        <w:trPr>
          <w:trHeight w:val="433"/>
        </w:trPr>
        <w:tc>
          <w:tcPr>
            <w:tcW w:w="2686" w:type="dxa"/>
            <w:tcBorders>
              <w:top w:val="nil"/>
              <w:left w:val="single" w:sz="4" w:space="0" w:color="auto"/>
              <w:bottom w:val="single" w:sz="4" w:space="0" w:color="auto"/>
              <w:right w:val="single" w:sz="4" w:space="0" w:color="auto"/>
            </w:tcBorders>
            <w:shd w:val="clear" w:color="000000" w:fill="FFFFFF"/>
            <w:noWrap/>
            <w:vAlign w:val="bottom"/>
            <w:hideMark/>
          </w:tcPr>
          <w:p w14:paraId="038D5FB9" w14:textId="77777777" w:rsidR="00342D7F" w:rsidRPr="005D2A6A" w:rsidRDefault="00342D7F" w:rsidP="00E03735">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Total</w:t>
            </w:r>
          </w:p>
        </w:tc>
        <w:tc>
          <w:tcPr>
            <w:tcW w:w="1176" w:type="dxa"/>
            <w:tcBorders>
              <w:top w:val="nil"/>
              <w:left w:val="nil"/>
              <w:bottom w:val="single" w:sz="4" w:space="0" w:color="auto"/>
              <w:right w:val="single" w:sz="4" w:space="0" w:color="auto"/>
            </w:tcBorders>
            <w:shd w:val="clear" w:color="000000" w:fill="FFFFFF"/>
            <w:noWrap/>
            <w:vAlign w:val="bottom"/>
            <w:hideMark/>
          </w:tcPr>
          <w:p w14:paraId="619DF2FA" w14:textId="27C96E99"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b/>
                <w:bCs/>
                <w:color w:val="000000"/>
                <w:sz w:val="20"/>
                <w:szCs w:val="20"/>
              </w:rPr>
              <w:t>677</w:t>
            </w:r>
          </w:p>
        </w:tc>
        <w:tc>
          <w:tcPr>
            <w:tcW w:w="1176" w:type="dxa"/>
            <w:tcBorders>
              <w:top w:val="nil"/>
              <w:left w:val="nil"/>
              <w:bottom w:val="single" w:sz="4" w:space="0" w:color="auto"/>
              <w:right w:val="single" w:sz="4" w:space="0" w:color="auto"/>
            </w:tcBorders>
            <w:shd w:val="clear" w:color="000000" w:fill="FFFFFF"/>
            <w:noWrap/>
            <w:vAlign w:val="bottom"/>
            <w:hideMark/>
          </w:tcPr>
          <w:p w14:paraId="037F588F" w14:textId="46ED847E"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b/>
                <w:bCs/>
                <w:color w:val="000000"/>
                <w:sz w:val="20"/>
                <w:szCs w:val="20"/>
              </w:rPr>
              <w:t>708</w:t>
            </w:r>
          </w:p>
        </w:tc>
        <w:tc>
          <w:tcPr>
            <w:tcW w:w="1176" w:type="dxa"/>
            <w:tcBorders>
              <w:top w:val="nil"/>
              <w:left w:val="nil"/>
              <w:bottom w:val="single" w:sz="4" w:space="0" w:color="auto"/>
              <w:right w:val="single" w:sz="4" w:space="0" w:color="auto"/>
            </w:tcBorders>
            <w:shd w:val="clear" w:color="000000" w:fill="FFFFFF"/>
            <w:noWrap/>
            <w:vAlign w:val="bottom"/>
            <w:hideMark/>
          </w:tcPr>
          <w:p w14:paraId="47752377" w14:textId="305E42BA"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b/>
                <w:bCs/>
                <w:color w:val="000000"/>
                <w:sz w:val="20"/>
                <w:szCs w:val="20"/>
              </w:rPr>
              <w:t>735</w:t>
            </w:r>
          </w:p>
        </w:tc>
        <w:tc>
          <w:tcPr>
            <w:tcW w:w="1178" w:type="dxa"/>
            <w:tcBorders>
              <w:top w:val="nil"/>
              <w:left w:val="nil"/>
              <w:bottom w:val="single" w:sz="4" w:space="0" w:color="auto"/>
              <w:right w:val="single" w:sz="4" w:space="0" w:color="auto"/>
            </w:tcBorders>
            <w:shd w:val="clear" w:color="000000" w:fill="FFFFFF"/>
            <w:noWrap/>
            <w:vAlign w:val="bottom"/>
            <w:hideMark/>
          </w:tcPr>
          <w:p w14:paraId="73DE6AF0" w14:textId="53BA8D93"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b/>
                <w:bCs/>
                <w:color w:val="000000"/>
                <w:sz w:val="20"/>
                <w:szCs w:val="20"/>
              </w:rPr>
              <w:t>767</w:t>
            </w:r>
          </w:p>
        </w:tc>
        <w:tc>
          <w:tcPr>
            <w:tcW w:w="1343" w:type="dxa"/>
            <w:tcBorders>
              <w:top w:val="nil"/>
              <w:left w:val="nil"/>
              <w:bottom w:val="single" w:sz="4" w:space="0" w:color="auto"/>
              <w:right w:val="single" w:sz="4" w:space="0" w:color="auto"/>
            </w:tcBorders>
            <w:shd w:val="clear" w:color="000000" w:fill="FFFFFF"/>
            <w:noWrap/>
            <w:vAlign w:val="bottom"/>
            <w:hideMark/>
          </w:tcPr>
          <w:p w14:paraId="36B969CE" w14:textId="4E915001"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b/>
                <w:bCs/>
                <w:color w:val="000000"/>
                <w:sz w:val="20"/>
                <w:szCs w:val="20"/>
              </w:rPr>
              <w:t>796</w:t>
            </w:r>
          </w:p>
        </w:tc>
        <w:tc>
          <w:tcPr>
            <w:tcW w:w="1337" w:type="dxa"/>
            <w:tcBorders>
              <w:top w:val="nil"/>
              <w:left w:val="nil"/>
              <w:bottom w:val="single" w:sz="4" w:space="0" w:color="auto"/>
              <w:right w:val="single" w:sz="4" w:space="0" w:color="auto"/>
            </w:tcBorders>
            <w:shd w:val="clear" w:color="000000" w:fill="FFFFFF"/>
            <w:noWrap/>
            <w:vAlign w:val="bottom"/>
            <w:hideMark/>
          </w:tcPr>
          <w:p w14:paraId="021CDDFB" w14:textId="07C9CBFA" w:rsidR="00342D7F" w:rsidRPr="005D2A6A" w:rsidRDefault="00342D7F" w:rsidP="00E03735">
            <w:pPr>
              <w:spacing w:after="0" w:line="240" w:lineRule="auto"/>
              <w:jc w:val="center"/>
              <w:rPr>
                <w:rFonts w:ascii="Arial" w:eastAsia="Times New Roman" w:hAnsi="Arial" w:cs="Arial"/>
                <w:color w:val="000000" w:themeColor="text1"/>
                <w:sz w:val="20"/>
                <w:szCs w:val="20"/>
                <w:lang w:val="en-US"/>
              </w:rPr>
            </w:pPr>
            <w:r w:rsidRPr="005D2A6A">
              <w:rPr>
                <w:rFonts w:ascii="Arial" w:hAnsi="Arial" w:cs="Arial"/>
                <w:b/>
                <w:bCs/>
                <w:color w:val="000000"/>
                <w:sz w:val="20"/>
                <w:szCs w:val="20"/>
              </w:rPr>
              <w:t>739</w:t>
            </w:r>
          </w:p>
        </w:tc>
      </w:tr>
    </w:tbl>
    <w:bookmarkEnd w:id="45"/>
    <w:p w14:paraId="122CC8D3" w14:textId="0940873A" w:rsidR="00B20C6E" w:rsidRDefault="005D2A6A" w:rsidP="000627CD">
      <w:pPr>
        <w:pStyle w:val="BodyText"/>
        <w:spacing w:before="162" w:line="360" w:lineRule="auto"/>
        <w:ind w:right="-86"/>
        <w:jc w:val="both"/>
        <w:rPr>
          <w:noProof/>
          <w:color w:val="000000" w:themeColor="text1"/>
        </w:rPr>
        <w:sectPr w:rsidR="00B20C6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Cs/>
          <w:noProof/>
          <w:color w:val="000000" w:themeColor="text1"/>
          <w:lang w:val="en-IN"/>
        </w:rPr>
        <mc:AlternateContent>
          <mc:Choice Requires="wps">
            <w:drawing>
              <wp:anchor distT="0" distB="0" distL="114300" distR="114300" simplePos="0" relativeHeight="252471296" behindDoc="0" locked="0" layoutInCell="1" allowOverlap="1" wp14:anchorId="6E11C9A4" wp14:editId="54D6A30B">
                <wp:simplePos x="0" y="0"/>
                <wp:positionH relativeFrom="margin">
                  <wp:posOffset>4536374</wp:posOffset>
                </wp:positionH>
                <wp:positionV relativeFrom="paragraph">
                  <wp:posOffset>17318</wp:posOffset>
                </wp:positionV>
                <wp:extent cx="1889760" cy="266700"/>
                <wp:effectExtent l="0" t="0" r="0" b="0"/>
                <wp:wrapNone/>
                <wp:docPr id="1264"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07876F97" w14:textId="77777777" w:rsidR="005D2A6A" w:rsidRPr="00687E98" w:rsidRDefault="005D2A6A" w:rsidP="005D2A6A">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E11C9A4" id="_x0000_s1056" type="#_x0000_t202" style="position:absolute;left:0;text-align:left;margin-left:357.2pt;margin-top:1.35pt;width:148.8pt;height:21pt;z-index:25247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" filled="f" stroked="f">
                <v:textbox>
                  <w:txbxContent>
                    <w:p w14:paraId="07876F97" w14:textId="77777777" w:rsidR="005D2A6A" w:rsidRPr="00687E98" w:rsidRDefault="005D2A6A" w:rsidP="005D2A6A">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4BE091CE" w14:textId="77777777" w:rsidR="00410F69" w:rsidRDefault="00410F69" w:rsidP="0061645E">
      <w:pPr>
        <w:rPr>
          <w:rFonts w:ascii="Arial" w:hAnsi="Arial" w:cs="Arial"/>
          <w:b/>
          <w:bCs/>
          <w:sz w:val="24"/>
          <w:szCs w:val="24"/>
        </w:rPr>
      </w:pPr>
    </w:p>
    <w:p w14:paraId="75A2FE14" w14:textId="1B4F4A42" w:rsidR="009E126D" w:rsidRPr="0061645E" w:rsidRDefault="009E126D" w:rsidP="0061645E">
      <w:pPr>
        <w:rPr>
          <w:rFonts w:ascii="Arial" w:hAnsi="Arial" w:cs="Arial"/>
          <w:b/>
          <w:bCs/>
          <w:sz w:val="24"/>
          <w:szCs w:val="24"/>
        </w:rPr>
      </w:pPr>
      <w:r w:rsidRPr="0061645E">
        <w:rPr>
          <w:rFonts w:ascii="Arial" w:hAnsi="Arial" w:cs="Arial"/>
          <w:b/>
          <w:bCs/>
          <w:sz w:val="24"/>
          <w:szCs w:val="24"/>
        </w:rPr>
        <w:t xml:space="preserve">3.1.8. Demand By Region </w:t>
      </w:r>
    </w:p>
    <w:p w14:paraId="542C903E" w14:textId="56B2DFF4" w:rsidR="009E126D" w:rsidRPr="0061645E" w:rsidRDefault="009E126D" w:rsidP="0061645E">
      <w:pPr>
        <w:rPr>
          <w:rFonts w:ascii="Arial" w:hAnsi="Arial" w:cs="Arial"/>
          <w:b/>
          <w:bCs/>
          <w:sz w:val="24"/>
          <w:szCs w:val="24"/>
        </w:rPr>
      </w:pPr>
      <w:r w:rsidRPr="0061645E">
        <w:rPr>
          <w:rFonts w:ascii="Arial" w:hAnsi="Arial" w:cs="Arial"/>
          <w:b/>
          <w:bCs/>
          <w:sz w:val="24"/>
          <w:szCs w:val="24"/>
        </w:rPr>
        <w:t>Global Vinyl Ester Resin Demand, By Region, By Volume</w:t>
      </w:r>
      <w:r w:rsidR="00274F09">
        <w:rPr>
          <w:rFonts w:ascii="Arial" w:hAnsi="Arial" w:cs="Arial"/>
          <w:b/>
          <w:bCs/>
          <w:sz w:val="24"/>
          <w:szCs w:val="24"/>
        </w:rPr>
        <w:t xml:space="preserve"> (000’ Tonnes)</w:t>
      </w:r>
      <w:r w:rsidRPr="0061645E">
        <w:rPr>
          <w:rFonts w:ascii="Arial" w:hAnsi="Arial" w:cs="Arial"/>
          <w:b/>
          <w:bCs/>
          <w:sz w:val="24"/>
          <w:szCs w:val="24"/>
        </w:rPr>
        <w:t xml:space="preserve">, 2021E &amp; 2030F </w:t>
      </w:r>
    </w:p>
    <w:tbl>
      <w:tblPr>
        <w:tblW w:w="10253" w:type="dxa"/>
        <w:tblLook w:val="04A0" w:firstRow="1" w:lastRow="0" w:firstColumn="1" w:lastColumn="0" w:noHBand="0" w:noVBand="1"/>
      </w:tblPr>
      <w:tblGrid>
        <w:gridCol w:w="3253"/>
        <w:gridCol w:w="1000"/>
        <w:gridCol w:w="1000"/>
        <w:gridCol w:w="1000"/>
        <w:gridCol w:w="1000"/>
        <w:gridCol w:w="1000"/>
        <w:gridCol w:w="1000"/>
        <w:gridCol w:w="1000"/>
      </w:tblGrid>
      <w:tr w:rsidR="00E561A5" w:rsidRPr="00C52F8D" w14:paraId="1D58795E" w14:textId="77777777" w:rsidTr="00C52F8D">
        <w:trPr>
          <w:trHeight w:val="314"/>
        </w:trPr>
        <w:tc>
          <w:tcPr>
            <w:tcW w:w="3253" w:type="dxa"/>
            <w:tcBorders>
              <w:top w:val="single" w:sz="8" w:space="0" w:color="auto"/>
              <w:left w:val="single" w:sz="8" w:space="0" w:color="auto"/>
              <w:bottom w:val="single" w:sz="8" w:space="0" w:color="auto"/>
              <w:right w:val="single" w:sz="8" w:space="0" w:color="auto"/>
            </w:tcBorders>
            <w:shd w:val="clear" w:color="000000" w:fill="D9D9D9"/>
            <w:noWrap/>
            <w:vAlign w:val="center"/>
            <w:hideMark/>
          </w:tcPr>
          <w:p w14:paraId="45A65FEB" w14:textId="77777777" w:rsidR="00E561A5" w:rsidRPr="00C52F8D" w:rsidRDefault="00E561A5" w:rsidP="00E561A5">
            <w:pPr>
              <w:spacing w:after="0" w:line="240" w:lineRule="auto"/>
              <w:rPr>
                <w:rFonts w:ascii="Arial" w:eastAsia="Times New Roman" w:hAnsi="Arial" w:cs="Arial"/>
                <w:b/>
                <w:bCs/>
                <w:color w:val="000000"/>
                <w:sz w:val="20"/>
                <w:szCs w:val="20"/>
                <w:lang w:val="en-US"/>
              </w:rPr>
            </w:pPr>
            <w:r w:rsidRPr="00C52F8D">
              <w:rPr>
                <w:rFonts w:ascii="Arial" w:eastAsia="Times New Roman" w:hAnsi="Arial" w:cs="Arial"/>
                <w:b/>
                <w:bCs/>
                <w:color w:val="000000"/>
                <w:sz w:val="20"/>
                <w:szCs w:val="20"/>
                <w:lang w:val="en-US"/>
              </w:rPr>
              <w:t> Region/Country</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1ABA9137" w14:textId="0439D410"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2015</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0261B277" w14:textId="5DAB20BE"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2020</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79083DA5" w14:textId="5D7B5867"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2021E</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4C31C88C" w14:textId="49086459"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2025F</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2CE7791A" w14:textId="7F2F3A7A"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2030F</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471DB6E8" w14:textId="18C167B1"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CAGR (2015-2020</w:t>
            </w:r>
          </w:p>
        </w:tc>
        <w:tc>
          <w:tcPr>
            <w:tcW w:w="1000" w:type="dxa"/>
            <w:tcBorders>
              <w:top w:val="single" w:sz="8" w:space="0" w:color="auto"/>
              <w:left w:val="nil"/>
              <w:bottom w:val="single" w:sz="8" w:space="0" w:color="auto"/>
              <w:right w:val="single" w:sz="8" w:space="0" w:color="auto"/>
            </w:tcBorders>
            <w:shd w:val="clear" w:color="000000" w:fill="D9D9D9"/>
            <w:noWrap/>
            <w:vAlign w:val="center"/>
            <w:hideMark/>
          </w:tcPr>
          <w:p w14:paraId="59FEC1AA" w14:textId="5BE2222E" w:rsidR="00E561A5" w:rsidRPr="00C52F8D" w:rsidRDefault="00E561A5" w:rsidP="00E561A5">
            <w:pPr>
              <w:spacing w:after="0" w:line="240" w:lineRule="auto"/>
              <w:jc w:val="center"/>
              <w:rPr>
                <w:rFonts w:ascii="Arial" w:eastAsia="Times New Roman" w:hAnsi="Arial" w:cs="Arial"/>
                <w:b/>
                <w:bCs/>
                <w:color w:val="000000"/>
                <w:sz w:val="20"/>
                <w:szCs w:val="20"/>
                <w:lang w:val="en-US"/>
              </w:rPr>
            </w:pPr>
            <w:r>
              <w:rPr>
                <w:rFonts w:ascii="Arial" w:hAnsi="Arial" w:cs="Arial"/>
                <w:b/>
                <w:bCs/>
                <w:color w:val="000000"/>
                <w:sz w:val="20"/>
                <w:szCs w:val="20"/>
                <w:lang w:val="en-US"/>
              </w:rPr>
              <w:t>CAGR (2021E-2030F)</w:t>
            </w:r>
          </w:p>
        </w:tc>
      </w:tr>
      <w:tr w:rsidR="00E561A5" w:rsidRPr="00C52F8D" w14:paraId="1F7C6ECA"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C00000"/>
            <w:noWrap/>
            <w:vAlign w:val="center"/>
            <w:hideMark/>
          </w:tcPr>
          <w:p w14:paraId="6634C01F" w14:textId="77777777" w:rsidR="00E561A5" w:rsidRPr="00C52F8D" w:rsidRDefault="00E561A5" w:rsidP="00E561A5">
            <w:pPr>
              <w:spacing w:after="0" w:line="240" w:lineRule="auto"/>
              <w:rPr>
                <w:rFonts w:ascii="Arial" w:eastAsia="Times New Roman" w:hAnsi="Arial" w:cs="Arial"/>
                <w:color w:val="FFFFFF"/>
                <w:sz w:val="20"/>
                <w:szCs w:val="20"/>
                <w:lang w:val="en-US"/>
              </w:rPr>
            </w:pPr>
            <w:r w:rsidRPr="00C52F8D">
              <w:rPr>
                <w:rFonts w:ascii="Arial" w:eastAsia="Times New Roman" w:hAnsi="Arial" w:cs="Arial"/>
                <w:color w:val="FFFFFF"/>
                <w:sz w:val="20"/>
                <w:szCs w:val="20"/>
                <w:lang w:val="en-US"/>
              </w:rPr>
              <w:t>Asia Pacific</w:t>
            </w:r>
          </w:p>
        </w:tc>
        <w:tc>
          <w:tcPr>
            <w:tcW w:w="1000" w:type="dxa"/>
            <w:tcBorders>
              <w:top w:val="nil"/>
              <w:left w:val="nil"/>
              <w:bottom w:val="single" w:sz="8" w:space="0" w:color="auto"/>
              <w:right w:val="single" w:sz="8" w:space="0" w:color="auto"/>
            </w:tcBorders>
            <w:shd w:val="clear" w:color="000000" w:fill="C00000"/>
            <w:noWrap/>
            <w:vAlign w:val="center"/>
            <w:hideMark/>
          </w:tcPr>
          <w:p w14:paraId="10BB4F37" w14:textId="57E32B78"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283</w:t>
            </w:r>
          </w:p>
        </w:tc>
        <w:tc>
          <w:tcPr>
            <w:tcW w:w="1000" w:type="dxa"/>
            <w:tcBorders>
              <w:top w:val="nil"/>
              <w:left w:val="nil"/>
              <w:bottom w:val="single" w:sz="8" w:space="0" w:color="auto"/>
              <w:right w:val="single" w:sz="8" w:space="0" w:color="auto"/>
            </w:tcBorders>
            <w:shd w:val="clear" w:color="000000" w:fill="C00000"/>
            <w:noWrap/>
            <w:vAlign w:val="center"/>
            <w:hideMark/>
          </w:tcPr>
          <w:p w14:paraId="7CDA9E4F" w14:textId="5560FFA0"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322</w:t>
            </w:r>
          </w:p>
        </w:tc>
        <w:tc>
          <w:tcPr>
            <w:tcW w:w="1000" w:type="dxa"/>
            <w:tcBorders>
              <w:top w:val="nil"/>
              <w:left w:val="nil"/>
              <w:bottom w:val="single" w:sz="8" w:space="0" w:color="auto"/>
              <w:right w:val="single" w:sz="8" w:space="0" w:color="auto"/>
            </w:tcBorders>
            <w:shd w:val="clear" w:color="000000" w:fill="C00000"/>
            <w:noWrap/>
            <w:vAlign w:val="center"/>
            <w:hideMark/>
          </w:tcPr>
          <w:p w14:paraId="69F838C7" w14:textId="572FBDCE"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349</w:t>
            </w:r>
          </w:p>
        </w:tc>
        <w:tc>
          <w:tcPr>
            <w:tcW w:w="1000" w:type="dxa"/>
            <w:tcBorders>
              <w:top w:val="nil"/>
              <w:left w:val="nil"/>
              <w:bottom w:val="single" w:sz="8" w:space="0" w:color="auto"/>
              <w:right w:val="single" w:sz="8" w:space="0" w:color="auto"/>
            </w:tcBorders>
            <w:shd w:val="clear" w:color="000000" w:fill="C00000"/>
            <w:noWrap/>
            <w:vAlign w:val="center"/>
            <w:hideMark/>
          </w:tcPr>
          <w:p w14:paraId="72A722B3" w14:textId="2DA4D84A"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485</w:t>
            </w:r>
          </w:p>
        </w:tc>
        <w:tc>
          <w:tcPr>
            <w:tcW w:w="1000" w:type="dxa"/>
            <w:tcBorders>
              <w:top w:val="nil"/>
              <w:left w:val="nil"/>
              <w:bottom w:val="single" w:sz="8" w:space="0" w:color="auto"/>
              <w:right w:val="single" w:sz="8" w:space="0" w:color="auto"/>
            </w:tcBorders>
            <w:shd w:val="clear" w:color="000000" w:fill="C00000"/>
            <w:noWrap/>
            <w:vAlign w:val="center"/>
            <w:hideMark/>
          </w:tcPr>
          <w:p w14:paraId="10EB2943" w14:textId="2E5E210D"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688</w:t>
            </w:r>
          </w:p>
        </w:tc>
        <w:tc>
          <w:tcPr>
            <w:tcW w:w="1000" w:type="dxa"/>
            <w:tcBorders>
              <w:top w:val="nil"/>
              <w:left w:val="nil"/>
              <w:bottom w:val="single" w:sz="8" w:space="0" w:color="auto"/>
              <w:right w:val="single" w:sz="8" w:space="0" w:color="auto"/>
            </w:tcBorders>
            <w:shd w:val="clear" w:color="000000" w:fill="C00000"/>
            <w:noWrap/>
            <w:vAlign w:val="center"/>
            <w:hideMark/>
          </w:tcPr>
          <w:p w14:paraId="289AA91C" w14:textId="2340F6D4"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2.61%</w:t>
            </w:r>
          </w:p>
        </w:tc>
        <w:tc>
          <w:tcPr>
            <w:tcW w:w="1000" w:type="dxa"/>
            <w:tcBorders>
              <w:top w:val="nil"/>
              <w:left w:val="nil"/>
              <w:bottom w:val="single" w:sz="8" w:space="0" w:color="auto"/>
              <w:right w:val="single" w:sz="8" w:space="0" w:color="auto"/>
            </w:tcBorders>
            <w:shd w:val="clear" w:color="000000" w:fill="C00000"/>
            <w:noWrap/>
            <w:vAlign w:val="center"/>
            <w:hideMark/>
          </w:tcPr>
          <w:p w14:paraId="505672BC" w14:textId="440C568C"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14.51%</w:t>
            </w:r>
          </w:p>
        </w:tc>
      </w:tr>
      <w:tr w:rsidR="00E561A5" w:rsidRPr="00C52F8D" w14:paraId="1A5E6C3C"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03B302B8"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India </w:t>
            </w:r>
          </w:p>
        </w:tc>
        <w:tc>
          <w:tcPr>
            <w:tcW w:w="1000" w:type="dxa"/>
            <w:tcBorders>
              <w:top w:val="nil"/>
              <w:left w:val="nil"/>
              <w:bottom w:val="single" w:sz="8" w:space="0" w:color="auto"/>
              <w:right w:val="single" w:sz="8" w:space="0" w:color="auto"/>
            </w:tcBorders>
            <w:shd w:val="clear" w:color="000000" w:fill="FFFFFF"/>
            <w:noWrap/>
            <w:vAlign w:val="center"/>
            <w:hideMark/>
          </w:tcPr>
          <w:p w14:paraId="057BFD54" w14:textId="2D0C063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w:t>
            </w:r>
          </w:p>
        </w:tc>
        <w:tc>
          <w:tcPr>
            <w:tcW w:w="1000" w:type="dxa"/>
            <w:tcBorders>
              <w:top w:val="nil"/>
              <w:left w:val="nil"/>
              <w:bottom w:val="single" w:sz="8" w:space="0" w:color="auto"/>
              <w:right w:val="single" w:sz="8" w:space="0" w:color="auto"/>
            </w:tcBorders>
            <w:shd w:val="clear" w:color="000000" w:fill="FFFFFF"/>
            <w:noWrap/>
            <w:vAlign w:val="center"/>
            <w:hideMark/>
          </w:tcPr>
          <w:p w14:paraId="00B220A3" w14:textId="6BF66C3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10</w:t>
            </w:r>
          </w:p>
        </w:tc>
        <w:tc>
          <w:tcPr>
            <w:tcW w:w="1000" w:type="dxa"/>
            <w:tcBorders>
              <w:top w:val="nil"/>
              <w:left w:val="nil"/>
              <w:bottom w:val="single" w:sz="8" w:space="0" w:color="auto"/>
              <w:right w:val="single" w:sz="8" w:space="0" w:color="auto"/>
            </w:tcBorders>
            <w:shd w:val="clear" w:color="000000" w:fill="FFFFFF"/>
            <w:noWrap/>
            <w:vAlign w:val="center"/>
            <w:hideMark/>
          </w:tcPr>
          <w:p w14:paraId="4C9ACBA1" w14:textId="38EC27D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11</w:t>
            </w:r>
          </w:p>
        </w:tc>
        <w:tc>
          <w:tcPr>
            <w:tcW w:w="1000" w:type="dxa"/>
            <w:tcBorders>
              <w:top w:val="nil"/>
              <w:left w:val="nil"/>
              <w:bottom w:val="single" w:sz="8" w:space="0" w:color="auto"/>
              <w:right w:val="single" w:sz="8" w:space="0" w:color="auto"/>
            </w:tcBorders>
            <w:shd w:val="clear" w:color="000000" w:fill="FFFFFF"/>
            <w:noWrap/>
            <w:vAlign w:val="center"/>
            <w:hideMark/>
          </w:tcPr>
          <w:p w14:paraId="6982C517" w14:textId="344D6CF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17</w:t>
            </w:r>
          </w:p>
        </w:tc>
        <w:tc>
          <w:tcPr>
            <w:tcW w:w="1000" w:type="dxa"/>
            <w:tcBorders>
              <w:top w:val="nil"/>
              <w:left w:val="nil"/>
              <w:bottom w:val="single" w:sz="8" w:space="0" w:color="auto"/>
              <w:right w:val="single" w:sz="8" w:space="0" w:color="auto"/>
            </w:tcBorders>
            <w:shd w:val="clear" w:color="000000" w:fill="FFFFFF"/>
            <w:noWrap/>
            <w:vAlign w:val="center"/>
            <w:hideMark/>
          </w:tcPr>
          <w:p w14:paraId="58CFF459" w14:textId="3FED36EC"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30</w:t>
            </w:r>
          </w:p>
        </w:tc>
        <w:tc>
          <w:tcPr>
            <w:tcW w:w="1000" w:type="dxa"/>
            <w:tcBorders>
              <w:top w:val="nil"/>
              <w:left w:val="nil"/>
              <w:bottom w:val="single" w:sz="8" w:space="0" w:color="auto"/>
              <w:right w:val="single" w:sz="8" w:space="0" w:color="auto"/>
            </w:tcBorders>
            <w:shd w:val="clear" w:color="000000" w:fill="FFFFFF"/>
            <w:noWrap/>
            <w:vAlign w:val="center"/>
            <w:hideMark/>
          </w:tcPr>
          <w:p w14:paraId="3CDDD0E0" w14:textId="40C010A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3.10%</w:t>
            </w:r>
          </w:p>
        </w:tc>
        <w:tc>
          <w:tcPr>
            <w:tcW w:w="1000" w:type="dxa"/>
            <w:tcBorders>
              <w:top w:val="nil"/>
              <w:left w:val="nil"/>
              <w:bottom w:val="single" w:sz="8" w:space="0" w:color="auto"/>
              <w:right w:val="single" w:sz="8" w:space="0" w:color="auto"/>
            </w:tcBorders>
            <w:shd w:val="clear" w:color="000000" w:fill="FFFFFF"/>
            <w:noWrap/>
            <w:vAlign w:val="center"/>
            <w:hideMark/>
          </w:tcPr>
          <w:p w14:paraId="24A2F359" w14:textId="0DD81E4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11.70%</w:t>
            </w:r>
          </w:p>
        </w:tc>
      </w:tr>
      <w:tr w:rsidR="00E561A5" w:rsidRPr="00C52F8D" w14:paraId="7D8A07D2"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336AF78A"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China</w:t>
            </w:r>
          </w:p>
        </w:tc>
        <w:tc>
          <w:tcPr>
            <w:tcW w:w="1000" w:type="dxa"/>
            <w:tcBorders>
              <w:top w:val="nil"/>
              <w:left w:val="nil"/>
              <w:bottom w:val="single" w:sz="8" w:space="0" w:color="auto"/>
              <w:right w:val="single" w:sz="8" w:space="0" w:color="auto"/>
            </w:tcBorders>
            <w:shd w:val="clear" w:color="000000" w:fill="FFFFFF"/>
            <w:noWrap/>
            <w:vAlign w:val="center"/>
            <w:hideMark/>
          </w:tcPr>
          <w:p w14:paraId="29A73663" w14:textId="37ECB64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131</w:t>
            </w:r>
          </w:p>
        </w:tc>
        <w:tc>
          <w:tcPr>
            <w:tcW w:w="1000" w:type="dxa"/>
            <w:tcBorders>
              <w:top w:val="nil"/>
              <w:left w:val="nil"/>
              <w:bottom w:val="single" w:sz="8" w:space="0" w:color="auto"/>
              <w:right w:val="single" w:sz="8" w:space="0" w:color="auto"/>
            </w:tcBorders>
            <w:shd w:val="clear" w:color="000000" w:fill="FFFFFF"/>
            <w:noWrap/>
            <w:vAlign w:val="center"/>
            <w:hideMark/>
          </w:tcPr>
          <w:p w14:paraId="0EDE31DC" w14:textId="51C25ED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145</w:t>
            </w:r>
          </w:p>
        </w:tc>
        <w:tc>
          <w:tcPr>
            <w:tcW w:w="1000" w:type="dxa"/>
            <w:tcBorders>
              <w:top w:val="nil"/>
              <w:left w:val="nil"/>
              <w:bottom w:val="single" w:sz="8" w:space="0" w:color="auto"/>
              <w:right w:val="single" w:sz="8" w:space="0" w:color="auto"/>
            </w:tcBorders>
            <w:shd w:val="clear" w:color="000000" w:fill="FFFFFF"/>
            <w:noWrap/>
            <w:vAlign w:val="center"/>
            <w:hideMark/>
          </w:tcPr>
          <w:p w14:paraId="7D2B79BE" w14:textId="0E74342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158</w:t>
            </w:r>
          </w:p>
        </w:tc>
        <w:tc>
          <w:tcPr>
            <w:tcW w:w="1000" w:type="dxa"/>
            <w:tcBorders>
              <w:top w:val="nil"/>
              <w:left w:val="nil"/>
              <w:bottom w:val="single" w:sz="8" w:space="0" w:color="auto"/>
              <w:right w:val="single" w:sz="8" w:space="0" w:color="auto"/>
            </w:tcBorders>
            <w:shd w:val="clear" w:color="000000" w:fill="FFFFFF"/>
            <w:noWrap/>
            <w:vAlign w:val="center"/>
            <w:hideMark/>
          </w:tcPr>
          <w:p w14:paraId="07EA7067" w14:textId="2F5EDAC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224</w:t>
            </w:r>
          </w:p>
        </w:tc>
        <w:tc>
          <w:tcPr>
            <w:tcW w:w="1000" w:type="dxa"/>
            <w:tcBorders>
              <w:top w:val="nil"/>
              <w:left w:val="nil"/>
              <w:bottom w:val="single" w:sz="8" w:space="0" w:color="auto"/>
              <w:right w:val="single" w:sz="8" w:space="0" w:color="auto"/>
            </w:tcBorders>
            <w:shd w:val="clear" w:color="000000" w:fill="FFFFFF"/>
            <w:noWrap/>
            <w:vAlign w:val="center"/>
            <w:hideMark/>
          </w:tcPr>
          <w:p w14:paraId="47E6D4FE" w14:textId="101D42B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331</w:t>
            </w:r>
          </w:p>
        </w:tc>
        <w:tc>
          <w:tcPr>
            <w:tcW w:w="1000" w:type="dxa"/>
            <w:tcBorders>
              <w:top w:val="nil"/>
              <w:left w:val="nil"/>
              <w:bottom w:val="single" w:sz="8" w:space="0" w:color="auto"/>
              <w:right w:val="single" w:sz="8" w:space="0" w:color="auto"/>
            </w:tcBorders>
            <w:shd w:val="clear" w:color="000000" w:fill="FFFFFF"/>
            <w:noWrap/>
            <w:vAlign w:val="center"/>
            <w:hideMark/>
          </w:tcPr>
          <w:p w14:paraId="7D85E93D" w14:textId="04F09F3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2.04%</w:t>
            </w:r>
          </w:p>
        </w:tc>
        <w:tc>
          <w:tcPr>
            <w:tcW w:w="1000" w:type="dxa"/>
            <w:tcBorders>
              <w:top w:val="nil"/>
              <w:left w:val="nil"/>
              <w:bottom w:val="single" w:sz="8" w:space="0" w:color="auto"/>
              <w:right w:val="single" w:sz="8" w:space="0" w:color="auto"/>
            </w:tcBorders>
            <w:shd w:val="clear" w:color="000000" w:fill="FFFFFF"/>
            <w:noWrap/>
            <w:vAlign w:val="center"/>
            <w:hideMark/>
          </w:tcPr>
          <w:p w14:paraId="1551C89E" w14:textId="4097168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8.55%</w:t>
            </w:r>
          </w:p>
        </w:tc>
      </w:tr>
      <w:tr w:rsidR="00E561A5" w:rsidRPr="00C52F8D" w14:paraId="636A3B36"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335B0CDC"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Japan</w:t>
            </w:r>
          </w:p>
        </w:tc>
        <w:tc>
          <w:tcPr>
            <w:tcW w:w="1000" w:type="dxa"/>
            <w:tcBorders>
              <w:top w:val="nil"/>
              <w:left w:val="nil"/>
              <w:bottom w:val="single" w:sz="8" w:space="0" w:color="auto"/>
              <w:right w:val="single" w:sz="8" w:space="0" w:color="auto"/>
            </w:tcBorders>
            <w:shd w:val="clear" w:color="000000" w:fill="FFFFFF"/>
            <w:noWrap/>
            <w:vAlign w:val="center"/>
            <w:hideMark/>
          </w:tcPr>
          <w:p w14:paraId="47091A48" w14:textId="75C7CE96"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46</w:t>
            </w:r>
          </w:p>
        </w:tc>
        <w:tc>
          <w:tcPr>
            <w:tcW w:w="1000" w:type="dxa"/>
            <w:tcBorders>
              <w:top w:val="nil"/>
              <w:left w:val="nil"/>
              <w:bottom w:val="single" w:sz="8" w:space="0" w:color="auto"/>
              <w:right w:val="single" w:sz="8" w:space="0" w:color="auto"/>
            </w:tcBorders>
            <w:shd w:val="clear" w:color="000000" w:fill="FFFFFF"/>
            <w:noWrap/>
            <w:vAlign w:val="center"/>
            <w:hideMark/>
          </w:tcPr>
          <w:p w14:paraId="43420523" w14:textId="6651FA1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47</w:t>
            </w:r>
          </w:p>
        </w:tc>
        <w:tc>
          <w:tcPr>
            <w:tcW w:w="1000" w:type="dxa"/>
            <w:tcBorders>
              <w:top w:val="nil"/>
              <w:left w:val="nil"/>
              <w:bottom w:val="single" w:sz="8" w:space="0" w:color="auto"/>
              <w:right w:val="single" w:sz="8" w:space="0" w:color="auto"/>
            </w:tcBorders>
            <w:shd w:val="clear" w:color="000000" w:fill="FFFFFF"/>
            <w:noWrap/>
            <w:vAlign w:val="center"/>
            <w:hideMark/>
          </w:tcPr>
          <w:p w14:paraId="56CBE668" w14:textId="6DF5646E"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55</w:t>
            </w:r>
          </w:p>
        </w:tc>
        <w:tc>
          <w:tcPr>
            <w:tcW w:w="1000" w:type="dxa"/>
            <w:tcBorders>
              <w:top w:val="nil"/>
              <w:left w:val="nil"/>
              <w:bottom w:val="single" w:sz="8" w:space="0" w:color="auto"/>
              <w:right w:val="single" w:sz="8" w:space="0" w:color="auto"/>
            </w:tcBorders>
            <w:shd w:val="clear" w:color="000000" w:fill="FFFFFF"/>
            <w:noWrap/>
            <w:vAlign w:val="center"/>
            <w:hideMark/>
          </w:tcPr>
          <w:p w14:paraId="675303B0" w14:textId="6FCDC2B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79</w:t>
            </w:r>
          </w:p>
        </w:tc>
        <w:tc>
          <w:tcPr>
            <w:tcW w:w="1000" w:type="dxa"/>
            <w:tcBorders>
              <w:top w:val="nil"/>
              <w:left w:val="nil"/>
              <w:bottom w:val="single" w:sz="8" w:space="0" w:color="auto"/>
              <w:right w:val="single" w:sz="8" w:space="0" w:color="auto"/>
            </w:tcBorders>
            <w:shd w:val="clear" w:color="000000" w:fill="FFFFFF"/>
            <w:noWrap/>
            <w:vAlign w:val="center"/>
            <w:hideMark/>
          </w:tcPr>
          <w:p w14:paraId="76C163F5" w14:textId="7A26C430"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123</w:t>
            </w:r>
          </w:p>
        </w:tc>
        <w:tc>
          <w:tcPr>
            <w:tcW w:w="1000" w:type="dxa"/>
            <w:tcBorders>
              <w:top w:val="nil"/>
              <w:left w:val="nil"/>
              <w:bottom w:val="single" w:sz="8" w:space="0" w:color="auto"/>
              <w:right w:val="single" w:sz="8" w:space="0" w:color="auto"/>
            </w:tcBorders>
            <w:shd w:val="clear" w:color="000000" w:fill="FFFFFF"/>
            <w:noWrap/>
            <w:vAlign w:val="center"/>
            <w:hideMark/>
          </w:tcPr>
          <w:p w14:paraId="742492DB" w14:textId="34B12D3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0.60%</w:t>
            </w:r>
          </w:p>
        </w:tc>
        <w:tc>
          <w:tcPr>
            <w:tcW w:w="1000" w:type="dxa"/>
            <w:tcBorders>
              <w:top w:val="nil"/>
              <w:left w:val="nil"/>
              <w:bottom w:val="single" w:sz="8" w:space="0" w:color="auto"/>
              <w:right w:val="single" w:sz="8" w:space="0" w:color="auto"/>
            </w:tcBorders>
            <w:shd w:val="clear" w:color="000000" w:fill="FFFFFF"/>
            <w:noWrap/>
            <w:vAlign w:val="center"/>
            <w:hideMark/>
          </w:tcPr>
          <w:p w14:paraId="3A22C848" w14:textId="57BF69F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9.48%</w:t>
            </w:r>
          </w:p>
        </w:tc>
      </w:tr>
      <w:tr w:rsidR="00E561A5" w:rsidRPr="00C52F8D" w14:paraId="57A881C8"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7D6E6446"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South Korea</w:t>
            </w:r>
          </w:p>
        </w:tc>
        <w:tc>
          <w:tcPr>
            <w:tcW w:w="1000" w:type="dxa"/>
            <w:tcBorders>
              <w:top w:val="nil"/>
              <w:left w:val="nil"/>
              <w:bottom w:val="single" w:sz="8" w:space="0" w:color="auto"/>
              <w:right w:val="single" w:sz="8" w:space="0" w:color="auto"/>
            </w:tcBorders>
            <w:shd w:val="clear" w:color="000000" w:fill="FFFFFF"/>
            <w:noWrap/>
            <w:vAlign w:val="center"/>
            <w:hideMark/>
          </w:tcPr>
          <w:p w14:paraId="0F09D395" w14:textId="07A1BAE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35</w:t>
            </w:r>
          </w:p>
        </w:tc>
        <w:tc>
          <w:tcPr>
            <w:tcW w:w="1000" w:type="dxa"/>
            <w:tcBorders>
              <w:top w:val="nil"/>
              <w:left w:val="nil"/>
              <w:bottom w:val="single" w:sz="8" w:space="0" w:color="auto"/>
              <w:right w:val="single" w:sz="8" w:space="0" w:color="auto"/>
            </w:tcBorders>
            <w:shd w:val="clear" w:color="000000" w:fill="FFFFFF"/>
            <w:noWrap/>
            <w:vAlign w:val="center"/>
            <w:hideMark/>
          </w:tcPr>
          <w:p w14:paraId="0706C23D" w14:textId="572D95B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41</w:t>
            </w:r>
          </w:p>
        </w:tc>
        <w:tc>
          <w:tcPr>
            <w:tcW w:w="1000" w:type="dxa"/>
            <w:tcBorders>
              <w:top w:val="nil"/>
              <w:left w:val="nil"/>
              <w:bottom w:val="single" w:sz="8" w:space="0" w:color="auto"/>
              <w:right w:val="single" w:sz="8" w:space="0" w:color="auto"/>
            </w:tcBorders>
            <w:shd w:val="clear" w:color="000000" w:fill="FFFFFF"/>
            <w:noWrap/>
            <w:vAlign w:val="center"/>
            <w:hideMark/>
          </w:tcPr>
          <w:p w14:paraId="29566019" w14:textId="2E21D71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46</w:t>
            </w:r>
          </w:p>
        </w:tc>
        <w:tc>
          <w:tcPr>
            <w:tcW w:w="1000" w:type="dxa"/>
            <w:tcBorders>
              <w:top w:val="nil"/>
              <w:left w:val="nil"/>
              <w:bottom w:val="single" w:sz="8" w:space="0" w:color="auto"/>
              <w:right w:val="single" w:sz="8" w:space="0" w:color="auto"/>
            </w:tcBorders>
            <w:shd w:val="clear" w:color="000000" w:fill="FFFFFF"/>
            <w:noWrap/>
            <w:vAlign w:val="center"/>
            <w:hideMark/>
          </w:tcPr>
          <w:p w14:paraId="71B172ED" w14:textId="0D016F9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67</w:t>
            </w:r>
          </w:p>
        </w:tc>
        <w:tc>
          <w:tcPr>
            <w:tcW w:w="1000" w:type="dxa"/>
            <w:tcBorders>
              <w:top w:val="nil"/>
              <w:left w:val="nil"/>
              <w:bottom w:val="single" w:sz="8" w:space="0" w:color="auto"/>
              <w:right w:val="single" w:sz="8" w:space="0" w:color="auto"/>
            </w:tcBorders>
            <w:shd w:val="clear" w:color="000000" w:fill="FFFFFF"/>
            <w:noWrap/>
            <w:vAlign w:val="center"/>
            <w:hideMark/>
          </w:tcPr>
          <w:p w14:paraId="3F92D1C1" w14:textId="549B306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98</w:t>
            </w:r>
          </w:p>
        </w:tc>
        <w:tc>
          <w:tcPr>
            <w:tcW w:w="1000" w:type="dxa"/>
            <w:tcBorders>
              <w:top w:val="nil"/>
              <w:left w:val="nil"/>
              <w:bottom w:val="single" w:sz="8" w:space="0" w:color="auto"/>
              <w:right w:val="single" w:sz="8" w:space="0" w:color="auto"/>
            </w:tcBorders>
            <w:shd w:val="clear" w:color="000000" w:fill="FFFFFF"/>
            <w:noWrap/>
            <w:vAlign w:val="center"/>
            <w:hideMark/>
          </w:tcPr>
          <w:p w14:paraId="7E85A310" w14:textId="00FE9D1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2.96%</w:t>
            </w:r>
          </w:p>
        </w:tc>
        <w:tc>
          <w:tcPr>
            <w:tcW w:w="1000" w:type="dxa"/>
            <w:tcBorders>
              <w:top w:val="nil"/>
              <w:left w:val="nil"/>
              <w:bottom w:val="single" w:sz="8" w:space="0" w:color="auto"/>
              <w:right w:val="single" w:sz="8" w:space="0" w:color="auto"/>
            </w:tcBorders>
            <w:shd w:val="clear" w:color="000000" w:fill="FFFFFF"/>
            <w:noWrap/>
            <w:vAlign w:val="center"/>
            <w:hideMark/>
          </w:tcPr>
          <w:p w14:paraId="67CDA7BA" w14:textId="5CDBC5A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8.85%</w:t>
            </w:r>
          </w:p>
        </w:tc>
      </w:tr>
      <w:tr w:rsidR="00E561A5" w:rsidRPr="00C52F8D" w14:paraId="5ADE8E76"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7687AF1E"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Others</w:t>
            </w:r>
          </w:p>
        </w:tc>
        <w:tc>
          <w:tcPr>
            <w:tcW w:w="1000" w:type="dxa"/>
            <w:tcBorders>
              <w:top w:val="nil"/>
              <w:left w:val="nil"/>
              <w:bottom w:val="single" w:sz="8" w:space="0" w:color="auto"/>
              <w:right w:val="single" w:sz="8" w:space="0" w:color="auto"/>
            </w:tcBorders>
            <w:shd w:val="clear" w:color="000000" w:fill="FFFFFF"/>
            <w:noWrap/>
            <w:vAlign w:val="center"/>
            <w:hideMark/>
          </w:tcPr>
          <w:p w14:paraId="4E560D74" w14:textId="1F6B191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63</w:t>
            </w:r>
          </w:p>
        </w:tc>
        <w:tc>
          <w:tcPr>
            <w:tcW w:w="1000" w:type="dxa"/>
            <w:tcBorders>
              <w:top w:val="nil"/>
              <w:left w:val="nil"/>
              <w:bottom w:val="single" w:sz="8" w:space="0" w:color="auto"/>
              <w:right w:val="single" w:sz="8" w:space="0" w:color="auto"/>
            </w:tcBorders>
            <w:shd w:val="clear" w:color="000000" w:fill="FFFFFF"/>
            <w:noWrap/>
            <w:vAlign w:val="center"/>
            <w:hideMark/>
          </w:tcPr>
          <w:p w14:paraId="564F0936" w14:textId="28758E7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79</w:t>
            </w:r>
          </w:p>
        </w:tc>
        <w:tc>
          <w:tcPr>
            <w:tcW w:w="1000" w:type="dxa"/>
            <w:tcBorders>
              <w:top w:val="nil"/>
              <w:left w:val="nil"/>
              <w:bottom w:val="single" w:sz="8" w:space="0" w:color="auto"/>
              <w:right w:val="single" w:sz="8" w:space="0" w:color="auto"/>
            </w:tcBorders>
            <w:shd w:val="clear" w:color="000000" w:fill="FFFFFF"/>
            <w:noWrap/>
            <w:vAlign w:val="center"/>
            <w:hideMark/>
          </w:tcPr>
          <w:p w14:paraId="31212FF0" w14:textId="71EA1DA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80</w:t>
            </w:r>
          </w:p>
        </w:tc>
        <w:tc>
          <w:tcPr>
            <w:tcW w:w="1000" w:type="dxa"/>
            <w:tcBorders>
              <w:top w:val="nil"/>
              <w:left w:val="nil"/>
              <w:bottom w:val="single" w:sz="8" w:space="0" w:color="auto"/>
              <w:right w:val="single" w:sz="8" w:space="0" w:color="auto"/>
            </w:tcBorders>
            <w:shd w:val="clear" w:color="000000" w:fill="FFFFFF"/>
            <w:noWrap/>
            <w:vAlign w:val="center"/>
            <w:hideMark/>
          </w:tcPr>
          <w:p w14:paraId="6138E36D" w14:textId="16700ABE"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98</w:t>
            </w:r>
          </w:p>
        </w:tc>
        <w:tc>
          <w:tcPr>
            <w:tcW w:w="1000" w:type="dxa"/>
            <w:tcBorders>
              <w:top w:val="nil"/>
              <w:left w:val="nil"/>
              <w:bottom w:val="single" w:sz="8" w:space="0" w:color="auto"/>
              <w:right w:val="single" w:sz="8" w:space="0" w:color="auto"/>
            </w:tcBorders>
            <w:shd w:val="clear" w:color="000000" w:fill="FFFFFF"/>
            <w:noWrap/>
            <w:vAlign w:val="center"/>
            <w:hideMark/>
          </w:tcPr>
          <w:p w14:paraId="5E79B33F" w14:textId="61896F9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106</w:t>
            </w:r>
          </w:p>
        </w:tc>
        <w:tc>
          <w:tcPr>
            <w:tcW w:w="1000" w:type="dxa"/>
            <w:tcBorders>
              <w:top w:val="nil"/>
              <w:left w:val="nil"/>
              <w:bottom w:val="single" w:sz="8" w:space="0" w:color="auto"/>
              <w:right w:val="single" w:sz="8" w:space="0" w:color="auto"/>
            </w:tcBorders>
            <w:shd w:val="clear" w:color="000000" w:fill="FFFFFF"/>
            <w:noWrap/>
            <w:vAlign w:val="center"/>
            <w:hideMark/>
          </w:tcPr>
          <w:p w14:paraId="7DDE723E" w14:textId="03F13E7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4.85%</w:t>
            </w:r>
          </w:p>
        </w:tc>
        <w:tc>
          <w:tcPr>
            <w:tcW w:w="1000" w:type="dxa"/>
            <w:tcBorders>
              <w:top w:val="nil"/>
              <w:left w:val="nil"/>
              <w:bottom w:val="single" w:sz="8" w:space="0" w:color="auto"/>
              <w:right w:val="single" w:sz="8" w:space="0" w:color="auto"/>
            </w:tcBorders>
            <w:shd w:val="clear" w:color="000000" w:fill="FFFFFF"/>
            <w:noWrap/>
            <w:vAlign w:val="center"/>
            <w:hideMark/>
          </w:tcPr>
          <w:p w14:paraId="59D1A61D" w14:textId="559B559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3.19%</w:t>
            </w:r>
          </w:p>
        </w:tc>
      </w:tr>
      <w:tr w:rsidR="00E561A5" w:rsidRPr="00C52F8D" w14:paraId="311ECD56"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270C1C3C"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Global APAC (Percentage Share) </w:t>
            </w:r>
          </w:p>
        </w:tc>
        <w:tc>
          <w:tcPr>
            <w:tcW w:w="1000" w:type="dxa"/>
            <w:tcBorders>
              <w:top w:val="nil"/>
              <w:left w:val="nil"/>
              <w:bottom w:val="single" w:sz="8" w:space="0" w:color="auto"/>
              <w:right w:val="single" w:sz="8" w:space="0" w:color="auto"/>
            </w:tcBorders>
            <w:shd w:val="clear" w:color="000000" w:fill="FFFFFF"/>
            <w:noWrap/>
            <w:vAlign w:val="center"/>
            <w:hideMark/>
          </w:tcPr>
          <w:p w14:paraId="16A3FBB2" w14:textId="1F5E6130"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41.82%</w:t>
            </w:r>
          </w:p>
        </w:tc>
        <w:tc>
          <w:tcPr>
            <w:tcW w:w="1000" w:type="dxa"/>
            <w:tcBorders>
              <w:top w:val="nil"/>
              <w:left w:val="nil"/>
              <w:bottom w:val="single" w:sz="8" w:space="0" w:color="auto"/>
              <w:right w:val="single" w:sz="8" w:space="0" w:color="auto"/>
            </w:tcBorders>
            <w:shd w:val="clear" w:color="000000" w:fill="FFFFFF"/>
            <w:noWrap/>
            <w:vAlign w:val="center"/>
            <w:hideMark/>
          </w:tcPr>
          <w:p w14:paraId="2BFBA399" w14:textId="17C7285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43.58%</w:t>
            </w:r>
          </w:p>
        </w:tc>
        <w:tc>
          <w:tcPr>
            <w:tcW w:w="1000" w:type="dxa"/>
            <w:tcBorders>
              <w:top w:val="nil"/>
              <w:left w:val="nil"/>
              <w:bottom w:val="single" w:sz="8" w:space="0" w:color="auto"/>
              <w:right w:val="single" w:sz="8" w:space="0" w:color="auto"/>
            </w:tcBorders>
            <w:shd w:val="clear" w:color="000000" w:fill="FFFFFF"/>
            <w:noWrap/>
            <w:vAlign w:val="center"/>
            <w:hideMark/>
          </w:tcPr>
          <w:p w14:paraId="6FBFE671" w14:textId="45EFE2F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44.29%</w:t>
            </w:r>
          </w:p>
        </w:tc>
        <w:tc>
          <w:tcPr>
            <w:tcW w:w="1000" w:type="dxa"/>
            <w:tcBorders>
              <w:top w:val="nil"/>
              <w:left w:val="nil"/>
              <w:bottom w:val="single" w:sz="8" w:space="0" w:color="auto"/>
              <w:right w:val="single" w:sz="8" w:space="0" w:color="auto"/>
            </w:tcBorders>
            <w:shd w:val="clear" w:color="000000" w:fill="FFFFFF"/>
            <w:noWrap/>
            <w:vAlign w:val="center"/>
            <w:hideMark/>
          </w:tcPr>
          <w:p w14:paraId="2FF8704B" w14:textId="795F0B06"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47.24%</w:t>
            </w:r>
          </w:p>
        </w:tc>
        <w:tc>
          <w:tcPr>
            <w:tcW w:w="1000" w:type="dxa"/>
            <w:tcBorders>
              <w:top w:val="nil"/>
              <w:left w:val="nil"/>
              <w:bottom w:val="single" w:sz="8" w:space="0" w:color="auto"/>
              <w:right w:val="single" w:sz="8" w:space="0" w:color="auto"/>
            </w:tcBorders>
            <w:shd w:val="clear" w:color="000000" w:fill="FFFFFF"/>
            <w:noWrap/>
            <w:vAlign w:val="center"/>
            <w:hideMark/>
          </w:tcPr>
          <w:p w14:paraId="68F8AECE" w14:textId="2B808CF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50.33%</w:t>
            </w:r>
          </w:p>
        </w:tc>
        <w:tc>
          <w:tcPr>
            <w:tcW w:w="1000" w:type="dxa"/>
            <w:tcBorders>
              <w:top w:val="nil"/>
              <w:left w:val="nil"/>
              <w:bottom w:val="single" w:sz="8" w:space="0" w:color="auto"/>
              <w:right w:val="single" w:sz="8" w:space="0" w:color="auto"/>
            </w:tcBorders>
            <w:shd w:val="clear" w:color="000000" w:fill="FFFFFF"/>
            <w:noWrap/>
            <w:vAlign w:val="center"/>
            <w:hideMark/>
          </w:tcPr>
          <w:p w14:paraId="27571291" w14:textId="5496E83E" w:rsidR="00E561A5" w:rsidRPr="00C52F8D" w:rsidRDefault="00E561A5" w:rsidP="00E561A5">
            <w:pPr>
              <w:spacing w:after="0" w:line="240" w:lineRule="auto"/>
              <w:jc w:val="center"/>
              <w:rPr>
                <w:rFonts w:ascii="Arial" w:eastAsia="Times New Roman" w:hAnsi="Arial" w:cs="Arial"/>
                <w:color w:val="000000"/>
                <w:sz w:val="20"/>
                <w:szCs w:val="20"/>
                <w:lang w:val="en-US"/>
              </w:rPr>
            </w:pPr>
          </w:p>
        </w:tc>
        <w:tc>
          <w:tcPr>
            <w:tcW w:w="1000" w:type="dxa"/>
            <w:tcBorders>
              <w:top w:val="nil"/>
              <w:left w:val="nil"/>
              <w:bottom w:val="single" w:sz="8" w:space="0" w:color="auto"/>
              <w:right w:val="single" w:sz="8" w:space="0" w:color="auto"/>
            </w:tcBorders>
            <w:shd w:val="clear" w:color="000000" w:fill="FFFFFF"/>
            <w:noWrap/>
            <w:vAlign w:val="center"/>
            <w:hideMark/>
          </w:tcPr>
          <w:p w14:paraId="52701692" w14:textId="3C588829" w:rsidR="00E561A5" w:rsidRPr="00C52F8D" w:rsidRDefault="00E561A5" w:rsidP="00E561A5">
            <w:pPr>
              <w:spacing w:after="0" w:line="240" w:lineRule="auto"/>
              <w:jc w:val="center"/>
              <w:rPr>
                <w:rFonts w:ascii="Arial" w:eastAsia="Times New Roman" w:hAnsi="Arial" w:cs="Arial"/>
                <w:color w:val="000000"/>
                <w:sz w:val="20"/>
                <w:szCs w:val="20"/>
                <w:lang w:val="en-US"/>
              </w:rPr>
            </w:pPr>
          </w:p>
        </w:tc>
      </w:tr>
      <w:tr w:rsidR="00E561A5" w:rsidRPr="00C52F8D" w14:paraId="58B44053"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C00000"/>
            <w:noWrap/>
            <w:vAlign w:val="center"/>
            <w:hideMark/>
          </w:tcPr>
          <w:p w14:paraId="05B81E1C" w14:textId="77777777" w:rsidR="00E561A5" w:rsidRPr="00C52F8D" w:rsidRDefault="00E561A5" w:rsidP="00E561A5">
            <w:pPr>
              <w:spacing w:after="0" w:line="240" w:lineRule="auto"/>
              <w:rPr>
                <w:rFonts w:ascii="Arial" w:eastAsia="Times New Roman" w:hAnsi="Arial" w:cs="Arial"/>
                <w:color w:val="FFFFFF"/>
                <w:sz w:val="20"/>
                <w:szCs w:val="20"/>
                <w:lang w:val="en-US"/>
              </w:rPr>
            </w:pPr>
            <w:r w:rsidRPr="00C52F8D">
              <w:rPr>
                <w:rFonts w:ascii="Arial" w:eastAsia="Times New Roman" w:hAnsi="Arial" w:cs="Arial"/>
                <w:color w:val="FFFFFF"/>
                <w:sz w:val="20"/>
                <w:szCs w:val="20"/>
                <w:lang w:val="en-US"/>
              </w:rPr>
              <w:t>Europe</w:t>
            </w:r>
          </w:p>
        </w:tc>
        <w:tc>
          <w:tcPr>
            <w:tcW w:w="1000" w:type="dxa"/>
            <w:tcBorders>
              <w:top w:val="nil"/>
              <w:left w:val="nil"/>
              <w:bottom w:val="single" w:sz="8" w:space="0" w:color="auto"/>
              <w:right w:val="single" w:sz="8" w:space="0" w:color="auto"/>
            </w:tcBorders>
            <w:shd w:val="clear" w:color="000000" w:fill="C00000"/>
            <w:noWrap/>
            <w:vAlign w:val="center"/>
            <w:hideMark/>
          </w:tcPr>
          <w:p w14:paraId="0367BEB0" w14:textId="0F4FA864"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171</w:t>
            </w:r>
          </w:p>
        </w:tc>
        <w:tc>
          <w:tcPr>
            <w:tcW w:w="1000" w:type="dxa"/>
            <w:tcBorders>
              <w:top w:val="nil"/>
              <w:left w:val="nil"/>
              <w:bottom w:val="single" w:sz="8" w:space="0" w:color="auto"/>
              <w:right w:val="single" w:sz="8" w:space="0" w:color="auto"/>
            </w:tcBorders>
            <w:shd w:val="clear" w:color="000000" w:fill="C00000"/>
            <w:noWrap/>
            <w:vAlign w:val="center"/>
            <w:hideMark/>
          </w:tcPr>
          <w:p w14:paraId="3E0B275A" w14:textId="3B0F5F4C"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178</w:t>
            </w:r>
          </w:p>
        </w:tc>
        <w:tc>
          <w:tcPr>
            <w:tcW w:w="1000" w:type="dxa"/>
            <w:tcBorders>
              <w:top w:val="nil"/>
              <w:left w:val="nil"/>
              <w:bottom w:val="single" w:sz="8" w:space="0" w:color="auto"/>
              <w:right w:val="single" w:sz="8" w:space="0" w:color="auto"/>
            </w:tcBorders>
            <w:shd w:val="clear" w:color="000000" w:fill="C00000"/>
            <w:noWrap/>
            <w:vAlign w:val="center"/>
            <w:hideMark/>
          </w:tcPr>
          <w:p w14:paraId="4CF17120" w14:textId="21E1B379"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187</w:t>
            </w:r>
          </w:p>
        </w:tc>
        <w:tc>
          <w:tcPr>
            <w:tcW w:w="1000" w:type="dxa"/>
            <w:tcBorders>
              <w:top w:val="nil"/>
              <w:left w:val="nil"/>
              <w:bottom w:val="single" w:sz="8" w:space="0" w:color="auto"/>
              <w:right w:val="single" w:sz="8" w:space="0" w:color="auto"/>
            </w:tcBorders>
            <w:shd w:val="clear" w:color="000000" w:fill="C00000"/>
            <w:noWrap/>
            <w:vAlign w:val="center"/>
            <w:hideMark/>
          </w:tcPr>
          <w:p w14:paraId="658DB2C3" w14:textId="5492BA3B"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229</w:t>
            </w:r>
          </w:p>
        </w:tc>
        <w:tc>
          <w:tcPr>
            <w:tcW w:w="1000" w:type="dxa"/>
            <w:tcBorders>
              <w:top w:val="nil"/>
              <w:left w:val="nil"/>
              <w:bottom w:val="single" w:sz="8" w:space="0" w:color="auto"/>
              <w:right w:val="single" w:sz="8" w:space="0" w:color="auto"/>
            </w:tcBorders>
            <w:shd w:val="clear" w:color="000000" w:fill="C00000"/>
            <w:noWrap/>
            <w:vAlign w:val="center"/>
            <w:hideMark/>
          </w:tcPr>
          <w:p w14:paraId="080FD064" w14:textId="2E56BCFA"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282</w:t>
            </w:r>
          </w:p>
        </w:tc>
        <w:tc>
          <w:tcPr>
            <w:tcW w:w="1000" w:type="dxa"/>
            <w:tcBorders>
              <w:top w:val="nil"/>
              <w:left w:val="nil"/>
              <w:bottom w:val="single" w:sz="8" w:space="0" w:color="auto"/>
              <w:right w:val="single" w:sz="8" w:space="0" w:color="auto"/>
            </w:tcBorders>
            <w:shd w:val="clear" w:color="000000" w:fill="C00000"/>
            <w:noWrap/>
            <w:vAlign w:val="center"/>
            <w:hideMark/>
          </w:tcPr>
          <w:p w14:paraId="61BA2EDE" w14:textId="2235DC73"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0.75%</w:t>
            </w:r>
          </w:p>
        </w:tc>
        <w:tc>
          <w:tcPr>
            <w:tcW w:w="1000" w:type="dxa"/>
            <w:tcBorders>
              <w:top w:val="nil"/>
              <w:left w:val="nil"/>
              <w:bottom w:val="single" w:sz="8" w:space="0" w:color="auto"/>
              <w:right w:val="single" w:sz="8" w:space="0" w:color="auto"/>
            </w:tcBorders>
            <w:shd w:val="clear" w:color="000000" w:fill="C00000"/>
            <w:noWrap/>
            <w:vAlign w:val="center"/>
            <w:hideMark/>
          </w:tcPr>
          <w:p w14:paraId="3EA4F0BC" w14:textId="2CAFC10F"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8.55%</w:t>
            </w:r>
          </w:p>
        </w:tc>
      </w:tr>
      <w:tr w:rsidR="00E561A5" w:rsidRPr="00C52F8D" w14:paraId="320D9650"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16149CCD"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Germany</w:t>
            </w:r>
          </w:p>
        </w:tc>
        <w:tc>
          <w:tcPr>
            <w:tcW w:w="1000" w:type="dxa"/>
            <w:tcBorders>
              <w:top w:val="nil"/>
              <w:left w:val="nil"/>
              <w:bottom w:val="single" w:sz="8" w:space="0" w:color="auto"/>
              <w:right w:val="single" w:sz="8" w:space="0" w:color="auto"/>
            </w:tcBorders>
            <w:shd w:val="clear" w:color="000000" w:fill="FFFFFF"/>
            <w:noWrap/>
            <w:vAlign w:val="center"/>
            <w:hideMark/>
          </w:tcPr>
          <w:p w14:paraId="2FD0267C" w14:textId="021C19B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33</w:t>
            </w:r>
          </w:p>
        </w:tc>
        <w:tc>
          <w:tcPr>
            <w:tcW w:w="1000" w:type="dxa"/>
            <w:tcBorders>
              <w:top w:val="nil"/>
              <w:left w:val="nil"/>
              <w:bottom w:val="single" w:sz="8" w:space="0" w:color="auto"/>
              <w:right w:val="single" w:sz="8" w:space="0" w:color="auto"/>
            </w:tcBorders>
            <w:shd w:val="clear" w:color="000000" w:fill="FFFFFF"/>
            <w:noWrap/>
            <w:vAlign w:val="center"/>
            <w:hideMark/>
          </w:tcPr>
          <w:p w14:paraId="5F613DDC" w14:textId="63437CC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35</w:t>
            </w:r>
          </w:p>
        </w:tc>
        <w:tc>
          <w:tcPr>
            <w:tcW w:w="1000" w:type="dxa"/>
            <w:tcBorders>
              <w:top w:val="nil"/>
              <w:left w:val="nil"/>
              <w:bottom w:val="single" w:sz="8" w:space="0" w:color="auto"/>
              <w:right w:val="single" w:sz="8" w:space="0" w:color="auto"/>
            </w:tcBorders>
            <w:shd w:val="clear" w:color="000000" w:fill="FFFFFF"/>
            <w:noWrap/>
            <w:vAlign w:val="center"/>
            <w:hideMark/>
          </w:tcPr>
          <w:p w14:paraId="308F0075" w14:textId="191A9E0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37</w:t>
            </w:r>
          </w:p>
        </w:tc>
        <w:tc>
          <w:tcPr>
            <w:tcW w:w="1000" w:type="dxa"/>
            <w:tcBorders>
              <w:top w:val="nil"/>
              <w:left w:val="nil"/>
              <w:bottom w:val="single" w:sz="8" w:space="0" w:color="auto"/>
              <w:right w:val="single" w:sz="8" w:space="0" w:color="auto"/>
            </w:tcBorders>
            <w:shd w:val="clear" w:color="000000" w:fill="FFFFFF"/>
            <w:noWrap/>
            <w:vAlign w:val="center"/>
            <w:hideMark/>
          </w:tcPr>
          <w:p w14:paraId="791152AE" w14:textId="5ED8412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46</w:t>
            </w:r>
          </w:p>
        </w:tc>
        <w:tc>
          <w:tcPr>
            <w:tcW w:w="1000" w:type="dxa"/>
            <w:tcBorders>
              <w:top w:val="nil"/>
              <w:left w:val="nil"/>
              <w:bottom w:val="single" w:sz="8" w:space="0" w:color="auto"/>
              <w:right w:val="single" w:sz="8" w:space="0" w:color="auto"/>
            </w:tcBorders>
            <w:shd w:val="clear" w:color="000000" w:fill="FFFFFF"/>
            <w:noWrap/>
            <w:vAlign w:val="center"/>
            <w:hideMark/>
          </w:tcPr>
          <w:p w14:paraId="289DD6AC" w14:textId="059F0D7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58</w:t>
            </w:r>
          </w:p>
        </w:tc>
        <w:tc>
          <w:tcPr>
            <w:tcW w:w="1000" w:type="dxa"/>
            <w:tcBorders>
              <w:top w:val="nil"/>
              <w:left w:val="nil"/>
              <w:bottom w:val="single" w:sz="8" w:space="0" w:color="auto"/>
              <w:right w:val="single" w:sz="8" w:space="0" w:color="auto"/>
            </w:tcBorders>
            <w:shd w:val="clear" w:color="000000" w:fill="FFFFFF"/>
            <w:noWrap/>
            <w:vAlign w:val="center"/>
            <w:hideMark/>
          </w:tcPr>
          <w:p w14:paraId="4A4148E5" w14:textId="6F01C1C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1.04%</w:t>
            </w:r>
          </w:p>
        </w:tc>
        <w:tc>
          <w:tcPr>
            <w:tcW w:w="1000" w:type="dxa"/>
            <w:tcBorders>
              <w:top w:val="nil"/>
              <w:left w:val="nil"/>
              <w:bottom w:val="single" w:sz="8" w:space="0" w:color="auto"/>
              <w:right w:val="single" w:sz="8" w:space="0" w:color="auto"/>
            </w:tcBorders>
            <w:shd w:val="clear" w:color="000000" w:fill="FFFFFF"/>
            <w:noWrap/>
            <w:vAlign w:val="center"/>
            <w:hideMark/>
          </w:tcPr>
          <w:p w14:paraId="45964CD0" w14:textId="292FEC7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5.21%</w:t>
            </w:r>
          </w:p>
        </w:tc>
      </w:tr>
      <w:tr w:rsidR="00E561A5" w:rsidRPr="00C52F8D" w14:paraId="673615AE"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4E4C513B"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France</w:t>
            </w:r>
          </w:p>
        </w:tc>
        <w:tc>
          <w:tcPr>
            <w:tcW w:w="1000" w:type="dxa"/>
            <w:tcBorders>
              <w:top w:val="nil"/>
              <w:left w:val="nil"/>
              <w:bottom w:val="single" w:sz="8" w:space="0" w:color="auto"/>
              <w:right w:val="single" w:sz="8" w:space="0" w:color="auto"/>
            </w:tcBorders>
            <w:shd w:val="clear" w:color="000000" w:fill="FFFFFF"/>
            <w:noWrap/>
            <w:vAlign w:val="center"/>
            <w:hideMark/>
          </w:tcPr>
          <w:p w14:paraId="60D519ED" w14:textId="32B149C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16</w:t>
            </w:r>
          </w:p>
        </w:tc>
        <w:tc>
          <w:tcPr>
            <w:tcW w:w="1000" w:type="dxa"/>
            <w:tcBorders>
              <w:top w:val="nil"/>
              <w:left w:val="nil"/>
              <w:bottom w:val="single" w:sz="8" w:space="0" w:color="auto"/>
              <w:right w:val="single" w:sz="8" w:space="0" w:color="auto"/>
            </w:tcBorders>
            <w:shd w:val="clear" w:color="000000" w:fill="FFFFFF"/>
            <w:noWrap/>
            <w:vAlign w:val="center"/>
            <w:hideMark/>
          </w:tcPr>
          <w:p w14:paraId="6A507C9A" w14:textId="5AC352F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16</w:t>
            </w:r>
          </w:p>
        </w:tc>
        <w:tc>
          <w:tcPr>
            <w:tcW w:w="1000" w:type="dxa"/>
            <w:tcBorders>
              <w:top w:val="nil"/>
              <w:left w:val="nil"/>
              <w:bottom w:val="single" w:sz="8" w:space="0" w:color="auto"/>
              <w:right w:val="single" w:sz="8" w:space="0" w:color="auto"/>
            </w:tcBorders>
            <w:shd w:val="clear" w:color="000000" w:fill="FFFFFF"/>
            <w:noWrap/>
            <w:vAlign w:val="center"/>
            <w:hideMark/>
          </w:tcPr>
          <w:p w14:paraId="2CC9022E" w14:textId="0A5D61E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16</w:t>
            </w:r>
          </w:p>
        </w:tc>
        <w:tc>
          <w:tcPr>
            <w:tcW w:w="1000" w:type="dxa"/>
            <w:tcBorders>
              <w:top w:val="nil"/>
              <w:left w:val="nil"/>
              <w:bottom w:val="single" w:sz="8" w:space="0" w:color="auto"/>
              <w:right w:val="single" w:sz="8" w:space="0" w:color="auto"/>
            </w:tcBorders>
            <w:shd w:val="clear" w:color="000000" w:fill="FFFFFF"/>
            <w:noWrap/>
            <w:vAlign w:val="center"/>
            <w:hideMark/>
          </w:tcPr>
          <w:p w14:paraId="36655735" w14:textId="7F21ED0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18</w:t>
            </w:r>
          </w:p>
        </w:tc>
        <w:tc>
          <w:tcPr>
            <w:tcW w:w="1000" w:type="dxa"/>
            <w:tcBorders>
              <w:top w:val="nil"/>
              <w:left w:val="nil"/>
              <w:bottom w:val="single" w:sz="8" w:space="0" w:color="auto"/>
              <w:right w:val="single" w:sz="8" w:space="0" w:color="auto"/>
            </w:tcBorders>
            <w:shd w:val="clear" w:color="000000" w:fill="FFFFFF"/>
            <w:noWrap/>
            <w:vAlign w:val="center"/>
            <w:hideMark/>
          </w:tcPr>
          <w:p w14:paraId="68CF6471" w14:textId="4C0E803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23</w:t>
            </w:r>
          </w:p>
        </w:tc>
        <w:tc>
          <w:tcPr>
            <w:tcW w:w="1000" w:type="dxa"/>
            <w:tcBorders>
              <w:top w:val="nil"/>
              <w:left w:val="nil"/>
              <w:bottom w:val="single" w:sz="8" w:space="0" w:color="auto"/>
              <w:right w:val="single" w:sz="8" w:space="0" w:color="auto"/>
            </w:tcBorders>
            <w:shd w:val="clear" w:color="auto" w:fill="auto"/>
            <w:noWrap/>
            <w:vAlign w:val="center"/>
            <w:hideMark/>
          </w:tcPr>
          <w:p w14:paraId="774D3B3C" w14:textId="6E2508A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0.44%</w:t>
            </w:r>
          </w:p>
        </w:tc>
        <w:tc>
          <w:tcPr>
            <w:tcW w:w="1000" w:type="dxa"/>
            <w:tcBorders>
              <w:top w:val="nil"/>
              <w:left w:val="nil"/>
              <w:bottom w:val="single" w:sz="8" w:space="0" w:color="auto"/>
              <w:right w:val="single" w:sz="8" w:space="0" w:color="auto"/>
            </w:tcBorders>
            <w:shd w:val="clear" w:color="auto" w:fill="auto"/>
            <w:noWrap/>
            <w:vAlign w:val="center"/>
            <w:hideMark/>
          </w:tcPr>
          <w:p w14:paraId="68E6541F" w14:textId="41993FE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4.84%</w:t>
            </w:r>
          </w:p>
        </w:tc>
      </w:tr>
      <w:tr w:rsidR="00E561A5" w:rsidRPr="00C52F8D" w14:paraId="1027C82B"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20EAAE0C"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lastRenderedPageBreak/>
              <w:t xml:space="preserve">United Kingdom </w:t>
            </w:r>
          </w:p>
        </w:tc>
        <w:tc>
          <w:tcPr>
            <w:tcW w:w="1000" w:type="dxa"/>
            <w:tcBorders>
              <w:top w:val="nil"/>
              <w:left w:val="nil"/>
              <w:bottom w:val="single" w:sz="8" w:space="0" w:color="auto"/>
              <w:right w:val="single" w:sz="8" w:space="0" w:color="auto"/>
            </w:tcBorders>
            <w:shd w:val="clear" w:color="000000" w:fill="FFFFFF"/>
            <w:noWrap/>
            <w:vAlign w:val="center"/>
            <w:hideMark/>
          </w:tcPr>
          <w:p w14:paraId="6623C32C" w14:textId="41264CF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18</w:t>
            </w:r>
          </w:p>
        </w:tc>
        <w:tc>
          <w:tcPr>
            <w:tcW w:w="1000" w:type="dxa"/>
            <w:tcBorders>
              <w:top w:val="nil"/>
              <w:left w:val="nil"/>
              <w:bottom w:val="single" w:sz="8" w:space="0" w:color="auto"/>
              <w:right w:val="single" w:sz="8" w:space="0" w:color="auto"/>
            </w:tcBorders>
            <w:shd w:val="clear" w:color="000000" w:fill="FFFFFF"/>
            <w:noWrap/>
            <w:vAlign w:val="center"/>
            <w:hideMark/>
          </w:tcPr>
          <w:p w14:paraId="05034D66" w14:textId="117E6EF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17</w:t>
            </w:r>
          </w:p>
        </w:tc>
        <w:tc>
          <w:tcPr>
            <w:tcW w:w="1000" w:type="dxa"/>
            <w:tcBorders>
              <w:top w:val="nil"/>
              <w:left w:val="nil"/>
              <w:bottom w:val="single" w:sz="8" w:space="0" w:color="auto"/>
              <w:right w:val="single" w:sz="8" w:space="0" w:color="auto"/>
            </w:tcBorders>
            <w:shd w:val="clear" w:color="000000" w:fill="FFFFFF"/>
            <w:noWrap/>
            <w:vAlign w:val="center"/>
            <w:hideMark/>
          </w:tcPr>
          <w:p w14:paraId="6ABCF06F" w14:textId="1A7F8AC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18</w:t>
            </w:r>
          </w:p>
        </w:tc>
        <w:tc>
          <w:tcPr>
            <w:tcW w:w="1000" w:type="dxa"/>
            <w:tcBorders>
              <w:top w:val="nil"/>
              <w:left w:val="nil"/>
              <w:bottom w:val="single" w:sz="8" w:space="0" w:color="auto"/>
              <w:right w:val="single" w:sz="8" w:space="0" w:color="auto"/>
            </w:tcBorders>
            <w:shd w:val="clear" w:color="000000" w:fill="FFFFFF"/>
            <w:noWrap/>
            <w:vAlign w:val="center"/>
            <w:hideMark/>
          </w:tcPr>
          <w:p w14:paraId="6D60BCDF" w14:textId="4E05B1E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w:t>
            </w:r>
          </w:p>
        </w:tc>
        <w:tc>
          <w:tcPr>
            <w:tcW w:w="1000" w:type="dxa"/>
            <w:tcBorders>
              <w:top w:val="nil"/>
              <w:left w:val="nil"/>
              <w:bottom w:val="single" w:sz="8" w:space="0" w:color="auto"/>
              <w:right w:val="single" w:sz="8" w:space="0" w:color="auto"/>
            </w:tcBorders>
            <w:shd w:val="clear" w:color="000000" w:fill="FFFFFF"/>
            <w:noWrap/>
            <w:vAlign w:val="center"/>
            <w:hideMark/>
          </w:tcPr>
          <w:p w14:paraId="333A9C17" w14:textId="6854357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25</w:t>
            </w:r>
          </w:p>
        </w:tc>
        <w:tc>
          <w:tcPr>
            <w:tcW w:w="1000" w:type="dxa"/>
            <w:tcBorders>
              <w:top w:val="nil"/>
              <w:left w:val="nil"/>
              <w:bottom w:val="single" w:sz="8" w:space="0" w:color="auto"/>
              <w:right w:val="single" w:sz="8" w:space="0" w:color="auto"/>
            </w:tcBorders>
            <w:shd w:val="clear" w:color="auto" w:fill="auto"/>
            <w:noWrap/>
            <w:vAlign w:val="center"/>
            <w:hideMark/>
          </w:tcPr>
          <w:p w14:paraId="6A82F98A" w14:textId="30B35B5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-0.89%</w:t>
            </w:r>
          </w:p>
        </w:tc>
        <w:tc>
          <w:tcPr>
            <w:tcW w:w="1000" w:type="dxa"/>
            <w:tcBorders>
              <w:top w:val="nil"/>
              <w:left w:val="nil"/>
              <w:bottom w:val="single" w:sz="8" w:space="0" w:color="auto"/>
              <w:right w:val="single" w:sz="8" w:space="0" w:color="auto"/>
            </w:tcBorders>
            <w:shd w:val="clear" w:color="auto" w:fill="auto"/>
            <w:noWrap/>
            <w:vAlign w:val="center"/>
            <w:hideMark/>
          </w:tcPr>
          <w:p w14:paraId="3DAC2582" w14:textId="62CF571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3.76%</w:t>
            </w:r>
          </w:p>
        </w:tc>
      </w:tr>
      <w:tr w:rsidR="00E561A5" w:rsidRPr="00C52F8D" w14:paraId="7A47E06F"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6136C83A"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Others</w:t>
            </w:r>
          </w:p>
        </w:tc>
        <w:tc>
          <w:tcPr>
            <w:tcW w:w="1000" w:type="dxa"/>
            <w:tcBorders>
              <w:top w:val="nil"/>
              <w:left w:val="nil"/>
              <w:bottom w:val="single" w:sz="8" w:space="0" w:color="auto"/>
              <w:right w:val="single" w:sz="8" w:space="0" w:color="auto"/>
            </w:tcBorders>
            <w:shd w:val="clear" w:color="000000" w:fill="FFFFFF"/>
            <w:noWrap/>
            <w:vAlign w:val="center"/>
            <w:hideMark/>
          </w:tcPr>
          <w:p w14:paraId="0DAC322A" w14:textId="1D3D473C"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104</w:t>
            </w:r>
          </w:p>
        </w:tc>
        <w:tc>
          <w:tcPr>
            <w:tcW w:w="1000" w:type="dxa"/>
            <w:tcBorders>
              <w:top w:val="nil"/>
              <w:left w:val="nil"/>
              <w:bottom w:val="single" w:sz="8" w:space="0" w:color="auto"/>
              <w:right w:val="single" w:sz="8" w:space="0" w:color="auto"/>
            </w:tcBorders>
            <w:shd w:val="clear" w:color="000000" w:fill="FFFFFF"/>
            <w:noWrap/>
            <w:vAlign w:val="center"/>
            <w:hideMark/>
          </w:tcPr>
          <w:p w14:paraId="220D279D" w14:textId="5AA0233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110</w:t>
            </w:r>
          </w:p>
        </w:tc>
        <w:tc>
          <w:tcPr>
            <w:tcW w:w="1000" w:type="dxa"/>
            <w:tcBorders>
              <w:top w:val="nil"/>
              <w:left w:val="nil"/>
              <w:bottom w:val="single" w:sz="8" w:space="0" w:color="auto"/>
              <w:right w:val="single" w:sz="8" w:space="0" w:color="auto"/>
            </w:tcBorders>
            <w:shd w:val="clear" w:color="000000" w:fill="FFFFFF"/>
            <w:noWrap/>
            <w:vAlign w:val="center"/>
            <w:hideMark/>
          </w:tcPr>
          <w:p w14:paraId="6DB567E8" w14:textId="2C29B090"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116</w:t>
            </w:r>
          </w:p>
        </w:tc>
        <w:tc>
          <w:tcPr>
            <w:tcW w:w="1000" w:type="dxa"/>
            <w:tcBorders>
              <w:top w:val="nil"/>
              <w:left w:val="nil"/>
              <w:bottom w:val="single" w:sz="8" w:space="0" w:color="auto"/>
              <w:right w:val="single" w:sz="8" w:space="0" w:color="auto"/>
            </w:tcBorders>
            <w:shd w:val="clear" w:color="000000" w:fill="FFFFFF"/>
            <w:noWrap/>
            <w:vAlign w:val="center"/>
            <w:hideMark/>
          </w:tcPr>
          <w:p w14:paraId="6360201F" w14:textId="5671516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144</w:t>
            </w:r>
          </w:p>
        </w:tc>
        <w:tc>
          <w:tcPr>
            <w:tcW w:w="1000" w:type="dxa"/>
            <w:tcBorders>
              <w:top w:val="nil"/>
              <w:left w:val="nil"/>
              <w:bottom w:val="single" w:sz="8" w:space="0" w:color="auto"/>
              <w:right w:val="single" w:sz="8" w:space="0" w:color="auto"/>
            </w:tcBorders>
            <w:shd w:val="clear" w:color="000000" w:fill="FFFFFF"/>
            <w:noWrap/>
            <w:vAlign w:val="center"/>
            <w:hideMark/>
          </w:tcPr>
          <w:p w14:paraId="79BD3461" w14:textId="0E51C7E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175</w:t>
            </w:r>
          </w:p>
        </w:tc>
        <w:tc>
          <w:tcPr>
            <w:tcW w:w="1000" w:type="dxa"/>
            <w:tcBorders>
              <w:top w:val="nil"/>
              <w:left w:val="nil"/>
              <w:bottom w:val="single" w:sz="8" w:space="0" w:color="auto"/>
              <w:right w:val="single" w:sz="8" w:space="0" w:color="auto"/>
            </w:tcBorders>
            <w:shd w:val="clear" w:color="000000" w:fill="FFFFFF"/>
            <w:noWrap/>
            <w:vAlign w:val="center"/>
            <w:hideMark/>
          </w:tcPr>
          <w:p w14:paraId="6A8F5563" w14:textId="44E9A03C"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2.17%</w:t>
            </w:r>
          </w:p>
        </w:tc>
        <w:tc>
          <w:tcPr>
            <w:tcW w:w="1000" w:type="dxa"/>
            <w:tcBorders>
              <w:top w:val="nil"/>
              <w:left w:val="nil"/>
              <w:bottom w:val="single" w:sz="8" w:space="0" w:color="auto"/>
              <w:right w:val="single" w:sz="8" w:space="0" w:color="auto"/>
            </w:tcBorders>
            <w:shd w:val="clear" w:color="000000" w:fill="FFFFFF"/>
            <w:noWrap/>
            <w:vAlign w:val="center"/>
            <w:hideMark/>
          </w:tcPr>
          <w:p w14:paraId="17CBA364" w14:textId="2442944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5.02%</w:t>
            </w:r>
          </w:p>
        </w:tc>
      </w:tr>
      <w:tr w:rsidR="00E561A5" w:rsidRPr="00C52F8D" w14:paraId="5AB31FC6"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3279E980"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Global Europe (Percentage Share) </w:t>
            </w:r>
          </w:p>
        </w:tc>
        <w:tc>
          <w:tcPr>
            <w:tcW w:w="1000" w:type="dxa"/>
            <w:tcBorders>
              <w:top w:val="nil"/>
              <w:left w:val="nil"/>
              <w:bottom w:val="single" w:sz="8" w:space="0" w:color="auto"/>
              <w:right w:val="single" w:sz="8" w:space="0" w:color="auto"/>
            </w:tcBorders>
            <w:shd w:val="clear" w:color="000000" w:fill="FFFFFF"/>
            <w:noWrap/>
            <w:vAlign w:val="center"/>
            <w:hideMark/>
          </w:tcPr>
          <w:p w14:paraId="09FFB1FD" w14:textId="6EB6806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25.25%</w:t>
            </w:r>
          </w:p>
        </w:tc>
        <w:tc>
          <w:tcPr>
            <w:tcW w:w="1000" w:type="dxa"/>
            <w:tcBorders>
              <w:top w:val="nil"/>
              <w:left w:val="nil"/>
              <w:bottom w:val="single" w:sz="8" w:space="0" w:color="auto"/>
              <w:right w:val="single" w:sz="8" w:space="0" w:color="auto"/>
            </w:tcBorders>
            <w:shd w:val="clear" w:color="000000" w:fill="FFFFFF"/>
            <w:noWrap/>
            <w:vAlign w:val="center"/>
            <w:hideMark/>
          </w:tcPr>
          <w:p w14:paraId="315BEC43" w14:textId="6A0D9A1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24.02%</w:t>
            </w:r>
          </w:p>
        </w:tc>
        <w:tc>
          <w:tcPr>
            <w:tcW w:w="1000" w:type="dxa"/>
            <w:tcBorders>
              <w:top w:val="nil"/>
              <w:left w:val="nil"/>
              <w:bottom w:val="single" w:sz="8" w:space="0" w:color="auto"/>
              <w:right w:val="single" w:sz="8" w:space="0" w:color="auto"/>
            </w:tcBorders>
            <w:shd w:val="clear" w:color="000000" w:fill="FFFFFF"/>
            <w:noWrap/>
            <w:vAlign w:val="center"/>
            <w:hideMark/>
          </w:tcPr>
          <w:p w14:paraId="2E838668" w14:textId="707C685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23.71%</w:t>
            </w:r>
          </w:p>
        </w:tc>
        <w:tc>
          <w:tcPr>
            <w:tcW w:w="1000" w:type="dxa"/>
            <w:tcBorders>
              <w:top w:val="nil"/>
              <w:left w:val="nil"/>
              <w:bottom w:val="single" w:sz="8" w:space="0" w:color="auto"/>
              <w:right w:val="single" w:sz="8" w:space="0" w:color="auto"/>
            </w:tcBorders>
            <w:shd w:val="clear" w:color="000000" w:fill="FFFFFF"/>
            <w:noWrap/>
            <w:vAlign w:val="center"/>
            <w:hideMark/>
          </w:tcPr>
          <w:p w14:paraId="06C802E0" w14:textId="233EEDA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22.27%</w:t>
            </w:r>
          </w:p>
        </w:tc>
        <w:tc>
          <w:tcPr>
            <w:tcW w:w="1000" w:type="dxa"/>
            <w:tcBorders>
              <w:top w:val="nil"/>
              <w:left w:val="nil"/>
              <w:bottom w:val="single" w:sz="8" w:space="0" w:color="auto"/>
              <w:right w:val="single" w:sz="8" w:space="0" w:color="auto"/>
            </w:tcBorders>
            <w:shd w:val="clear" w:color="000000" w:fill="FFFFFF"/>
            <w:noWrap/>
            <w:vAlign w:val="center"/>
            <w:hideMark/>
          </w:tcPr>
          <w:p w14:paraId="4222FC9A" w14:textId="09675A3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20.62%</w:t>
            </w:r>
          </w:p>
        </w:tc>
        <w:tc>
          <w:tcPr>
            <w:tcW w:w="1000" w:type="dxa"/>
            <w:tcBorders>
              <w:top w:val="nil"/>
              <w:left w:val="nil"/>
              <w:bottom w:val="single" w:sz="8" w:space="0" w:color="auto"/>
              <w:right w:val="single" w:sz="8" w:space="0" w:color="auto"/>
            </w:tcBorders>
            <w:shd w:val="clear" w:color="000000" w:fill="FFFFFF"/>
            <w:noWrap/>
            <w:vAlign w:val="center"/>
            <w:hideMark/>
          </w:tcPr>
          <w:p w14:paraId="534186BF" w14:textId="2B6C6D7B" w:rsidR="00E561A5" w:rsidRPr="00C52F8D" w:rsidRDefault="00E561A5" w:rsidP="00E561A5">
            <w:pPr>
              <w:spacing w:after="0" w:line="240" w:lineRule="auto"/>
              <w:jc w:val="center"/>
              <w:rPr>
                <w:rFonts w:ascii="Arial" w:eastAsia="Times New Roman" w:hAnsi="Arial" w:cs="Arial"/>
                <w:color w:val="000000"/>
                <w:sz w:val="20"/>
                <w:szCs w:val="20"/>
                <w:lang w:val="en-US"/>
              </w:rPr>
            </w:pPr>
          </w:p>
        </w:tc>
        <w:tc>
          <w:tcPr>
            <w:tcW w:w="1000" w:type="dxa"/>
            <w:tcBorders>
              <w:top w:val="nil"/>
              <w:left w:val="nil"/>
              <w:bottom w:val="single" w:sz="8" w:space="0" w:color="auto"/>
              <w:right w:val="single" w:sz="8" w:space="0" w:color="auto"/>
            </w:tcBorders>
            <w:shd w:val="clear" w:color="000000" w:fill="FFFFFF"/>
            <w:noWrap/>
            <w:vAlign w:val="center"/>
            <w:hideMark/>
          </w:tcPr>
          <w:p w14:paraId="13DB2F52" w14:textId="79B0C054" w:rsidR="00E561A5" w:rsidRPr="00C52F8D" w:rsidRDefault="00E561A5" w:rsidP="00E561A5">
            <w:pPr>
              <w:spacing w:after="0" w:line="240" w:lineRule="auto"/>
              <w:jc w:val="center"/>
              <w:rPr>
                <w:rFonts w:ascii="Arial" w:eastAsia="Times New Roman" w:hAnsi="Arial" w:cs="Arial"/>
                <w:color w:val="000000"/>
                <w:sz w:val="20"/>
                <w:szCs w:val="20"/>
                <w:lang w:val="en-US"/>
              </w:rPr>
            </w:pPr>
          </w:p>
        </w:tc>
      </w:tr>
      <w:tr w:rsidR="00E561A5" w:rsidRPr="00C52F8D" w14:paraId="51DBFC4A"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C00000"/>
            <w:noWrap/>
            <w:vAlign w:val="center"/>
            <w:hideMark/>
          </w:tcPr>
          <w:p w14:paraId="24D6D79B" w14:textId="77777777" w:rsidR="00E561A5" w:rsidRPr="00C52F8D" w:rsidRDefault="00E561A5" w:rsidP="00E561A5">
            <w:pPr>
              <w:spacing w:after="0" w:line="240" w:lineRule="auto"/>
              <w:rPr>
                <w:rFonts w:ascii="Arial" w:eastAsia="Times New Roman" w:hAnsi="Arial" w:cs="Arial"/>
                <w:color w:val="FFFFFF"/>
                <w:sz w:val="20"/>
                <w:szCs w:val="20"/>
                <w:lang w:val="en-US"/>
              </w:rPr>
            </w:pPr>
            <w:r w:rsidRPr="00C52F8D">
              <w:rPr>
                <w:rFonts w:ascii="Arial" w:eastAsia="Times New Roman" w:hAnsi="Arial" w:cs="Arial"/>
                <w:color w:val="FFFFFF"/>
                <w:sz w:val="20"/>
                <w:szCs w:val="20"/>
                <w:lang w:val="en-US"/>
              </w:rPr>
              <w:t>North America</w:t>
            </w:r>
          </w:p>
        </w:tc>
        <w:tc>
          <w:tcPr>
            <w:tcW w:w="1000" w:type="dxa"/>
            <w:tcBorders>
              <w:top w:val="nil"/>
              <w:left w:val="nil"/>
              <w:bottom w:val="single" w:sz="8" w:space="0" w:color="auto"/>
              <w:right w:val="single" w:sz="8" w:space="0" w:color="auto"/>
            </w:tcBorders>
            <w:shd w:val="clear" w:color="000000" w:fill="C00000"/>
            <w:noWrap/>
            <w:vAlign w:val="center"/>
            <w:hideMark/>
          </w:tcPr>
          <w:p w14:paraId="611A25A1" w14:textId="5F5BC59A"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153</w:t>
            </w:r>
          </w:p>
        </w:tc>
        <w:tc>
          <w:tcPr>
            <w:tcW w:w="1000" w:type="dxa"/>
            <w:tcBorders>
              <w:top w:val="nil"/>
              <w:left w:val="nil"/>
              <w:bottom w:val="single" w:sz="8" w:space="0" w:color="auto"/>
              <w:right w:val="single" w:sz="8" w:space="0" w:color="auto"/>
            </w:tcBorders>
            <w:shd w:val="clear" w:color="000000" w:fill="C00000"/>
            <w:noWrap/>
            <w:vAlign w:val="center"/>
            <w:hideMark/>
          </w:tcPr>
          <w:p w14:paraId="432286E7" w14:textId="66A299AA"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164</w:t>
            </w:r>
          </w:p>
        </w:tc>
        <w:tc>
          <w:tcPr>
            <w:tcW w:w="1000" w:type="dxa"/>
            <w:tcBorders>
              <w:top w:val="nil"/>
              <w:left w:val="nil"/>
              <w:bottom w:val="single" w:sz="8" w:space="0" w:color="auto"/>
              <w:right w:val="single" w:sz="8" w:space="0" w:color="auto"/>
            </w:tcBorders>
            <w:shd w:val="clear" w:color="000000" w:fill="C00000"/>
            <w:noWrap/>
            <w:vAlign w:val="center"/>
            <w:hideMark/>
          </w:tcPr>
          <w:p w14:paraId="1E9E1799" w14:textId="72A488DC"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173</w:t>
            </w:r>
          </w:p>
        </w:tc>
        <w:tc>
          <w:tcPr>
            <w:tcW w:w="1000" w:type="dxa"/>
            <w:tcBorders>
              <w:top w:val="nil"/>
              <w:left w:val="nil"/>
              <w:bottom w:val="single" w:sz="8" w:space="0" w:color="auto"/>
              <w:right w:val="single" w:sz="8" w:space="0" w:color="auto"/>
            </w:tcBorders>
            <w:shd w:val="clear" w:color="000000" w:fill="C00000"/>
            <w:noWrap/>
            <w:vAlign w:val="center"/>
            <w:hideMark/>
          </w:tcPr>
          <w:p w14:paraId="31FC0D98" w14:textId="3FB2EE3D"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215</w:t>
            </w:r>
          </w:p>
        </w:tc>
        <w:tc>
          <w:tcPr>
            <w:tcW w:w="1000" w:type="dxa"/>
            <w:tcBorders>
              <w:top w:val="nil"/>
              <w:left w:val="nil"/>
              <w:bottom w:val="single" w:sz="8" w:space="0" w:color="auto"/>
              <w:right w:val="single" w:sz="8" w:space="0" w:color="auto"/>
            </w:tcBorders>
            <w:shd w:val="clear" w:color="000000" w:fill="C00000"/>
            <w:noWrap/>
            <w:vAlign w:val="center"/>
            <w:hideMark/>
          </w:tcPr>
          <w:p w14:paraId="2DA23EDC" w14:textId="654A11A9"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275</w:t>
            </w:r>
          </w:p>
        </w:tc>
        <w:tc>
          <w:tcPr>
            <w:tcW w:w="1000" w:type="dxa"/>
            <w:tcBorders>
              <w:top w:val="nil"/>
              <w:left w:val="nil"/>
              <w:bottom w:val="single" w:sz="8" w:space="0" w:color="auto"/>
              <w:right w:val="single" w:sz="8" w:space="0" w:color="auto"/>
            </w:tcBorders>
            <w:shd w:val="clear" w:color="000000" w:fill="C00000"/>
            <w:noWrap/>
            <w:vAlign w:val="center"/>
            <w:hideMark/>
          </w:tcPr>
          <w:p w14:paraId="44525211" w14:textId="0B1F35E4"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1.40%</w:t>
            </w:r>
          </w:p>
        </w:tc>
        <w:tc>
          <w:tcPr>
            <w:tcW w:w="1000" w:type="dxa"/>
            <w:tcBorders>
              <w:top w:val="nil"/>
              <w:left w:val="nil"/>
              <w:bottom w:val="single" w:sz="8" w:space="0" w:color="auto"/>
              <w:right w:val="single" w:sz="8" w:space="0" w:color="auto"/>
            </w:tcBorders>
            <w:shd w:val="clear" w:color="000000" w:fill="C00000"/>
            <w:noWrap/>
            <w:vAlign w:val="center"/>
            <w:hideMark/>
          </w:tcPr>
          <w:p w14:paraId="25232F58" w14:textId="3F7B731B"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9.74%</w:t>
            </w:r>
          </w:p>
        </w:tc>
      </w:tr>
      <w:tr w:rsidR="00E561A5" w:rsidRPr="00C52F8D" w14:paraId="774C6793"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7F6A7AFF"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USA</w:t>
            </w:r>
          </w:p>
        </w:tc>
        <w:tc>
          <w:tcPr>
            <w:tcW w:w="1000" w:type="dxa"/>
            <w:tcBorders>
              <w:top w:val="nil"/>
              <w:left w:val="nil"/>
              <w:bottom w:val="single" w:sz="8" w:space="0" w:color="auto"/>
              <w:right w:val="single" w:sz="8" w:space="0" w:color="auto"/>
            </w:tcBorders>
            <w:shd w:val="clear" w:color="000000" w:fill="FFFFFF"/>
            <w:noWrap/>
            <w:vAlign w:val="center"/>
            <w:hideMark/>
          </w:tcPr>
          <w:p w14:paraId="32FD79DB" w14:textId="395DA206"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140</w:t>
            </w:r>
          </w:p>
        </w:tc>
        <w:tc>
          <w:tcPr>
            <w:tcW w:w="1000" w:type="dxa"/>
            <w:tcBorders>
              <w:top w:val="nil"/>
              <w:left w:val="nil"/>
              <w:bottom w:val="single" w:sz="8" w:space="0" w:color="auto"/>
              <w:right w:val="single" w:sz="8" w:space="0" w:color="auto"/>
            </w:tcBorders>
            <w:shd w:val="clear" w:color="000000" w:fill="FFFFFF"/>
            <w:noWrap/>
            <w:vAlign w:val="center"/>
            <w:hideMark/>
          </w:tcPr>
          <w:p w14:paraId="41388BB8" w14:textId="00999B4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148</w:t>
            </w:r>
          </w:p>
        </w:tc>
        <w:tc>
          <w:tcPr>
            <w:tcW w:w="1000" w:type="dxa"/>
            <w:tcBorders>
              <w:top w:val="nil"/>
              <w:left w:val="nil"/>
              <w:bottom w:val="single" w:sz="8" w:space="0" w:color="auto"/>
              <w:right w:val="single" w:sz="8" w:space="0" w:color="auto"/>
            </w:tcBorders>
            <w:shd w:val="clear" w:color="000000" w:fill="FFFFFF"/>
            <w:noWrap/>
            <w:vAlign w:val="center"/>
            <w:hideMark/>
          </w:tcPr>
          <w:p w14:paraId="3154DE6C" w14:textId="7E5A806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157</w:t>
            </w:r>
          </w:p>
        </w:tc>
        <w:tc>
          <w:tcPr>
            <w:tcW w:w="1000" w:type="dxa"/>
            <w:tcBorders>
              <w:top w:val="nil"/>
              <w:left w:val="nil"/>
              <w:bottom w:val="single" w:sz="8" w:space="0" w:color="auto"/>
              <w:right w:val="single" w:sz="8" w:space="0" w:color="auto"/>
            </w:tcBorders>
            <w:shd w:val="clear" w:color="000000" w:fill="FFFFFF"/>
            <w:noWrap/>
            <w:vAlign w:val="center"/>
            <w:hideMark/>
          </w:tcPr>
          <w:p w14:paraId="1FE5A124" w14:textId="1A7E5D1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198</w:t>
            </w:r>
          </w:p>
        </w:tc>
        <w:tc>
          <w:tcPr>
            <w:tcW w:w="1000" w:type="dxa"/>
            <w:tcBorders>
              <w:top w:val="nil"/>
              <w:left w:val="nil"/>
              <w:bottom w:val="single" w:sz="8" w:space="0" w:color="auto"/>
              <w:right w:val="single" w:sz="8" w:space="0" w:color="auto"/>
            </w:tcBorders>
            <w:shd w:val="clear" w:color="000000" w:fill="FFFFFF"/>
            <w:noWrap/>
            <w:vAlign w:val="center"/>
            <w:hideMark/>
          </w:tcPr>
          <w:p w14:paraId="476395A1" w14:textId="72CFA6C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257</w:t>
            </w:r>
          </w:p>
        </w:tc>
        <w:tc>
          <w:tcPr>
            <w:tcW w:w="1000" w:type="dxa"/>
            <w:tcBorders>
              <w:top w:val="nil"/>
              <w:left w:val="nil"/>
              <w:bottom w:val="single" w:sz="8" w:space="0" w:color="auto"/>
              <w:right w:val="single" w:sz="8" w:space="0" w:color="auto"/>
            </w:tcBorders>
            <w:shd w:val="clear" w:color="000000" w:fill="FFFFFF"/>
            <w:noWrap/>
            <w:vAlign w:val="center"/>
            <w:hideMark/>
          </w:tcPr>
          <w:p w14:paraId="52701A21" w14:textId="3795FAD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1.22%</w:t>
            </w:r>
          </w:p>
        </w:tc>
        <w:tc>
          <w:tcPr>
            <w:tcW w:w="1000" w:type="dxa"/>
            <w:tcBorders>
              <w:top w:val="nil"/>
              <w:left w:val="nil"/>
              <w:bottom w:val="single" w:sz="8" w:space="0" w:color="auto"/>
              <w:right w:val="single" w:sz="8" w:space="0" w:color="auto"/>
            </w:tcBorders>
            <w:shd w:val="clear" w:color="000000" w:fill="FFFFFF"/>
            <w:noWrap/>
            <w:vAlign w:val="center"/>
            <w:hideMark/>
          </w:tcPr>
          <w:p w14:paraId="31A73942" w14:textId="22944FD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5.58%</w:t>
            </w:r>
          </w:p>
        </w:tc>
      </w:tr>
      <w:tr w:rsidR="00E561A5" w:rsidRPr="00C52F8D" w14:paraId="648FAD6A"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492E60FF"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Canada</w:t>
            </w:r>
          </w:p>
        </w:tc>
        <w:tc>
          <w:tcPr>
            <w:tcW w:w="1000" w:type="dxa"/>
            <w:tcBorders>
              <w:top w:val="nil"/>
              <w:left w:val="nil"/>
              <w:bottom w:val="single" w:sz="8" w:space="0" w:color="auto"/>
              <w:right w:val="single" w:sz="8" w:space="0" w:color="auto"/>
            </w:tcBorders>
            <w:shd w:val="clear" w:color="000000" w:fill="FFFFFF"/>
            <w:noWrap/>
            <w:vAlign w:val="center"/>
            <w:hideMark/>
          </w:tcPr>
          <w:p w14:paraId="134BF460" w14:textId="2D6B897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w:t>
            </w:r>
          </w:p>
        </w:tc>
        <w:tc>
          <w:tcPr>
            <w:tcW w:w="1000" w:type="dxa"/>
            <w:tcBorders>
              <w:top w:val="nil"/>
              <w:left w:val="nil"/>
              <w:bottom w:val="single" w:sz="8" w:space="0" w:color="auto"/>
              <w:right w:val="single" w:sz="8" w:space="0" w:color="auto"/>
            </w:tcBorders>
            <w:shd w:val="clear" w:color="000000" w:fill="FFFFFF"/>
            <w:noWrap/>
            <w:vAlign w:val="center"/>
            <w:hideMark/>
          </w:tcPr>
          <w:p w14:paraId="63EAC344" w14:textId="3064D55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1000" w:type="dxa"/>
            <w:tcBorders>
              <w:top w:val="nil"/>
              <w:left w:val="nil"/>
              <w:bottom w:val="single" w:sz="8" w:space="0" w:color="auto"/>
              <w:right w:val="single" w:sz="8" w:space="0" w:color="auto"/>
            </w:tcBorders>
            <w:shd w:val="clear" w:color="000000" w:fill="FFFFFF"/>
            <w:noWrap/>
            <w:vAlign w:val="center"/>
            <w:hideMark/>
          </w:tcPr>
          <w:p w14:paraId="4051F0FA" w14:textId="23F499F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1000" w:type="dxa"/>
            <w:tcBorders>
              <w:top w:val="nil"/>
              <w:left w:val="nil"/>
              <w:bottom w:val="single" w:sz="8" w:space="0" w:color="auto"/>
              <w:right w:val="single" w:sz="8" w:space="0" w:color="auto"/>
            </w:tcBorders>
            <w:shd w:val="clear" w:color="000000" w:fill="FFFFFF"/>
            <w:noWrap/>
            <w:vAlign w:val="center"/>
            <w:hideMark/>
          </w:tcPr>
          <w:p w14:paraId="22968887" w14:textId="061BC15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w:t>
            </w:r>
          </w:p>
        </w:tc>
        <w:tc>
          <w:tcPr>
            <w:tcW w:w="1000" w:type="dxa"/>
            <w:tcBorders>
              <w:top w:val="nil"/>
              <w:left w:val="nil"/>
              <w:bottom w:val="single" w:sz="8" w:space="0" w:color="auto"/>
              <w:right w:val="single" w:sz="8" w:space="0" w:color="auto"/>
            </w:tcBorders>
            <w:shd w:val="clear" w:color="000000" w:fill="FFFFFF"/>
            <w:noWrap/>
            <w:vAlign w:val="center"/>
            <w:hideMark/>
          </w:tcPr>
          <w:p w14:paraId="0400777E" w14:textId="394A73C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w:t>
            </w:r>
          </w:p>
        </w:tc>
        <w:tc>
          <w:tcPr>
            <w:tcW w:w="1000" w:type="dxa"/>
            <w:tcBorders>
              <w:top w:val="nil"/>
              <w:left w:val="nil"/>
              <w:bottom w:val="single" w:sz="8" w:space="0" w:color="auto"/>
              <w:right w:val="single" w:sz="8" w:space="0" w:color="auto"/>
            </w:tcBorders>
            <w:shd w:val="clear" w:color="000000" w:fill="FFFFFF"/>
            <w:noWrap/>
            <w:vAlign w:val="center"/>
            <w:hideMark/>
          </w:tcPr>
          <w:p w14:paraId="20F4C516" w14:textId="0B0BD85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1.55%</w:t>
            </w:r>
          </w:p>
        </w:tc>
        <w:tc>
          <w:tcPr>
            <w:tcW w:w="1000" w:type="dxa"/>
            <w:tcBorders>
              <w:top w:val="nil"/>
              <w:left w:val="nil"/>
              <w:bottom w:val="single" w:sz="8" w:space="0" w:color="auto"/>
              <w:right w:val="single" w:sz="8" w:space="0" w:color="auto"/>
            </w:tcBorders>
            <w:shd w:val="clear" w:color="000000" w:fill="FFFFFF"/>
            <w:noWrap/>
            <w:vAlign w:val="center"/>
            <w:hideMark/>
          </w:tcPr>
          <w:p w14:paraId="6939AC30" w14:textId="5BF68D5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6.48%</w:t>
            </w:r>
          </w:p>
        </w:tc>
      </w:tr>
      <w:tr w:rsidR="00E561A5" w:rsidRPr="00C52F8D" w14:paraId="570198A3"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76FC9EA3"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Mexico</w:t>
            </w:r>
          </w:p>
        </w:tc>
        <w:tc>
          <w:tcPr>
            <w:tcW w:w="1000" w:type="dxa"/>
            <w:tcBorders>
              <w:top w:val="nil"/>
              <w:left w:val="nil"/>
              <w:bottom w:val="single" w:sz="8" w:space="0" w:color="auto"/>
              <w:right w:val="single" w:sz="8" w:space="0" w:color="auto"/>
            </w:tcBorders>
            <w:shd w:val="clear" w:color="000000" w:fill="FFFFFF"/>
            <w:noWrap/>
            <w:vAlign w:val="center"/>
            <w:hideMark/>
          </w:tcPr>
          <w:p w14:paraId="545EB8F7" w14:textId="5D40B05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1000" w:type="dxa"/>
            <w:tcBorders>
              <w:top w:val="nil"/>
              <w:left w:val="nil"/>
              <w:bottom w:val="single" w:sz="8" w:space="0" w:color="auto"/>
              <w:right w:val="single" w:sz="8" w:space="0" w:color="auto"/>
            </w:tcBorders>
            <w:shd w:val="clear" w:color="000000" w:fill="FFFFFF"/>
            <w:noWrap/>
            <w:vAlign w:val="center"/>
            <w:hideMark/>
          </w:tcPr>
          <w:p w14:paraId="50EACF58" w14:textId="04984A6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9</w:t>
            </w:r>
          </w:p>
        </w:tc>
        <w:tc>
          <w:tcPr>
            <w:tcW w:w="1000" w:type="dxa"/>
            <w:tcBorders>
              <w:top w:val="nil"/>
              <w:left w:val="nil"/>
              <w:bottom w:val="single" w:sz="8" w:space="0" w:color="auto"/>
              <w:right w:val="single" w:sz="8" w:space="0" w:color="auto"/>
            </w:tcBorders>
            <w:shd w:val="clear" w:color="000000" w:fill="FFFFFF"/>
            <w:noWrap/>
            <w:vAlign w:val="center"/>
            <w:hideMark/>
          </w:tcPr>
          <w:p w14:paraId="5B214739" w14:textId="4CED459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w:t>
            </w:r>
          </w:p>
        </w:tc>
        <w:tc>
          <w:tcPr>
            <w:tcW w:w="1000" w:type="dxa"/>
            <w:tcBorders>
              <w:top w:val="nil"/>
              <w:left w:val="nil"/>
              <w:bottom w:val="single" w:sz="8" w:space="0" w:color="auto"/>
              <w:right w:val="single" w:sz="8" w:space="0" w:color="auto"/>
            </w:tcBorders>
            <w:shd w:val="clear" w:color="000000" w:fill="FFFFFF"/>
            <w:noWrap/>
            <w:vAlign w:val="center"/>
            <w:hideMark/>
          </w:tcPr>
          <w:p w14:paraId="26B630E6" w14:textId="558BE5C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1000" w:type="dxa"/>
            <w:tcBorders>
              <w:top w:val="nil"/>
              <w:left w:val="nil"/>
              <w:bottom w:val="single" w:sz="8" w:space="0" w:color="auto"/>
              <w:right w:val="single" w:sz="8" w:space="0" w:color="auto"/>
            </w:tcBorders>
            <w:shd w:val="clear" w:color="000000" w:fill="FFFFFF"/>
            <w:noWrap/>
            <w:vAlign w:val="center"/>
            <w:hideMark/>
          </w:tcPr>
          <w:p w14:paraId="367E9D34" w14:textId="0C4733B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w:t>
            </w:r>
          </w:p>
        </w:tc>
        <w:tc>
          <w:tcPr>
            <w:tcW w:w="1000" w:type="dxa"/>
            <w:tcBorders>
              <w:top w:val="nil"/>
              <w:left w:val="nil"/>
              <w:bottom w:val="single" w:sz="8" w:space="0" w:color="auto"/>
              <w:right w:val="single" w:sz="8" w:space="0" w:color="auto"/>
            </w:tcBorders>
            <w:shd w:val="clear" w:color="000000" w:fill="FFFFFF"/>
            <w:noWrap/>
            <w:vAlign w:val="center"/>
            <w:hideMark/>
          </w:tcPr>
          <w:p w14:paraId="3261AFD4" w14:textId="3AB14F2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4.59%</w:t>
            </w:r>
          </w:p>
        </w:tc>
        <w:tc>
          <w:tcPr>
            <w:tcW w:w="1000" w:type="dxa"/>
            <w:tcBorders>
              <w:top w:val="nil"/>
              <w:left w:val="nil"/>
              <w:bottom w:val="single" w:sz="8" w:space="0" w:color="auto"/>
              <w:right w:val="single" w:sz="8" w:space="0" w:color="auto"/>
            </w:tcBorders>
            <w:shd w:val="clear" w:color="000000" w:fill="FFFFFF"/>
            <w:noWrap/>
            <w:vAlign w:val="center"/>
            <w:hideMark/>
          </w:tcPr>
          <w:p w14:paraId="68A32CFB" w14:textId="15EA3AE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-3.70%</w:t>
            </w:r>
          </w:p>
        </w:tc>
      </w:tr>
      <w:tr w:rsidR="00E561A5" w:rsidRPr="00C52F8D" w14:paraId="5DF8C56A"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73497DED"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Global North America (Percentage Share) </w:t>
            </w:r>
          </w:p>
        </w:tc>
        <w:tc>
          <w:tcPr>
            <w:tcW w:w="1000" w:type="dxa"/>
            <w:tcBorders>
              <w:top w:val="nil"/>
              <w:left w:val="nil"/>
              <w:bottom w:val="single" w:sz="8" w:space="0" w:color="auto"/>
              <w:right w:val="single" w:sz="8" w:space="0" w:color="auto"/>
            </w:tcBorders>
            <w:shd w:val="clear" w:color="000000" w:fill="FFFFFF"/>
            <w:noWrap/>
            <w:vAlign w:val="center"/>
            <w:hideMark/>
          </w:tcPr>
          <w:p w14:paraId="6570EFB2" w14:textId="548557C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22.52%</w:t>
            </w:r>
          </w:p>
        </w:tc>
        <w:tc>
          <w:tcPr>
            <w:tcW w:w="1000" w:type="dxa"/>
            <w:tcBorders>
              <w:top w:val="nil"/>
              <w:left w:val="nil"/>
              <w:bottom w:val="single" w:sz="8" w:space="0" w:color="auto"/>
              <w:right w:val="single" w:sz="8" w:space="0" w:color="auto"/>
            </w:tcBorders>
            <w:shd w:val="clear" w:color="000000" w:fill="FFFFFF"/>
            <w:noWrap/>
            <w:vAlign w:val="center"/>
            <w:hideMark/>
          </w:tcPr>
          <w:p w14:paraId="38A87095" w14:textId="7C9261E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22.11%</w:t>
            </w:r>
          </w:p>
        </w:tc>
        <w:tc>
          <w:tcPr>
            <w:tcW w:w="1000" w:type="dxa"/>
            <w:tcBorders>
              <w:top w:val="nil"/>
              <w:left w:val="nil"/>
              <w:bottom w:val="single" w:sz="8" w:space="0" w:color="auto"/>
              <w:right w:val="single" w:sz="8" w:space="0" w:color="auto"/>
            </w:tcBorders>
            <w:shd w:val="clear" w:color="000000" w:fill="FFFFFF"/>
            <w:noWrap/>
            <w:vAlign w:val="center"/>
            <w:hideMark/>
          </w:tcPr>
          <w:p w14:paraId="30F3D3B4" w14:textId="5A60649C"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21.89%</w:t>
            </w:r>
          </w:p>
        </w:tc>
        <w:tc>
          <w:tcPr>
            <w:tcW w:w="1000" w:type="dxa"/>
            <w:tcBorders>
              <w:top w:val="nil"/>
              <w:left w:val="nil"/>
              <w:bottom w:val="single" w:sz="8" w:space="0" w:color="auto"/>
              <w:right w:val="single" w:sz="8" w:space="0" w:color="auto"/>
            </w:tcBorders>
            <w:shd w:val="clear" w:color="000000" w:fill="FFFFFF"/>
            <w:noWrap/>
            <w:vAlign w:val="center"/>
            <w:hideMark/>
          </w:tcPr>
          <w:p w14:paraId="150D767C" w14:textId="14062227"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20.93%</w:t>
            </w:r>
          </w:p>
        </w:tc>
        <w:tc>
          <w:tcPr>
            <w:tcW w:w="1000" w:type="dxa"/>
            <w:tcBorders>
              <w:top w:val="nil"/>
              <w:left w:val="nil"/>
              <w:bottom w:val="single" w:sz="8" w:space="0" w:color="auto"/>
              <w:right w:val="single" w:sz="8" w:space="0" w:color="auto"/>
            </w:tcBorders>
            <w:shd w:val="clear" w:color="000000" w:fill="FFFFFF"/>
            <w:noWrap/>
            <w:vAlign w:val="center"/>
            <w:hideMark/>
          </w:tcPr>
          <w:p w14:paraId="40874192" w14:textId="4FE4974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20.10%</w:t>
            </w:r>
          </w:p>
        </w:tc>
        <w:tc>
          <w:tcPr>
            <w:tcW w:w="1000" w:type="dxa"/>
            <w:tcBorders>
              <w:top w:val="nil"/>
              <w:left w:val="nil"/>
              <w:bottom w:val="single" w:sz="8" w:space="0" w:color="auto"/>
              <w:right w:val="single" w:sz="8" w:space="0" w:color="auto"/>
            </w:tcBorders>
            <w:shd w:val="clear" w:color="000000" w:fill="FFFFFF"/>
            <w:noWrap/>
            <w:vAlign w:val="center"/>
            <w:hideMark/>
          </w:tcPr>
          <w:p w14:paraId="1FEB65AB" w14:textId="0CCF3CA5" w:rsidR="00E561A5" w:rsidRPr="00C52F8D" w:rsidRDefault="00E561A5" w:rsidP="00E561A5">
            <w:pPr>
              <w:spacing w:after="0" w:line="240" w:lineRule="auto"/>
              <w:jc w:val="center"/>
              <w:rPr>
                <w:rFonts w:ascii="Arial" w:eastAsia="Times New Roman" w:hAnsi="Arial" w:cs="Arial"/>
                <w:color w:val="000000"/>
                <w:sz w:val="20"/>
                <w:szCs w:val="20"/>
                <w:lang w:val="en-US"/>
              </w:rPr>
            </w:pPr>
          </w:p>
        </w:tc>
        <w:tc>
          <w:tcPr>
            <w:tcW w:w="1000" w:type="dxa"/>
            <w:tcBorders>
              <w:top w:val="nil"/>
              <w:left w:val="nil"/>
              <w:bottom w:val="single" w:sz="8" w:space="0" w:color="auto"/>
              <w:right w:val="single" w:sz="8" w:space="0" w:color="auto"/>
            </w:tcBorders>
            <w:shd w:val="clear" w:color="000000" w:fill="FFFFFF"/>
            <w:noWrap/>
            <w:vAlign w:val="center"/>
            <w:hideMark/>
          </w:tcPr>
          <w:p w14:paraId="24A80C9E" w14:textId="05564F9A" w:rsidR="00E561A5" w:rsidRPr="00C52F8D" w:rsidRDefault="00E561A5" w:rsidP="00E561A5">
            <w:pPr>
              <w:spacing w:after="0" w:line="240" w:lineRule="auto"/>
              <w:jc w:val="center"/>
              <w:rPr>
                <w:rFonts w:ascii="Arial" w:eastAsia="Times New Roman" w:hAnsi="Arial" w:cs="Arial"/>
                <w:color w:val="000000"/>
                <w:sz w:val="20"/>
                <w:szCs w:val="20"/>
                <w:lang w:val="en-US"/>
              </w:rPr>
            </w:pPr>
          </w:p>
        </w:tc>
      </w:tr>
      <w:tr w:rsidR="00E561A5" w:rsidRPr="00C52F8D" w14:paraId="5E389C3F"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C00000"/>
            <w:noWrap/>
            <w:vAlign w:val="center"/>
            <w:hideMark/>
          </w:tcPr>
          <w:p w14:paraId="2BBA604E" w14:textId="77777777" w:rsidR="00E561A5" w:rsidRPr="00C52F8D" w:rsidRDefault="00E561A5" w:rsidP="00E561A5">
            <w:pPr>
              <w:spacing w:after="0" w:line="240" w:lineRule="auto"/>
              <w:rPr>
                <w:rFonts w:ascii="Arial" w:eastAsia="Times New Roman" w:hAnsi="Arial" w:cs="Arial"/>
                <w:color w:val="FFFFFF"/>
                <w:sz w:val="20"/>
                <w:szCs w:val="20"/>
                <w:lang w:val="en-US"/>
              </w:rPr>
            </w:pPr>
            <w:r w:rsidRPr="00C52F8D">
              <w:rPr>
                <w:rFonts w:ascii="Arial" w:eastAsia="Times New Roman" w:hAnsi="Arial" w:cs="Arial"/>
                <w:color w:val="FFFFFF"/>
                <w:sz w:val="20"/>
                <w:szCs w:val="20"/>
                <w:lang w:val="en-US"/>
              </w:rPr>
              <w:t>South America</w:t>
            </w:r>
          </w:p>
        </w:tc>
        <w:tc>
          <w:tcPr>
            <w:tcW w:w="1000" w:type="dxa"/>
            <w:tcBorders>
              <w:top w:val="nil"/>
              <w:left w:val="nil"/>
              <w:bottom w:val="single" w:sz="8" w:space="0" w:color="auto"/>
              <w:right w:val="single" w:sz="8" w:space="0" w:color="auto"/>
            </w:tcBorders>
            <w:shd w:val="clear" w:color="000000" w:fill="C00000"/>
            <w:noWrap/>
            <w:vAlign w:val="center"/>
            <w:hideMark/>
          </w:tcPr>
          <w:p w14:paraId="280D6049" w14:textId="271BA0CA"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20</w:t>
            </w:r>
          </w:p>
        </w:tc>
        <w:tc>
          <w:tcPr>
            <w:tcW w:w="1000" w:type="dxa"/>
            <w:tcBorders>
              <w:top w:val="nil"/>
              <w:left w:val="nil"/>
              <w:bottom w:val="single" w:sz="8" w:space="0" w:color="auto"/>
              <w:right w:val="single" w:sz="8" w:space="0" w:color="auto"/>
            </w:tcBorders>
            <w:shd w:val="clear" w:color="000000" w:fill="C00000"/>
            <w:noWrap/>
            <w:vAlign w:val="center"/>
            <w:hideMark/>
          </w:tcPr>
          <w:p w14:paraId="2433A318" w14:textId="58EB2DBC"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20</w:t>
            </w:r>
          </w:p>
        </w:tc>
        <w:tc>
          <w:tcPr>
            <w:tcW w:w="1000" w:type="dxa"/>
            <w:tcBorders>
              <w:top w:val="nil"/>
              <w:left w:val="nil"/>
              <w:bottom w:val="single" w:sz="8" w:space="0" w:color="auto"/>
              <w:right w:val="single" w:sz="8" w:space="0" w:color="auto"/>
            </w:tcBorders>
            <w:shd w:val="clear" w:color="000000" w:fill="C00000"/>
            <w:noWrap/>
            <w:vAlign w:val="center"/>
            <w:hideMark/>
          </w:tcPr>
          <w:p w14:paraId="6C0489A3" w14:textId="133B3936"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21</w:t>
            </w:r>
          </w:p>
        </w:tc>
        <w:tc>
          <w:tcPr>
            <w:tcW w:w="1000" w:type="dxa"/>
            <w:tcBorders>
              <w:top w:val="nil"/>
              <w:left w:val="nil"/>
              <w:bottom w:val="single" w:sz="8" w:space="0" w:color="auto"/>
              <w:right w:val="single" w:sz="8" w:space="0" w:color="auto"/>
            </w:tcBorders>
            <w:shd w:val="clear" w:color="000000" w:fill="C00000"/>
            <w:noWrap/>
            <w:vAlign w:val="center"/>
            <w:hideMark/>
          </w:tcPr>
          <w:p w14:paraId="05211BB8" w14:textId="604F5628"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25</w:t>
            </w:r>
          </w:p>
        </w:tc>
        <w:tc>
          <w:tcPr>
            <w:tcW w:w="1000" w:type="dxa"/>
            <w:tcBorders>
              <w:top w:val="nil"/>
              <w:left w:val="nil"/>
              <w:bottom w:val="single" w:sz="8" w:space="0" w:color="auto"/>
              <w:right w:val="single" w:sz="8" w:space="0" w:color="auto"/>
            </w:tcBorders>
            <w:shd w:val="clear" w:color="000000" w:fill="C00000"/>
            <w:noWrap/>
            <w:vAlign w:val="center"/>
            <w:hideMark/>
          </w:tcPr>
          <w:p w14:paraId="62310BBA" w14:textId="1C2FF99F"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31</w:t>
            </w:r>
          </w:p>
        </w:tc>
        <w:tc>
          <w:tcPr>
            <w:tcW w:w="1000" w:type="dxa"/>
            <w:tcBorders>
              <w:top w:val="nil"/>
              <w:left w:val="nil"/>
              <w:bottom w:val="single" w:sz="8" w:space="0" w:color="auto"/>
              <w:right w:val="single" w:sz="8" w:space="0" w:color="auto"/>
            </w:tcBorders>
            <w:shd w:val="clear" w:color="000000" w:fill="C00000"/>
            <w:noWrap/>
            <w:vAlign w:val="center"/>
            <w:hideMark/>
          </w:tcPr>
          <w:p w14:paraId="0E9BCD05" w14:textId="36D062BD"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0.67%</w:t>
            </w:r>
          </w:p>
        </w:tc>
        <w:tc>
          <w:tcPr>
            <w:tcW w:w="1000" w:type="dxa"/>
            <w:tcBorders>
              <w:top w:val="nil"/>
              <w:left w:val="nil"/>
              <w:bottom w:val="single" w:sz="8" w:space="0" w:color="auto"/>
              <w:right w:val="single" w:sz="8" w:space="0" w:color="auto"/>
            </w:tcBorders>
            <w:shd w:val="clear" w:color="000000" w:fill="C00000"/>
            <w:noWrap/>
            <w:vAlign w:val="center"/>
            <w:hideMark/>
          </w:tcPr>
          <w:p w14:paraId="0A14E241" w14:textId="14187F3F"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7.90%</w:t>
            </w:r>
          </w:p>
        </w:tc>
      </w:tr>
      <w:tr w:rsidR="00E561A5" w:rsidRPr="00C52F8D" w14:paraId="0896D26D"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3CCF056A"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Brazil</w:t>
            </w:r>
          </w:p>
        </w:tc>
        <w:tc>
          <w:tcPr>
            <w:tcW w:w="1000" w:type="dxa"/>
            <w:tcBorders>
              <w:top w:val="nil"/>
              <w:left w:val="nil"/>
              <w:bottom w:val="single" w:sz="8" w:space="0" w:color="auto"/>
              <w:right w:val="single" w:sz="8" w:space="0" w:color="auto"/>
            </w:tcBorders>
            <w:shd w:val="clear" w:color="000000" w:fill="FFFFFF"/>
            <w:noWrap/>
            <w:vAlign w:val="center"/>
            <w:hideMark/>
          </w:tcPr>
          <w:p w14:paraId="6D0F75E4" w14:textId="5A79811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w:t>
            </w:r>
          </w:p>
        </w:tc>
        <w:tc>
          <w:tcPr>
            <w:tcW w:w="1000" w:type="dxa"/>
            <w:tcBorders>
              <w:top w:val="nil"/>
              <w:left w:val="nil"/>
              <w:bottom w:val="single" w:sz="8" w:space="0" w:color="auto"/>
              <w:right w:val="single" w:sz="8" w:space="0" w:color="auto"/>
            </w:tcBorders>
            <w:shd w:val="clear" w:color="000000" w:fill="FFFFFF"/>
            <w:noWrap/>
            <w:vAlign w:val="center"/>
            <w:hideMark/>
          </w:tcPr>
          <w:p w14:paraId="052AA97D" w14:textId="43FFDA4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12</w:t>
            </w:r>
          </w:p>
        </w:tc>
        <w:tc>
          <w:tcPr>
            <w:tcW w:w="1000" w:type="dxa"/>
            <w:tcBorders>
              <w:top w:val="nil"/>
              <w:left w:val="nil"/>
              <w:bottom w:val="single" w:sz="8" w:space="0" w:color="auto"/>
              <w:right w:val="single" w:sz="8" w:space="0" w:color="auto"/>
            </w:tcBorders>
            <w:shd w:val="clear" w:color="000000" w:fill="FFFFFF"/>
            <w:noWrap/>
            <w:vAlign w:val="center"/>
            <w:hideMark/>
          </w:tcPr>
          <w:p w14:paraId="50B4C50D" w14:textId="438168D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13</w:t>
            </w:r>
          </w:p>
        </w:tc>
        <w:tc>
          <w:tcPr>
            <w:tcW w:w="1000" w:type="dxa"/>
            <w:tcBorders>
              <w:top w:val="nil"/>
              <w:left w:val="nil"/>
              <w:bottom w:val="single" w:sz="8" w:space="0" w:color="auto"/>
              <w:right w:val="single" w:sz="8" w:space="0" w:color="auto"/>
            </w:tcBorders>
            <w:shd w:val="clear" w:color="000000" w:fill="FFFFFF"/>
            <w:noWrap/>
            <w:vAlign w:val="center"/>
            <w:hideMark/>
          </w:tcPr>
          <w:p w14:paraId="41F856BE" w14:textId="7CDE28B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16</w:t>
            </w:r>
          </w:p>
        </w:tc>
        <w:tc>
          <w:tcPr>
            <w:tcW w:w="1000" w:type="dxa"/>
            <w:tcBorders>
              <w:top w:val="nil"/>
              <w:left w:val="nil"/>
              <w:bottom w:val="single" w:sz="8" w:space="0" w:color="auto"/>
              <w:right w:val="single" w:sz="8" w:space="0" w:color="auto"/>
            </w:tcBorders>
            <w:shd w:val="clear" w:color="000000" w:fill="FFFFFF"/>
            <w:noWrap/>
            <w:vAlign w:val="center"/>
            <w:hideMark/>
          </w:tcPr>
          <w:p w14:paraId="6F249AC0" w14:textId="454DF55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w:t>
            </w:r>
          </w:p>
        </w:tc>
        <w:tc>
          <w:tcPr>
            <w:tcW w:w="1000" w:type="dxa"/>
            <w:tcBorders>
              <w:top w:val="nil"/>
              <w:left w:val="nil"/>
              <w:bottom w:val="single" w:sz="8" w:space="0" w:color="auto"/>
              <w:right w:val="single" w:sz="8" w:space="0" w:color="auto"/>
            </w:tcBorders>
            <w:shd w:val="clear" w:color="000000" w:fill="FFFFFF"/>
            <w:noWrap/>
            <w:vAlign w:val="center"/>
            <w:hideMark/>
          </w:tcPr>
          <w:p w14:paraId="6A51AEE2" w14:textId="228F51C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0.84%</w:t>
            </w:r>
          </w:p>
        </w:tc>
        <w:tc>
          <w:tcPr>
            <w:tcW w:w="1000" w:type="dxa"/>
            <w:tcBorders>
              <w:top w:val="nil"/>
              <w:left w:val="nil"/>
              <w:bottom w:val="single" w:sz="8" w:space="0" w:color="auto"/>
              <w:right w:val="single" w:sz="8" w:space="0" w:color="auto"/>
            </w:tcBorders>
            <w:shd w:val="clear" w:color="000000" w:fill="FFFFFF"/>
            <w:noWrap/>
            <w:vAlign w:val="center"/>
            <w:hideMark/>
          </w:tcPr>
          <w:p w14:paraId="5AAF0D1C" w14:textId="3652EF9E"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4.72%</w:t>
            </w:r>
          </w:p>
        </w:tc>
      </w:tr>
      <w:tr w:rsidR="00E561A5" w:rsidRPr="00C52F8D" w14:paraId="5BC7483D"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1D135E9D"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Argentina</w:t>
            </w:r>
          </w:p>
        </w:tc>
        <w:tc>
          <w:tcPr>
            <w:tcW w:w="1000" w:type="dxa"/>
            <w:tcBorders>
              <w:top w:val="nil"/>
              <w:left w:val="nil"/>
              <w:bottom w:val="single" w:sz="8" w:space="0" w:color="auto"/>
              <w:right w:val="single" w:sz="8" w:space="0" w:color="auto"/>
            </w:tcBorders>
            <w:shd w:val="clear" w:color="000000" w:fill="FFFFFF"/>
            <w:noWrap/>
            <w:vAlign w:val="center"/>
            <w:hideMark/>
          </w:tcPr>
          <w:p w14:paraId="0B217DA9" w14:textId="1623A5C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w:t>
            </w:r>
          </w:p>
        </w:tc>
        <w:tc>
          <w:tcPr>
            <w:tcW w:w="1000" w:type="dxa"/>
            <w:tcBorders>
              <w:top w:val="nil"/>
              <w:left w:val="nil"/>
              <w:bottom w:val="single" w:sz="8" w:space="0" w:color="auto"/>
              <w:right w:val="single" w:sz="8" w:space="0" w:color="auto"/>
            </w:tcBorders>
            <w:shd w:val="clear" w:color="000000" w:fill="FFFFFF"/>
            <w:noWrap/>
            <w:vAlign w:val="center"/>
            <w:hideMark/>
          </w:tcPr>
          <w:p w14:paraId="1EDE80F5" w14:textId="0775AA0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w:t>
            </w:r>
          </w:p>
        </w:tc>
        <w:tc>
          <w:tcPr>
            <w:tcW w:w="1000" w:type="dxa"/>
            <w:tcBorders>
              <w:top w:val="nil"/>
              <w:left w:val="nil"/>
              <w:bottom w:val="single" w:sz="8" w:space="0" w:color="auto"/>
              <w:right w:val="single" w:sz="8" w:space="0" w:color="auto"/>
            </w:tcBorders>
            <w:shd w:val="clear" w:color="000000" w:fill="FFFFFF"/>
            <w:noWrap/>
            <w:vAlign w:val="center"/>
            <w:hideMark/>
          </w:tcPr>
          <w:p w14:paraId="5905F232" w14:textId="1BA179FC"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w:t>
            </w:r>
          </w:p>
        </w:tc>
        <w:tc>
          <w:tcPr>
            <w:tcW w:w="1000" w:type="dxa"/>
            <w:tcBorders>
              <w:top w:val="nil"/>
              <w:left w:val="nil"/>
              <w:bottom w:val="single" w:sz="8" w:space="0" w:color="auto"/>
              <w:right w:val="single" w:sz="8" w:space="0" w:color="auto"/>
            </w:tcBorders>
            <w:shd w:val="clear" w:color="000000" w:fill="FFFFFF"/>
            <w:noWrap/>
            <w:vAlign w:val="center"/>
            <w:hideMark/>
          </w:tcPr>
          <w:p w14:paraId="54295509" w14:textId="28F6362E"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w:t>
            </w:r>
          </w:p>
        </w:tc>
        <w:tc>
          <w:tcPr>
            <w:tcW w:w="1000" w:type="dxa"/>
            <w:tcBorders>
              <w:top w:val="nil"/>
              <w:left w:val="nil"/>
              <w:bottom w:val="single" w:sz="8" w:space="0" w:color="auto"/>
              <w:right w:val="single" w:sz="8" w:space="0" w:color="auto"/>
            </w:tcBorders>
            <w:shd w:val="clear" w:color="000000" w:fill="FFFFFF"/>
            <w:noWrap/>
            <w:vAlign w:val="center"/>
            <w:hideMark/>
          </w:tcPr>
          <w:p w14:paraId="50B01130" w14:textId="183D641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w:t>
            </w:r>
          </w:p>
        </w:tc>
        <w:tc>
          <w:tcPr>
            <w:tcW w:w="1000" w:type="dxa"/>
            <w:tcBorders>
              <w:top w:val="nil"/>
              <w:left w:val="nil"/>
              <w:bottom w:val="single" w:sz="8" w:space="0" w:color="auto"/>
              <w:right w:val="single" w:sz="8" w:space="0" w:color="auto"/>
            </w:tcBorders>
            <w:shd w:val="clear" w:color="000000" w:fill="FFFFFF"/>
            <w:noWrap/>
            <w:vAlign w:val="center"/>
            <w:hideMark/>
          </w:tcPr>
          <w:p w14:paraId="0D902CE4" w14:textId="3174AA3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5.21%</w:t>
            </w:r>
          </w:p>
        </w:tc>
        <w:tc>
          <w:tcPr>
            <w:tcW w:w="1000" w:type="dxa"/>
            <w:tcBorders>
              <w:top w:val="nil"/>
              <w:left w:val="nil"/>
              <w:bottom w:val="single" w:sz="8" w:space="0" w:color="auto"/>
              <w:right w:val="single" w:sz="8" w:space="0" w:color="auto"/>
            </w:tcBorders>
            <w:shd w:val="clear" w:color="000000" w:fill="FFFFFF"/>
            <w:noWrap/>
            <w:vAlign w:val="center"/>
            <w:hideMark/>
          </w:tcPr>
          <w:p w14:paraId="6F16E11F" w14:textId="0959BB4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2.65%</w:t>
            </w:r>
          </w:p>
        </w:tc>
      </w:tr>
      <w:tr w:rsidR="00E561A5" w:rsidRPr="00C52F8D" w14:paraId="77BB2247"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072B2E3F"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Others</w:t>
            </w:r>
          </w:p>
        </w:tc>
        <w:tc>
          <w:tcPr>
            <w:tcW w:w="1000" w:type="dxa"/>
            <w:tcBorders>
              <w:top w:val="nil"/>
              <w:left w:val="nil"/>
              <w:bottom w:val="single" w:sz="8" w:space="0" w:color="auto"/>
              <w:right w:val="single" w:sz="8" w:space="0" w:color="auto"/>
            </w:tcBorders>
            <w:shd w:val="clear" w:color="000000" w:fill="FFFFFF"/>
            <w:noWrap/>
            <w:vAlign w:val="center"/>
            <w:hideMark/>
          </w:tcPr>
          <w:p w14:paraId="1E99D173" w14:textId="11D1430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1000" w:type="dxa"/>
            <w:tcBorders>
              <w:top w:val="nil"/>
              <w:left w:val="nil"/>
              <w:bottom w:val="single" w:sz="8" w:space="0" w:color="auto"/>
              <w:right w:val="single" w:sz="8" w:space="0" w:color="auto"/>
            </w:tcBorders>
            <w:shd w:val="clear" w:color="000000" w:fill="FFFFFF"/>
            <w:noWrap/>
            <w:vAlign w:val="center"/>
            <w:hideMark/>
          </w:tcPr>
          <w:p w14:paraId="0E04E2DA" w14:textId="169B4A8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1000" w:type="dxa"/>
            <w:tcBorders>
              <w:top w:val="nil"/>
              <w:left w:val="nil"/>
              <w:bottom w:val="single" w:sz="8" w:space="0" w:color="auto"/>
              <w:right w:val="single" w:sz="8" w:space="0" w:color="auto"/>
            </w:tcBorders>
            <w:shd w:val="clear" w:color="000000" w:fill="FFFFFF"/>
            <w:noWrap/>
            <w:vAlign w:val="center"/>
            <w:hideMark/>
          </w:tcPr>
          <w:p w14:paraId="6C7F6FE7" w14:textId="5CD6260A"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w:t>
            </w:r>
          </w:p>
        </w:tc>
        <w:tc>
          <w:tcPr>
            <w:tcW w:w="1000" w:type="dxa"/>
            <w:tcBorders>
              <w:top w:val="nil"/>
              <w:left w:val="nil"/>
              <w:bottom w:val="single" w:sz="8" w:space="0" w:color="auto"/>
              <w:right w:val="single" w:sz="8" w:space="0" w:color="auto"/>
            </w:tcBorders>
            <w:shd w:val="clear" w:color="000000" w:fill="FFFFFF"/>
            <w:noWrap/>
            <w:vAlign w:val="center"/>
            <w:hideMark/>
          </w:tcPr>
          <w:p w14:paraId="6FF4DF49" w14:textId="686CA23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8</w:t>
            </w:r>
          </w:p>
        </w:tc>
        <w:tc>
          <w:tcPr>
            <w:tcW w:w="1000" w:type="dxa"/>
            <w:tcBorders>
              <w:top w:val="nil"/>
              <w:left w:val="nil"/>
              <w:bottom w:val="single" w:sz="8" w:space="0" w:color="auto"/>
              <w:right w:val="single" w:sz="8" w:space="0" w:color="auto"/>
            </w:tcBorders>
            <w:shd w:val="clear" w:color="000000" w:fill="FFFFFF"/>
            <w:noWrap/>
            <w:vAlign w:val="center"/>
            <w:hideMark/>
          </w:tcPr>
          <w:p w14:paraId="2026E2CA" w14:textId="55DCC349"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10</w:t>
            </w:r>
          </w:p>
        </w:tc>
        <w:tc>
          <w:tcPr>
            <w:tcW w:w="1000" w:type="dxa"/>
            <w:tcBorders>
              <w:top w:val="nil"/>
              <w:left w:val="nil"/>
              <w:bottom w:val="single" w:sz="8" w:space="0" w:color="auto"/>
              <w:right w:val="single" w:sz="8" w:space="0" w:color="auto"/>
            </w:tcBorders>
            <w:shd w:val="clear" w:color="000000" w:fill="FFFFFF"/>
            <w:noWrap/>
            <w:vAlign w:val="center"/>
            <w:hideMark/>
          </w:tcPr>
          <w:p w14:paraId="0ED72F2F" w14:textId="5F320AA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-0.22%</w:t>
            </w:r>
          </w:p>
        </w:tc>
        <w:tc>
          <w:tcPr>
            <w:tcW w:w="1000" w:type="dxa"/>
            <w:tcBorders>
              <w:top w:val="nil"/>
              <w:left w:val="nil"/>
              <w:bottom w:val="single" w:sz="8" w:space="0" w:color="auto"/>
              <w:right w:val="single" w:sz="8" w:space="0" w:color="auto"/>
            </w:tcBorders>
            <w:shd w:val="clear" w:color="000000" w:fill="FFFFFF"/>
            <w:noWrap/>
            <w:vAlign w:val="center"/>
            <w:hideMark/>
          </w:tcPr>
          <w:p w14:paraId="7039E2B5" w14:textId="3040D77C"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3.75%</w:t>
            </w:r>
          </w:p>
        </w:tc>
      </w:tr>
      <w:tr w:rsidR="00E561A5" w:rsidRPr="00C52F8D" w14:paraId="7069357F"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611EE69E"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Global South America (Percentage Share) </w:t>
            </w:r>
          </w:p>
        </w:tc>
        <w:tc>
          <w:tcPr>
            <w:tcW w:w="1000" w:type="dxa"/>
            <w:tcBorders>
              <w:top w:val="nil"/>
              <w:left w:val="nil"/>
              <w:bottom w:val="single" w:sz="8" w:space="0" w:color="auto"/>
              <w:right w:val="single" w:sz="8" w:space="0" w:color="auto"/>
            </w:tcBorders>
            <w:shd w:val="clear" w:color="000000" w:fill="FFFFFF"/>
            <w:noWrap/>
            <w:vAlign w:val="center"/>
            <w:hideMark/>
          </w:tcPr>
          <w:p w14:paraId="798219BB" w14:textId="4B101572"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2.90%</w:t>
            </w:r>
          </w:p>
        </w:tc>
        <w:tc>
          <w:tcPr>
            <w:tcW w:w="1000" w:type="dxa"/>
            <w:tcBorders>
              <w:top w:val="nil"/>
              <w:left w:val="nil"/>
              <w:bottom w:val="single" w:sz="8" w:space="0" w:color="auto"/>
              <w:right w:val="single" w:sz="8" w:space="0" w:color="auto"/>
            </w:tcBorders>
            <w:shd w:val="clear" w:color="000000" w:fill="FFFFFF"/>
            <w:noWrap/>
            <w:vAlign w:val="center"/>
            <w:hideMark/>
          </w:tcPr>
          <w:p w14:paraId="0F220F13" w14:textId="62130DF4"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2.74%</w:t>
            </w:r>
          </w:p>
        </w:tc>
        <w:tc>
          <w:tcPr>
            <w:tcW w:w="1000" w:type="dxa"/>
            <w:tcBorders>
              <w:top w:val="nil"/>
              <w:left w:val="nil"/>
              <w:bottom w:val="single" w:sz="8" w:space="0" w:color="auto"/>
              <w:right w:val="single" w:sz="8" w:space="0" w:color="auto"/>
            </w:tcBorders>
            <w:shd w:val="clear" w:color="000000" w:fill="FFFFFF"/>
            <w:noWrap/>
            <w:vAlign w:val="center"/>
            <w:hideMark/>
          </w:tcPr>
          <w:p w14:paraId="28A9145C" w14:textId="19C6D00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2.65%</w:t>
            </w:r>
          </w:p>
        </w:tc>
        <w:tc>
          <w:tcPr>
            <w:tcW w:w="1000" w:type="dxa"/>
            <w:tcBorders>
              <w:top w:val="nil"/>
              <w:left w:val="nil"/>
              <w:bottom w:val="single" w:sz="8" w:space="0" w:color="auto"/>
              <w:right w:val="single" w:sz="8" w:space="0" w:color="auto"/>
            </w:tcBorders>
            <w:shd w:val="clear" w:color="000000" w:fill="FFFFFF"/>
            <w:noWrap/>
            <w:vAlign w:val="center"/>
            <w:hideMark/>
          </w:tcPr>
          <w:p w14:paraId="797ED9B2" w14:textId="471D42A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2.43%</w:t>
            </w:r>
          </w:p>
        </w:tc>
        <w:tc>
          <w:tcPr>
            <w:tcW w:w="1000" w:type="dxa"/>
            <w:tcBorders>
              <w:top w:val="nil"/>
              <w:left w:val="nil"/>
              <w:bottom w:val="single" w:sz="8" w:space="0" w:color="auto"/>
              <w:right w:val="single" w:sz="8" w:space="0" w:color="auto"/>
            </w:tcBorders>
            <w:shd w:val="clear" w:color="000000" w:fill="FFFFFF"/>
            <w:noWrap/>
            <w:vAlign w:val="center"/>
            <w:hideMark/>
          </w:tcPr>
          <w:p w14:paraId="12727E6C" w14:textId="37C3956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2.24%</w:t>
            </w:r>
          </w:p>
        </w:tc>
        <w:tc>
          <w:tcPr>
            <w:tcW w:w="1000" w:type="dxa"/>
            <w:tcBorders>
              <w:top w:val="nil"/>
              <w:left w:val="nil"/>
              <w:bottom w:val="single" w:sz="8" w:space="0" w:color="auto"/>
              <w:right w:val="single" w:sz="8" w:space="0" w:color="auto"/>
            </w:tcBorders>
            <w:shd w:val="clear" w:color="000000" w:fill="FFFFFF"/>
            <w:noWrap/>
            <w:vAlign w:val="center"/>
            <w:hideMark/>
          </w:tcPr>
          <w:p w14:paraId="4D68B958" w14:textId="5B386943" w:rsidR="00E561A5" w:rsidRPr="00C52F8D" w:rsidRDefault="00E561A5" w:rsidP="00E561A5">
            <w:pPr>
              <w:spacing w:after="0" w:line="240" w:lineRule="auto"/>
              <w:jc w:val="center"/>
              <w:rPr>
                <w:rFonts w:ascii="Arial" w:eastAsia="Times New Roman" w:hAnsi="Arial" w:cs="Arial"/>
                <w:color w:val="000000"/>
                <w:sz w:val="20"/>
                <w:szCs w:val="20"/>
                <w:lang w:val="en-US"/>
              </w:rPr>
            </w:pPr>
          </w:p>
        </w:tc>
        <w:tc>
          <w:tcPr>
            <w:tcW w:w="1000" w:type="dxa"/>
            <w:tcBorders>
              <w:top w:val="nil"/>
              <w:left w:val="nil"/>
              <w:bottom w:val="single" w:sz="8" w:space="0" w:color="auto"/>
              <w:right w:val="single" w:sz="8" w:space="0" w:color="auto"/>
            </w:tcBorders>
            <w:shd w:val="clear" w:color="000000" w:fill="FFFFFF"/>
            <w:noWrap/>
            <w:vAlign w:val="center"/>
            <w:hideMark/>
          </w:tcPr>
          <w:p w14:paraId="459B4314" w14:textId="1E2B1086" w:rsidR="00E561A5" w:rsidRPr="00C52F8D" w:rsidRDefault="00E561A5" w:rsidP="00E561A5">
            <w:pPr>
              <w:spacing w:after="0" w:line="240" w:lineRule="auto"/>
              <w:jc w:val="center"/>
              <w:rPr>
                <w:rFonts w:ascii="Arial" w:eastAsia="Times New Roman" w:hAnsi="Arial" w:cs="Arial"/>
                <w:color w:val="000000"/>
                <w:sz w:val="20"/>
                <w:szCs w:val="20"/>
                <w:lang w:val="en-US"/>
              </w:rPr>
            </w:pPr>
          </w:p>
        </w:tc>
      </w:tr>
      <w:tr w:rsidR="00E561A5" w:rsidRPr="00C52F8D" w14:paraId="5A64B5EF"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C00000"/>
            <w:noWrap/>
            <w:vAlign w:val="center"/>
            <w:hideMark/>
          </w:tcPr>
          <w:p w14:paraId="0F36442C" w14:textId="77777777" w:rsidR="00E561A5" w:rsidRPr="00C52F8D" w:rsidRDefault="00E561A5" w:rsidP="00E561A5">
            <w:pPr>
              <w:spacing w:after="0" w:line="240" w:lineRule="auto"/>
              <w:rPr>
                <w:rFonts w:ascii="Arial" w:eastAsia="Times New Roman" w:hAnsi="Arial" w:cs="Arial"/>
                <w:color w:val="FFFFFF"/>
                <w:sz w:val="20"/>
                <w:szCs w:val="20"/>
                <w:lang w:val="en-US"/>
              </w:rPr>
            </w:pPr>
            <w:r w:rsidRPr="00C52F8D">
              <w:rPr>
                <w:rFonts w:ascii="Arial" w:eastAsia="Times New Roman" w:hAnsi="Arial" w:cs="Arial"/>
                <w:color w:val="FFFFFF"/>
                <w:sz w:val="20"/>
                <w:szCs w:val="20"/>
                <w:lang w:val="en-US"/>
              </w:rPr>
              <w:t>Middle East and Africa</w:t>
            </w:r>
          </w:p>
        </w:tc>
        <w:tc>
          <w:tcPr>
            <w:tcW w:w="1000" w:type="dxa"/>
            <w:tcBorders>
              <w:top w:val="nil"/>
              <w:left w:val="nil"/>
              <w:bottom w:val="single" w:sz="8" w:space="0" w:color="auto"/>
              <w:right w:val="single" w:sz="8" w:space="0" w:color="auto"/>
            </w:tcBorders>
            <w:shd w:val="clear" w:color="000000" w:fill="C00000"/>
            <w:noWrap/>
            <w:vAlign w:val="center"/>
            <w:hideMark/>
          </w:tcPr>
          <w:p w14:paraId="2FE2095A" w14:textId="6723F593"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51</w:t>
            </w:r>
          </w:p>
        </w:tc>
        <w:tc>
          <w:tcPr>
            <w:tcW w:w="1000" w:type="dxa"/>
            <w:tcBorders>
              <w:top w:val="nil"/>
              <w:left w:val="nil"/>
              <w:bottom w:val="single" w:sz="8" w:space="0" w:color="auto"/>
              <w:right w:val="single" w:sz="8" w:space="0" w:color="auto"/>
            </w:tcBorders>
            <w:shd w:val="clear" w:color="000000" w:fill="C00000"/>
            <w:noWrap/>
            <w:vAlign w:val="center"/>
            <w:hideMark/>
          </w:tcPr>
          <w:p w14:paraId="0D8D9279" w14:textId="7B407CC5"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56</w:t>
            </w:r>
          </w:p>
        </w:tc>
        <w:tc>
          <w:tcPr>
            <w:tcW w:w="1000" w:type="dxa"/>
            <w:tcBorders>
              <w:top w:val="nil"/>
              <w:left w:val="nil"/>
              <w:bottom w:val="single" w:sz="8" w:space="0" w:color="auto"/>
              <w:right w:val="single" w:sz="8" w:space="0" w:color="auto"/>
            </w:tcBorders>
            <w:shd w:val="clear" w:color="000000" w:fill="C00000"/>
            <w:noWrap/>
            <w:vAlign w:val="center"/>
            <w:hideMark/>
          </w:tcPr>
          <w:p w14:paraId="0B38D818" w14:textId="303730EA"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59</w:t>
            </w:r>
          </w:p>
        </w:tc>
        <w:tc>
          <w:tcPr>
            <w:tcW w:w="1000" w:type="dxa"/>
            <w:tcBorders>
              <w:top w:val="nil"/>
              <w:left w:val="nil"/>
              <w:bottom w:val="single" w:sz="8" w:space="0" w:color="auto"/>
              <w:right w:val="single" w:sz="8" w:space="0" w:color="auto"/>
            </w:tcBorders>
            <w:shd w:val="clear" w:color="000000" w:fill="C00000"/>
            <w:noWrap/>
            <w:vAlign w:val="center"/>
            <w:hideMark/>
          </w:tcPr>
          <w:p w14:paraId="1EC6C3AC" w14:textId="026C44A1"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73</w:t>
            </w:r>
          </w:p>
        </w:tc>
        <w:tc>
          <w:tcPr>
            <w:tcW w:w="1000" w:type="dxa"/>
            <w:tcBorders>
              <w:top w:val="nil"/>
              <w:left w:val="nil"/>
              <w:bottom w:val="single" w:sz="8" w:space="0" w:color="auto"/>
              <w:right w:val="single" w:sz="8" w:space="0" w:color="auto"/>
            </w:tcBorders>
            <w:shd w:val="clear" w:color="000000" w:fill="C00000"/>
            <w:noWrap/>
            <w:vAlign w:val="center"/>
            <w:hideMark/>
          </w:tcPr>
          <w:p w14:paraId="4A4D64BE" w14:textId="7EC0EFEC"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92</w:t>
            </w:r>
          </w:p>
        </w:tc>
        <w:tc>
          <w:tcPr>
            <w:tcW w:w="1000" w:type="dxa"/>
            <w:tcBorders>
              <w:top w:val="nil"/>
              <w:left w:val="nil"/>
              <w:bottom w:val="nil"/>
              <w:right w:val="nil"/>
            </w:tcBorders>
            <w:shd w:val="clear" w:color="000000" w:fill="C00000"/>
            <w:noWrap/>
            <w:vAlign w:val="center"/>
            <w:hideMark/>
          </w:tcPr>
          <w:p w14:paraId="161E9CE6" w14:textId="6D7FBB63"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1.86%</w:t>
            </w:r>
          </w:p>
        </w:tc>
        <w:tc>
          <w:tcPr>
            <w:tcW w:w="1000" w:type="dxa"/>
            <w:tcBorders>
              <w:top w:val="nil"/>
              <w:left w:val="nil"/>
              <w:bottom w:val="nil"/>
              <w:right w:val="nil"/>
            </w:tcBorders>
            <w:shd w:val="clear" w:color="000000" w:fill="C00000"/>
            <w:noWrap/>
            <w:vAlign w:val="center"/>
            <w:hideMark/>
          </w:tcPr>
          <w:p w14:paraId="2F75EF29" w14:textId="5F670A4C" w:rsidR="00E561A5" w:rsidRPr="00C52F8D" w:rsidRDefault="00E561A5" w:rsidP="00E561A5">
            <w:pPr>
              <w:spacing w:after="0" w:line="240" w:lineRule="auto"/>
              <w:jc w:val="center"/>
              <w:rPr>
                <w:rFonts w:ascii="Arial" w:eastAsia="Times New Roman" w:hAnsi="Arial" w:cs="Arial"/>
                <w:color w:val="FFFFFF"/>
                <w:sz w:val="20"/>
                <w:szCs w:val="20"/>
                <w:lang w:val="en-US"/>
              </w:rPr>
            </w:pPr>
            <w:r>
              <w:rPr>
                <w:rFonts w:ascii="Arial" w:hAnsi="Arial" w:cs="Arial"/>
                <w:color w:val="FFFFFF"/>
                <w:sz w:val="20"/>
                <w:szCs w:val="20"/>
                <w:lang w:val="en-US"/>
              </w:rPr>
              <w:t>9.28%</w:t>
            </w:r>
          </w:p>
        </w:tc>
      </w:tr>
      <w:tr w:rsidR="00E561A5" w:rsidRPr="00C52F8D" w14:paraId="3EF7DCE1"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64A47AF2"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Saudi Arabia</w:t>
            </w:r>
          </w:p>
        </w:tc>
        <w:tc>
          <w:tcPr>
            <w:tcW w:w="1000" w:type="dxa"/>
            <w:tcBorders>
              <w:top w:val="nil"/>
              <w:left w:val="nil"/>
              <w:bottom w:val="single" w:sz="8" w:space="0" w:color="auto"/>
              <w:right w:val="single" w:sz="8" w:space="0" w:color="auto"/>
            </w:tcBorders>
            <w:shd w:val="clear" w:color="000000" w:fill="FFFFFF"/>
            <w:noWrap/>
            <w:vAlign w:val="center"/>
            <w:hideMark/>
          </w:tcPr>
          <w:p w14:paraId="150D900D" w14:textId="7F2B8EF3"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17</w:t>
            </w:r>
          </w:p>
        </w:tc>
        <w:tc>
          <w:tcPr>
            <w:tcW w:w="1000" w:type="dxa"/>
            <w:tcBorders>
              <w:top w:val="nil"/>
              <w:left w:val="nil"/>
              <w:bottom w:val="single" w:sz="8" w:space="0" w:color="auto"/>
              <w:right w:val="single" w:sz="8" w:space="0" w:color="auto"/>
            </w:tcBorders>
            <w:shd w:val="clear" w:color="000000" w:fill="FFFFFF"/>
            <w:noWrap/>
            <w:vAlign w:val="center"/>
            <w:hideMark/>
          </w:tcPr>
          <w:p w14:paraId="445BF90C" w14:textId="45CB955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20</w:t>
            </w:r>
          </w:p>
        </w:tc>
        <w:tc>
          <w:tcPr>
            <w:tcW w:w="1000" w:type="dxa"/>
            <w:tcBorders>
              <w:top w:val="nil"/>
              <w:left w:val="nil"/>
              <w:bottom w:val="single" w:sz="8" w:space="0" w:color="auto"/>
              <w:right w:val="single" w:sz="8" w:space="0" w:color="auto"/>
            </w:tcBorders>
            <w:shd w:val="clear" w:color="000000" w:fill="FFFFFF"/>
            <w:noWrap/>
            <w:vAlign w:val="center"/>
            <w:hideMark/>
          </w:tcPr>
          <w:p w14:paraId="176E0F4A" w14:textId="31BCF73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21</w:t>
            </w:r>
          </w:p>
        </w:tc>
        <w:tc>
          <w:tcPr>
            <w:tcW w:w="1000" w:type="dxa"/>
            <w:tcBorders>
              <w:top w:val="nil"/>
              <w:left w:val="nil"/>
              <w:bottom w:val="single" w:sz="8" w:space="0" w:color="auto"/>
              <w:right w:val="single" w:sz="8" w:space="0" w:color="auto"/>
            </w:tcBorders>
            <w:shd w:val="clear" w:color="000000" w:fill="FFFFFF"/>
            <w:noWrap/>
            <w:vAlign w:val="center"/>
            <w:hideMark/>
          </w:tcPr>
          <w:p w14:paraId="744D39C2" w14:textId="0D7CF1E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23</w:t>
            </w:r>
          </w:p>
        </w:tc>
        <w:tc>
          <w:tcPr>
            <w:tcW w:w="1000" w:type="dxa"/>
            <w:tcBorders>
              <w:top w:val="nil"/>
              <w:left w:val="nil"/>
              <w:bottom w:val="single" w:sz="8" w:space="0" w:color="auto"/>
              <w:right w:val="single" w:sz="8" w:space="0" w:color="auto"/>
            </w:tcBorders>
            <w:shd w:val="clear" w:color="000000" w:fill="FFFFFF"/>
            <w:noWrap/>
            <w:vAlign w:val="center"/>
            <w:hideMark/>
          </w:tcPr>
          <w:p w14:paraId="51ADCA4D" w14:textId="49C296F6"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29</w:t>
            </w:r>
          </w:p>
        </w:tc>
        <w:tc>
          <w:tcPr>
            <w:tcW w:w="1000" w:type="dxa"/>
            <w:tcBorders>
              <w:top w:val="single" w:sz="8" w:space="0" w:color="auto"/>
              <w:left w:val="nil"/>
              <w:bottom w:val="single" w:sz="8" w:space="0" w:color="auto"/>
              <w:right w:val="single" w:sz="8" w:space="0" w:color="auto"/>
            </w:tcBorders>
            <w:shd w:val="clear" w:color="auto" w:fill="auto"/>
            <w:noWrap/>
            <w:vAlign w:val="center"/>
            <w:hideMark/>
          </w:tcPr>
          <w:p w14:paraId="1336CB82" w14:textId="57A37D25"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2.55%</w:t>
            </w:r>
          </w:p>
        </w:tc>
        <w:tc>
          <w:tcPr>
            <w:tcW w:w="1000" w:type="dxa"/>
            <w:tcBorders>
              <w:top w:val="single" w:sz="8" w:space="0" w:color="auto"/>
              <w:left w:val="nil"/>
              <w:bottom w:val="single" w:sz="8" w:space="0" w:color="auto"/>
              <w:right w:val="single" w:sz="8" w:space="0" w:color="auto"/>
            </w:tcBorders>
            <w:shd w:val="clear" w:color="auto" w:fill="auto"/>
            <w:noWrap/>
            <w:vAlign w:val="center"/>
            <w:hideMark/>
          </w:tcPr>
          <w:p w14:paraId="382A0468" w14:textId="710B961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3.60%</w:t>
            </w:r>
          </w:p>
        </w:tc>
      </w:tr>
      <w:tr w:rsidR="00E561A5" w:rsidRPr="00C52F8D" w14:paraId="77EA8469"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45E16813"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Others</w:t>
            </w:r>
          </w:p>
        </w:tc>
        <w:tc>
          <w:tcPr>
            <w:tcW w:w="1000" w:type="dxa"/>
            <w:tcBorders>
              <w:top w:val="nil"/>
              <w:left w:val="nil"/>
              <w:bottom w:val="single" w:sz="8" w:space="0" w:color="auto"/>
              <w:right w:val="single" w:sz="8" w:space="0" w:color="auto"/>
            </w:tcBorders>
            <w:shd w:val="clear" w:color="000000" w:fill="FFFFFF"/>
            <w:noWrap/>
            <w:vAlign w:val="center"/>
            <w:hideMark/>
          </w:tcPr>
          <w:p w14:paraId="73626D8D" w14:textId="1DEF2C5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34</w:t>
            </w:r>
          </w:p>
        </w:tc>
        <w:tc>
          <w:tcPr>
            <w:tcW w:w="1000" w:type="dxa"/>
            <w:tcBorders>
              <w:top w:val="nil"/>
              <w:left w:val="nil"/>
              <w:bottom w:val="single" w:sz="8" w:space="0" w:color="auto"/>
              <w:right w:val="single" w:sz="8" w:space="0" w:color="auto"/>
            </w:tcBorders>
            <w:shd w:val="clear" w:color="000000" w:fill="FFFFFF"/>
            <w:noWrap/>
            <w:vAlign w:val="center"/>
            <w:hideMark/>
          </w:tcPr>
          <w:p w14:paraId="2211B375" w14:textId="0F0D2DC0"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36</w:t>
            </w:r>
          </w:p>
        </w:tc>
        <w:tc>
          <w:tcPr>
            <w:tcW w:w="1000" w:type="dxa"/>
            <w:tcBorders>
              <w:top w:val="nil"/>
              <w:left w:val="nil"/>
              <w:bottom w:val="single" w:sz="8" w:space="0" w:color="auto"/>
              <w:right w:val="single" w:sz="8" w:space="0" w:color="auto"/>
            </w:tcBorders>
            <w:shd w:val="clear" w:color="000000" w:fill="FFFFFF"/>
            <w:noWrap/>
            <w:vAlign w:val="center"/>
            <w:hideMark/>
          </w:tcPr>
          <w:p w14:paraId="1C1E6573" w14:textId="42FAE6B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38</w:t>
            </w:r>
          </w:p>
        </w:tc>
        <w:tc>
          <w:tcPr>
            <w:tcW w:w="1000" w:type="dxa"/>
            <w:tcBorders>
              <w:top w:val="nil"/>
              <w:left w:val="nil"/>
              <w:bottom w:val="single" w:sz="8" w:space="0" w:color="auto"/>
              <w:right w:val="single" w:sz="8" w:space="0" w:color="auto"/>
            </w:tcBorders>
            <w:shd w:val="clear" w:color="000000" w:fill="FFFFFF"/>
            <w:noWrap/>
            <w:vAlign w:val="center"/>
            <w:hideMark/>
          </w:tcPr>
          <w:p w14:paraId="5526AD5D" w14:textId="6800C25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50</w:t>
            </w:r>
          </w:p>
        </w:tc>
        <w:tc>
          <w:tcPr>
            <w:tcW w:w="1000" w:type="dxa"/>
            <w:tcBorders>
              <w:top w:val="nil"/>
              <w:left w:val="nil"/>
              <w:bottom w:val="single" w:sz="8" w:space="0" w:color="auto"/>
              <w:right w:val="single" w:sz="8" w:space="0" w:color="auto"/>
            </w:tcBorders>
            <w:shd w:val="clear" w:color="000000" w:fill="FFFFFF"/>
            <w:noWrap/>
            <w:vAlign w:val="center"/>
            <w:hideMark/>
          </w:tcPr>
          <w:p w14:paraId="47D5B8A7" w14:textId="4A7E033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63</w:t>
            </w:r>
          </w:p>
        </w:tc>
        <w:tc>
          <w:tcPr>
            <w:tcW w:w="1000" w:type="dxa"/>
            <w:tcBorders>
              <w:top w:val="nil"/>
              <w:left w:val="nil"/>
              <w:bottom w:val="single" w:sz="8" w:space="0" w:color="auto"/>
              <w:right w:val="single" w:sz="8" w:space="0" w:color="auto"/>
            </w:tcBorders>
            <w:shd w:val="clear" w:color="auto" w:fill="auto"/>
            <w:noWrap/>
            <w:vAlign w:val="center"/>
            <w:hideMark/>
          </w:tcPr>
          <w:p w14:paraId="6D19BFC6" w14:textId="3601F7F1"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1.49%</w:t>
            </w:r>
          </w:p>
        </w:tc>
        <w:tc>
          <w:tcPr>
            <w:tcW w:w="1000" w:type="dxa"/>
            <w:tcBorders>
              <w:top w:val="nil"/>
              <w:left w:val="nil"/>
              <w:bottom w:val="single" w:sz="8" w:space="0" w:color="auto"/>
              <w:right w:val="single" w:sz="8" w:space="0" w:color="auto"/>
            </w:tcBorders>
            <w:shd w:val="clear" w:color="auto" w:fill="auto"/>
            <w:noWrap/>
            <w:vAlign w:val="center"/>
            <w:hideMark/>
          </w:tcPr>
          <w:p w14:paraId="0FDEF85B" w14:textId="65B1A9C6"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5.80%</w:t>
            </w:r>
          </w:p>
        </w:tc>
      </w:tr>
      <w:tr w:rsidR="00E561A5" w:rsidRPr="00C52F8D" w14:paraId="4370A730" w14:textId="77777777" w:rsidTr="00C52F8D">
        <w:trPr>
          <w:trHeight w:val="314"/>
        </w:trPr>
        <w:tc>
          <w:tcPr>
            <w:tcW w:w="3253" w:type="dxa"/>
            <w:tcBorders>
              <w:top w:val="nil"/>
              <w:left w:val="single" w:sz="8" w:space="0" w:color="auto"/>
              <w:bottom w:val="single" w:sz="8" w:space="0" w:color="auto"/>
              <w:right w:val="single" w:sz="8" w:space="0" w:color="auto"/>
            </w:tcBorders>
            <w:shd w:val="clear" w:color="000000" w:fill="FFFFFF"/>
            <w:noWrap/>
            <w:vAlign w:val="center"/>
            <w:hideMark/>
          </w:tcPr>
          <w:p w14:paraId="7AE6A9AD" w14:textId="77777777" w:rsidR="00E561A5" w:rsidRPr="00C52F8D" w:rsidRDefault="00E561A5" w:rsidP="00E561A5">
            <w:pPr>
              <w:spacing w:after="0" w:line="240" w:lineRule="auto"/>
              <w:rPr>
                <w:rFonts w:ascii="Arial" w:eastAsia="Times New Roman" w:hAnsi="Arial" w:cs="Arial"/>
                <w:color w:val="000000"/>
                <w:sz w:val="20"/>
                <w:szCs w:val="20"/>
                <w:lang w:val="en-US"/>
              </w:rPr>
            </w:pPr>
            <w:r w:rsidRPr="00C52F8D">
              <w:rPr>
                <w:rFonts w:ascii="Arial" w:eastAsia="Times New Roman" w:hAnsi="Arial" w:cs="Arial"/>
                <w:color w:val="000000"/>
                <w:sz w:val="20"/>
                <w:szCs w:val="20"/>
                <w:lang w:val="en-US"/>
              </w:rPr>
              <w:t xml:space="preserve">Global MEA (Percentage Share) </w:t>
            </w:r>
          </w:p>
        </w:tc>
        <w:tc>
          <w:tcPr>
            <w:tcW w:w="1000" w:type="dxa"/>
            <w:tcBorders>
              <w:top w:val="nil"/>
              <w:left w:val="nil"/>
              <w:bottom w:val="single" w:sz="8" w:space="0" w:color="auto"/>
              <w:right w:val="single" w:sz="8" w:space="0" w:color="auto"/>
            </w:tcBorders>
            <w:shd w:val="clear" w:color="000000" w:fill="FFFFFF"/>
            <w:noWrap/>
            <w:vAlign w:val="center"/>
            <w:hideMark/>
          </w:tcPr>
          <w:p w14:paraId="7E0843A9" w14:textId="639A4DDB"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7.51%</w:t>
            </w:r>
          </w:p>
        </w:tc>
        <w:tc>
          <w:tcPr>
            <w:tcW w:w="1000" w:type="dxa"/>
            <w:tcBorders>
              <w:top w:val="nil"/>
              <w:left w:val="nil"/>
              <w:bottom w:val="single" w:sz="8" w:space="0" w:color="auto"/>
              <w:right w:val="single" w:sz="8" w:space="0" w:color="auto"/>
            </w:tcBorders>
            <w:shd w:val="clear" w:color="000000" w:fill="FFFFFF"/>
            <w:noWrap/>
            <w:vAlign w:val="center"/>
            <w:hideMark/>
          </w:tcPr>
          <w:p w14:paraId="1E18A74D" w14:textId="572E0B08"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7.54%</w:t>
            </w:r>
          </w:p>
        </w:tc>
        <w:tc>
          <w:tcPr>
            <w:tcW w:w="1000" w:type="dxa"/>
            <w:tcBorders>
              <w:top w:val="nil"/>
              <w:left w:val="nil"/>
              <w:bottom w:val="single" w:sz="8" w:space="0" w:color="auto"/>
              <w:right w:val="single" w:sz="8" w:space="0" w:color="auto"/>
            </w:tcBorders>
            <w:shd w:val="clear" w:color="000000" w:fill="FFFFFF"/>
            <w:noWrap/>
            <w:vAlign w:val="center"/>
            <w:hideMark/>
          </w:tcPr>
          <w:p w14:paraId="32D70705" w14:textId="2D45998F"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7.46%</w:t>
            </w:r>
          </w:p>
        </w:tc>
        <w:tc>
          <w:tcPr>
            <w:tcW w:w="1000" w:type="dxa"/>
            <w:tcBorders>
              <w:top w:val="nil"/>
              <w:left w:val="nil"/>
              <w:bottom w:val="single" w:sz="8" w:space="0" w:color="auto"/>
              <w:right w:val="single" w:sz="8" w:space="0" w:color="auto"/>
            </w:tcBorders>
            <w:shd w:val="clear" w:color="000000" w:fill="FFFFFF"/>
            <w:noWrap/>
            <w:vAlign w:val="center"/>
            <w:hideMark/>
          </w:tcPr>
          <w:p w14:paraId="7E3520AE" w14:textId="1DB8319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7.13%</w:t>
            </w:r>
          </w:p>
        </w:tc>
        <w:tc>
          <w:tcPr>
            <w:tcW w:w="1000" w:type="dxa"/>
            <w:tcBorders>
              <w:top w:val="nil"/>
              <w:left w:val="nil"/>
              <w:bottom w:val="single" w:sz="8" w:space="0" w:color="auto"/>
              <w:right w:val="single" w:sz="8" w:space="0" w:color="auto"/>
            </w:tcBorders>
            <w:shd w:val="clear" w:color="000000" w:fill="FFFFFF"/>
            <w:noWrap/>
            <w:vAlign w:val="center"/>
            <w:hideMark/>
          </w:tcPr>
          <w:p w14:paraId="5733B98E" w14:textId="3C7C928D" w:rsidR="00E561A5" w:rsidRPr="00C52F8D" w:rsidRDefault="00E561A5" w:rsidP="00E561A5">
            <w:pPr>
              <w:spacing w:after="0" w:line="240" w:lineRule="auto"/>
              <w:jc w:val="center"/>
              <w:rPr>
                <w:rFonts w:ascii="Arial" w:eastAsia="Times New Roman" w:hAnsi="Arial" w:cs="Arial"/>
                <w:color w:val="000000"/>
                <w:sz w:val="20"/>
                <w:szCs w:val="20"/>
                <w:lang w:val="en-US"/>
              </w:rPr>
            </w:pPr>
            <w:r>
              <w:rPr>
                <w:rFonts w:ascii="Arial" w:hAnsi="Arial" w:cs="Arial"/>
                <w:color w:val="000000"/>
                <w:sz w:val="20"/>
                <w:szCs w:val="20"/>
                <w:lang w:val="en-US"/>
              </w:rPr>
              <w:t>6.71%</w:t>
            </w:r>
          </w:p>
        </w:tc>
        <w:tc>
          <w:tcPr>
            <w:tcW w:w="1000" w:type="dxa"/>
            <w:tcBorders>
              <w:top w:val="nil"/>
              <w:left w:val="nil"/>
              <w:bottom w:val="single" w:sz="8" w:space="0" w:color="auto"/>
              <w:right w:val="single" w:sz="8" w:space="0" w:color="auto"/>
            </w:tcBorders>
            <w:shd w:val="clear" w:color="000000" w:fill="FFFFFF"/>
            <w:noWrap/>
            <w:vAlign w:val="center"/>
            <w:hideMark/>
          </w:tcPr>
          <w:p w14:paraId="766270A6" w14:textId="7525AEB5" w:rsidR="00E561A5" w:rsidRPr="00C52F8D" w:rsidRDefault="00E561A5" w:rsidP="00E561A5">
            <w:pPr>
              <w:spacing w:after="0" w:line="240" w:lineRule="auto"/>
              <w:jc w:val="center"/>
              <w:rPr>
                <w:rFonts w:ascii="Arial" w:eastAsia="Times New Roman" w:hAnsi="Arial" w:cs="Arial"/>
                <w:color w:val="000000"/>
                <w:sz w:val="20"/>
                <w:szCs w:val="20"/>
                <w:lang w:val="en-US"/>
              </w:rPr>
            </w:pPr>
          </w:p>
        </w:tc>
        <w:tc>
          <w:tcPr>
            <w:tcW w:w="1000" w:type="dxa"/>
            <w:tcBorders>
              <w:top w:val="nil"/>
              <w:left w:val="nil"/>
              <w:bottom w:val="single" w:sz="8" w:space="0" w:color="auto"/>
              <w:right w:val="single" w:sz="8" w:space="0" w:color="auto"/>
            </w:tcBorders>
            <w:shd w:val="clear" w:color="000000" w:fill="FFFFFF"/>
            <w:noWrap/>
            <w:vAlign w:val="center"/>
            <w:hideMark/>
          </w:tcPr>
          <w:p w14:paraId="39887802" w14:textId="41AC4147" w:rsidR="00E561A5" w:rsidRPr="00C52F8D" w:rsidRDefault="00E561A5" w:rsidP="00E561A5">
            <w:pPr>
              <w:spacing w:after="0" w:line="240" w:lineRule="auto"/>
              <w:jc w:val="center"/>
              <w:rPr>
                <w:rFonts w:ascii="Arial" w:eastAsia="Times New Roman" w:hAnsi="Arial" w:cs="Arial"/>
                <w:color w:val="000000"/>
                <w:sz w:val="20"/>
                <w:szCs w:val="20"/>
                <w:lang w:val="en-US"/>
              </w:rPr>
            </w:pPr>
          </w:p>
        </w:tc>
      </w:tr>
    </w:tbl>
    <w:p w14:paraId="78C49D53" w14:textId="7BDDEF80" w:rsidR="0068477D" w:rsidRPr="002B5730" w:rsidRDefault="00C52F8D" w:rsidP="0068477D">
      <w:pPr>
        <w:rPr>
          <w:color w:val="000000" w:themeColor="text1"/>
        </w:rPr>
      </w:pPr>
      <w:r w:rsidRPr="00C52F8D">
        <w:rPr>
          <w:rFonts w:ascii="Arial" w:eastAsia="Arial" w:hAnsi="Arial" w:cs="Arial"/>
          <w:noProof/>
          <w:color w:val="000000" w:themeColor="text1"/>
          <w:sz w:val="24"/>
          <w:szCs w:val="24"/>
          <w:lang w:val="en-US"/>
        </w:rPr>
        <mc:AlternateContent>
          <mc:Choice Requires="wps">
            <w:drawing>
              <wp:anchor distT="45720" distB="45720" distL="114300" distR="114300" simplePos="0" relativeHeight="252547072" behindDoc="0" locked="0" layoutInCell="1" allowOverlap="1" wp14:anchorId="75EE7A25" wp14:editId="4A970F02">
                <wp:simplePos x="0" y="0"/>
                <wp:positionH relativeFrom="column">
                  <wp:posOffset>-83185</wp:posOffset>
                </wp:positionH>
                <wp:positionV relativeFrom="paragraph">
                  <wp:posOffset>454025</wp:posOffset>
                </wp:positionV>
                <wp:extent cx="6604635" cy="1324610"/>
                <wp:effectExtent l="76200" t="57150" r="100965" b="123190"/>
                <wp:wrapSquare wrapText="bothSides"/>
                <wp:docPr id="2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4635" cy="132461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5"/>
                        </a:lnRef>
                        <a:fillRef idx="2">
                          <a:schemeClr val="accent5"/>
                        </a:fillRef>
                        <a:effectRef idx="1">
                          <a:schemeClr val="accent5"/>
                        </a:effectRef>
                        <a:fontRef idx="minor">
                          <a:schemeClr val="dk1"/>
                        </a:fontRef>
                      </wps:style>
                      <wps:txbx>
                        <w:txbxContent>
                          <w:p w14:paraId="3A67D24E" w14:textId="77777777" w:rsidR="004357B7" w:rsidRDefault="004357B7" w:rsidP="00993907">
                            <w:pPr>
                              <w:spacing w:line="360" w:lineRule="auto"/>
                              <w:ind w:left="720" w:hanging="360"/>
                              <w:jc w:val="both"/>
                            </w:pPr>
                          </w:p>
                          <w:p w14:paraId="40D28C52" w14:textId="495E1C13" w:rsidR="00C52F8D" w:rsidRPr="004357B7" w:rsidRDefault="00C52F8D" w:rsidP="00F14E20">
                            <w:pPr>
                              <w:pStyle w:val="ListParagraph"/>
                              <w:numPr>
                                <w:ilvl w:val="0"/>
                                <w:numId w:val="13"/>
                              </w:numPr>
                              <w:spacing w:line="360" w:lineRule="auto"/>
                              <w:jc w:val="both"/>
                              <w:rPr>
                                <w:color w:val="FFFFFF" w:themeColor="background1"/>
                              </w:rPr>
                            </w:pPr>
                            <w:r w:rsidRPr="004357B7">
                              <w:rPr>
                                <w:noProof/>
                                <w:color w:val="000000" w:themeColor="text1"/>
                                <w:sz w:val="24"/>
                                <w:szCs w:val="24"/>
                              </w:rPr>
                              <w:t>With the countries moving towards more and more sustainable energy solutions, the demand for wind energy is expected to grow exponentially in the Asia Pacific during the forecast period, hence the region will keep the</w:t>
                            </w:r>
                            <w:r w:rsidR="004357B7">
                              <w:rPr>
                                <w:noProof/>
                                <w:color w:val="000000" w:themeColor="text1"/>
                                <w:sz w:val="24"/>
                                <w:szCs w:val="24"/>
                              </w:rPr>
                              <w:t xml:space="preserve"> dominating share in the global market.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E7A25" id="_x0000_s1057" type="#_x0000_t202" style="position:absolute;margin-left:-6.55pt;margin-top:35.75pt;width:520.05pt;height:104.3pt;z-index:252547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" fillcolor="#91bce3 [2168]" stroked="f" strokeweight=".5pt">
                <v:fill color2="#7aaddd [2616]" rotate="t" colors="0 #b1cbe9;.5 #a3c1e5;1 #92b9e4" focus="100%" type="gradient">
                  <o:fill v:ext="view" type="gradientUnscaled"/>
                </v:fill>
                <v:shadow on="t" color="black" opacity="20971f" offset="0,2.2pt"/>
                <v:textbox>
                  <w:txbxContent>
                    <w:p w14:paraId="3A67D24E" w14:textId="77777777" w:rsidR="004357B7" w:rsidRDefault="004357B7" w:rsidP="00993907">
                      <w:pPr>
                        <w:spacing w:line="360" w:lineRule="auto"/>
                        <w:ind w:left="720" w:hanging="360"/>
                        <w:jc w:val="both"/>
                      </w:pPr>
                    </w:p>
                    <w:p w14:paraId="40D28C52" w14:textId="495E1C13" w:rsidR="00C52F8D" w:rsidRPr="004357B7" w:rsidRDefault="00C52F8D" w:rsidP="00F14E20">
                      <w:pPr>
                        <w:pStyle w:val="ListParagraph"/>
                        <w:numPr>
                          <w:ilvl w:val="0"/>
                          <w:numId w:val="13"/>
                        </w:numPr>
                        <w:spacing w:line="360" w:lineRule="auto"/>
                        <w:jc w:val="both"/>
                        <w:rPr>
                          <w:color w:val="FFFFFF" w:themeColor="background1"/>
                        </w:rPr>
                      </w:pPr>
                      <w:r w:rsidRPr="004357B7">
                        <w:rPr>
                          <w:noProof/>
                          <w:color w:val="000000" w:themeColor="text1"/>
                          <w:sz w:val="24"/>
                          <w:szCs w:val="24"/>
                        </w:rPr>
                        <w:t>With the countries moving towards more and more sustainable energy solutions, the demand for wind energy is expected to grow exponentially in the Asia Pacific during the forecast period, hence the region will keep the</w:t>
                      </w:r>
                      <w:r w:rsidR="004357B7">
                        <w:rPr>
                          <w:noProof/>
                          <w:color w:val="000000" w:themeColor="text1"/>
                          <w:sz w:val="24"/>
                          <w:szCs w:val="24"/>
                        </w:rPr>
                        <w:t xml:space="preserve"> dominating share in the global market.</w:t>
                      </w:r>
                    </w:p>
                  </w:txbxContent>
                </v:textbox>
                <w10:wrap type="square"/>
              </v:shape>
            </w:pict>
          </mc:Fallback>
        </mc:AlternateContent>
      </w:r>
    </w:p>
    <w:p w14:paraId="0676A6FD" w14:textId="77777777" w:rsidR="006E66C6" w:rsidRDefault="006E66C6" w:rsidP="00CB55FA">
      <w:pPr>
        <w:spacing w:line="360" w:lineRule="auto"/>
        <w:jc w:val="both"/>
        <w:rPr>
          <w:rFonts w:ascii="Arial" w:eastAsia="Arial" w:hAnsi="Arial" w:cs="Arial"/>
          <w:noProof/>
          <w:color w:val="000000" w:themeColor="text1"/>
          <w:sz w:val="24"/>
          <w:szCs w:val="24"/>
          <w:lang w:val="en-US"/>
        </w:rPr>
      </w:pPr>
    </w:p>
    <w:p w14:paraId="3193CABA" w14:textId="2027917A" w:rsidR="006E66C6" w:rsidRDefault="006E66C6" w:rsidP="0068477D">
      <w:pPr>
        <w:rPr>
          <w:color w:val="000000" w:themeColor="text1"/>
        </w:rPr>
      </w:pPr>
    </w:p>
    <w:p w14:paraId="2904AF51" w14:textId="33C68088" w:rsidR="00650D00" w:rsidRDefault="00650D00" w:rsidP="0068477D">
      <w:pPr>
        <w:rPr>
          <w:color w:val="000000" w:themeColor="text1"/>
        </w:rPr>
      </w:pPr>
    </w:p>
    <w:p w14:paraId="613DAD88" w14:textId="1637293A" w:rsidR="00650D00" w:rsidRDefault="00650D00" w:rsidP="0068477D">
      <w:pPr>
        <w:rPr>
          <w:color w:val="000000" w:themeColor="text1"/>
        </w:rPr>
      </w:pPr>
    </w:p>
    <w:p w14:paraId="5D356259" w14:textId="640AC6B9" w:rsidR="00650D00" w:rsidRDefault="00650D00" w:rsidP="0068477D">
      <w:pPr>
        <w:rPr>
          <w:color w:val="000000" w:themeColor="text1"/>
        </w:rPr>
      </w:pPr>
    </w:p>
    <w:p w14:paraId="0C76919C" w14:textId="3BBCBE73" w:rsidR="00650D00" w:rsidRDefault="00650D00" w:rsidP="0068477D">
      <w:pPr>
        <w:rPr>
          <w:color w:val="000000" w:themeColor="text1"/>
        </w:rPr>
      </w:pPr>
    </w:p>
    <w:p w14:paraId="52E32522" w14:textId="01465EC9" w:rsidR="00650D00" w:rsidRDefault="00650D00" w:rsidP="0068477D">
      <w:pPr>
        <w:rPr>
          <w:color w:val="000000" w:themeColor="text1"/>
        </w:rPr>
      </w:pPr>
    </w:p>
    <w:p w14:paraId="03AEFB6C" w14:textId="77777777" w:rsidR="00410F69" w:rsidRDefault="00410F69" w:rsidP="0068477D">
      <w:pPr>
        <w:rPr>
          <w:color w:val="000000" w:themeColor="text1"/>
        </w:rPr>
      </w:pPr>
    </w:p>
    <w:p w14:paraId="7B596A0A" w14:textId="77777777" w:rsidR="00650D00" w:rsidRDefault="00650D00" w:rsidP="0068477D">
      <w:pPr>
        <w:rPr>
          <w:color w:val="000000" w:themeColor="text1"/>
        </w:rPr>
      </w:pPr>
    </w:p>
    <w:p w14:paraId="6D47CAED" w14:textId="77777777" w:rsidR="000B6683" w:rsidRDefault="000B6683" w:rsidP="009E126D">
      <w:pPr>
        <w:spacing w:line="360" w:lineRule="auto"/>
        <w:textAlignment w:val="baseline"/>
        <w:rPr>
          <w:rFonts w:ascii="Arial" w:hAnsi="Arial" w:cs="Arial"/>
          <w:b/>
          <w:bCs/>
          <w:sz w:val="24"/>
          <w:szCs w:val="24"/>
        </w:rPr>
      </w:pPr>
    </w:p>
    <w:p w14:paraId="74A3AB77" w14:textId="1D0894F9" w:rsidR="009E126D" w:rsidRPr="0061645E" w:rsidRDefault="009E126D" w:rsidP="009E126D">
      <w:pPr>
        <w:spacing w:line="360" w:lineRule="auto"/>
        <w:textAlignment w:val="baseline"/>
        <w:rPr>
          <w:rFonts w:ascii="Arial" w:hAnsi="Arial" w:cs="Arial"/>
          <w:b/>
          <w:bCs/>
          <w:sz w:val="24"/>
          <w:szCs w:val="24"/>
        </w:rPr>
      </w:pPr>
      <w:r w:rsidRPr="0061645E">
        <w:rPr>
          <w:rFonts w:ascii="Arial" w:hAnsi="Arial" w:cs="Arial"/>
          <w:b/>
          <w:bCs/>
          <w:sz w:val="24"/>
          <w:szCs w:val="24"/>
        </w:rPr>
        <w:lastRenderedPageBreak/>
        <w:t>3.1.9. Sales By Company</w:t>
      </w:r>
    </w:p>
    <w:p w14:paraId="7E42E419" w14:textId="3045FF70" w:rsidR="0068477D" w:rsidRPr="0061645E" w:rsidRDefault="009E126D" w:rsidP="009E126D">
      <w:pPr>
        <w:spacing w:line="360" w:lineRule="auto"/>
        <w:textAlignment w:val="baseline"/>
        <w:rPr>
          <w:rFonts w:ascii="Arial" w:hAnsi="Arial" w:cs="Arial"/>
          <w:b/>
          <w:bCs/>
          <w:sz w:val="24"/>
          <w:szCs w:val="24"/>
        </w:rPr>
      </w:pPr>
      <w:r w:rsidRPr="0061645E">
        <w:rPr>
          <w:rFonts w:ascii="Arial" w:hAnsi="Arial" w:cs="Arial"/>
          <w:b/>
          <w:bCs/>
          <w:sz w:val="24"/>
          <w:szCs w:val="24"/>
        </w:rPr>
        <w:t>Global Vinyl Ester Resin Sales, By Company, By Volume</w:t>
      </w:r>
      <w:r w:rsidR="00274F09">
        <w:rPr>
          <w:rFonts w:ascii="Arial" w:hAnsi="Arial" w:cs="Arial"/>
          <w:b/>
          <w:bCs/>
          <w:sz w:val="24"/>
          <w:szCs w:val="24"/>
        </w:rPr>
        <w:t xml:space="preserve"> (000’ Tonnes)</w:t>
      </w:r>
      <w:r w:rsidR="00650D00">
        <w:rPr>
          <w:rFonts w:ascii="Arial" w:hAnsi="Arial" w:cs="Arial"/>
          <w:b/>
          <w:bCs/>
          <w:sz w:val="24"/>
          <w:szCs w:val="24"/>
        </w:rPr>
        <w:t xml:space="preserve"> </w:t>
      </w:r>
      <w:r w:rsidR="00CA3653">
        <w:rPr>
          <w:rFonts w:ascii="Arial" w:hAnsi="Arial" w:cs="Arial"/>
          <w:b/>
          <w:bCs/>
          <w:sz w:val="24"/>
          <w:szCs w:val="24"/>
        </w:rPr>
        <w:t>(%)</w:t>
      </w:r>
      <w:r w:rsidRPr="0061645E">
        <w:rPr>
          <w:rFonts w:ascii="Arial" w:hAnsi="Arial" w:cs="Arial"/>
          <w:b/>
          <w:bCs/>
          <w:sz w:val="24"/>
          <w:szCs w:val="24"/>
        </w:rPr>
        <w:t>, 2020</w:t>
      </w:r>
    </w:p>
    <w:p w14:paraId="67359049" w14:textId="6C85429E" w:rsidR="0068477D" w:rsidRPr="002B5730" w:rsidRDefault="00064CBC" w:rsidP="0068477D">
      <w:pPr>
        <w:rPr>
          <w:color w:val="000000" w:themeColor="text1"/>
          <w14:textOutline w14:w="9525" w14:cap="rnd" w14:cmpd="sng" w14:algn="ctr">
            <w14:noFill/>
            <w14:prstDash w14:val="solid"/>
            <w14:bevel/>
          </w14:textOutline>
        </w:rPr>
      </w:pPr>
      <w:r w:rsidRPr="002B5730">
        <w:rPr>
          <w:noProof/>
          <w:color w:val="000000" w:themeColor="text1"/>
        </w:rPr>
        <mc:AlternateContent>
          <mc:Choice Requires="wps">
            <w:drawing>
              <wp:anchor distT="0" distB="0" distL="114300" distR="114300" simplePos="0" relativeHeight="251753472" behindDoc="0" locked="0" layoutInCell="1" allowOverlap="1" wp14:anchorId="18636CA4" wp14:editId="38C28745">
                <wp:simplePos x="0" y="0"/>
                <wp:positionH relativeFrom="margin">
                  <wp:posOffset>2393950</wp:posOffset>
                </wp:positionH>
                <wp:positionV relativeFrom="paragraph">
                  <wp:posOffset>3814445</wp:posOffset>
                </wp:positionV>
                <wp:extent cx="4074795" cy="415290"/>
                <wp:effectExtent l="0" t="0" r="0" b="0"/>
                <wp:wrapNone/>
                <wp:docPr id="580" name="TextBox 4"/>
                <wp:cNvGraphicFramePr/>
                <a:graphic xmlns:a="http://schemas.openxmlformats.org/drawingml/2006/main">
                  <a:graphicData uri="http://schemas.microsoft.com/office/word/2010/wordprocessingShape">
                    <wps:wsp>
                      <wps:cNvSpPr txBox="1"/>
                      <wps:spPr>
                        <a:xfrm>
                          <a:off x="0" y="0"/>
                          <a:ext cx="4074795" cy="415290"/>
                        </a:xfrm>
                        <a:prstGeom prst="rect">
                          <a:avLst/>
                        </a:prstGeom>
                        <a:noFill/>
                      </wps:spPr>
                      <wps:txbx>
                        <w:txbxContent>
                          <w:p w14:paraId="3F896E64" w14:textId="7AAF41F4"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Poliya</w:t>
                            </w:r>
                            <w:proofErr w:type="spellEnd"/>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Hexion Inc., DIC Corporation</w:t>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Saudi Arabia Industrial Resins Ltd.</w:t>
                            </w:r>
                            <w:r w:rsidRPr="00CE35EB">
                              <w:rPr>
                                <w:rFonts w:ascii="Verdana" w:eastAsia="Verdana" w:hAnsi="Verdana" w:cs="Verdana"/>
                                <w:i/>
                                <w:iCs/>
                                <w:color w:val="7F7F7F"/>
                                <w:kern w:val="24"/>
                                <w:sz w:val="12"/>
                                <w:szCs w:val="12"/>
                                <w14:textFill>
                                  <w14:solidFill>
                                    <w14:srgbClr w14:val="7F7F7F">
                                      <w14:lumMod w14:val="50000"/>
                                    </w14:srgbClr>
                                  </w14:solidFill>
                                </w14:textFill>
                              </w:rPr>
                              <w:t>.,</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Reinhold GmbH,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Interplastic</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Corporatio</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Allnex</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Group,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Sewon</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Chemical, Innovative Resins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Ltd., Orson Chemicals </w:t>
                            </w:r>
                            <w:proofErr w:type="gram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b/>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gramEnd"/>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
                          <w:p w14:paraId="165CDAC8" w14:textId="77777777"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wps:txbx>
                      <wps:bodyPr wrap="square" rtlCol="0">
                        <a:spAutoFit/>
                      </wps:bodyPr>
                    </wps:wsp>
                  </a:graphicData>
                </a:graphic>
              </wp:anchor>
            </w:drawing>
          </mc:Choice>
          <mc:Fallback>
            <w:pict>
              <v:shape w14:anchorId="18636CA4" id="_x0000_s1058" type="#_x0000_t202" style="position:absolute;margin-left:188.5pt;margin-top:300.35pt;width:320.85pt;height:32.7pt;z-index:251753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" filled="f" stroked="f">
                <v:textbox style="mso-fit-shape-to-text:t">
                  <w:txbxContent>
                    <w:p w14:paraId="3F896E64" w14:textId="7AAF41F4"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Poliya</w:t>
                      </w:r>
                      <w:proofErr w:type="spellEnd"/>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Hexion Inc., DIC Corporation</w:t>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Saudi Arabia Industrial Resins Ltd.</w:t>
                      </w:r>
                      <w:r w:rsidRPr="00CE35EB">
                        <w:rPr>
                          <w:rFonts w:ascii="Verdana" w:eastAsia="Verdana" w:hAnsi="Verdana" w:cs="Verdana"/>
                          <w:i/>
                          <w:iCs/>
                          <w:color w:val="7F7F7F"/>
                          <w:kern w:val="24"/>
                          <w:sz w:val="12"/>
                          <w:szCs w:val="12"/>
                          <w14:textFill>
                            <w14:solidFill>
                              <w14:srgbClr w14:val="7F7F7F">
                                <w14:lumMod w14:val="50000"/>
                              </w14:srgbClr>
                            </w14:solidFill>
                          </w14:textFill>
                        </w:rPr>
                        <w:t>.,</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Reinhold GmbH,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Interplastic</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Corporatio</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Allnex</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Group,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Sewon</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Chemical, Innovative Resins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Ltd., Orson Chemicals </w:t>
                      </w:r>
                      <w:proofErr w:type="gram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b/>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gramEnd"/>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
                    <w:p w14:paraId="165CDAC8" w14:textId="77777777"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v:textbox>
                <w10:wrap anchorx="margin"/>
              </v:shape>
            </w:pict>
          </mc:Fallback>
        </mc:AlternateContent>
      </w:r>
      <w:r w:rsidR="0068477D" w:rsidRPr="002B5730">
        <w:rPr>
          <w:noProof/>
          <w:color w:val="000000" w:themeColor="text1"/>
        </w:rPr>
        <w:drawing>
          <wp:inline distT="0" distB="0" distL="0" distR="0" wp14:anchorId="047FA9F1" wp14:editId="5E9C17F5">
            <wp:extent cx="6467475" cy="3519259"/>
            <wp:effectExtent l="0" t="0" r="0" b="5080"/>
            <wp:docPr id="602" name="Chart 602">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CED2E71" w14:textId="3C31D9FE" w:rsidR="0068477D" w:rsidRPr="002B5730" w:rsidRDefault="0068477D" w:rsidP="0068477D">
      <w:pPr>
        <w:rPr>
          <w:color w:val="000000" w:themeColor="text1"/>
        </w:rPr>
      </w:pPr>
    </w:p>
    <w:p w14:paraId="021B6A70" w14:textId="03C5E080" w:rsidR="0068477D" w:rsidRPr="002B5730" w:rsidRDefault="00064CBC" w:rsidP="0068477D">
      <w:pPr>
        <w:tabs>
          <w:tab w:val="left" w:pos="1350"/>
        </w:tabs>
        <w:rPr>
          <w:color w:val="000000" w:themeColor="text1"/>
        </w:rPr>
      </w:pPr>
      <w:r w:rsidRPr="00C14303">
        <w:rPr>
          <w:rFonts w:ascii="Arial" w:eastAsia="Arial" w:hAnsi="Arial" w:cs="Arial"/>
          <w:bCs/>
          <w:noProof/>
          <w:color w:val="000000" w:themeColor="text1"/>
          <w:sz w:val="24"/>
          <w:szCs w:val="24"/>
        </w:rPr>
        <mc:AlternateContent>
          <mc:Choice Requires="wps">
            <w:drawing>
              <wp:anchor distT="45720" distB="45720" distL="114300" distR="114300" simplePos="0" relativeHeight="252656640" behindDoc="0" locked="0" layoutInCell="1" allowOverlap="1" wp14:anchorId="159BDF18" wp14:editId="5B158615">
                <wp:simplePos x="0" y="0"/>
                <wp:positionH relativeFrom="column">
                  <wp:posOffset>-6202</wp:posOffset>
                </wp:positionH>
                <wp:positionV relativeFrom="paragraph">
                  <wp:posOffset>524450</wp:posOffset>
                </wp:positionV>
                <wp:extent cx="6540500" cy="3238943"/>
                <wp:effectExtent l="76200" t="57150" r="69850" b="952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0" cy="3238943"/>
                        </a:xfrm>
                        <a:prstGeom prst="rect">
                          <a:avLst/>
                        </a:prstGeom>
                        <a:solidFill>
                          <a:schemeClr val="accent3">
                            <a:alpha val="50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rgbClr r="0" g="0" b="0"/>
                        </a:lnRef>
                        <a:fillRef idx="0">
                          <a:scrgbClr r="0" g="0" b="0"/>
                        </a:fillRef>
                        <a:effectRef idx="0">
                          <a:scrgbClr r="0" g="0" b="0"/>
                        </a:effectRef>
                        <a:fontRef idx="minor">
                          <a:schemeClr val="lt1"/>
                        </a:fontRef>
                      </wps:style>
                      <wps:txbx>
                        <w:txbxContent>
                          <w:p w14:paraId="4D2C99C7" w14:textId="77777777" w:rsidR="00064CBC" w:rsidRPr="00C14303" w:rsidRDefault="00064CBC"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 xml:space="preserve">AOC is leading the market, followed by INEOS Composites and </w:t>
                            </w:r>
                            <w:proofErr w:type="spellStart"/>
                            <w:r w:rsidRPr="00C14303">
                              <w:rPr>
                                <w:bCs/>
                                <w:color w:val="000000" w:themeColor="text1"/>
                                <w:sz w:val="24"/>
                                <w:szCs w:val="24"/>
                              </w:rPr>
                              <w:t>Swancor</w:t>
                            </w:r>
                            <w:proofErr w:type="spellEnd"/>
                            <w:r w:rsidRPr="00C14303">
                              <w:rPr>
                                <w:bCs/>
                                <w:color w:val="000000" w:themeColor="text1"/>
                                <w:sz w:val="24"/>
                                <w:szCs w:val="24"/>
                              </w:rPr>
                              <w:t xml:space="preserve"> Holding Co., Ltd. </w:t>
                            </w:r>
                          </w:p>
                          <w:p w14:paraId="4314470D" w14:textId="77777777" w:rsidR="00064CBC" w:rsidRPr="00C14303" w:rsidRDefault="00064CBC"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AOC, the leader in composites market, has been able to bring novel styrene free resins to commercial sales in the last twenty years and has also partnered with various companies to develop out of the box solutions which may bring both sustainability and performance.</w:t>
                            </w:r>
                          </w:p>
                          <w:p w14:paraId="7BF69CCE" w14:textId="77777777" w:rsidR="00064CBC" w:rsidRPr="00C14303" w:rsidRDefault="00064CBC"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 xml:space="preserve">INEOS Composites provides high quality vinyl ester products such as AME™, </w:t>
                            </w:r>
                            <w:proofErr w:type="spellStart"/>
                            <w:r w:rsidRPr="00C14303">
                              <w:rPr>
                                <w:bCs/>
                                <w:color w:val="000000" w:themeColor="text1"/>
                                <w:sz w:val="24"/>
                                <w:szCs w:val="24"/>
                              </w:rPr>
                              <w:t>Arotran</w:t>
                            </w:r>
                            <w:proofErr w:type="spellEnd"/>
                            <w:r w:rsidRPr="00C14303">
                              <w:rPr>
                                <w:bCs/>
                                <w:color w:val="000000" w:themeColor="text1"/>
                                <w:sz w:val="24"/>
                                <w:szCs w:val="24"/>
                              </w:rPr>
                              <w:t xml:space="preserve">™, </w:t>
                            </w:r>
                            <w:proofErr w:type="spellStart"/>
                            <w:r w:rsidRPr="00C14303">
                              <w:rPr>
                                <w:bCs/>
                                <w:color w:val="000000" w:themeColor="text1"/>
                                <w:sz w:val="24"/>
                                <w:szCs w:val="24"/>
                              </w:rPr>
                              <w:t>Derakane</w:t>
                            </w:r>
                            <w:proofErr w:type="spellEnd"/>
                            <w:r w:rsidRPr="00C14303">
                              <w:rPr>
                                <w:bCs/>
                                <w:color w:val="000000" w:themeColor="text1"/>
                                <w:sz w:val="24"/>
                                <w:szCs w:val="24"/>
                              </w:rPr>
                              <w:t xml:space="preserve">™, </w:t>
                            </w:r>
                            <w:proofErr w:type="spellStart"/>
                            <w:r w:rsidRPr="00C14303">
                              <w:rPr>
                                <w:bCs/>
                                <w:color w:val="000000" w:themeColor="text1"/>
                                <w:sz w:val="24"/>
                                <w:szCs w:val="24"/>
                              </w:rPr>
                              <w:t>Derakane</w:t>
                            </w:r>
                            <w:proofErr w:type="spellEnd"/>
                            <w:r w:rsidRPr="00C14303">
                              <w:rPr>
                                <w:bCs/>
                                <w:color w:val="000000" w:themeColor="text1"/>
                                <w:sz w:val="24"/>
                                <w:szCs w:val="24"/>
                              </w:rPr>
                              <w:t xml:space="preserve">™ </w:t>
                            </w:r>
                            <w:proofErr w:type="spellStart"/>
                            <w:r w:rsidRPr="00C14303">
                              <w:rPr>
                                <w:bCs/>
                                <w:color w:val="000000" w:themeColor="text1"/>
                                <w:sz w:val="24"/>
                                <w:szCs w:val="24"/>
                              </w:rPr>
                              <w:t>Signia</w:t>
                            </w:r>
                            <w:proofErr w:type="spellEnd"/>
                            <w:r w:rsidRPr="00C14303">
                              <w:rPr>
                                <w:bCs/>
                                <w:color w:val="000000" w:themeColor="text1"/>
                                <w:sz w:val="24"/>
                                <w:szCs w:val="24"/>
                              </w:rPr>
                              <w:t xml:space="preserve">™, </w:t>
                            </w:r>
                            <w:proofErr w:type="spellStart"/>
                            <w:r w:rsidRPr="00C14303">
                              <w:rPr>
                                <w:bCs/>
                                <w:color w:val="000000" w:themeColor="text1"/>
                                <w:sz w:val="24"/>
                                <w:szCs w:val="24"/>
                              </w:rPr>
                              <w:t>Hetron</w:t>
                            </w:r>
                            <w:proofErr w:type="spellEnd"/>
                            <w:r w:rsidRPr="00C14303">
                              <w:rPr>
                                <w:bCs/>
                                <w:color w:val="000000" w:themeColor="text1"/>
                                <w:sz w:val="24"/>
                                <w:szCs w:val="24"/>
                              </w:rPr>
                              <w:t>™.</w:t>
                            </w:r>
                          </w:p>
                          <w:p w14:paraId="3EEA77EF" w14:textId="77777777" w:rsidR="00064CBC" w:rsidRPr="00C14303" w:rsidRDefault="00064CBC"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 xml:space="preserve">Most of the Indian companies such as </w:t>
                            </w:r>
                            <w:proofErr w:type="spellStart"/>
                            <w:r w:rsidRPr="00C14303">
                              <w:rPr>
                                <w:bCs/>
                                <w:color w:val="000000" w:themeColor="text1"/>
                                <w:sz w:val="24"/>
                                <w:szCs w:val="24"/>
                              </w:rPr>
                              <w:t>Mechemco</w:t>
                            </w:r>
                            <w:proofErr w:type="spellEnd"/>
                            <w:r w:rsidRPr="00C14303">
                              <w:rPr>
                                <w:bCs/>
                                <w:color w:val="000000" w:themeColor="text1"/>
                                <w:sz w:val="24"/>
                                <w:szCs w:val="24"/>
                              </w:rPr>
                              <w:t xml:space="preserve"> resins Pvt Ltd., Innovative Resins Pvt. Ltd. etc. manufacture vinyl ester of INEOS’s vinyl ester quality. The major drivers identified for their growth are robust supply chain management clubbed with proposed expansion plans for upcoming Vinyl Ester Resin manufacturing facilities.</w:t>
                            </w:r>
                          </w:p>
                          <w:p w14:paraId="4407D148" w14:textId="77777777" w:rsidR="00064CBC" w:rsidRDefault="00064CBC" w:rsidP="00064C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BDF18" id="_x0000_s1059" type="#_x0000_t202" style="position:absolute;margin-left:-.5pt;margin-top:41.3pt;width:515pt;height:255.05pt;z-index:25265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" fillcolor="#a5a5a5 [3206]" stroked="f">
                <v:fill opacity="32896f"/>
                <v:shadow on="t" color="black" opacity="20971f" offset="0,2.2pt"/>
                <v:textbox>
                  <w:txbxContent>
                    <w:p w14:paraId="4D2C99C7" w14:textId="77777777" w:rsidR="00064CBC" w:rsidRPr="00C14303" w:rsidRDefault="00064CBC"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 xml:space="preserve">AOC is leading the market, followed by INEOS Composites and </w:t>
                      </w:r>
                      <w:proofErr w:type="spellStart"/>
                      <w:r w:rsidRPr="00C14303">
                        <w:rPr>
                          <w:bCs/>
                          <w:color w:val="000000" w:themeColor="text1"/>
                          <w:sz w:val="24"/>
                          <w:szCs w:val="24"/>
                        </w:rPr>
                        <w:t>Swancor</w:t>
                      </w:r>
                      <w:proofErr w:type="spellEnd"/>
                      <w:r w:rsidRPr="00C14303">
                        <w:rPr>
                          <w:bCs/>
                          <w:color w:val="000000" w:themeColor="text1"/>
                          <w:sz w:val="24"/>
                          <w:szCs w:val="24"/>
                        </w:rPr>
                        <w:t xml:space="preserve"> Holding Co., Ltd. </w:t>
                      </w:r>
                    </w:p>
                    <w:p w14:paraId="4314470D" w14:textId="77777777" w:rsidR="00064CBC" w:rsidRPr="00C14303" w:rsidRDefault="00064CBC"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AOC, the leader in composites market, has been able to bring novel styrene free resins to commercial sales in the last twenty years and has also partnered with various companies to develop out of the box solutions which may bring both sustainability and performance.</w:t>
                      </w:r>
                    </w:p>
                    <w:p w14:paraId="7BF69CCE" w14:textId="77777777" w:rsidR="00064CBC" w:rsidRPr="00C14303" w:rsidRDefault="00064CBC"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 xml:space="preserve">INEOS Composites provides high quality vinyl ester products such as AME™, </w:t>
                      </w:r>
                      <w:proofErr w:type="spellStart"/>
                      <w:r w:rsidRPr="00C14303">
                        <w:rPr>
                          <w:bCs/>
                          <w:color w:val="000000" w:themeColor="text1"/>
                          <w:sz w:val="24"/>
                          <w:szCs w:val="24"/>
                        </w:rPr>
                        <w:t>Arotran</w:t>
                      </w:r>
                      <w:proofErr w:type="spellEnd"/>
                      <w:r w:rsidRPr="00C14303">
                        <w:rPr>
                          <w:bCs/>
                          <w:color w:val="000000" w:themeColor="text1"/>
                          <w:sz w:val="24"/>
                          <w:szCs w:val="24"/>
                        </w:rPr>
                        <w:t xml:space="preserve">™, </w:t>
                      </w:r>
                      <w:proofErr w:type="spellStart"/>
                      <w:r w:rsidRPr="00C14303">
                        <w:rPr>
                          <w:bCs/>
                          <w:color w:val="000000" w:themeColor="text1"/>
                          <w:sz w:val="24"/>
                          <w:szCs w:val="24"/>
                        </w:rPr>
                        <w:t>Derakane</w:t>
                      </w:r>
                      <w:proofErr w:type="spellEnd"/>
                      <w:r w:rsidRPr="00C14303">
                        <w:rPr>
                          <w:bCs/>
                          <w:color w:val="000000" w:themeColor="text1"/>
                          <w:sz w:val="24"/>
                          <w:szCs w:val="24"/>
                        </w:rPr>
                        <w:t xml:space="preserve">™, </w:t>
                      </w:r>
                      <w:proofErr w:type="spellStart"/>
                      <w:r w:rsidRPr="00C14303">
                        <w:rPr>
                          <w:bCs/>
                          <w:color w:val="000000" w:themeColor="text1"/>
                          <w:sz w:val="24"/>
                          <w:szCs w:val="24"/>
                        </w:rPr>
                        <w:t>Derakane</w:t>
                      </w:r>
                      <w:proofErr w:type="spellEnd"/>
                      <w:r w:rsidRPr="00C14303">
                        <w:rPr>
                          <w:bCs/>
                          <w:color w:val="000000" w:themeColor="text1"/>
                          <w:sz w:val="24"/>
                          <w:szCs w:val="24"/>
                        </w:rPr>
                        <w:t xml:space="preserve">™ </w:t>
                      </w:r>
                      <w:proofErr w:type="spellStart"/>
                      <w:r w:rsidRPr="00C14303">
                        <w:rPr>
                          <w:bCs/>
                          <w:color w:val="000000" w:themeColor="text1"/>
                          <w:sz w:val="24"/>
                          <w:szCs w:val="24"/>
                        </w:rPr>
                        <w:t>Signia</w:t>
                      </w:r>
                      <w:proofErr w:type="spellEnd"/>
                      <w:r w:rsidRPr="00C14303">
                        <w:rPr>
                          <w:bCs/>
                          <w:color w:val="000000" w:themeColor="text1"/>
                          <w:sz w:val="24"/>
                          <w:szCs w:val="24"/>
                        </w:rPr>
                        <w:t xml:space="preserve">™, </w:t>
                      </w:r>
                      <w:proofErr w:type="spellStart"/>
                      <w:r w:rsidRPr="00C14303">
                        <w:rPr>
                          <w:bCs/>
                          <w:color w:val="000000" w:themeColor="text1"/>
                          <w:sz w:val="24"/>
                          <w:szCs w:val="24"/>
                        </w:rPr>
                        <w:t>Hetron</w:t>
                      </w:r>
                      <w:proofErr w:type="spellEnd"/>
                      <w:r w:rsidRPr="00C14303">
                        <w:rPr>
                          <w:bCs/>
                          <w:color w:val="000000" w:themeColor="text1"/>
                          <w:sz w:val="24"/>
                          <w:szCs w:val="24"/>
                        </w:rPr>
                        <w:t>™.</w:t>
                      </w:r>
                    </w:p>
                    <w:p w14:paraId="3EEA77EF" w14:textId="77777777" w:rsidR="00064CBC" w:rsidRPr="00C14303" w:rsidRDefault="00064CBC" w:rsidP="00F14E20">
                      <w:pPr>
                        <w:pStyle w:val="ListParagraph"/>
                        <w:numPr>
                          <w:ilvl w:val="0"/>
                          <w:numId w:val="14"/>
                        </w:numPr>
                        <w:tabs>
                          <w:tab w:val="left" w:pos="1530"/>
                        </w:tabs>
                        <w:spacing w:line="360" w:lineRule="auto"/>
                        <w:jc w:val="both"/>
                        <w:rPr>
                          <w:bCs/>
                          <w:color w:val="000000" w:themeColor="text1"/>
                          <w:sz w:val="24"/>
                          <w:szCs w:val="24"/>
                        </w:rPr>
                      </w:pPr>
                      <w:r w:rsidRPr="00C14303">
                        <w:rPr>
                          <w:bCs/>
                          <w:color w:val="000000" w:themeColor="text1"/>
                          <w:sz w:val="24"/>
                          <w:szCs w:val="24"/>
                        </w:rPr>
                        <w:t xml:space="preserve">Most of the Indian companies such as </w:t>
                      </w:r>
                      <w:proofErr w:type="spellStart"/>
                      <w:r w:rsidRPr="00C14303">
                        <w:rPr>
                          <w:bCs/>
                          <w:color w:val="000000" w:themeColor="text1"/>
                          <w:sz w:val="24"/>
                          <w:szCs w:val="24"/>
                        </w:rPr>
                        <w:t>Mechemco</w:t>
                      </w:r>
                      <w:proofErr w:type="spellEnd"/>
                      <w:r w:rsidRPr="00C14303">
                        <w:rPr>
                          <w:bCs/>
                          <w:color w:val="000000" w:themeColor="text1"/>
                          <w:sz w:val="24"/>
                          <w:szCs w:val="24"/>
                        </w:rPr>
                        <w:t xml:space="preserve"> resins Pvt Ltd., Innovative Resins Pvt. Ltd. etc. manufacture vinyl ester of INEOS’s vinyl ester quality. The major drivers identified for their growth are robust supply chain management clubbed with proposed expansion plans for upcoming Vinyl Ester Resin manufacturing facilities.</w:t>
                      </w:r>
                    </w:p>
                    <w:p w14:paraId="4407D148" w14:textId="77777777" w:rsidR="00064CBC" w:rsidRDefault="00064CBC" w:rsidP="00064CBC"/>
                  </w:txbxContent>
                </v:textbox>
                <w10:wrap type="square"/>
              </v:shape>
            </w:pict>
          </mc:Fallback>
        </mc:AlternateContent>
      </w:r>
    </w:p>
    <w:p w14:paraId="424D00C6" w14:textId="5A8D70BB" w:rsidR="00925089" w:rsidRDefault="00925089" w:rsidP="002B5730">
      <w:pPr>
        <w:tabs>
          <w:tab w:val="left" w:pos="1530"/>
        </w:tabs>
        <w:spacing w:line="480" w:lineRule="auto"/>
        <w:rPr>
          <w:rFonts w:ascii="Arial" w:eastAsia="Arial" w:hAnsi="Arial" w:cs="Arial"/>
          <w:b/>
          <w:color w:val="000000" w:themeColor="text1"/>
          <w:sz w:val="24"/>
          <w:szCs w:val="24"/>
        </w:rPr>
      </w:pPr>
    </w:p>
    <w:p w14:paraId="31C11D60" w14:textId="7F2A8940" w:rsidR="00925089" w:rsidRDefault="000B79CA" w:rsidP="002B5730">
      <w:pPr>
        <w:tabs>
          <w:tab w:val="left" w:pos="1530"/>
        </w:tabs>
        <w:spacing w:line="480" w:lineRule="auto"/>
        <w:rPr>
          <w:rFonts w:ascii="Arial" w:eastAsia="Arial" w:hAnsi="Arial" w:cs="Arial"/>
          <w:b/>
          <w:color w:val="000000" w:themeColor="text1"/>
          <w:sz w:val="24"/>
          <w:szCs w:val="24"/>
        </w:rPr>
      </w:pPr>
      <w:r w:rsidRPr="002B5730">
        <w:rPr>
          <w:noProof/>
          <w:color w:val="000000" w:themeColor="text1"/>
        </w:rPr>
        <w:lastRenderedPageBreak/>
        <w:drawing>
          <wp:anchor distT="0" distB="0" distL="114300" distR="114300" simplePos="0" relativeHeight="252239872" behindDoc="1" locked="0" layoutInCell="1" allowOverlap="1" wp14:anchorId="53564A5F" wp14:editId="00CFA73C">
            <wp:simplePos x="0" y="0"/>
            <wp:positionH relativeFrom="margin">
              <wp:align>center</wp:align>
            </wp:positionH>
            <wp:positionV relativeFrom="paragraph">
              <wp:posOffset>-1299121</wp:posOffset>
            </wp:positionV>
            <wp:extent cx="7562850" cy="10868660"/>
            <wp:effectExtent l="0" t="0" r="0" b="8890"/>
            <wp:wrapNone/>
            <wp:docPr id="142" name="Picture 1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562850" cy="10868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CA117B" w14:textId="4BD8E85A" w:rsidR="00925089" w:rsidRDefault="00925089" w:rsidP="002B5730">
      <w:pPr>
        <w:tabs>
          <w:tab w:val="left" w:pos="1530"/>
        </w:tabs>
        <w:spacing w:line="480" w:lineRule="auto"/>
        <w:rPr>
          <w:rFonts w:ascii="Arial" w:eastAsia="Arial" w:hAnsi="Arial" w:cs="Arial"/>
          <w:b/>
          <w:color w:val="000000" w:themeColor="text1"/>
          <w:sz w:val="24"/>
          <w:szCs w:val="24"/>
        </w:rPr>
      </w:pPr>
    </w:p>
    <w:p w14:paraId="4B785E81" w14:textId="1CF10EE2" w:rsidR="002F031F" w:rsidRDefault="002F031F" w:rsidP="002B5730">
      <w:pPr>
        <w:tabs>
          <w:tab w:val="left" w:pos="1530"/>
        </w:tabs>
        <w:spacing w:line="480" w:lineRule="auto"/>
        <w:rPr>
          <w:rFonts w:ascii="Arial" w:eastAsia="Arial" w:hAnsi="Arial" w:cs="Arial"/>
          <w:b/>
          <w:color w:val="000000" w:themeColor="text1"/>
          <w:sz w:val="24"/>
          <w:szCs w:val="24"/>
        </w:rPr>
      </w:pPr>
      <w:r w:rsidRPr="002B5730">
        <w:rPr>
          <w:noProof/>
          <w:color w:val="000000" w:themeColor="text1"/>
        </w:rPr>
        <mc:AlternateContent>
          <mc:Choice Requires="wps">
            <w:drawing>
              <wp:anchor distT="0" distB="0" distL="114300" distR="114300" simplePos="0" relativeHeight="252128256" behindDoc="0" locked="0" layoutInCell="1" allowOverlap="1" wp14:anchorId="68996F3C" wp14:editId="24CBD7D6">
                <wp:simplePos x="0" y="0"/>
                <wp:positionH relativeFrom="page">
                  <wp:posOffset>1631861</wp:posOffset>
                </wp:positionH>
                <wp:positionV relativeFrom="paragraph">
                  <wp:posOffset>112100</wp:posOffset>
                </wp:positionV>
                <wp:extent cx="4200525" cy="2543175"/>
                <wp:effectExtent l="0" t="0" r="0" b="0"/>
                <wp:wrapNone/>
                <wp:docPr id="178"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0525" cy="2543175"/>
                        </a:xfrm>
                        <a:prstGeom prst="rect">
                          <a:avLst/>
                        </a:prstGeom>
                      </wps:spPr>
                      <wps:txbx>
                        <w:txbxContent>
                          <w:p w14:paraId="244B90F4" w14:textId="125EBDE2" w:rsidR="000627CD" w:rsidRPr="0060300B" w:rsidRDefault="000627CD" w:rsidP="000627CD">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ASIA PACIFIC VINYL ESTER RESIN </w:t>
                            </w:r>
                            <w:r w:rsidR="00D5446C">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68996F3C" id="Content Placeholder 2" o:spid="_x0000_s1060" type="#_x0000_t202" style="position:absolute;margin-left:128.5pt;margin-top:8.85pt;width:330.75pt;height:200.25pt;z-index:25212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" filled="f" stroked="f">
                <v:textbox inset="2.30908mm,1.1546mm,2.30908mm,1.1546mm">
                  <w:txbxContent>
                    <w:p w14:paraId="244B90F4" w14:textId="125EBDE2" w:rsidR="000627CD" w:rsidRPr="0060300B" w:rsidRDefault="000627CD" w:rsidP="000627CD">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ASIA PACIFIC VINYL ESTER RESIN </w:t>
                      </w:r>
                      <w:r w:rsidR="00D5446C">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7B7227A2" w14:textId="3376E021" w:rsidR="002F031F" w:rsidRDefault="002F031F" w:rsidP="002B5730">
      <w:pPr>
        <w:tabs>
          <w:tab w:val="left" w:pos="1530"/>
        </w:tabs>
        <w:spacing w:line="480" w:lineRule="auto"/>
        <w:rPr>
          <w:rFonts w:ascii="Arial" w:eastAsia="Arial" w:hAnsi="Arial" w:cs="Arial"/>
          <w:b/>
          <w:color w:val="000000" w:themeColor="text1"/>
          <w:sz w:val="24"/>
          <w:szCs w:val="24"/>
        </w:rPr>
      </w:pPr>
    </w:p>
    <w:p w14:paraId="4919FCAA" w14:textId="4587264D" w:rsidR="002F031F" w:rsidRDefault="002F031F" w:rsidP="002B5730">
      <w:pPr>
        <w:tabs>
          <w:tab w:val="left" w:pos="1530"/>
        </w:tabs>
        <w:spacing w:line="480" w:lineRule="auto"/>
        <w:rPr>
          <w:rFonts w:ascii="Arial" w:eastAsia="Arial" w:hAnsi="Arial" w:cs="Arial"/>
          <w:b/>
          <w:color w:val="000000" w:themeColor="text1"/>
          <w:sz w:val="24"/>
          <w:szCs w:val="24"/>
        </w:rPr>
      </w:pPr>
    </w:p>
    <w:p w14:paraId="424D5150" w14:textId="6C6AB7D9" w:rsidR="002F031F" w:rsidRDefault="002F031F" w:rsidP="002B5730">
      <w:pPr>
        <w:tabs>
          <w:tab w:val="left" w:pos="1530"/>
        </w:tabs>
        <w:spacing w:line="480" w:lineRule="auto"/>
        <w:rPr>
          <w:rFonts w:ascii="Arial" w:eastAsia="Arial" w:hAnsi="Arial" w:cs="Arial"/>
          <w:b/>
          <w:color w:val="000000" w:themeColor="text1"/>
          <w:sz w:val="24"/>
          <w:szCs w:val="24"/>
        </w:rPr>
      </w:pPr>
    </w:p>
    <w:p w14:paraId="34FF2C27" w14:textId="618ACEC8" w:rsidR="002F031F" w:rsidRDefault="002F031F" w:rsidP="002B5730">
      <w:pPr>
        <w:tabs>
          <w:tab w:val="left" w:pos="1530"/>
        </w:tabs>
        <w:spacing w:line="480" w:lineRule="auto"/>
        <w:rPr>
          <w:rFonts w:ascii="Arial" w:eastAsia="Arial" w:hAnsi="Arial" w:cs="Arial"/>
          <w:b/>
          <w:color w:val="000000" w:themeColor="text1"/>
          <w:sz w:val="24"/>
          <w:szCs w:val="24"/>
        </w:rPr>
      </w:pPr>
    </w:p>
    <w:p w14:paraId="08D78E66" w14:textId="485BB38B" w:rsidR="002F031F" w:rsidRDefault="002F031F" w:rsidP="002B5730">
      <w:pPr>
        <w:tabs>
          <w:tab w:val="left" w:pos="1530"/>
        </w:tabs>
        <w:spacing w:line="480" w:lineRule="auto"/>
        <w:rPr>
          <w:rFonts w:ascii="Arial" w:eastAsia="Arial" w:hAnsi="Arial" w:cs="Arial"/>
          <w:b/>
          <w:color w:val="000000" w:themeColor="text1"/>
          <w:sz w:val="24"/>
          <w:szCs w:val="24"/>
        </w:rPr>
      </w:pPr>
    </w:p>
    <w:p w14:paraId="205E38E3" w14:textId="3B5486C5" w:rsidR="002F031F" w:rsidRDefault="002F031F" w:rsidP="002B5730">
      <w:pPr>
        <w:tabs>
          <w:tab w:val="left" w:pos="1530"/>
        </w:tabs>
        <w:spacing w:line="480" w:lineRule="auto"/>
        <w:rPr>
          <w:rFonts w:ascii="Arial" w:eastAsia="Arial" w:hAnsi="Arial" w:cs="Arial"/>
          <w:b/>
          <w:color w:val="000000" w:themeColor="text1"/>
          <w:sz w:val="24"/>
          <w:szCs w:val="24"/>
        </w:rPr>
      </w:pPr>
    </w:p>
    <w:p w14:paraId="2C20FCAA" w14:textId="15282254" w:rsidR="002F031F" w:rsidRDefault="002F031F" w:rsidP="002B5730">
      <w:pPr>
        <w:tabs>
          <w:tab w:val="left" w:pos="1530"/>
        </w:tabs>
        <w:spacing w:line="480" w:lineRule="auto"/>
        <w:rPr>
          <w:rFonts w:ascii="Arial" w:eastAsia="Arial" w:hAnsi="Arial" w:cs="Arial"/>
          <w:b/>
          <w:color w:val="000000" w:themeColor="text1"/>
          <w:sz w:val="24"/>
          <w:szCs w:val="24"/>
        </w:rPr>
      </w:pPr>
      <w:r w:rsidRPr="002B5730">
        <w:rPr>
          <w:noProof/>
          <w:color w:val="000000" w:themeColor="text1"/>
        </w:rPr>
        <w:drawing>
          <wp:anchor distT="0" distB="0" distL="114300" distR="114300" simplePos="0" relativeHeight="252132352" behindDoc="0" locked="0" layoutInCell="1" allowOverlap="1" wp14:anchorId="5266A895" wp14:editId="353EBD56">
            <wp:simplePos x="0" y="0"/>
            <wp:positionH relativeFrom="page">
              <wp:posOffset>2418346</wp:posOffset>
            </wp:positionH>
            <wp:positionV relativeFrom="paragraph">
              <wp:posOffset>364490</wp:posOffset>
            </wp:positionV>
            <wp:extent cx="3042564" cy="1950188"/>
            <wp:effectExtent l="38100" t="38100" r="100965" b="88265"/>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2564" cy="1950188"/>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4D502D6" w14:textId="7C6E09B2" w:rsidR="00925089" w:rsidRDefault="00925089" w:rsidP="002B5730">
      <w:pPr>
        <w:tabs>
          <w:tab w:val="left" w:pos="1530"/>
        </w:tabs>
        <w:spacing w:line="480" w:lineRule="auto"/>
        <w:rPr>
          <w:rFonts w:ascii="Arial" w:eastAsia="Arial" w:hAnsi="Arial" w:cs="Arial"/>
          <w:b/>
          <w:color w:val="000000" w:themeColor="text1"/>
          <w:sz w:val="24"/>
          <w:szCs w:val="24"/>
        </w:rPr>
      </w:pPr>
    </w:p>
    <w:p w14:paraId="2476EFC5" w14:textId="01D92705" w:rsidR="000B79CA" w:rsidRDefault="000B79CA" w:rsidP="002B5730">
      <w:pPr>
        <w:tabs>
          <w:tab w:val="left" w:pos="1530"/>
        </w:tabs>
        <w:spacing w:line="480" w:lineRule="auto"/>
        <w:rPr>
          <w:rFonts w:ascii="Arial" w:eastAsia="Arial" w:hAnsi="Arial" w:cs="Arial"/>
          <w:b/>
          <w:color w:val="000000" w:themeColor="text1"/>
          <w:sz w:val="24"/>
          <w:szCs w:val="24"/>
        </w:rPr>
      </w:pPr>
    </w:p>
    <w:p w14:paraId="02BAA51D" w14:textId="4D5D0927" w:rsidR="000B79CA" w:rsidRDefault="000B79CA" w:rsidP="002B5730">
      <w:pPr>
        <w:tabs>
          <w:tab w:val="left" w:pos="1530"/>
        </w:tabs>
        <w:spacing w:line="480" w:lineRule="auto"/>
        <w:rPr>
          <w:rFonts w:ascii="Arial" w:eastAsia="Arial" w:hAnsi="Arial" w:cs="Arial"/>
          <w:b/>
          <w:color w:val="000000" w:themeColor="text1"/>
          <w:sz w:val="24"/>
          <w:szCs w:val="24"/>
        </w:rPr>
      </w:pPr>
    </w:p>
    <w:p w14:paraId="0534EFD0" w14:textId="5AE0B7CE" w:rsidR="000B79CA" w:rsidRDefault="000B79CA" w:rsidP="002B5730">
      <w:pPr>
        <w:tabs>
          <w:tab w:val="left" w:pos="1530"/>
        </w:tabs>
        <w:spacing w:line="480" w:lineRule="auto"/>
        <w:rPr>
          <w:rFonts w:ascii="Arial" w:eastAsia="Arial" w:hAnsi="Arial" w:cs="Arial"/>
          <w:b/>
          <w:color w:val="000000" w:themeColor="text1"/>
          <w:sz w:val="24"/>
          <w:szCs w:val="24"/>
        </w:rPr>
      </w:pPr>
    </w:p>
    <w:p w14:paraId="79F85158" w14:textId="4655924E" w:rsidR="000B79CA" w:rsidRDefault="000B79CA" w:rsidP="002B5730">
      <w:pPr>
        <w:tabs>
          <w:tab w:val="left" w:pos="1530"/>
        </w:tabs>
        <w:spacing w:line="480" w:lineRule="auto"/>
        <w:rPr>
          <w:rFonts w:ascii="Arial" w:eastAsia="Arial" w:hAnsi="Arial" w:cs="Arial"/>
          <w:b/>
          <w:color w:val="000000" w:themeColor="text1"/>
          <w:sz w:val="24"/>
          <w:szCs w:val="24"/>
        </w:rPr>
      </w:pPr>
    </w:p>
    <w:p w14:paraId="5BDAA58F" w14:textId="6E0E3603" w:rsidR="000B79CA" w:rsidRDefault="000B79CA" w:rsidP="002B5730">
      <w:pPr>
        <w:tabs>
          <w:tab w:val="left" w:pos="1530"/>
        </w:tabs>
        <w:spacing w:line="480" w:lineRule="auto"/>
        <w:rPr>
          <w:rFonts w:ascii="Arial" w:eastAsia="Arial" w:hAnsi="Arial" w:cs="Arial"/>
          <w:b/>
          <w:color w:val="000000" w:themeColor="text1"/>
          <w:sz w:val="24"/>
          <w:szCs w:val="24"/>
        </w:rPr>
      </w:pPr>
    </w:p>
    <w:p w14:paraId="323B13D7" w14:textId="1F74F799" w:rsidR="000B79CA" w:rsidRDefault="000B79CA" w:rsidP="002B5730">
      <w:pPr>
        <w:tabs>
          <w:tab w:val="left" w:pos="1530"/>
        </w:tabs>
        <w:spacing w:line="480" w:lineRule="auto"/>
        <w:rPr>
          <w:rFonts w:ascii="Arial" w:eastAsia="Arial" w:hAnsi="Arial" w:cs="Arial"/>
          <w:b/>
          <w:color w:val="000000" w:themeColor="text1"/>
          <w:sz w:val="24"/>
          <w:szCs w:val="24"/>
        </w:rPr>
      </w:pPr>
    </w:p>
    <w:p w14:paraId="654B6FE9" w14:textId="1A113ADA" w:rsidR="000B79CA" w:rsidRDefault="000B79CA" w:rsidP="002B5730">
      <w:pPr>
        <w:tabs>
          <w:tab w:val="left" w:pos="1530"/>
        </w:tabs>
        <w:spacing w:line="480" w:lineRule="auto"/>
        <w:rPr>
          <w:rFonts w:ascii="Arial" w:eastAsia="Arial" w:hAnsi="Arial" w:cs="Arial"/>
          <w:b/>
          <w:color w:val="000000" w:themeColor="text1"/>
          <w:sz w:val="24"/>
          <w:szCs w:val="24"/>
        </w:rPr>
      </w:pPr>
    </w:p>
    <w:p w14:paraId="220B84AE" w14:textId="2EEDC5A1" w:rsidR="000B79CA" w:rsidRDefault="000B79CA" w:rsidP="002B5730">
      <w:pPr>
        <w:tabs>
          <w:tab w:val="left" w:pos="1530"/>
        </w:tabs>
        <w:spacing w:line="480" w:lineRule="auto"/>
        <w:rPr>
          <w:rFonts w:ascii="Arial" w:eastAsia="Arial" w:hAnsi="Arial" w:cs="Arial"/>
          <w:b/>
          <w:color w:val="000000" w:themeColor="text1"/>
          <w:sz w:val="24"/>
          <w:szCs w:val="24"/>
        </w:rPr>
      </w:pPr>
    </w:p>
    <w:p w14:paraId="72C370BA" w14:textId="77777777" w:rsidR="000B79CA" w:rsidRDefault="000B79CA" w:rsidP="002B5730">
      <w:pPr>
        <w:tabs>
          <w:tab w:val="left" w:pos="1530"/>
        </w:tabs>
        <w:spacing w:line="480" w:lineRule="auto"/>
        <w:rPr>
          <w:rFonts w:ascii="Arial" w:eastAsia="Arial" w:hAnsi="Arial" w:cs="Arial"/>
          <w:b/>
          <w:color w:val="000000" w:themeColor="text1"/>
          <w:sz w:val="24"/>
          <w:szCs w:val="24"/>
        </w:rPr>
      </w:pPr>
    </w:p>
    <w:p w14:paraId="161585A2" w14:textId="41031A45" w:rsidR="00E913AE"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lastRenderedPageBreak/>
        <w:t>Asia Pacific Vinyl Ester Resin Capacity &amp; Production (</w:t>
      </w:r>
      <w:r w:rsidR="007E26B0">
        <w:rPr>
          <w:rFonts w:ascii="Arial" w:hAnsi="Arial" w:cs="Arial"/>
          <w:b/>
          <w:bCs/>
          <w:sz w:val="24"/>
          <w:szCs w:val="24"/>
        </w:rPr>
        <w:t>000’</w:t>
      </w:r>
      <w:r w:rsidRPr="0061645E">
        <w:rPr>
          <w:rFonts w:ascii="Arial" w:hAnsi="Arial" w:cs="Arial"/>
          <w:b/>
          <w:bCs/>
          <w:sz w:val="24"/>
          <w:szCs w:val="24"/>
        </w:rPr>
        <w:t xml:space="preserve"> Tonnes), 2015-2030F</w:t>
      </w:r>
    </w:p>
    <w:p w14:paraId="52B45D16" w14:textId="77777777" w:rsidR="00E913AE" w:rsidRPr="002B5730" w:rsidRDefault="00E913AE" w:rsidP="00E913AE">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drawing>
          <wp:inline distT="0" distB="0" distL="0" distR="0" wp14:anchorId="48152876" wp14:editId="4146DE08">
            <wp:extent cx="6381750" cy="1981200"/>
            <wp:effectExtent l="0" t="0" r="0" b="0"/>
            <wp:docPr id="157" name="Chart 157">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C63E889" w14:textId="77777777" w:rsidR="00E913AE" w:rsidRDefault="00E913AE" w:rsidP="00E913AE">
      <w:pPr>
        <w:tabs>
          <w:tab w:val="left" w:pos="1905"/>
        </w:tabs>
        <w:spacing w:line="360" w:lineRule="auto"/>
        <w:jc w:val="both"/>
        <w:rPr>
          <w:rFonts w:ascii="Arial" w:eastAsia="Arial" w:hAnsi="Arial" w:cs="Arial"/>
          <w:color w:val="000000" w:themeColor="text1"/>
          <w:sz w:val="24"/>
          <w:szCs w:val="24"/>
        </w:rPr>
        <w:sectPr w:rsidR="00E913A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F50B309" w14:textId="3E3C2EB9" w:rsidR="00E913AE" w:rsidRDefault="00E913AE" w:rsidP="00E913AE">
      <w:pPr>
        <w:spacing w:line="360" w:lineRule="auto"/>
        <w:jc w:val="both"/>
        <w:rPr>
          <w:rFonts w:ascii="Arial" w:hAnsi="Arial" w:cs="Arial"/>
          <w:sz w:val="24"/>
          <w:szCs w:val="24"/>
        </w:rPr>
      </w:pPr>
    </w:p>
    <w:tbl>
      <w:tblPr>
        <w:tblW w:w="10032" w:type="dxa"/>
        <w:tblLook w:val="04A0" w:firstRow="1" w:lastRow="0" w:firstColumn="1" w:lastColumn="0" w:noHBand="0" w:noVBand="1"/>
      </w:tblPr>
      <w:tblGrid>
        <w:gridCol w:w="3246"/>
        <w:gridCol w:w="3246"/>
        <w:gridCol w:w="1180"/>
        <w:gridCol w:w="1180"/>
        <w:gridCol w:w="1180"/>
      </w:tblGrid>
      <w:tr w:rsidR="002E63D5" w:rsidRPr="002E63D5" w14:paraId="282D6FA0" w14:textId="77777777" w:rsidTr="002E63D5">
        <w:trPr>
          <w:trHeight w:val="298"/>
        </w:trPr>
        <w:tc>
          <w:tcPr>
            <w:tcW w:w="3246"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39A9151D" w14:textId="77777777" w:rsidR="002E63D5" w:rsidRPr="002E63D5" w:rsidRDefault="002E63D5" w:rsidP="002E63D5">
            <w:pPr>
              <w:spacing w:after="0" w:line="240" w:lineRule="auto"/>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val="en-US" w:eastAsia="en-IN"/>
              </w:rPr>
              <w:t>Company</w:t>
            </w:r>
          </w:p>
        </w:tc>
        <w:tc>
          <w:tcPr>
            <w:tcW w:w="3246" w:type="dxa"/>
            <w:tcBorders>
              <w:top w:val="single" w:sz="8" w:space="0" w:color="auto"/>
              <w:left w:val="nil"/>
              <w:bottom w:val="single" w:sz="8" w:space="0" w:color="auto"/>
              <w:right w:val="single" w:sz="8" w:space="0" w:color="auto"/>
            </w:tcBorders>
            <w:shd w:val="clear" w:color="000000" w:fill="C00000"/>
            <w:noWrap/>
            <w:vAlign w:val="center"/>
            <w:hideMark/>
          </w:tcPr>
          <w:p w14:paraId="269BCFA1" w14:textId="77777777" w:rsidR="002E63D5" w:rsidRPr="002E63D5" w:rsidRDefault="002E63D5" w:rsidP="002E63D5">
            <w:pPr>
              <w:spacing w:after="0" w:line="240" w:lineRule="auto"/>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eastAsia="en-IN"/>
              </w:rPr>
              <w:t>Location</w:t>
            </w:r>
          </w:p>
        </w:tc>
        <w:tc>
          <w:tcPr>
            <w:tcW w:w="1180" w:type="dxa"/>
            <w:tcBorders>
              <w:top w:val="single" w:sz="8" w:space="0" w:color="auto"/>
              <w:left w:val="nil"/>
              <w:bottom w:val="single" w:sz="8" w:space="0" w:color="auto"/>
              <w:right w:val="single" w:sz="8" w:space="0" w:color="auto"/>
            </w:tcBorders>
            <w:shd w:val="clear" w:color="000000" w:fill="C00000"/>
            <w:noWrap/>
            <w:vAlign w:val="center"/>
            <w:hideMark/>
          </w:tcPr>
          <w:p w14:paraId="42792203" w14:textId="77777777" w:rsidR="002E63D5" w:rsidRPr="002E63D5" w:rsidRDefault="002E63D5" w:rsidP="002E63D5">
            <w:pPr>
              <w:spacing w:after="0" w:line="240" w:lineRule="auto"/>
              <w:jc w:val="right"/>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val="en-US" w:eastAsia="en-IN"/>
              </w:rPr>
              <w:t>2015</w:t>
            </w:r>
          </w:p>
        </w:tc>
        <w:tc>
          <w:tcPr>
            <w:tcW w:w="1180" w:type="dxa"/>
            <w:tcBorders>
              <w:top w:val="single" w:sz="8" w:space="0" w:color="auto"/>
              <w:left w:val="nil"/>
              <w:bottom w:val="single" w:sz="8" w:space="0" w:color="auto"/>
              <w:right w:val="single" w:sz="8" w:space="0" w:color="auto"/>
            </w:tcBorders>
            <w:shd w:val="clear" w:color="000000" w:fill="C00000"/>
            <w:noWrap/>
            <w:vAlign w:val="center"/>
            <w:hideMark/>
          </w:tcPr>
          <w:p w14:paraId="3C1AB4B7" w14:textId="77777777" w:rsidR="002E63D5" w:rsidRPr="002E63D5" w:rsidRDefault="002E63D5" w:rsidP="002E63D5">
            <w:pPr>
              <w:spacing w:after="0" w:line="240" w:lineRule="auto"/>
              <w:jc w:val="right"/>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val="en-US" w:eastAsia="en-IN"/>
              </w:rPr>
              <w:t>2020</w:t>
            </w:r>
          </w:p>
        </w:tc>
        <w:tc>
          <w:tcPr>
            <w:tcW w:w="1180" w:type="dxa"/>
            <w:tcBorders>
              <w:top w:val="single" w:sz="8" w:space="0" w:color="auto"/>
              <w:left w:val="nil"/>
              <w:bottom w:val="single" w:sz="8" w:space="0" w:color="auto"/>
              <w:right w:val="single" w:sz="8" w:space="0" w:color="auto"/>
            </w:tcBorders>
            <w:shd w:val="clear" w:color="000000" w:fill="C00000"/>
            <w:noWrap/>
            <w:vAlign w:val="center"/>
            <w:hideMark/>
          </w:tcPr>
          <w:p w14:paraId="6793B256" w14:textId="77777777" w:rsidR="002E63D5" w:rsidRPr="002E63D5" w:rsidRDefault="002E63D5" w:rsidP="002E63D5">
            <w:pPr>
              <w:spacing w:after="0" w:line="240" w:lineRule="auto"/>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val="en-US" w:eastAsia="en-IN"/>
              </w:rPr>
              <w:t>2030F</w:t>
            </w:r>
          </w:p>
        </w:tc>
      </w:tr>
      <w:tr w:rsidR="002E63D5" w:rsidRPr="002E63D5" w14:paraId="1876221B" w14:textId="77777777" w:rsidTr="002E63D5">
        <w:trPr>
          <w:trHeight w:val="298"/>
        </w:trPr>
        <w:tc>
          <w:tcPr>
            <w:tcW w:w="3246" w:type="dxa"/>
            <w:tcBorders>
              <w:top w:val="nil"/>
              <w:left w:val="single" w:sz="8" w:space="0" w:color="auto"/>
              <w:bottom w:val="single" w:sz="8" w:space="0" w:color="auto"/>
              <w:right w:val="single" w:sz="8" w:space="0" w:color="auto"/>
            </w:tcBorders>
            <w:shd w:val="clear" w:color="auto" w:fill="auto"/>
            <w:noWrap/>
            <w:vAlign w:val="center"/>
            <w:hideMark/>
          </w:tcPr>
          <w:p w14:paraId="7220138E" w14:textId="77777777" w:rsidR="002E63D5" w:rsidRPr="002E63D5" w:rsidRDefault="002E63D5" w:rsidP="002E63D5">
            <w:pPr>
              <w:spacing w:after="0" w:line="240" w:lineRule="auto"/>
              <w:rPr>
                <w:rFonts w:ascii="Arial" w:eastAsia="Times New Roman" w:hAnsi="Arial" w:cs="Arial"/>
                <w:color w:val="000000"/>
                <w:sz w:val="20"/>
                <w:szCs w:val="20"/>
                <w:lang w:eastAsia="en-IN"/>
              </w:rPr>
            </w:pPr>
            <w:proofErr w:type="spellStart"/>
            <w:r w:rsidRPr="002E63D5">
              <w:rPr>
                <w:rFonts w:ascii="Arial" w:eastAsia="Times New Roman" w:hAnsi="Arial" w:cs="Arial"/>
                <w:color w:val="000000"/>
                <w:sz w:val="20"/>
                <w:szCs w:val="20"/>
                <w:lang w:eastAsia="en-IN"/>
              </w:rPr>
              <w:t>Jinling</w:t>
            </w:r>
            <w:proofErr w:type="spellEnd"/>
            <w:r w:rsidRPr="002E63D5">
              <w:rPr>
                <w:rFonts w:ascii="Arial" w:eastAsia="Times New Roman" w:hAnsi="Arial" w:cs="Arial"/>
                <w:color w:val="000000"/>
                <w:sz w:val="20"/>
                <w:szCs w:val="20"/>
                <w:lang w:eastAsia="en-IN"/>
              </w:rPr>
              <w:t xml:space="preserve"> AOC Resins Co., Ltd.</w:t>
            </w:r>
          </w:p>
        </w:tc>
        <w:tc>
          <w:tcPr>
            <w:tcW w:w="3246" w:type="dxa"/>
            <w:tcBorders>
              <w:top w:val="nil"/>
              <w:left w:val="nil"/>
              <w:bottom w:val="single" w:sz="8" w:space="0" w:color="auto"/>
              <w:right w:val="single" w:sz="8" w:space="0" w:color="auto"/>
            </w:tcBorders>
            <w:shd w:val="clear" w:color="auto" w:fill="auto"/>
            <w:noWrap/>
            <w:vAlign w:val="center"/>
            <w:hideMark/>
          </w:tcPr>
          <w:p w14:paraId="539B24E6"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China</w:t>
            </w:r>
          </w:p>
        </w:tc>
        <w:tc>
          <w:tcPr>
            <w:tcW w:w="1180" w:type="dxa"/>
            <w:tcBorders>
              <w:top w:val="nil"/>
              <w:left w:val="nil"/>
              <w:bottom w:val="single" w:sz="8" w:space="0" w:color="auto"/>
              <w:right w:val="single" w:sz="8" w:space="0" w:color="auto"/>
            </w:tcBorders>
            <w:shd w:val="clear" w:color="auto" w:fill="auto"/>
            <w:noWrap/>
            <w:vAlign w:val="center"/>
            <w:hideMark/>
          </w:tcPr>
          <w:p w14:paraId="01E35E34"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70</w:t>
            </w:r>
          </w:p>
        </w:tc>
        <w:tc>
          <w:tcPr>
            <w:tcW w:w="1180" w:type="dxa"/>
            <w:tcBorders>
              <w:top w:val="nil"/>
              <w:left w:val="nil"/>
              <w:bottom w:val="single" w:sz="8" w:space="0" w:color="auto"/>
              <w:right w:val="single" w:sz="8" w:space="0" w:color="auto"/>
            </w:tcBorders>
            <w:shd w:val="clear" w:color="auto" w:fill="auto"/>
            <w:noWrap/>
            <w:vAlign w:val="center"/>
            <w:hideMark/>
          </w:tcPr>
          <w:p w14:paraId="0AA1B1C8"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70</w:t>
            </w:r>
          </w:p>
        </w:tc>
        <w:tc>
          <w:tcPr>
            <w:tcW w:w="1180" w:type="dxa"/>
            <w:tcBorders>
              <w:top w:val="nil"/>
              <w:left w:val="nil"/>
              <w:bottom w:val="single" w:sz="8" w:space="0" w:color="auto"/>
              <w:right w:val="single" w:sz="8" w:space="0" w:color="auto"/>
            </w:tcBorders>
            <w:shd w:val="clear" w:color="auto" w:fill="auto"/>
            <w:noWrap/>
            <w:vAlign w:val="center"/>
            <w:hideMark/>
          </w:tcPr>
          <w:p w14:paraId="782E04AC"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70</w:t>
            </w:r>
          </w:p>
        </w:tc>
      </w:tr>
      <w:tr w:rsidR="002E63D5" w:rsidRPr="002E63D5" w14:paraId="27C4E292" w14:textId="77777777" w:rsidTr="002E63D5">
        <w:trPr>
          <w:trHeight w:val="298"/>
        </w:trPr>
        <w:tc>
          <w:tcPr>
            <w:tcW w:w="3246" w:type="dxa"/>
            <w:tcBorders>
              <w:top w:val="nil"/>
              <w:left w:val="single" w:sz="8" w:space="0" w:color="auto"/>
              <w:bottom w:val="single" w:sz="8" w:space="0" w:color="auto"/>
              <w:right w:val="single" w:sz="8" w:space="0" w:color="auto"/>
            </w:tcBorders>
            <w:shd w:val="clear" w:color="auto" w:fill="auto"/>
            <w:noWrap/>
            <w:vAlign w:val="center"/>
            <w:hideMark/>
          </w:tcPr>
          <w:p w14:paraId="07071218" w14:textId="77777777" w:rsidR="002E63D5" w:rsidRPr="002E63D5" w:rsidRDefault="002E63D5" w:rsidP="002E63D5">
            <w:pPr>
              <w:spacing w:after="0" w:line="240" w:lineRule="auto"/>
              <w:rPr>
                <w:rFonts w:ascii="Arial" w:eastAsia="Times New Roman" w:hAnsi="Arial" w:cs="Arial"/>
                <w:color w:val="000000"/>
                <w:sz w:val="20"/>
                <w:szCs w:val="20"/>
                <w:lang w:eastAsia="en-IN"/>
              </w:rPr>
            </w:pPr>
            <w:proofErr w:type="spellStart"/>
            <w:r w:rsidRPr="002E63D5">
              <w:rPr>
                <w:rFonts w:ascii="Arial" w:eastAsia="Times New Roman" w:hAnsi="Arial" w:cs="Arial"/>
                <w:color w:val="000000"/>
                <w:sz w:val="20"/>
                <w:szCs w:val="20"/>
                <w:lang w:eastAsia="en-IN"/>
              </w:rPr>
              <w:t>Swancor</w:t>
            </w:r>
            <w:proofErr w:type="spellEnd"/>
            <w:r w:rsidRPr="002E63D5">
              <w:rPr>
                <w:rFonts w:ascii="Arial" w:eastAsia="Times New Roman" w:hAnsi="Arial" w:cs="Arial"/>
                <w:color w:val="000000"/>
                <w:sz w:val="20"/>
                <w:szCs w:val="20"/>
                <w:lang w:eastAsia="en-IN"/>
              </w:rPr>
              <w:t xml:space="preserve"> Holding Co., LTD.</w:t>
            </w:r>
          </w:p>
        </w:tc>
        <w:tc>
          <w:tcPr>
            <w:tcW w:w="3246" w:type="dxa"/>
            <w:tcBorders>
              <w:top w:val="nil"/>
              <w:left w:val="nil"/>
              <w:bottom w:val="single" w:sz="8" w:space="0" w:color="auto"/>
              <w:right w:val="single" w:sz="8" w:space="0" w:color="auto"/>
            </w:tcBorders>
            <w:shd w:val="clear" w:color="auto" w:fill="auto"/>
            <w:noWrap/>
            <w:vAlign w:val="center"/>
            <w:hideMark/>
          </w:tcPr>
          <w:p w14:paraId="354DE39C"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Taiwan</w:t>
            </w:r>
          </w:p>
        </w:tc>
        <w:tc>
          <w:tcPr>
            <w:tcW w:w="1180" w:type="dxa"/>
            <w:tcBorders>
              <w:top w:val="nil"/>
              <w:left w:val="nil"/>
              <w:bottom w:val="single" w:sz="8" w:space="0" w:color="auto"/>
              <w:right w:val="single" w:sz="8" w:space="0" w:color="auto"/>
            </w:tcBorders>
            <w:shd w:val="clear" w:color="auto" w:fill="auto"/>
            <w:noWrap/>
            <w:vAlign w:val="center"/>
            <w:hideMark/>
          </w:tcPr>
          <w:p w14:paraId="082196B1"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60</w:t>
            </w:r>
          </w:p>
        </w:tc>
        <w:tc>
          <w:tcPr>
            <w:tcW w:w="1180" w:type="dxa"/>
            <w:tcBorders>
              <w:top w:val="nil"/>
              <w:left w:val="nil"/>
              <w:bottom w:val="single" w:sz="8" w:space="0" w:color="auto"/>
              <w:right w:val="single" w:sz="8" w:space="0" w:color="auto"/>
            </w:tcBorders>
            <w:shd w:val="clear" w:color="auto" w:fill="auto"/>
            <w:noWrap/>
            <w:vAlign w:val="center"/>
            <w:hideMark/>
          </w:tcPr>
          <w:p w14:paraId="0B9EAE90"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70</w:t>
            </w:r>
          </w:p>
        </w:tc>
        <w:tc>
          <w:tcPr>
            <w:tcW w:w="1180" w:type="dxa"/>
            <w:tcBorders>
              <w:top w:val="nil"/>
              <w:left w:val="nil"/>
              <w:bottom w:val="single" w:sz="8" w:space="0" w:color="auto"/>
              <w:right w:val="single" w:sz="8" w:space="0" w:color="auto"/>
            </w:tcBorders>
            <w:shd w:val="clear" w:color="auto" w:fill="auto"/>
            <w:noWrap/>
            <w:vAlign w:val="center"/>
            <w:hideMark/>
          </w:tcPr>
          <w:p w14:paraId="619B8EDF"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70</w:t>
            </w:r>
          </w:p>
        </w:tc>
      </w:tr>
      <w:tr w:rsidR="002E63D5" w:rsidRPr="002E63D5" w14:paraId="7078D771" w14:textId="77777777" w:rsidTr="002E63D5">
        <w:trPr>
          <w:trHeight w:val="298"/>
        </w:trPr>
        <w:tc>
          <w:tcPr>
            <w:tcW w:w="3246" w:type="dxa"/>
            <w:tcBorders>
              <w:top w:val="nil"/>
              <w:left w:val="single" w:sz="8" w:space="0" w:color="auto"/>
              <w:bottom w:val="single" w:sz="8" w:space="0" w:color="auto"/>
              <w:right w:val="single" w:sz="8" w:space="0" w:color="auto"/>
            </w:tcBorders>
            <w:shd w:val="clear" w:color="auto" w:fill="auto"/>
            <w:noWrap/>
            <w:vAlign w:val="center"/>
            <w:hideMark/>
          </w:tcPr>
          <w:p w14:paraId="4734C18C"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INEOS Composites</w:t>
            </w:r>
          </w:p>
        </w:tc>
        <w:tc>
          <w:tcPr>
            <w:tcW w:w="3246" w:type="dxa"/>
            <w:tcBorders>
              <w:top w:val="nil"/>
              <w:left w:val="nil"/>
              <w:bottom w:val="single" w:sz="8" w:space="0" w:color="auto"/>
              <w:right w:val="single" w:sz="8" w:space="0" w:color="auto"/>
            </w:tcBorders>
            <w:shd w:val="clear" w:color="auto" w:fill="auto"/>
            <w:noWrap/>
            <w:vAlign w:val="center"/>
            <w:hideMark/>
          </w:tcPr>
          <w:p w14:paraId="4DF1EEC7"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China</w:t>
            </w:r>
          </w:p>
        </w:tc>
        <w:tc>
          <w:tcPr>
            <w:tcW w:w="1180" w:type="dxa"/>
            <w:tcBorders>
              <w:top w:val="nil"/>
              <w:left w:val="nil"/>
              <w:bottom w:val="single" w:sz="8" w:space="0" w:color="auto"/>
              <w:right w:val="single" w:sz="8" w:space="0" w:color="auto"/>
            </w:tcBorders>
            <w:shd w:val="clear" w:color="auto" w:fill="auto"/>
            <w:noWrap/>
            <w:vAlign w:val="center"/>
            <w:hideMark/>
          </w:tcPr>
          <w:p w14:paraId="556216BE"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40</w:t>
            </w:r>
          </w:p>
        </w:tc>
        <w:tc>
          <w:tcPr>
            <w:tcW w:w="1180" w:type="dxa"/>
            <w:tcBorders>
              <w:top w:val="nil"/>
              <w:left w:val="nil"/>
              <w:bottom w:val="single" w:sz="8" w:space="0" w:color="auto"/>
              <w:right w:val="single" w:sz="8" w:space="0" w:color="auto"/>
            </w:tcBorders>
            <w:shd w:val="clear" w:color="auto" w:fill="auto"/>
            <w:noWrap/>
            <w:vAlign w:val="center"/>
            <w:hideMark/>
          </w:tcPr>
          <w:p w14:paraId="2F0F57AF"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40</w:t>
            </w:r>
          </w:p>
        </w:tc>
        <w:tc>
          <w:tcPr>
            <w:tcW w:w="1180" w:type="dxa"/>
            <w:tcBorders>
              <w:top w:val="nil"/>
              <w:left w:val="nil"/>
              <w:bottom w:val="single" w:sz="8" w:space="0" w:color="auto"/>
              <w:right w:val="single" w:sz="8" w:space="0" w:color="auto"/>
            </w:tcBorders>
            <w:shd w:val="clear" w:color="auto" w:fill="auto"/>
            <w:noWrap/>
            <w:vAlign w:val="center"/>
            <w:hideMark/>
          </w:tcPr>
          <w:p w14:paraId="7AA3942F"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40</w:t>
            </w:r>
          </w:p>
        </w:tc>
      </w:tr>
      <w:tr w:rsidR="002E63D5" w:rsidRPr="002E63D5" w14:paraId="02657E42" w14:textId="77777777" w:rsidTr="002E63D5">
        <w:trPr>
          <w:trHeight w:val="298"/>
        </w:trPr>
        <w:tc>
          <w:tcPr>
            <w:tcW w:w="3246" w:type="dxa"/>
            <w:tcBorders>
              <w:top w:val="nil"/>
              <w:left w:val="single" w:sz="8" w:space="0" w:color="auto"/>
              <w:bottom w:val="single" w:sz="8" w:space="0" w:color="auto"/>
              <w:right w:val="single" w:sz="8" w:space="0" w:color="auto"/>
            </w:tcBorders>
            <w:shd w:val="clear" w:color="auto" w:fill="auto"/>
            <w:noWrap/>
            <w:vAlign w:val="center"/>
            <w:hideMark/>
          </w:tcPr>
          <w:p w14:paraId="66EDFA5E" w14:textId="77777777" w:rsidR="002E63D5" w:rsidRPr="002E63D5" w:rsidRDefault="002E63D5" w:rsidP="002E63D5">
            <w:pPr>
              <w:spacing w:after="0" w:line="240" w:lineRule="auto"/>
              <w:rPr>
                <w:rFonts w:ascii="Calibri" w:eastAsia="Times New Roman" w:hAnsi="Calibri" w:cs="Calibri"/>
                <w:color w:val="000000"/>
                <w:lang w:eastAsia="en-IN"/>
              </w:rPr>
            </w:pPr>
            <w:r w:rsidRPr="002E63D5">
              <w:rPr>
                <w:rFonts w:ascii="Calibri" w:eastAsia="Times New Roman" w:hAnsi="Calibri" w:cs="Calibri"/>
                <w:color w:val="000000"/>
                <w:lang w:eastAsia="en-IN"/>
              </w:rPr>
              <w:t>DIC Corporation</w:t>
            </w:r>
          </w:p>
        </w:tc>
        <w:tc>
          <w:tcPr>
            <w:tcW w:w="3246" w:type="dxa"/>
            <w:tcBorders>
              <w:top w:val="nil"/>
              <w:left w:val="nil"/>
              <w:bottom w:val="single" w:sz="8" w:space="0" w:color="auto"/>
              <w:right w:val="single" w:sz="8" w:space="0" w:color="auto"/>
            </w:tcBorders>
            <w:shd w:val="clear" w:color="auto" w:fill="auto"/>
            <w:noWrap/>
            <w:vAlign w:val="center"/>
            <w:hideMark/>
          </w:tcPr>
          <w:p w14:paraId="52AACCC7" w14:textId="77777777" w:rsidR="002E63D5" w:rsidRPr="002E63D5" w:rsidRDefault="002E63D5" w:rsidP="002E63D5">
            <w:pPr>
              <w:spacing w:after="0" w:line="240" w:lineRule="auto"/>
              <w:rPr>
                <w:rFonts w:ascii="Calibri" w:eastAsia="Times New Roman" w:hAnsi="Calibri" w:cs="Calibri"/>
                <w:color w:val="000000"/>
                <w:lang w:eastAsia="en-IN"/>
              </w:rPr>
            </w:pPr>
            <w:r w:rsidRPr="002E63D5">
              <w:rPr>
                <w:rFonts w:ascii="Calibri" w:eastAsia="Times New Roman" w:hAnsi="Calibri" w:cs="Calibri"/>
                <w:color w:val="000000"/>
                <w:lang w:eastAsia="en-IN"/>
              </w:rPr>
              <w:t>Japan</w:t>
            </w:r>
          </w:p>
        </w:tc>
        <w:tc>
          <w:tcPr>
            <w:tcW w:w="1180" w:type="dxa"/>
            <w:tcBorders>
              <w:top w:val="nil"/>
              <w:left w:val="nil"/>
              <w:bottom w:val="single" w:sz="8" w:space="0" w:color="auto"/>
              <w:right w:val="single" w:sz="8" w:space="0" w:color="auto"/>
            </w:tcBorders>
            <w:shd w:val="clear" w:color="auto" w:fill="auto"/>
            <w:noWrap/>
            <w:vAlign w:val="center"/>
            <w:hideMark/>
          </w:tcPr>
          <w:p w14:paraId="7D7EC5F5"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30</w:t>
            </w:r>
          </w:p>
        </w:tc>
        <w:tc>
          <w:tcPr>
            <w:tcW w:w="1180" w:type="dxa"/>
            <w:tcBorders>
              <w:top w:val="nil"/>
              <w:left w:val="nil"/>
              <w:bottom w:val="single" w:sz="8" w:space="0" w:color="auto"/>
              <w:right w:val="single" w:sz="8" w:space="0" w:color="auto"/>
            </w:tcBorders>
            <w:shd w:val="clear" w:color="auto" w:fill="auto"/>
            <w:noWrap/>
            <w:vAlign w:val="center"/>
            <w:hideMark/>
          </w:tcPr>
          <w:p w14:paraId="037D35C7"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30</w:t>
            </w:r>
          </w:p>
        </w:tc>
        <w:tc>
          <w:tcPr>
            <w:tcW w:w="1180" w:type="dxa"/>
            <w:tcBorders>
              <w:top w:val="nil"/>
              <w:left w:val="nil"/>
              <w:bottom w:val="single" w:sz="8" w:space="0" w:color="auto"/>
              <w:right w:val="single" w:sz="8" w:space="0" w:color="auto"/>
            </w:tcBorders>
            <w:shd w:val="clear" w:color="auto" w:fill="auto"/>
            <w:noWrap/>
            <w:vAlign w:val="center"/>
            <w:hideMark/>
          </w:tcPr>
          <w:p w14:paraId="7584CAD0"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30</w:t>
            </w:r>
          </w:p>
        </w:tc>
      </w:tr>
      <w:tr w:rsidR="002E63D5" w:rsidRPr="002E63D5" w14:paraId="6DDD31DF" w14:textId="77777777" w:rsidTr="002E63D5">
        <w:trPr>
          <w:trHeight w:val="298"/>
        </w:trPr>
        <w:tc>
          <w:tcPr>
            <w:tcW w:w="3246" w:type="dxa"/>
            <w:tcBorders>
              <w:top w:val="nil"/>
              <w:left w:val="single" w:sz="8" w:space="0" w:color="auto"/>
              <w:bottom w:val="single" w:sz="8" w:space="0" w:color="auto"/>
              <w:right w:val="single" w:sz="8" w:space="0" w:color="auto"/>
            </w:tcBorders>
            <w:shd w:val="clear" w:color="auto" w:fill="auto"/>
            <w:noWrap/>
            <w:vAlign w:val="center"/>
            <w:hideMark/>
          </w:tcPr>
          <w:p w14:paraId="0AA964A6"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Sino Polymer</w:t>
            </w:r>
          </w:p>
        </w:tc>
        <w:tc>
          <w:tcPr>
            <w:tcW w:w="3246" w:type="dxa"/>
            <w:tcBorders>
              <w:top w:val="nil"/>
              <w:left w:val="nil"/>
              <w:bottom w:val="single" w:sz="8" w:space="0" w:color="auto"/>
              <w:right w:val="single" w:sz="8" w:space="0" w:color="auto"/>
            </w:tcBorders>
            <w:shd w:val="clear" w:color="auto" w:fill="auto"/>
            <w:noWrap/>
            <w:vAlign w:val="center"/>
            <w:hideMark/>
          </w:tcPr>
          <w:p w14:paraId="1F86F067" w14:textId="77777777" w:rsidR="002E63D5" w:rsidRPr="002E63D5" w:rsidRDefault="002E63D5" w:rsidP="002E63D5">
            <w:pPr>
              <w:spacing w:after="0" w:line="240" w:lineRule="auto"/>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China</w:t>
            </w:r>
          </w:p>
        </w:tc>
        <w:tc>
          <w:tcPr>
            <w:tcW w:w="1180" w:type="dxa"/>
            <w:tcBorders>
              <w:top w:val="nil"/>
              <w:left w:val="nil"/>
              <w:bottom w:val="single" w:sz="8" w:space="0" w:color="auto"/>
              <w:right w:val="single" w:sz="8" w:space="0" w:color="auto"/>
            </w:tcBorders>
            <w:shd w:val="clear" w:color="auto" w:fill="auto"/>
            <w:noWrap/>
            <w:vAlign w:val="center"/>
            <w:hideMark/>
          </w:tcPr>
          <w:p w14:paraId="16C15D74"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20</w:t>
            </w:r>
          </w:p>
        </w:tc>
        <w:tc>
          <w:tcPr>
            <w:tcW w:w="1180" w:type="dxa"/>
            <w:tcBorders>
              <w:top w:val="nil"/>
              <w:left w:val="nil"/>
              <w:bottom w:val="single" w:sz="8" w:space="0" w:color="auto"/>
              <w:right w:val="single" w:sz="8" w:space="0" w:color="auto"/>
            </w:tcBorders>
            <w:shd w:val="clear" w:color="auto" w:fill="auto"/>
            <w:noWrap/>
            <w:vAlign w:val="center"/>
            <w:hideMark/>
          </w:tcPr>
          <w:p w14:paraId="132ADEA8"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20</w:t>
            </w:r>
          </w:p>
        </w:tc>
        <w:tc>
          <w:tcPr>
            <w:tcW w:w="1180" w:type="dxa"/>
            <w:tcBorders>
              <w:top w:val="nil"/>
              <w:left w:val="nil"/>
              <w:bottom w:val="single" w:sz="8" w:space="0" w:color="auto"/>
              <w:right w:val="single" w:sz="8" w:space="0" w:color="auto"/>
            </w:tcBorders>
            <w:shd w:val="clear" w:color="auto" w:fill="auto"/>
            <w:noWrap/>
            <w:vAlign w:val="center"/>
            <w:hideMark/>
          </w:tcPr>
          <w:p w14:paraId="6EAC9501" w14:textId="77777777" w:rsidR="002E63D5" w:rsidRPr="002E63D5" w:rsidRDefault="002E63D5" w:rsidP="002E63D5">
            <w:pPr>
              <w:spacing w:after="0" w:line="240" w:lineRule="auto"/>
              <w:jc w:val="right"/>
              <w:rPr>
                <w:rFonts w:ascii="Arial" w:eastAsia="Times New Roman" w:hAnsi="Arial" w:cs="Arial"/>
                <w:color w:val="000000"/>
                <w:sz w:val="20"/>
                <w:szCs w:val="20"/>
                <w:lang w:eastAsia="en-IN"/>
              </w:rPr>
            </w:pPr>
            <w:r w:rsidRPr="002E63D5">
              <w:rPr>
                <w:rFonts w:ascii="Arial" w:eastAsia="Times New Roman" w:hAnsi="Arial" w:cs="Arial"/>
                <w:color w:val="000000"/>
                <w:sz w:val="20"/>
                <w:szCs w:val="20"/>
                <w:lang w:eastAsia="en-IN"/>
              </w:rPr>
              <w:t>20</w:t>
            </w:r>
          </w:p>
        </w:tc>
      </w:tr>
      <w:tr w:rsidR="002E63D5" w:rsidRPr="002E63D5" w14:paraId="4253554B" w14:textId="77777777" w:rsidTr="002E63D5">
        <w:trPr>
          <w:trHeight w:val="298"/>
        </w:trPr>
        <w:tc>
          <w:tcPr>
            <w:tcW w:w="3246" w:type="dxa"/>
            <w:tcBorders>
              <w:top w:val="nil"/>
              <w:left w:val="single" w:sz="8" w:space="0" w:color="auto"/>
              <w:bottom w:val="single" w:sz="8" w:space="0" w:color="auto"/>
              <w:right w:val="single" w:sz="8" w:space="0" w:color="auto"/>
            </w:tcBorders>
            <w:shd w:val="clear" w:color="auto" w:fill="auto"/>
            <w:noWrap/>
            <w:vAlign w:val="center"/>
            <w:hideMark/>
          </w:tcPr>
          <w:p w14:paraId="59CF2CD3" w14:textId="77777777" w:rsidR="002E63D5" w:rsidRPr="002E63D5" w:rsidRDefault="002E63D5" w:rsidP="002E63D5">
            <w:pPr>
              <w:spacing w:after="0" w:line="240" w:lineRule="auto"/>
              <w:rPr>
                <w:rFonts w:ascii="Calibri" w:eastAsia="Times New Roman" w:hAnsi="Calibri" w:cs="Calibri"/>
                <w:color w:val="000000"/>
                <w:lang w:eastAsia="en-IN"/>
              </w:rPr>
            </w:pPr>
            <w:r w:rsidRPr="002E63D5">
              <w:rPr>
                <w:rFonts w:ascii="Calibri" w:eastAsia="Times New Roman" w:hAnsi="Calibri" w:cs="Calibri"/>
                <w:color w:val="000000"/>
                <w:lang w:eastAsia="en-IN"/>
              </w:rPr>
              <w:t>Others</w:t>
            </w:r>
          </w:p>
        </w:tc>
        <w:tc>
          <w:tcPr>
            <w:tcW w:w="3246" w:type="dxa"/>
            <w:tcBorders>
              <w:top w:val="nil"/>
              <w:left w:val="nil"/>
              <w:bottom w:val="single" w:sz="8" w:space="0" w:color="auto"/>
              <w:right w:val="single" w:sz="8" w:space="0" w:color="auto"/>
            </w:tcBorders>
            <w:shd w:val="clear" w:color="auto" w:fill="auto"/>
            <w:noWrap/>
            <w:vAlign w:val="center"/>
            <w:hideMark/>
          </w:tcPr>
          <w:p w14:paraId="7BF77B62" w14:textId="0E6EA792" w:rsidR="002E63D5" w:rsidRPr="002E63D5" w:rsidRDefault="002E63D5" w:rsidP="002E63D5">
            <w:pPr>
              <w:spacing w:after="0" w:line="240" w:lineRule="auto"/>
              <w:rPr>
                <w:rFonts w:ascii="Calibri" w:eastAsia="Times New Roman" w:hAnsi="Calibri" w:cs="Calibri"/>
                <w:color w:val="000000"/>
                <w:lang w:eastAsia="en-IN"/>
              </w:rPr>
            </w:pPr>
            <w:r w:rsidRPr="002E63D5">
              <w:rPr>
                <w:rFonts w:ascii="Calibri" w:eastAsia="Times New Roman" w:hAnsi="Calibri" w:cs="Calibri"/>
                <w:color w:val="000000"/>
                <w:lang w:eastAsia="en-IN"/>
              </w:rPr>
              <w:t> </w:t>
            </w:r>
            <w:r w:rsidR="007B2784">
              <w:rPr>
                <w:rFonts w:ascii="Calibri" w:eastAsia="Times New Roman" w:hAnsi="Calibri" w:cs="Calibri"/>
                <w:color w:val="000000"/>
                <w:lang w:eastAsia="en-IN"/>
              </w:rPr>
              <w:t>Rest of APAC</w:t>
            </w:r>
          </w:p>
        </w:tc>
        <w:tc>
          <w:tcPr>
            <w:tcW w:w="1180" w:type="dxa"/>
            <w:tcBorders>
              <w:top w:val="nil"/>
              <w:left w:val="nil"/>
              <w:bottom w:val="single" w:sz="8" w:space="0" w:color="auto"/>
              <w:right w:val="single" w:sz="8" w:space="0" w:color="auto"/>
            </w:tcBorders>
            <w:shd w:val="clear" w:color="auto" w:fill="auto"/>
            <w:noWrap/>
            <w:vAlign w:val="center"/>
            <w:hideMark/>
          </w:tcPr>
          <w:p w14:paraId="60454B8C" w14:textId="77777777" w:rsidR="002E63D5" w:rsidRPr="002E63D5" w:rsidRDefault="002E63D5" w:rsidP="002E63D5">
            <w:pPr>
              <w:spacing w:after="0" w:line="240" w:lineRule="auto"/>
              <w:jc w:val="right"/>
              <w:rPr>
                <w:rFonts w:ascii="Calibri" w:eastAsia="Times New Roman" w:hAnsi="Calibri" w:cs="Calibri"/>
                <w:color w:val="000000"/>
                <w:lang w:eastAsia="en-IN"/>
              </w:rPr>
            </w:pPr>
            <w:r w:rsidRPr="002E63D5">
              <w:rPr>
                <w:rFonts w:ascii="Calibri" w:eastAsia="Times New Roman" w:hAnsi="Calibri" w:cs="Calibri"/>
                <w:color w:val="000000"/>
                <w:lang w:eastAsia="en-IN"/>
              </w:rPr>
              <w:t>207</w:t>
            </w:r>
          </w:p>
        </w:tc>
        <w:tc>
          <w:tcPr>
            <w:tcW w:w="1180" w:type="dxa"/>
            <w:tcBorders>
              <w:top w:val="nil"/>
              <w:left w:val="nil"/>
              <w:bottom w:val="single" w:sz="8" w:space="0" w:color="auto"/>
              <w:right w:val="single" w:sz="8" w:space="0" w:color="auto"/>
            </w:tcBorders>
            <w:shd w:val="clear" w:color="auto" w:fill="auto"/>
            <w:noWrap/>
            <w:vAlign w:val="center"/>
            <w:hideMark/>
          </w:tcPr>
          <w:p w14:paraId="5D7017E5" w14:textId="77777777" w:rsidR="002E63D5" w:rsidRPr="002E63D5" w:rsidRDefault="002E63D5" w:rsidP="002E63D5">
            <w:pPr>
              <w:spacing w:after="0" w:line="240" w:lineRule="auto"/>
              <w:jc w:val="right"/>
              <w:rPr>
                <w:rFonts w:ascii="Calibri" w:eastAsia="Times New Roman" w:hAnsi="Calibri" w:cs="Calibri"/>
                <w:color w:val="000000"/>
                <w:lang w:eastAsia="en-IN"/>
              </w:rPr>
            </w:pPr>
            <w:r w:rsidRPr="002E63D5">
              <w:rPr>
                <w:rFonts w:ascii="Calibri" w:eastAsia="Times New Roman" w:hAnsi="Calibri" w:cs="Calibri"/>
                <w:color w:val="000000"/>
                <w:lang w:eastAsia="en-IN"/>
              </w:rPr>
              <w:t>212</w:t>
            </w:r>
          </w:p>
        </w:tc>
        <w:tc>
          <w:tcPr>
            <w:tcW w:w="1180" w:type="dxa"/>
            <w:tcBorders>
              <w:top w:val="nil"/>
              <w:left w:val="nil"/>
              <w:bottom w:val="single" w:sz="8" w:space="0" w:color="auto"/>
              <w:right w:val="single" w:sz="8" w:space="0" w:color="auto"/>
            </w:tcBorders>
            <w:shd w:val="clear" w:color="auto" w:fill="auto"/>
            <w:noWrap/>
            <w:vAlign w:val="center"/>
            <w:hideMark/>
          </w:tcPr>
          <w:p w14:paraId="30518475" w14:textId="542EE225" w:rsidR="002E63D5" w:rsidRPr="002E63D5" w:rsidRDefault="002E63D5" w:rsidP="002E63D5">
            <w:pPr>
              <w:spacing w:after="0" w:line="240" w:lineRule="auto"/>
              <w:jc w:val="right"/>
              <w:rPr>
                <w:rFonts w:ascii="Calibri" w:eastAsia="Times New Roman" w:hAnsi="Calibri" w:cs="Calibri"/>
                <w:color w:val="000000"/>
                <w:lang w:eastAsia="en-IN"/>
              </w:rPr>
            </w:pPr>
            <w:r w:rsidRPr="002E63D5">
              <w:rPr>
                <w:rFonts w:ascii="Calibri" w:eastAsia="Times New Roman" w:hAnsi="Calibri" w:cs="Calibri"/>
                <w:color w:val="000000"/>
                <w:lang w:eastAsia="en-IN"/>
              </w:rPr>
              <w:t>257</w:t>
            </w:r>
          </w:p>
        </w:tc>
      </w:tr>
      <w:tr w:rsidR="002E63D5" w:rsidRPr="002E63D5" w14:paraId="1CB374AE" w14:textId="77777777" w:rsidTr="002E63D5">
        <w:trPr>
          <w:trHeight w:val="298"/>
        </w:trPr>
        <w:tc>
          <w:tcPr>
            <w:tcW w:w="3246" w:type="dxa"/>
            <w:tcBorders>
              <w:top w:val="nil"/>
              <w:left w:val="single" w:sz="8" w:space="0" w:color="auto"/>
              <w:bottom w:val="single" w:sz="8" w:space="0" w:color="auto"/>
              <w:right w:val="single" w:sz="8" w:space="0" w:color="auto"/>
            </w:tcBorders>
            <w:shd w:val="clear" w:color="000000" w:fill="C00000"/>
            <w:noWrap/>
            <w:vAlign w:val="center"/>
            <w:hideMark/>
          </w:tcPr>
          <w:p w14:paraId="11FC0174" w14:textId="77777777" w:rsidR="002E63D5" w:rsidRPr="002E63D5" w:rsidRDefault="002E63D5" w:rsidP="002E63D5">
            <w:pPr>
              <w:spacing w:after="0" w:line="240" w:lineRule="auto"/>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val="en-US" w:eastAsia="en-IN"/>
              </w:rPr>
              <w:t>Total</w:t>
            </w:r>
          </w:p>
        </w:tc>
        <w:tc>
          <w:tcPr>
            <w:tcW w:w="3246" w:type="dxa"/>
            <w:tcBorders>
              <w:top w:val="nil"/>
              <w:left w:val="nil"/>
              <w:bottom w:val="single" w:sz="8" w:space="0" w:color="auto"/>
              <w:right w:val="single" w:sz="8" w:space="0" w:color="auto"/>
            </w:tcBorders>
            <w:shd w:val="clear" w:color="000000" w:fill="C00000"/>
            <w:noWrap/>
            <w:vAlign w:val="center"/>
            <w:hideMark/>
          </w:tcPr>
          <w:p w14:paraId="0BD08580" w14:textId="77777777" w:rsidR="002E63D5" w:rsidRPr="002E63D5" w:rsidRDefault="002E63D5" w:rsidP="002E63D5">
            <w:pPr>
              <w:spacing w:after="0" w:line="240" w:lineRule="auto"/>
              <w:rPr>
                <w:rFonts w:ascii="Verdana" w:eastAsia="Times New Roman" w:hAnsi="Verdana" w:cs="Calibri"/>
                <w:color w:val="FFFFFF"/>
                <w:sz w:val="20"/>
                <w:szCs w:val="20"/>
                <w:lang w:eastAsia="en-IN"/>
              </w:rPr>
            </w:pPr>
            <w:r w:rsidRPr="002E63D5">
              <w:rPr>
                <w:rFonts w:ascii="Verdana" w:eastAsia="Times New Roman" w:hAnsi="Verdana" w:cs="Calibri"/>
                <w:color w:val="FFFFFF"/>
                <w:sz w:val="20"/>
                <w:szCs w:val="20"/>
                <w:lang w:eastAsia="en-IN"/>
              </w:rPr>
              <w:t> </w:t>
            </w:r>
          </w:p>
        </w:tc>
        <w:tc>
          <w:tcPr>
            <w:tcW w:w="1180" w:type="dxa"/>
            <w:tcBorders>
              <w:top w:val="nil"/>
              <w:left w:val="nil"/>
              <w:bottom w:val="single" w:sz="8" w:space="0" w:color="auto"/>
              <w:right w:val="single" w:sz="8" w:space="0" w:color="auto"/>
            </w:tcBorders>
            <w:shd w:val="clear" w:color="000000" w:fill="C00000"/>
            <w:noWrap/>
            <w:vAlign w:val="center"/>
            <w:hideMark/>
          </w:tcPr>
          <w:p w14:paraId="599E487B" w14:textId="77777777" w:rsidR="002E63D5" w:rsidRPr="002E63D5" w:rsidRDefault="002E63D5" w:rsidP="002E63D5">
            <w:pPr>
              <w:spacing w:after="0" w:line="240" w:lineRule="auto"/>
              <w:jc w:val="right"/>
              <w:rPr>
                <w:rFonts w:ascii="Arial" w:eastAsia="Times New Roman" w:hAnsi="Arial" w:cs="Arial"/>
                <w:color w:val="FFFFFF"/>
                <w:sz w:val="20"/>
                <w:szCs w:val="20"/>
                <w:lang w:eastAsia="en-IN"/>
              </w:rPr>
            </w:pPr>
            <w:r w:rsidRPr="002E63D5">
              <w:rPr>
                <w:rFonts w:ascii="Arial" w:eastAsia="Times New Roman" w:hAnsi="Arial" w:cs="Arial"/>
                <w:sz w:val="20"/>
                <w:szCs w:val="20"/>
                <w:lang w:eastAsia="en-IN"/>
              </w:rPr>
              <w:t>427</w:t>
            </w:r>
          </w:p>
        </w:tc>
        <w:tc>
          <w:tcPr>
            <w:tcW w:w="1180" w:type="dxa"/>
            <w:tcBorders>
              <w:top w:val="nil"/>
              <w:left w:val="nil"/>
              <w:bottom w:val="single" w:sz="8" w:space="0" w:color="auto"/>
              <w:right w:val="single" w:sz="8" w:space="0" w:color="auto"/>
            </w:tcBorders>
            <w:shd w:val="clear" w:color="000000" w:fill="C00000"/>
            <w:noWrap/>
            <w:vAlign w:val="center"/>
            <w:hideMark/>
          </w:tcPr>
          <w:p w14:paraId="284F6D61" w14:textId="77777777" w:rsidR="002E63D5" w:rsidRPr="002E63D5" w:rsidRDefault="002E63D5" w:rsidP="002E63D5">
            <w:pPr>
              <w:spacing w:after="0" w:line="240" w:lineRule="auto"/>
              <w:jc w:val="right"/>
              <w:rPr>
                <w:rFonts w:ascii="Arial" w:eastAsia="Times New Roman" w:hAnsi="Arial" w:cs="Arial"/>
                <w:color w:val="FFFFFF"/>
                <w:sz w:val="20"/>
                <w:szCs w:val="20"/>
                <w:lang w:eastAsia="en-IN"/>
              </w:rPr>
            </w:pPr>
            <w:r w:rsidRPr="002E63D5">
              <w:rPr>
                <w:rFonts w:ascii="Arial" w:eastAsia="Times New Roman" w:hAnsi="Arial" w:cs="Arial"/>
                <w:sz w:val="20"/>
                <w:szCs w:val="20"/>
                <w:lang w:eastAsia="en-IN"/>
              </w:rPr>
              <w:t>442</w:t>
            </w:r>
          </w:p>
        </w:tc>
        <w:tc>
          <w:tcPr>
            <w:tcW w:w="1180" w:type="dxa"/>
            <w:tcBorders>
              <w:top w:val="nil"/>
              <w:left w:val="nil"/>
              <w:bottom w:val="single" w:sz="8" w:space="0" w:color="auto"/>
              <w:right w:val="single" w:sz="8" w:space="0" w:color="auto"/>
            </w:tcBorders>
            <w:shd w:val="clear" w:color="000000" w:fill="C00000"/>
            <w:noWrap/>
            <w:vAlign w:val="center"/>
            <w:hideMark/>
          </w:tcPr>
          <w:p w14:paraId="0A23DBC9" w14:textId="11F50826" w:rsidR="002E63D5" w:rsidRPr="002E63D5" w:rsidRDefault="002E63D5" w:rsidP="002E63D5">
            <w:pPr>
              <w:spacing w:after="0" w:line="240" w:lineRule="auto"/>
              <w:jc w:val="right"/>
              <w:rPr>
                <w:rFonts w:ascii="Arial" w:eastAsia="Times New Roman" w:hAnsi="Arial" w:cs="Arial"/>
                <w:color w:val="FFFFFF"/>
                <w:sz w:val="20"/>
                <w:szCs w:val="20"/>
                <w:lang w:eastAsia="en-IN"/>
              </w:rPr>
            </w:pPr>
            <w:r w:rsidRPr="002E63D5">
              <w:rPr>
                <w:rFonts w:ascii="Arial" w:eastAsia="Times New Roman" w:hAnsi="Arial" w:cs="Arial"/>
                <w:sz w:val="20"/>
                <w:szCs w:val="20"/>
                <w:lang w:eastAsia="en-IN"/>
              </w:rPr>
              <w:t>487</w:t>
            </w:r>
          </w:p>
        </w:tc>
      </w:tr>
    </w:tbl>
    <w:p w14:paraId="47C4F49E" w14:textId="25A696E3" w:rsidR="00400E6B" w:rsidRDefault="002E63D5" w:rsidP="00912B14">
      <w:pPr>
        <w:spacing w:line="360" w:lineRule="auto"/>
        <w:textAlignment w:val="baseline"/>
        <w:rPr>
          <w:rFonts w:ascii="Arial" w:eastAsia="Arial" w:hAnsi="Arial" w:cs="Arial"/>
          <w:b/>
          <w:color w:val="000000" w:themeColor="text1"/>
          <w:sz w:val="24"/>
          <w:szCs w:val="24"/>
        </w:rPr>
      </w:pPr>
      <w:r>
        <w:rPr>
          <w:noProof/>
        </w:rPr>
        <mc:AlternateContent>
          <mc:Choice Requires="wps">
            <w:drawing>
              <wp:anchor distT="0" distB="0" distL="114300" distR="114300" simplePos="0" relativeHeight="252825600" behindDoc="0" locked="0" layoutInCell="1" allowOverlap="1" wp14:anchorId="21DA4344" wp14:editId="72DCDBDF">
                <wp:simplePos x="0" y="0"/>
                <wp:positionH relativeFrom="column">
                  <wp:posOffset>4535170</wp:posOffset>
                </wp:positionH>
                <wp:positionV relativeFrom="paragraph">
                  <wp:posOffset>43180</wp:posOffset>
                </wp:positionV>
                <wp:extent cx="1889764" cy="209116"/>
                <wp:effectExtent l="0" t="0" r="0" b="0"/>
                <wp:wrapNone/>
                <wp:docPr id="13" name="TextBox 4"/>
                <wp:cNvGraphicFramePr/>
                <a:graphic xmlns:a="http://schemas.openxmlformats.org/drawingml/2006/main">
                  <a:graphicData uri="http://schemas.microsoft.com/office/word/2010/wordprocessingShape">
                    <wps:wsp>
                      <wps:cNvSpPr txBox="1"/>
                      <wps:spPr>
                        <a:xfrm>
                          <a:off x="0" y="0"/>
                          <a:ext cx="1889764" cy="209116"/>
                        </a:xfrm>
                        <a:prstGeom prst="rect">
                          <a:avLst/>
                        </a:prstGeom>
                        <a:noFill/>
                      </wps:spPr>
                      <wps:txbx>
                        <w:txbxContent>
                          <w:p w14:paraId="5A71FCB7" w14:textId="77777777" w:rsidR="002E63D5" w:rsidRDefault="002E63D5" w:rsidP="002E63D5">
                            <w:pPr>
                              <w:spacing w:line="256" w:lineRule="auto"/>
                              <w:jc w:val="right"/>
                              <w:textAlignment w:val="baseline"/>
                              <w:rPr>
                                <w:rFonts w:ascii="Verdana" w:eastAsia="Verdana" w:hAnsi="Verdana" w:cs="Verdana"/>
                                <w:i/>
                                <w:iCs/>
                                <w:color w:val="3F3F3F"/>
                                <w:kern w:val="24"/>
                                <w:sz w:val="12"/>
                                <w:szCs w:val="12"/>
                              </w:rPr>
                            </w:pPr>
                            <w:r>
                              <w:rPr>
                                <w:rFonts w:ascii="Verdana" w:eastAsia="Verdana" w:hAnsi="Verdana" w:cs="Verdana"/>
                                <w:i/>
                                <w:iCs/>
                                <w:color w:val="3F3F3F"/>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1DA4344" id="_x0000_s1061" type="#_x0000_t202" style="position:absolute;margin-left:357.1pt;margin-top:3.4pt;width:148.8pt;height:16.45pt;z-index:25282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" filled="f" stroked="f">
                <v:textbox>
                  <w:txbxContent>
                    <w:p w14:paraId="5A71FCB7" w14:textId="77777777" w:rsidR="002E63D5" w:rsidRDefault="002E63D5" w:rsidP="002E63D5">
                      <w:pPr>
                        <w:spacing w:line="256" w:lineRule="auto"/>
                        <w:jc w:val="right"/>
                        <w:textAlignment w:val="baseline"/>
                        <w:rPr>
                          <w:rFonts w:ascii="Verdana" w:eastAsia="Verdana" w:hAnsi="Verdana" w:cs="Verdana"/>
                          <w:i/>
                          <w:iCs/>
                          <w:color w:val="3F3F3F"/>
                          <w:kern w:val="24"/>
                          <w:sz w:val="12"/>
                          <w:szCs w:val="12"/>
                        </w:rPr>
                      </w:pPr>
                      <w:r>
                        <w:rPr>
                          <w:rFonts w:ascii="Verdana" w:eastAsia="Verdana" w:hAnsi="Verdana" w:cs="Verdana"/>
                          <w:i/>
                          <w:iCs/>
                          <w:color w:val="3F3F3F"/>
                          <w:kern w:val="24"/>
                          <w:sz w:val="12"/>
                          <w:szCs w:val="12"/>
                        </w:rPr>
                        <w:t>Source: TechSci Research</w:t>
                      </w:r>
                    </w:p>
                  </w:txbxContent>
                </v:textbox>
              </v:shape>
            </w:pict>
          </mc:Fallback>
        </mc:AlternateContent>
      </w:r>
    </w:p>
    <w:p w14:paraId="0882487E" w14:textId="7282E33E" w:rsidR="00912B14"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t>3.2.1. Asia Pacific Demand Supply Outlook</w:t>
      </w:r>
    </w:p>
    <w:p w14:paraId="55AA169C" w14:textId="1B88BB19" w:rsidR="00912B14"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t>Asia Pacific Vinyl Ester Resin Demand, By Volume (</w:t>
      </w:r>
      <w:r w:rsidR="007E26B0">
        <w:rPr>
          <w:rFonts w:ascii="Arial" w:hAnsi="Arial" w:cs="Arial"/>
          <w:b/>
          <w:bCs/>
          <w:sz w:val="24"/>
          <w:szCs w:val="24"/>
        </w:rPr>
        <w:t>000’</w:t>
      </w:r>
      <w:r w:rsidRPr="0061645E">
        <w:rPr>
          <w:rFonts w:ascii="Arial" w:hAnsi="Arial" w:cs="Arial"/>
          <w:b/>
          <w:bCs/>
          <w:sz w:val="24"/>
          <w:szCs w:val="24"/>
        </w:rPr>
        <w:t xml:space="preserve"> Tonnes), 2015–2030F</w:t>
      </w:r>
    </w:p>
    <w:p w14:paraId="6625A7C0" w14:textId="34BF8DB7" w:rsidR="0068477D" w:rsidRDefault="00243E52" w:rsidP="0068477D">
      <w:pPr>
        <w:rPr>
          <w:rFonts w:ascii="Arial" w:eastAsia="Arial" w:hAnsi="Arial" w:cs="Arial"/>
          <w:color w:val="000000" w:themeColor="text1"/>
          <w:sz w:val="24"/>
          <w:szCs w:val="24"/>
        </w:rPr>
      </w:pPr>
      <w:r w:rsidRPr="002B5730">
        <w:rPr>
          <w:bCs/>
          <w:noProof/>
          <w:color w:val="000000" w:themeColor="text1"/>
        </w:rPr>
        <mc:AlternateContent>
          <mc:Choice Requires="wps">
            <w:drawing>
              <wp:anchor distT="0" distB="0" distL="114300" distR="114300" simplePos="0" relativeHeight="252179456" behindDoc="0" locked="0" layoutInCell="1" allowOverlap="1" wp14:anchorId="3584089D" wp14:editId="2D58F74B">
                <wp:simplePos x="0" y="0"/>
                <wp:positionH relativeFrom="margin">
                  <wp:posOffset>4570293</wp:posOffset>
                </wp:positionH>
                <wp:positionV relativeFrom="paragraph">
                  <wp:posOffset>1527628</wp:posOffset>
                </wp:positionV>
                <wp:extent cx="1889760" cy="266700"/>
                <wp:effectExtent l="0" t="0" r="0" b="0"/>
                <wp:wrapNone/>
                <wp:docPr id="200"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0503F22C"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584089D" id="_x0000_s1062" type="#_x0000_t202" style="position:absolute;margin-left:359.85pt;margin-top:120.3pt;width:148.8pt;height:21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" filled="f" stroked="f">
                <v:textbox>
                  <w:txbxContent>
                    <w:p w14:paraId="0503F22C"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56544" behindDoc="0" locked="0" layoutInCell="1" allowOverlap="1" wp14:anchorId="48DCEC5E" wp14:editId="4EB785C5">
                <wp:simplePos x="0" y="0"/>
                <wp:positionH relativeFrom="column">
                  <wp:posOffset>4395973</wp:posOffset>
                </wp:positionH>
                <wp:positionV relativeFrom="paragraph">
                  <wp:posOffset>1581521</wp:posOffset>
                </wp:positionV>
                <wp:extent cx="1651379" cy="971550"/>
                <wp:effectExtent l="0" t="0" r="0" b="0"/>
                <wp:wrapNone/>
                <wp:docPr id="582" name="Rectangle 35"/>
                <wp:cNvGraphicFramePr/>
                <a:graphic xmlns:a="http://schemas.openxmlformats.org/drawingml/2006/main">
                  <a:graphicData uri="http://schemas.microsoft.com/office/word/2010/wordprocessingShape">
                    <wps:wsp>
                      <wps:cNvSpPr/>
                      <wps:spPr>
                        <a:xfrm>
                          <a:off x="0" y="0"/>
                          <a:ext cx="1651379" cy="9715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0DC95B1"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2021E-2030F</w:t>
                            </w:r>
                          </w:p>
                          <w:p w14:paraId="096782B8"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 xml:space="preserve">CAGR </w:t>
                            </w:r>
                          </w:p>
                          <w:p w14:paraId="630E7108" w14:textId="38E7E393" w:rsidR="0068477D" w:rsidRDefault="00E946DB" w:rsidP="00924CE7">
                            <w:pPr>
                              <w:spacing w:line="240" w:lineRule="auto"/>
                              <w:jc w:val="center"/>
                              <w:textAlignment w:val="baseline"/>
                              <w:rPr>
                                <w:rFonts w:ascii="Verdana" w:eastAsia="Verdana" w:hAnsi="Verdana" w:cs="Verdana"/>
                                <w:b/>
                                <w:bCs/>
                                <w:color w:val="000000"/>
                                <w:kern w:val="24"/>
                                <w:sz w:val="18"/>
                                <w:szCs w:val="18"/>
                              </w:rPr>
                            </w:pPr>
                            <w:r w:rsidRPr="00924CE7">
                              <w:rPr>
                                <w:rFonts w:ascii="Arial" w:eastAsia="Verdana" w:hAnsi="Arial" w:cs="Arial"/>
                                <w:b/>
                                <w:bCs/>
                                <w:color w:val="000000"/>
                                <w:kern w:val="24"/>
                                <w:sz w:val="20"/>
                                <w:szCs w:val="20"/>
                              </w:rPr>
                              <w:t>7.82</w:t>
                            </w:r>
                            <w:r w:rsidR="0068477D" w:rsidRPr="00924CE7">
                              <w:rPr>
                                <w:rFonts w:ascii="Arial" w:eastAsia="Verdana" w:hAnsi="Arial" w:cs="Arial"/>
                                <w:b/>
                                <w:bCs/>
                                <w:color w:val="000000"/>
                                <w:kern w:val="24"/>
                                <w:sz w:val="20"/>
                                <w:szCs w:val="20"/>
                              </w:rPr>
                              <w:t>% By Volume</w:t>
                            </w:r>
                          </w:p>
                        </w:txbxContent>
                      </wps:txbx>
                      <wps:bodyPr rtlCol="0" anchor="ctr">
                        <a:noAutofit/>
                      </wps:bodyPr>
                    </wps:wsp>
                  </a:graphicData>
                </a:graphic>
                <wp14:sizeRelV relativeFrom="margin">
                  <wp14:pctHeight>0</wp14:pctHeight>
                </wp14:sizeRelV>
              </wp:anchor>
            </w:drawing>
          </mc:Choice>
          <mc:Fallback>
            <w:pict>
              <v:rect w14:anchorId="48DCEC5E" id="Rectangle 35" o:spid="_x0000_s1063" style="position:absolute;margin-left:346.15pt;margin-top:124.55pt;width:130.05pt;height:76.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" filled="f" stroked="f" strokeweight="1pt">
                <v:textbox>
                  <w:txbxContent>
                    <w:p w14:paraId="60DC95B1"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2021E-2030F</w:t>
                      </w:r>
                    </w:p>
                    <w:p w14:paraId="096782B8"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 xml:space="preserve">CAGR </w:t>
                      </w:r>
                    </w:p>
                    <w:p w14:paraId="630E7108" w14:textId="38E7E393" w:rsidR="0068477D" w:rsidRDefault="00E946DB" w:rsidP="00924CE7">
                      <w:pPr>
                        <w:spacing w:line="240" w:lineRule="auto"/>
                        <w:jc w:val="center"/>
                        <w:textAlignment w:val="baseline"/>
                        <w:rPr>
                          <w:rFonts w:ascii="Verdana" w:eastAsia="Verdana" w:hAnsi="Verdana" w:cs="Verdana"/>
                          <w:b/>
                          <w:bCs/>
                          <w:color w:val="000000"/>
                          <w:kern w:val="24"/>
                          <w:sz w:val="18"/>
                          <w:szCs w:val="18"/>
                        </w:rPr>
                      </w:pPr>
                      <w:r w:rsidRPr="00924CE7">
                        <w:rPr>
                          <w:rFonts w:ascii="Arial" w:eastAsia="Verdana" w:hAnsi="Arial" w:cs="Arial"/>
                          <w:b/>
                          <w:bCs/>
                          <w:color w:val="000000"/>
                          <w:kern w:val="24"/>
                          <w:sz w:val="20"/>
                          <w:szCs w:val="20"/>
                        </w:rPr>
                        <w:t>7.82</w:t>
                      </w:r>
                      <w:r w:rsidR="0068477D" w:rsidRPr="00924CE7">
                        <w:rPr>
                          <w:rFonts w:ascii="Arial" w:eastAsia="Verdana" w:hAnsi="Arial" w:cs="Arial"/>
                          <w:b/>
                          <w:bCs/>
                          <w:color w:val="000000"/>
                          <w:kern w:val="24"/>
                          <w:sz w:val="20"/>
                          <w:szCs w:val="20"/>
                        </w:rPr>
                        <w:t>% By Volume</w:t>
                      </w:r>
                    </w:p>
                  </w:txbxContent>
                </v:textbox>
              </v:rect>
            </w:pict>
          </mc:Fallback>
        </mc:AlternateContent>
      </w:r>
      <w:r w:rsidR="00CE35EB" w:rsidRPr="002B5730">
        <w:rPr>
          <w:rFonts w:ascii="Arial" w:eastAsia="Arial" w:hAnsi="Arial" w:cs="Arial"/>
          <w:noProof/>
          <w:color w:val="000000" w:themeColor="text1"/>
          <w:sz w:val="24"/>
          <w:szCs w:val="24"/>
        </w:rPr>
        <mc:AlternateContent>
          <mc:Choice Requires="wps">
            <w:drawing>
              <wp:anchor distT="0" distB="0" distL="114300" distR="114300" simplePos="0" relativeHeight="251755520" behindDoc="0" locked="0" layoutInCell="1" allowOverlap="1" wp14:anchorId="570CFBBF" wp14:editId="61481F60">
                <wp:simplePos x="0" y="0"/>
                <wp:positionH relativeFrom="column">
                  <wp:posOffset>654628</wp:posOffset>
                </wp:positionH>
                <wp:positionV relativeFrom="paragraph">
                  <wp:posOffset>1617890</wp:posOffset>
                </wp:positionV>
                <wp:extent cx="1651379" cy="933450"/>
                <wp:effectExtent l="0" t="0" r="0" b="0"/>
                <wp:wrapNone/>
                <wp:docPr id="583" name="Rectangle 33"/>
                <wp:cNvGraphicFramePr/>
                <a:graphic xmlns:a="http://schemas.openxmlformats.org/drawingml/2006/main">
                  <a:graphicData uri="http://schemas.microsoft.com/office/word/2010/wordprocessingShape">
                    <wps:wsp>
                      <wps:cNvSpPr/>
                      <wps:spPr>
                        <a:xfrm>
                          <a:off x="0" y="0"/>
                          <a:ext cx="1651379"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8057590"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2015-2020</w:t>
                            </w:r>
                          </w:p>
                          <w:p w14:paraId="147BE3D7"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 xml:space="preserve">CAGR </w:t>
                            </w:r>
                          </w:p>
                          <w:p w14:paraId="6FE0705E" w14:textId="7A4B8290"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w:t>
                            </w:r>
                            <w:r w:rsidR="00A118A8" w:rsidRPr="00924CE7">
                              <w:rPr>
                                <w:rFonts w:ascii="Arial" w:eastAsia="Verdana" w:hAnsi="Arial" w:cs="Arial"/>
                                <w:b/>
                                <w:bCs/>
                                <w:color w:val="000000"/>
                                <w:kern w:val="24"/>
                                <w:sz w:val="20"/>
                                <w:szCs w:val="20"/>
                              </w:rPr>
                              <w:t>61</w:t>
                            </w:r>
                            <w:r w:rsidRPr="00924CE7">
                              <w:rPr>
                                <w:rFonts w:ascii="Arial" w:eastAsia="Verdana" w:hAnsi="Arial" w:cs="Arial"/>
                                <w:b/>
                                <w:bCs/>
                                <w:color w:val="000000"/>
                                <w:kern w:val="24"/>
                                <w:sz w:val="20"/>
                                <w:szCs w:val="20"/>
                              </w:rPr>
                              <w:t>% By Volume</w:t>
                            </w:r>
                          </w:p>
                        </w:txbxContent>
                      </wps:txbx>
                      <wps:bodyPr rtlCol="0" anchor="ctr">
                        <a:noAutofit/>
                      </wps:bodyPr>
                    </wps:wsp>
                  </a:graphicData>
                </a:graphic>
                <wp14:sizeRelV relativeFrom="margin">
                  <wp14:pctHeight>0</wp14:pctHeight>
                </wp14:sizeRelV>
              </wp:anchor>
            </w:drawing>
          </mc:Choice>
          <mc:Fallback>
            <w:pict>
              <v:rect w14:anchorId="570CFBBF" id="Rectangle 33" o:spid="_x0000_s1064" style="position:absolute;margin-left:51.55pt;margin-top:127.4pt;width:130.05pt;height:73.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" filled="f" stroked="f" strokeweight="1pt">
                <v:textbox>
                  <w:txbxContent>
                    <w:p w14:paraId="48057590"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2015-2020</w:t>
                      </w:r>
                    </w:p>
                    <w:p w14:paraId="147BE3D7" w14:textId="77777777"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 xml:space="preserve">CAGR </w:t>
                      </w:r>
                    </w:p>
                    <w:p w14:paraId="6FE0705E" w14:textId="7A4B8290" w:rsidR="0068477D" w:rsidRPr="00924CE7" w:rsidRDefault="0068477D" w:rsidP="0068477D">
                      <w:pPr>
                        <w:spacing w:line="240" w:lineRule="auto"/>
                        <w:jc w:val="center"/>
                        <w:textAlignment w:val="baseline"/>
                        <w:rPr>
                          <w:rFonts w:ascii="Arial" w:eastAsia="Verdana" w:hAnsi="Arial" w:cs="Arial"/>
                          <w:b/>
                          <w:bCs/>
                          <w:color w:val="000000"/>
                          <w:kern w:val="24"/>
                          <w:sz w:val="20"/>
                          <w:szCs w:val="20"/>
                        </w:rPr>
                      </w:pPr>
                      <w:r w:rsidRPr="00924CE7">
                        <w:rPr>
                          <w:rFonts w:ascii="Arial" w:eastAsia="Verdana" w:hAnsi="Arial" w:cs="Arial"/>
                          <w:b/>
                          <w:bCs/>
                          <w:color w:val="000000"/>
                          <w:kern w:val="24"/>
                          <w:sz w:val="20"/>
                          <w:szCs w:val="20"/>
                        </w:rPr>
                        <w:t>2.</w:t>
                      </w:r>
                      <w:r w:rsidR="00A118A8" w:rsidRPr="00924CE7">
                        <w:rPr>
                          <w:rFonts w:ascii="Arial" w:eastAsia="Verdana" w:hAnsi="Arial" w:cs="Arial"/>
                          <w:b/>
                          <w:bCs/>
                          <w:color w:val="000000"/>
                          <w:kern w:val="24"/>
                          <w:sz w:val="20"/>
                          <w:szCs w:val="20"/>
                        </w:rPr>
                        <w:t>61</w:t>
                      </w:r>
                      <w:r w:rsidRPr="00924CE7">
                        <w:rPr>
                          <w:rFonts w:ascii="Arial" w:eastAsia="Verdana" w:hAnsi="Arial" w:cs="Arial"/>
                          <w:b/>
                          <w:bCs/>
                          <w:color w:val="000000"/>
                          <w:kern w:val="24"/>
                          <w:sz w:val="20"/>
                          <w:szCs w:val="20"/>
                        </w:rPr>
                        <w:t>% By Volume</w:t>
                      </w:r>
                    </w:p>
                  </w:txbxContent>
                </v:textbox>
              </v:rect>
            </w:pict>
          </mc:Fallback>
        </mc:AlternateContent>
      </w:r>
      <w:r w:rsidR="0068477D" w:rsidRPr="002B5730">
        <w:rPr>
          <w:rFonts w:ascii="Arial" w:eastAsia="Arial" w:hAnsi="Arial" w:cs="Arial"/>
          <w:noProof/>
          <w:color w:val="000000" w:themeColor="text1"/>
          <w:sz w:val="24"/>
          <w:szCs w:val="24"/>
        </w:rPr>
        <w:drawing>
          <wp:inline distT="0" distB="0" distL="0" distR="0" wp14:anchorId="545A6DB7" wp14:editId="1DB43A0C">
            <wp:extent cx="6429375" cy="1900052"/>
            <wp:effectExtent l="0" t="0" r="0" b="5080"/>
            <wp:docPr id="603" name="Chart 603">
              <a:extLst xmlns:a="http://schemas.openxmlformats.org/drawingml/2006/main">
                <a:ext uri="{FF2B5EF4-FFF2-40B4-BE49-F238E27FC236}">
                  <a16:creationId xmlns:a16="http://schemas.microsoft.com/office/drawing/2014/main" id="{EBEC80D7-2033-420E-9714-B47A03548B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3AC6240" w14:textId="77777777" w:rsidR="00243E52" w:rsidRPr="002B5730" w:rsidRDefault="00243E52" w:rsidP="0068477D">
      <w:pPr>
        <w:rPr>
          <w:rFonts w:ascii="Arial" w:eastAsia="Arial" w:hAnsi="Arial" w:cs="Arial"/>
          <w:color w:val="000000" w:themeColor="text1"/>
          <w:sz w:val="24"/>
          <w:szCs w:val="24"/>
        </w:rPr>
      </w:pPr>
    </w:p>
    <w:p w14:paraId="4DA16231" w14:textId="6F455AE5" w:rsidR="0068477D" w:rsidRPr="002B5730" w:rsidRDefault="001D5CC2" w:rsidP="0068477D">
      <w:pPr>
        <w:tabs>
          <w:tab w:val="left" w:pos="1425"/>
        </w:tabs>
        <w:rPr>
          <w:rFonts w:ascii="Arial" w:eastAsia="Arial" w:hAnsi="Arial" w:cs="Arial"/>
          <w:color w:val="000000" w:themeColor="text1"/>
          <w:sz w:val="24"/>
          <w:szCs w:val="24"/>
        </w:rPr>
      </w:pPr>
      <w:r w:rsidRPr="00EB2CC0">
        <w:rPr>
          <w:rFonts w:ascii="Arial" w:eastAsia="Arial" w:hAnsi="Arial" w:cs="Arial"/>
          <w:noProof/>
          <w:color w:val="000000" w:themeColor="text1"/>
          <w:sz w:val="24"/>
          <w:szCs w:val="24"/>
        </w:rPr>
        <w:lastRenderedPageBreak/>
        <mc:AlternateContent>
          <mc:Choice Requires="wps">
            <w:drawing>
              <wp:anchor distT="45720" distB="45720" distL="114300" distR="114300" simplePos="0" relativeHeight="252555264" behindDoc="0" locked="0" layoutInCell="1" allowOverlap="1" wp14:anchorId="6D1847A7" wp14:editId="52BCE379">
                <wp:simplePos x="0" y="0"/>
                <wp:positionH relativeFrom="margin">
                  <wp:align>center</wp:align>
                </wp:positionH>
                <wp:positionV relativeFrom="paragraph">
                  <wp:posOffset>399858</wp:posOffset>
                </wp:positionV>
                <wp:extent cx="6590030" cy="1983105"/>
                <wp:effectExtent l="95250" t="57150" r="96520" b="112395"/>
                <wp:wrapSquare wrapText="bothSides"/>
                <wp:docPr id="2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0030" cy="1983105"/>
                        </a:xfrm>
                        <a:prstGeom prst="rect">
                          <a:avLst/>
                        </a:prstGeom>
                        <a:ln>
                          <a:noFill/>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5"/>
                        </a:lnRef>
                        <a:fillRef idx="2">
                          <a:schemeClr val="accent5"/>
                        </a:fillRef>
                        <a:effectRef idx="1">
                          <a:schemeClr val="accent5"/>
                        </a:effectRef>
                        <a:fontRef idx="minor">
                          <a:schemeClr val="dk1"/>
                        </a:fontRef>
                      </wps:style>
                      <wps:txbx>
                        <w:txbxContent>
                          <w:p w14:paraId="70930E1C" w14:textId="77777777" w:rsidR="00243E52" w:rsidRPr="00EB2CC0" w:rsidRDefault="00243E52" w:rsidP="00F14E20">
                            <w:pPr>
                              <w:pStyle w:val="ListParagraph"/>
                              <w:numPr>
                                <w:ilvl w:val="0"/>
                                <w:numId w:val="8"/>
                              </w:numPr>
                              <w:spacing w:line="360" w:lineRule="auto"/>
                              <w:jc w:val="both"/>
                              <w:rPr>
                                <w:color w:val="000000" w:themeColor="text1"/>
                                <w:sz w:val="24"/>
                                <w:szCs w:val="24"/>
                              </w:rPr>
                            </w:pPr>
                            <w:r w:rsidRPr="00EB2CC0">
                              <w:rPr>
                                <w:color w:val="000000" w:themeColor="text1"/>
                                <w:sz w:val="24"/>
                                <w:szCs w:val="24"/>
                              </w:rPr>
                              <w:t xml:space="preserve">Exports are higher than imports due to the presence of major vinyl ester resin producers in the region. </w:t>
                            </w:r>
                          </w:p>
                          <w:p w14:paraId="54912B9A" w14:textId="43886589" w:rsidR="00243E52" w:rsidRPr="00EB2CC0" w:rsidRDefault="00243E52" w:rsidP="00F14E20">
                            <w:pPr>
                              <w:pStyle w:val="ListParagraph"/>
                              <w:numPr>
                                <w:ilvl w:val="0"/>
                                <w:numId w:val="8"/>
                              </w:numPr>
                              <w:spacing w:line="360" w:lineRule="auto"/>
                              <w:jc w:val="both"/>
                              <w:rPr>
                                <w:color w:val="000000" w:themeColor="text1"/>
                                <w:sz w:val="24"/>
                                <w:szCs w:val="24"/>
                              </w:rPr>
                            </w:pPr>
                            <w:r w:rsidRPr="00EB2CC0">
                              <w:rPr>
                                <w:color w:val="000000" w:themeColor="text1"/>
                                <w:sz w:val="24"/>
                                <w:szCs w:val="24"/>
                              </w:rPr>
                              <w:t xml:space="preserve">Total export in 2020 stood at around 23 </w:t>
                            </w:r>
                            <w:r w:rsidR="007D14B0">
                              <w:rPr>
                                <w:color w:val="000000" w:themeColor="text1"/>
                                <w:sz w:val="24"/>
                                <w:szCs w:val="24"/>
                              </w:rPr>
                              <w:t xml:space="preserve">thousand </w:t>
                            </w:r>
                            <w:proofErr w:type="spellStart"/>
                            <w:r w:rsidR="007D14B0">
                              <w:rPr>
                                <w:color w:val="000000" w:themeColor="text1"/>
                                <w:sz w:val="24"/>
                                <w:szCs w:val="24"/>
                              </w:rPr>
                              <w:t>tonnes</w:t>
                            </w:r>
                            <w:proofErr w:type="spellEnd"/>
                            <w:r w:rsidR="007D14B0">
                              <w:rPr>
                                <w:color w:val="000000" w:themeColor="text1"/>
                                <w:sz w:val="24"/>
                                <w:szCs w:val="24"/>
                              </w:rPr>
                              <w:t xml:space="preserve"> </w:t>
                            </w:r>
                            <w:r w:rsidRPr="00EB2CC0">
                              <w:rPr>
                                <w:color w:val="000000" w:themeColor="text1"/>
                                <w:sz w:val="24"/>
                                <w:szCs w:val="24"/>
                              </w:rPr>
                              <w:t xml:space="preserve">while imports stood at around 24 thousand </w:t>
                            </w:r>
                            <w:proofErr w:type="spellStart"/>
                            <w:r w:rsidRPr="00EB2CC0">
                              <w:rPr>
                                <w:color w:val="000000" w:themeColor="text1"/>
                                <w:sz w:val="24"/>
                                <w:szCs w:val="24"/>
                              </w:rPr>
                              <w:t>tonnes</w:t>
                            </w:r>
                            <w:proofErr w:type="spellEnd"/>
                            <w:r w:rsidRPr="00EB2CC0">
                              <w:rPr>
                                <w:color w:val="000000" w:themeColor="text1"/>
                                <w:sz w:val="24"/>
                                <w:szCs w:val="24"/>
                              </w:rPr>
                              <w:t xml:space="preserve">. Increasing export is attributed to the increasing demand for vinyl ester resin from </w:t>
                            </w:r>
                            <w:r w:rsidR="00CD321F" w:rsidRPr="00EB2CC0">
                              <w:rPr>
                                <w:color w:val="000000" w:themeColor="text1"/>
                                <w:sz w:val="24"/>
                                <w:szCs w:val="24"/>
                              </w:rPr>
                              <w:t>fiber</w:t>
                            </w:r>
                            <w:r w:rsidRPr="00EB2CC0">
                              <w:rPr>
                                <w:color w:val="000000" w:themeColor="text1"/>
                                <w:sz w:val="24"/>
                                <w:szCs w:val="24"/>
                              </w:rPr>
                              <w:t xml:space="preserve"> reinforced plastic (FRP) application in the pipe and tank industry. </w:t>
                            </w:r>
                          </w:p>
                          <w:p w14:paraId="60428E48" w14:textId="77777777" w:rsidR="00243E52" w:rsidRPr="00EB2CC0" w:rsidRDefault="00243E52" w:rsidP="00F14E20">
                            <w:pPr>
                              <w:pStyle w:val="ListParagraph"/>
                              <w:numPr>
                                <w:ilvl w:val="0"/>
                                <w:numId w:val="8"/>
                              </w:numPr>
                              <w:spacing w:line="360" w:lineRule="auto"/>
                              <w:jc w:val="both"/>
                              <w:rPr>
                                <w:color w:val="000000" w:themeColor="text1"/>
                                <w:sz w:val="24"/>
                                <w:szCs w:val="24"/>
                              </w:rPr>
                            </w:pPr>
                            <w:r w:rsidRPr="00EB2CC0">
                              <w:rPr>
                                <w:color w:val="000000" w:themeColor="text1"/>
                                <w:sz w:val="24"/>
                                <w:szCs w:val="24"/>
                              </w:rPr>
                              <w:t>Several manufacturers are investing heavily in capacity expansion to meet the growing demand for vinyl ester resin in the region.</w:t>
                            </w:r>
                          </w:p>
                          <w:p w14:paraId="74594A1A" w14:textId="77777777" w:rsidR="00243E52" w:rsidRDefault="00243E52" w:rsidP="00243E5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1847A7" id="_x0000_s1065" type="#_x0000_t202" style="position:absolute;margin-left:0;margin-top:31.5pt;width:518.9pt;height:156.15pt;z-index:252555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" fillcolor="#91bce3 [2168]" stroked="f" strokeweight=".5pt">
                <v:fill color2="#7aaddd [2616]" rotate="t" colors="0 #b1cbe9;.5 #a3c1e5;1 #92b9e4" focus="100%" type="gradient">
                  <o:fill v:ext="view" type="gradientUnscaled"/>
                </v:fill>
                <v:shadow on="t" color="black" opacity="20971f" offset="0,2.2pt"/>
                <v:textbox>
                  <w:txbxContent>
                    <w:p w14:paraId="70930E1C" w14:textId="77777777" w:rsidR="00243E52" w:rsidRPr="00EB2CC0" w:rsidRDefault="00243E52" w:rsidP="00F14E20">
                      <w:pPr>
                        <w:pStyle w:val="ListParagraph"/>
                        <w:numPr>
                          <w:ilvl w:val="0"/>
                          <w:numId w:val="8"/>
                        </w:numPr>
                        <w:spacing w:line="360" w:lineRule="auto"/>
                        <w:jc w:val="both"/>
                        <w:rPr>
                          <w:color w:val="000000" w:themeColor="text1"/>
                          <w:sz w:val="24"/>
                          <w:szCs w:val="24"/>
                        </w:rPr>
                      </w:pPr>
                      <w:r w:rsidRPr="00EB2CC0">
                        <w:rPr>
                          <w:color w:val="000000" w:themeColor="text1"/>
                          <w:sz w:val="24"/>
                          <w:szCs w:val="24"/>
                        </w:rPr>
                        <w:t xml:space="preserve">Exports are higher than imports due to the presence of major vinyl ester resin producers in the region. </w:t>
                      </w:r>
                    </w:p>
                    <w:p w14:paraId="54912B9A" w14:textId="43886589" w:rsidR="00243E52" w:rsidRPr="00EB2CC0" w:rsidRDefault="00243E52" w:rsidP="00F14E20">
                      <w:pPr>
                        <w:pStyle w:val="ListParagraph"/>
                        <w:numPr>
                          <w:ilvl w:val="0"/>
                          <w:numId w:val="8"/>
                        </w:numPr>
                        <w:spacing w:line="360" w:lineRule="auto"/>
                        <w:jc w:val="both"/>
                        <w:rPr>
                          <w:color w:val="000000" w:themeColor="text1"/>
                          <w:sz w:val="24"/>
                          <w:szCs w:val="24"/>
                        </w:rPr>
                      </w:pPr>
                      <w:r w:rsidRPr="00EB2CC0">
                        <w:rPr>
                          <w:color w:val="000000" w:themeColor="text1"/>
                          <w:sz w:val="24"/>
                          <w:szCs w:val="24"/>
                        </w:rPr>
                        <w:t xml:space="preserve">Total export in 2020 stood at around 23 </w:t>
                      </w:r>
                      <w:r w:rsidR="007D14B0">
                        <w:rPr>
                          <w:color w:val="000000" w:themeColor="text1"/>
                          <w:sz w:val="24"/>
                          <w:szCs w:val="24"/>
                        </w:rPr>
                        <w:t xml:space="preserve">thousand </w:t>
                      </w:r>
                      <w:proofErr w:type="spellStart"/>
                      <w:r w:rsidR="007D14B0">
                        <w:rPr>
                          <w:color w:val="000000" w:themeColor="text1"/>
                          <w:sz w:val="24"/>
                          <w:szCs w:val="24"/>
                        </w:rPr>
                        <w:t>tonnes</w:t>
                      </w:r>
                      <w:proofErr w:type="spellEnd"/>
                      <w:r w:rsidR="007D14B0">
                        <w:rPr>
                          <w:color w:val="000000" w:themeColor="text1"/>
                          <w:sz w:val="24"/>
                          <w:szCs w:val="24"/>
                        </w:rPr>
                        <w:t xml:space="preserve"> </w:t>
                      </w:r>
                      <w:r w:rsidRPr="00EB2CC0">
                        <w:rPr>
                          <w:color w:val="000000" w:themeColor="text1"/>
                          <w:sz w:val="24"/>
                          <w:szCs w:val="24"/>
                        </w:rPr>
                        <w:t xml:space="preserve">while imports stood at around 24 thousand </w:t>
                      </w:r>
                      <w:proofErr w:type="spellStart"/>
                      <w:r w:rsidRPr="00EB2CC0">
                        <w:rPr>
                          <w:color w:val="000000" w:themeColor="text1"/>
                          <w:sz w:val="24"/>
                          <w:szCs w:val="24"/>
                        </w:rPr>
                        <w:t>tonnes</w:t>
                      </w:r>
                      <w:proofErr w:type="spellEnd"/>
                      <w:r w:rsidRPr="00EB2CC0">
                        <w:rPr>
                          <w:color w:val="000000" w:themeColor="text1"/>
                          <w:sz w:val="24"/>
                          <w:szCs w:val="24"/>
                        </w:rPr>
                        <w:t xml:space="preserve">. Increasing export is attributed to the increasing demand for vinyl ester resin from </w:t>
                      </w:r>
                      <w:r w:rsidR="00CD321F" w:rsidRPr="00EB2CC0">
                        <w:rPr>
                          <w:color w:val="000000" w:themeColor="text1"/>
                          <w:sz w:val="24"/>
                          <w:szCs w:val="24"/>
                        </w:rPr>
                        <w:t>fiber</w:t>
                      </w:r>
                      <w:r w:rsidRPr="00EB2CC0">
                        <w:rPr>
                          <w:color w:val="000000" w:themeColor="text1"/>
                          <w:sz w:val="24"/>
                          <w:szCs w:val="24"/>
                        </w:rPr>
                        <w:t xml:space="preserve"> reinforced plastic (FRP) application in the pipe and tank industry. </w:t>
                      </w:r>
                    </w:p>
                    <w:p w14:paraId="60428E48" w14:textId="77777777" w:rsidR="00243E52" w:rsidRPr="00EB2CC0" w:rsidRDefault="00243E52" w:rsidP="00F14E20">
                      <w:pPr>
                        <w:pStyle w:val="ListParagraph"/>
                        <w:numPr>
                          <w:ilvl w:val="0"/>
                          <w:numId w:val="8"/>
                        </w:numPr>
                        <w:spacing w:line="360" w:lineRule="auto"/>
                        <w:jc w:val="both"/>
                        <w:rPr>
                          <w:color w:val="000000" w:themeColor="text1"/>
                          <w:sz w:val="24"/>
                          <w:szCs w:val="24"/>
                        </w:rPr>
                      </w:pPr>
                      <w:r w:rsidRPr="00EB2CC0">
                        <w:rPr>
                          <w:color w:val="000000" w:themeColor="text1"/>
                          <w:sz w:val="24"/>
                          <w:szCs w:val="24"/>
                        </w:rPr>
                        <w:t>Several manufacturers are investing heavily in capacity expansion to meet the growing demand for vinyl ester resin in the region.</w:t>
                      </w:r>
                    </w:p>
                    <w:p w14:paraId="74594A1A" w14:textId="77777777" w:rsidR="00243E52" w:rsidRDefault="00243E52" w:rsidP="00243E52"/>
                  </w:txbxContent>
                </v:textbox>
                <w10:wrap type="square" anchorx="margin"/>
              </v:shape>
            </w:pict>
          </mc:Fallback>
        </mc:AlternateContent>
      </w:r>
    </w:p>
    <w:p w14:paraId="23F4837A" w14:textId="21BD1E6F" w:rsidR="002741D6" w:rsidRDefault="002741D6" w:rsidP="009B5E8F">
      <w:pPr>
        <w:spacing w:line="360" w:lineRule="auto"/>
        <w:jc w:val="both"/>
        <w:rPr>
          <w:rFonts w:ascii="Arial" w:eastAsia="Arial" w:hAnsi="Arial" w:cs="Arial"/>
          <w:color w:val="000000" w:themeColor="text1"/>
          <w:sz w:val="24"/>
          <w:szCs w:val="24"/>
        </w:rPr>
      </w:pPr>
    </w:p>
    <w:p w14:paraId="39A6EDE2" w14:textId="77777777" w:rsidR="00243E52" w:rsidRDefault="00243E52" w:rsidP="00243E52">
      <w:pPr>
        <w:spacing w:line="360" w:lineRule="auto"/>
        <w:textAlignment w:val="baseline"/>
        <w:rPr>
          <w:rFonts w:ascii="Arial" w:eastAsia="Arial" w:hAnsi="Arial" w:cs="Arial"/>
          <w:b/>
          <w:color w:val="000000" w:themeColor="text1"/>
          <w:sz w:val="24"/>
          <w:szCs w:val="24"/>
        </w:rPr>
      </w:pPr>
      <w:r>
        <w:rPr>
          <w:rFonts w:ascii="Arial" w:eastAsia="Arial" w:hAnsi="Arial" w:cs="Arial"/>
          <w:b/>
          <w:color w:val="000000" w:themeColor="text1"/>
          <w:sz w:val="24"/>
          <w:szCs w:val="24"/>
        </w:rPr>
        <w:t>Electronic, Telecommunication and Renewables sector have high latent demand in APAC region:</w:t>
      </w:r>
    </w:p>
    <w:p w14:paraId="5400D429" w14:textId="77777777" w:rsidR="00243E52" w:rsidRPr="00243E52" w:rsidRDefault="00243E52" w:rsidP="00F14E20">
      <w:pPr>
        <w:pStyle w:val="ListParagraph"/>
        <w:numPr>
          <w:ilvl w:val="0"/>
          <w:numId w:val="15"/>
        </w:numPr>
        <w:spacing w:line="360" w:lineRule="auto"/>
        <w:jc w:val="both"/>
        <w:textAlignment w:val="baseline"/>
        <w:rPr>
          <w:bCs/>
          <w:color w:val="000000" w:themeColor="text1"/>
          <w:sz w:val="24"/>
          <w:szCs w:val="24"/>
        </w:rPr>
      </w:pPr>
      <w:r w:rsidRPr="00243E52">
        <w:rPr>
          <w:bCs/>
          <w:color w:val="000000" w:themeColor="text1"/>
          <w:sz w:val="24"/>
          <w:szCs w:val="24"/>
        </w:rPr>
        <w:t>Increasing market of electronic parts due to development in telecommunication technologies as well as 5G revolution in mobile application has led to increase in consumption of LCD and touch panels leading to increasing demand of V</w:t>
      </w:r>
      <w:r>
        <w:rPr>
          <w:bCs/>
          <w:color w:val="000000" w:themeColor="text1"/>
          <w:sz w:val="24"/>
          <w:szCs w:val="24"/>
        </w:rPr>
        <w:t>inyl ester resin</w:t>
      </w:r>
      <w:r w:rsidRPr="00243E52">
        <w:rPr>
          <w:bCs/>
          <w:color w:val="000000" w:themeColor="text1"/>
          <w:sz w:val="24"/>
          <w:szCs w:val="24"/>
        </w:rPr>
        <w:t xml:space="preserve">. </w:t>
      </w:r>
    </w:p>
    <w:p w14:paraId="3ED819A9" w14:textId="77777777" w:rsidR="00243E52" w:rsidRPr="00243E52" w:rsidRDefault="00243E52" w:rsidP="00F14E20">
      <w:pPr>
        <w:pStyle w:val="ListParagraph"/>
        <w:numPr>
          <w:ilvl w:val="0"/>
          <w:numId w:val="15"/>
        </w:numPr>
        <w:spacing w:line="360" w:lineRule="auto"/>
        <w:jc w:val="both"/>
        <w:textAlignment w:val="baseline"/>
        <w:rPr>
          <w:bCs/>
          <w:color w:val="000000" w:themeColor="text1"/>
          <w:sz w:val="24"/>
          <w:szCs w:val="24"/>
        </w:rPr>
      </w:pPr>
      <w:r w:rsidRPr="00243E52">
        <w:rPr>
          <w:bCs/>
          <w:color w:val="000000" w:themeColor="text1"/>
          <w:sz w:val="24"/>
          <w:szCs w:val="24"/>
        </w:rPr>
        <w:t>V</w:t>
      </w:r>
      <w:r>
        <w:rPr>
          <w:bCs/>
          <w:color w:val="000000" w:themeColor="text1"/>
          <w:sz w:val="24"/>
          <w:szCs w:val="24"/>
        </w:rPr>
        <w:t>inyl ester resin</w:t>
      </w:r>
      <w:r w:rsidRPr="00243E52">
        <w:rPr>
          <w:bCs/>
          <w:color w:val="000000" w:themeColor="text1"/>
          <w:sz w:val="24"/>
          <w:szCs w:val="24"/>
        </w:rPr>
        <w:t xml:space="preserve"> is used as inner lining material in electronic items due to its excellent corrosion and chemical resistance properties.</w:t>
      </w:r>
    </w:p>
    <w:p w14:paraId="035D5066" w14:textId="77777777" w:rsidR="00243E52" w:rsidRPr="00243E52" w:rsidRDefault="00243E52" w:rsidP="00F14E20">
      <w:pPr>
        <w:pStyle w:val="ListParagraph"/>
        <w:numPr>
          <w:ilvl w:val="0"/>
          <w:numId w:val="15"/>
        </w:numPr>
        <w:spacing w:line="360" w:lineRule="auto"/>
        <w:jc w:val="both"/>
        <w:textAlignment w:val="baseline"/>
        <w:rPr>
          <w:bCs/>
          <w:color w:val="000000" w:themeColor="text1"/>
          <w:sz w:val="24"/>
          <w:szCs w:val="24"/>
        </w:rPr>
      </w:pPr>
      <w:r w:rsidRPr="00243E52">
        <w:rPr>
          <w:bCs/>
          <w:color w:val="000000" w:themeColor="text1"/>
          <w:sz w:val="24"/>
          <w:szCs w:val="24"/>
        </w:rPr>
        <w:t>V</w:t>
      </w:r>
      <w:r>
        <w:rPr>
          <w:bCs/>
          <w:color w:val="000000" w:themeColor="text1"/>
          <w:sz w:val="24"/>
          <w:szCs w:val="24"/>
        </w:rPr>
        <w:t>inyl ester resin</w:t>
      </w:r>
      <w:r w:rsidRPr="00243E52">
        <w:rPr>
          <w:bCs/>
          <w:color w:val="000000" w:themeColor="text1"/>
          <w:sz w:val="24"/>
          <w:szCs w:val="24"/>
        </w:rPr>
        <w:t xml:space="preserve"> has also application in semiconductor and chip encapsulation due to its heat resistance properties. Growth of display panel market has augmented the demand of display driver chips. </w:t>
      </w:r>
    </w:p>
    <w:p w14:paraId="2DE21107" w14:textId="77777777" w:rsidR="00243E52" w:rsidRPr="00243E52" w:rsidRDefault="00243E52" w:rsidP="00F14E20">
      <w:pPr>
        <w:pStyle w:val="ListParagraph"/>
        <w:numPr>
          <w:ilvl w:val="0"/>
          <w:numId w:val="15"/>
        </w:numPr>
        <w:spacing w:line="360" w:lineRule="auto"/>
        <w:jc w:val="both"/>
        <w:textAlignment w:val="baseline"/>
        <w:rPr>
          <w:bCs/>
          <w:color w:val="000000" w:themeColor="text1"/>
          <w:sz w:val="24"/>
          <w:szCs w:val="24"/>
        </w:rPr>
      </w:pPr>
      <w:r w:rsidRPr="00243E52">
        <w:rPr>
          <w:bCs/>
          <w:color w:val="000000" w:themeColor="text1"/>
          <w:sz w:val="24"/>
          <w:szCs w:val="24"/>
        </w:rPr>
        <w:t xml:space="preserve">As per CINNO survey, </w:t>
      </w:r>
      <w:r>
        <w:rPr>
          <w:bCs/>
          <w:color w:val="000000" w:themeColor="text1"/>
          <w:sz w:val="24"/>
          <w:szCs w:val="24"/>
        </w:rPr>
        <w:t>APAC</w:t>
      </w:r>
      <w:r w:rsidRPr="00243E52">
        <w:rPr>
          <w:bCs/>
          <w:color w:val="000000" w:themeColor="text1"/>
          <w:sz w:val="24"/>
          <w:szCs w:val="24"/>
        </w:rPr>
        <w:t xml:space="preserve"> demand of display driver chips in 2020 is valued around </w:t>
      </w:r>
      <w:r>
        <w:rPr>
          <w:bCs/>
          <w:color w:val="000000" w:themeColor="text1"/>
          <w:sz w:val="24"/>
          <w:szCs w:val="24"/>
        </w:rPr>
        <w:t>6</w:t>
      </w:r>
      <w:r w:rsidRPr="00243E52">
        <w:rPr>
          <w:bCs/>
          <w:color w:val="000000" w:themeColor="text1"/>
          <w:sz w:val="24"/>
          <w:szCs w:val="24"/>
        </w:rPr>
        <w:t xml:space="preserve"> billion which is 8.7% rise from 2019 value. Moreover, demand for smartphone driver chips valued around 1.</w:t>
      </w:r>
      <w:r>
        <w:rPr>
          <w:bCs/>
          <w:color w:val="000000" w:themeColor="text1"/>
          <w:sz w:val="24"/>
          <w:szCs w:val="24"/>
        </w:rPr>
        <w:t>2</w:t>
      </w:r>
      <w:r w:rsidRPr="00243E52">
        <w:rPr>
          <w:bCs/>
          <w:color w:val="000000" w:themeColor="text1"/>
          <w:sz w:val="24"/>
          <w:szCs w:val="24"/>
        </w:rPr>
        <w:t xml:space="preserve"> billion in 2020.</w:t>
      </w:r>
    </w:p>
    <w:p w14:paraId="54B40751" w14:textId="77777777" w:rsidR="00243E52" w:rsidRPr="000A1623" w:rsidRDefault="00243E52" w:rsidP="00243E52">
      <w:pPr>
        <w:spacing w:line="360" w:lineRule="auto"/>
        <w:jc w:val="both"/>
        <w:textAlignment w:val="baseline"/>
        <w:rPr>
          <w:rFonts w:ascii="Arial" w:eastAsia="Arial" w:hAnsi="Arial" w:cs="Arial"/>
          <w:bCs/>
          <w:color w:val="000000" w:themeColor="text1"/>
          <w:sz w:val="24"/>
          <w:szCs w:val="24"/>
          <w:lang w:val="en-US"/>
        </w:rPr>
      </w:pPr>
      <w:r w:rsidRPr="000A1623">
        <w:rPr>
          <w:rFonts w:ascii="Arial" w:eastAsia="Arial" w:hAnsi="Arial" w:cs="Arial"/>
          <w:b/>
          <w:bCs/>
          <w:color w:val="000000" w:themeColor="text1"/>
          <w:sz w:val="24"/>
          <w:szCs w:val="24"/>
          <w:lang w:val="en-US"/>
        </w:rPr>
        <w:t>LCD Smartphone display driver chips vendor shipment share, 2020</w:t>
      </w:r>
    </w:p>
    <w:p w14:paraId="19899D19" w14:textId="191A45F0" w:rsidR="00243E52" w:rsidRDefault="00243E52" w:rsidP="00243E52">
      <w:pPr>
        <w:spacing w:line="360" w:lineRule="auto"/>
        <w:jc w:val="both"/>
        <w:textAlignment w:val="baseline"/>
        <w:rPr>
          <w:rFonts w:ascii="Arial" w:eastAsia="Arial" w:hAnsi="Arial" w:cs="Arial"/>
          <w:bCs/>
          <w:color w:val="000000" w:themeColor="text1"/>
          <w:sz w:val="24"/>
          <w:szCs w:val="24"/>
          <w:lang w:val="en-US"/>
        </w:rPr>
      </w:pPr>
      <w:r w:rsidRPr="002B5730">
        <w:rPr>
          <w:bCs/>
          <w:noProof/>
          <w:color w:val="000000" w:themeColor="text1"/>
        </w:rPr>
        <mc:AlternateContent>
          <mc:Choice Requires="wps">
            <w:drawing>
              <wp:anchor distT="0" distB="0" distL="114300" distR="114300" simplePos="0" relativeHeight="252557312" behindDoc="0" locked="0" layoutInCell="1" allowOverlap="1" wp14:anchorId="34B9BC69" wp14:editId="39BC1055">
                <wp:simplePos x="0" y="0"/>
                <wp:positionH relativeFrom="margin">
                  <wp:posOffset>4500748</wp:posOffset>
                </wp:positionH>
                <wp:positionV relativeFrom="paragraph">
                  <wp:posOffset>1880969</wp:posOffset>
                </wp:positionV>
                <wp:extent cx="1889760" cy="266700"/>
                <wp:effectExtent l="0" t="0" r="0" b="0"/>
                <wp:wrapNone/>
                <wp:docPr id="2208"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6C1E05F8" w14:textId="731F0CF8" w:rsidR="00243E52" w:rsidRPr="00687E98" w:rsidRDefault="00243E52" w:rsidP="00243E5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CINNO</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4B9BC69" id="_x0000_s1066" type="#_x0000_t202" style="position:absolute;left:0;text-align:left;margin-left:354.4pt;margin-top:148.1pt;width:148.8pt;height:21pt;z-index:25255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" filled="f" stroked="f">
                <v:textbox>
                  <w:txbxContent>
                    <w:p w14:paraId="6C1E05F8" w14:textId="731F0CF8" w:rsidR="00243E52" w:rsidRPr="00687E98" w:rsidRDefault="00243E52" w:rsidP="00243E5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 xml:space="preserve">Source: </w:t>
                      </w:r>
                      <w:r>
                        <w:rPr>
                          <w:rFonts w:ascii="Verdana" w:eastAsia="Verdana" w:hAnsi="Verdana" w:cs="Verdana"/>
                          <w:i/>
                          <w:iCs/>
                          <w:color w:val="7F7F7F"/>
                          <w:kern w:val="24"/>
                          <w:sz w:val="12"/>
                          <w:szCs w:val="12"/>
                          <w14:textFill>
                            <w14:solidFill>
                              <w14:srgbClr w14:val="7F7F7F">
                                <w14:lumMod w14:val="50000"/>
                              </w14:srgbClr>
                            </w14:solidFill>
                          </w14:textFill>
                        </w:rPr>
                        <w:t>CINNO</w:t>
                      </w:r>
                    </w:p>
                  </w:txbxContent>
                </v:textbox>
                <w10:wrap anchorx="margin"/>
              </v:shape>
            </w:pict>
          </mc:Fallback>
        </mc:AlternateContent>
      </w:r>
      <w:r w:rsidRPr="000A1623">
        <w:rPr>
          <w:rFonts w:ascii="Arial" w:eastAsia="Arial" w:hAnsi="Arial" w:cs="Arial"/>
          <w:bCs/>
          <w:noProof/>
          <w:color w:val="000000" w:themeColor="text1"/>
          <w:sz w:val="24"/>
          <w:szCs w:val="24"/>
        </w:rPr>
        <w:drawing>
          <wp:inline distT="0" distB="0" distL="0" distR="0" wp14:anchorId="753C667A" wp14:editId="635BA513">
            <wp:extent cx="6457950" cy="1828800"/>
            <wp:effectExtent l="0" t="0" r="0" b="0"/>
            <wp:docPr id="2205" name="Chart 2205">
              <a:extLst xmlns:a="http://schemas.openxmlformats.org/drawingml/2006/main">
                <a:ext uri="{FF2B5EF4-FFF2-40B4-BE49-F238E27FC236}">
                  <a16:creationId xmlns:a16="http://schemas.microsoft.com/office/drawing/2014/main" id="{F3FC28F2-8CF9-4855-B040-C344F65F75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F5C866C" w14:textId="74270C92" w:rsidR="00243E52" w:rsidRDefault="00243E52" w:rsidP="00243E52">
      <w:pPr>
        <w:spacing w:line="360" w:lineRule="auto"/>
        <w:jc w:val="both"/>
        <w:textAlignment w:val="baseline"/>
        <w:rPr>
          <w:rFonts w:ascii="Arial" w:eastAsia="Arial" w:hAnsi="Arial" w:cs="Arial"/>
          <w:b/>
          <w:bCs/>
          <w:color w:val="000000" w:themeColor="text1"/>
          <w:sz w:val="24"/>
          <w:szCs w:val="24"/>
          <w:lang w:val="en-US"/>
        </w:rPr>
      </w:pPr>
    </w:p>
    <w:p w14:paraId="2B9DBBDF" w14:textId="77777777" w:rsidR="00243E52" w:rsidRPr="0015661D" w:rsidRDefault="00243E52" w:rsidP="00243E52">
      <w:pPr>
        <w:spacing w:line="360" w:lineRule="auto"/>
        <w:jc w:val="both"/>
        <w:textAlignment w:val="baseline"/>
        <w:rPr>
          <w:rFonts w:ascii="Arial" w:eastAsia="Arial" w:hAnsi="Arial" w:cs="Arial"/>
          <w:bCs/>
          <w:color w:val="000000" w:themeColor="text1"/>
          <w:sz w:val="24"/>
          <w:szCs w:val="24"/>
          <w:lang w:val="en-US"/>
        </w:rPr>
      </w:pPr>
      <w:r w:rsidRPr="0015661D">
        <w:rPr>
          <w:rFonts w:ascii="Arial" w:eastAsia="Arial" w:hAnsi="Arial" w:cs="Arial"/>
          <w:b/>
          <w:bCs/>
          <w:color w:val="000000" w:themeColor="text1"/>
          <w:sz w:val="24"/>
          <w:szCs w:val="24"/>
          <w:lang w:val="en-US"/>
        </w:rPr>
        <w:t>Renewable energy Consumption in Asia-Pacific region in 2020,</w:t>
      </w:r>
      <w:r>
        <w:rPr>
          <w:rFonts w:ascii="Arial" w:eastAsia="Arial" w:hAnsi="Arial" w:cs="Arial"/>
          <w:b/>
          <w:bCs/>
          <w:color w:val="000000" w:themeColor="text1"/>
          <w:sz w:val="24"/>
          <w:szCs w:val="24"/>
          <w:lang w:val="en-US"/>
        </w:rPr>
        <w:t xml:space="preserve"> </w:t>
      </w:r>
      <w:r w:rsidRPr="0015661D">
        <w:rPr>
          <w:rFonts w:ascii="Arial" w:eastAsia="Arial" w:hAnsi="Arial" w:cs="Arial"/>
          <w:b/>
          <w:bCs/>
          <w:color w:val="000000" w:themeColor="text1"/>
          <w:sz w:val="24"/>
          <w:szCs w:val="24"/>
          <w:lang w:val="en-US"/>
        </w:rPr>
        <w:t>By Country (In exajoules)</w:t>
      </w:r>
    </w:p>
    <w:p w14:paraId="5D3D1D4C" w14:textId="77777777" w:rsidR="00243E52" w:rsidRPr="000A1623" w:rsidRDefault="00243E52" w:rsidP="00243E52">
      <w:pPr>
        <w:spacing w:line="360" w:lineRule="auto"/>
        <w:jc w:val="both"/>
        <w:textAlignment w:val="baseline"/>
        <w:rPr>
          <w:rFonts w:ascii="Arial" w:eastAsia="Arial" w:hAnsi="Arial" w:cs="Arial"/>
          <w:bCs/>
          <w:color w:val="000000" w:themeColor="text1"/>
          <w:sz w:val="24"/>
          <w:szCs w:val="24"/>
          <w:lang w:val="en-US"/>
        </w:rPr>
      </w:pPr>
      <w:r w:rsidRPr="0015661D">
        <w:rPr>
          <w:rFonts w:ascii="Arial" w:eastAsia="Arial" w:hAnsi="Arial" w:cs="Arial"/>
          <w:bCs/>
          <w:noProof/>
          <w:color w:val="000000" w:themeColor="text1"/>
          <w:sz w:val="24"/>
          <w:szCs w:val="24"/>
        </w:rPr>
        <mc:AlternateContent>
          <mc:Choice Requires="wps">
            <w:drawing>
              <wp:anchor distT="0" distB="0" distL="114300" distR="114300" simplePos="0" relativeHeight="252553216" behindDoc="0" locked="0" layoutInCell="1" allowOverlap="1" wp14:anchorId="54252FAD" wp14:editId="31A2D8B7">
                <wp:simplePos x="0" y="0"/>
                <wp:positionH relativeFrom="column">
                  <wp:posOffset>-60325</wp:posOffset>
                </wp:positionH>
                <wp:positionV relativeFrom="paragraph">
                  <wp:posOffset>152326</wp:posOffset>
                </wp:positionV>
                <wp:extent cx="6650182" cy="1460665"/>
                <wp:effectExtent l="76200" t="57150" r="93980" b="120650"/>
                <wp:wrapNone/>
                <wp:docPr id="4" name="TextBox 3">
                  <a:extLst xmlns:a="http://schemas.openxmlformats.org/drawingml/2006/main">
                    <a:ext uri="{FF2B5EF4-FFF2-40B4-BE49-F238E27FC236}">
                      <a16:creationId xmlns:a16="http://schemas.microsoft.com/office/drawing/2014/main" id="{5570026E-A6A1-4EFB-AE64-B142025B2FEA}"/>
                    </a:ext>
                  </a:extLst>
                </wp:docPr>
                <wp:cNvGraphicFramePr/>
                <a:graphic xmlns:a="http://schemas.openxmlformats.org/drawingml/2006/main">
                  <a:graphicData uri="http://schemas.microsoft.com/office/word/2010/wordprocessingShape">
                    <wps:wsp>
                      <wps:cNvSpPr txBox="1"/>
                      <wps:spPr>
                        <a:xfrm>
                          <a:off x="0" y="0"/>
                          <a:ext cx="6650182" cy="1460665"/>
                        </a:xfrm>
                        <a:prstGeom prst="rect">
                          <a:avLst/>
                        </a:prstGeom>
                        <a:solidFill>
                          <a:schemeClr val="accent5"/>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rgbClr r="0" g="0" b="0"/>
                        </a:lnRef>
                        <a:fillRef idx="0">
                          <a:scrgbClr r="0" g="0" b="0"/>
                        </a:fillRef>
                        <a:effectRef idx="0">
                          <a:scrgbClr r="0" g="0" b="0"/>
                        </a:effectRef>
                        <a:fontRef idx="minor">
                          <a:schemeClr val="lt1"/>
                        </a:fontRef>
                      </wps:style>
                      <wps:txbx>
                        <w:txbxContent>
                          <w:p w14:paraId="5C54BB6B" w14:textId="77777777" w:rsidR="00243E52" w:rsidRPr="0015661D" w:rsidRDefault="00243E52" w:rsidP="00243E52">
                            <w:pPr>
                              <w:spacing w:line="480" w:lineRule="auto"/>
                              <w:jc w:val="both"/>
                              <w:rPr>
                                <w:rFonts w:ascii="Arial" w:eastAsia="Verdana" w:hAnsi="Arial" w:cs="Arial"/>
                                <w:color w:val="000000" w:themeColor="text1"/>
                                <w:kern w:val="24"/>
                                <w:sz w:val="24"/>
                                <w:szCs w:val="24"/>
                              </w:rPr>
                            </w:pPr>
                            <w:r w:rsidRPr="0015661D">
                              <w:rPr>
                                <w:rFonts w:ascii="Arial" w:eastAsia="Verdana" w:hAnsi="Arial" w:cs="Arial"/>
                                <w:color w:val="000000" w:themeColor="text1"/>
                                <w:kern w:val="24"/>
                                <w:sz w:val="24"/>
                                <w:szCs w:val="24"/>
                              </w:rPr>
                              <w:t>China holds largest share of renewable energy consumption in Asia Pacific region led by increasing investments into development of renewable energy. China’s consumption of renewable energy is approximately 8 exajoules in 2020. India and Japan are also significantly increasing investments into building energy infrastructure such as solar energy and wind energy.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4252FAD" id="TextBox 3" o:spid="_x0000_s1067" type="#_x0000_t202" style="position:absolute;left:0;text-align:left;margin-left:-4.75pt;margin-top:12pt;width:523.65pt;height:115pt;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" fillcolor="#5b9bd5 [3208]" stroked="f">
                <v:shadow on="t" color="black" opacity="20971f" offset="0,2.2pt"/>
                <v:textbox>
                  <w:txbxContent>
                    <w:p w14:paraId="5C54BB6B" w14:textId="77777777" w:rsidR="00243E52" w:rsidRPr="0015661D" w:rsidRDefault="00243E52" w:rsidP="00243E52">
                      <w:pPr>
                        <w:spacing w:line="480" w:lineRule="auto"/>
                        <w:jc w:val="both"/>
                        <w:rPr>
                          <w:rFonts w:ascii="Arial" w:eastAsia="Verdana" w:hAnsi="Arial" w:cs="Arial"/>
                          <w:color w:val="000000" w:themeColor="text1"/>
                          <w:kern w:val="24"/>
                          <w:sz w:val="24"/>
                          <w:szCs w:val="24"/>
                        </w:rPr>
                      </w:pPr>
                      <w:r w:rsidRPr="0015661D">
                        <w:rPr>
                          <w:rFonts w:ascii="Arial" w:eastAsia="Verdana" w:hAnsi="Arial" w:cs="Arial"/>
                          <w:color w:val="000000" w:themeColor="text1"/>
                          <w:kern w:val="24"/>
                          <w:sz w:val="24"/>
                          <w:szCs w:val="24"/>
                        </w:rPr>
                        <w:t>China holds largest share of renewable energy consumption in Asia Pacific region led by increasing investments into development of renewable energy. China’s consumption of renewable energy is approximately 8 exajoules in 2020. India and Japan are also significantly increasing investments into building energy infrastructure such as solar energy and wind energy.</w:t>
                      </w:r>
                    </w:p>
                  </w:txbxContent>
                </v:textbox>
              </v:shape>
            </w:pict>
          </mc:Fallback>
        </mc:AlternateContent>
      </w:r>
    </w:p>
    <w:p w14:paraId="0C99CACC" w14:textId="77777777" w:rsidR="00243E52" w:rsidRDefault="00243E52" w:rsidP="00243E52">
      <w:pPr>
        <w:spacing w:line="360" w:lineRule="auto"/>
        <w:textAlignment w:val="baseline"/>
        <w:rPr>
          <w:rFonts w:ascii="Arial" w:eastAsia="Arial" w:hAnsi="Arial" w:cs="Arial"/>
          <w:b/>
          <w:color w:val="000000" w:themeColor="text1"/>
          <w:sz w:val="24"/>
          <w:szCs w:val="24"/>
        </w:rPr>
      </w:pPr>
    </w:p>
    <w:p w14:paraId="0305B3F4" w14:textId="77777777" w:rsidR="00243E52" w:rsidRDefault="00243E52" w:rsidP="00243E52">
      <w:pPr>
        <w:spacing w:line="360" w:lineRule="auto"/>
        <w:textAlignment w:val="baseline"/>
        <w:rPr>
          <w:rFonts w:ascii="Arial" w:hAnsi="Arial" w:cs="Arial"/>
          <w:b/>
          <w:bCs/>
          <w:sz w:val="24"/>
          <w:szCs w:val="24"/>
        </w:rPr>
      </w:pPr>
    </w:p>
    <w:p w14:paraId="0CD541D4" w14:textId="77777777" w:rsidR="00243E52" w:rsidRDefault="00243E52" w:rsidP="00243E52">
      <w:pPr>
        <w:spacing w:line="360" w:lineRule="auto"/>
        <w:textAlignment w:val="baseline"/>
        <w:rPr>
          <w:rFonts w:ascii="Arial" w:hAnsi="Arial" w:cs="Arial"/>
          <w:b/>
          <w:bCs/>
          <w:sz w:val="24"/>
          <w:szCs w:val="24"/>
        </w:rPr>
      </w:pPr>
    </w:p>
    <w:p w14:paraId="6C4B1F9B" w14:textId="77777777" w:rsidR="00243E52" w:rsidRDefault="00243E52" w:rsidP="00243E52">
      <w:pPr>
        <w:spacing w:line="360" w:lineRule="auto"/>
        <w:textAlignment w:val="baseline"/>
        <w:rPr>
          <w:rFonts w:ascii="Arial" w:hAnsi="Arial" w:cs="Arial"/>
          <w:b/>
          <w:bCs/>
          <w:sz w:val="24"/>
          <w:szCs w:val="24"/>
        </w:rPr>
      </w:pPr>
    </w:p>
    <w:p w14:paraId="190879FC" w14:textId="1610E5DB" w:rsidR="00243E52" w:rsidRPr="00243E52" w:rsidRDefault="00243E52" w:rsidP="00243E52">
      <w:pPr>
        <w:spacing w:line="360" w:lineRule="auto"/>
        <w:textAlignment w:val="baseline"/>
        <w:rPr>
          <w:rFonts w:ascii="Arial" w:hAnsi="Arial" w:cs="Arial"/>
          <w:sz w:val="24"/>
          <w:szCs w:val="24"/>
        </w:rPr>
      </w:pPr>
      <w:r w:rsidRPr="002B5730">
        <w:rPr>
          <w:bCs/>
          <w:noProof/>
          <w:color w:val="000000" w:themeColor="text1"/>
        </w:rPr>
        <mc:AlternateContent>
          <mc:Choice Requires="wps">
            <w:drawing>
              <wp:anchor distT="0" distB="0" distL="114300" distR="114300" simplePos="0" relativeHeight="252559360" behindDoc="0" locked="0" layoutInCell="1" allowOverlap="1" wp14:anchorId="214ECB17" wp14:editId="10EA7CFF">
                <wp:simplePos x="0" y="0"/>
                <wp:positionH relativeFrom="margin">
                  <wp:posOffset>4500748</wp:posOffset>
                </wp:positionH>
                <wp:positionV relativeFrom="paragraph">
                  <wp:posOffset>1709420</wp:posOffset>
                </wp:positionV>
                <wp:extent cx="1889760" cy="266700"/>
                <wp:effectExtent l="0" t="0" r="0" b="0"/>
                <wp:wrapNone/>
                <wp:docPr id="2209"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52C621F0" w14:textId="6869EF7F" w:rsidR="00243E52" w:rsidRPr="00687E98" w:rsidRDefault="00243E52" w:rsidP="00243E5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w:t>
                            </w:r>
                            <w:r>
                              <w:rPr>
                                <w:rFonts w:ascii="Verdana" w:eastAsia="Verdana" w:hAnsi="Verdana" w:cs="Verdana"/>
                                <w:i/>
                                <w:iCs/>
                                <w:color w:val="7F7F7F"/>
                                <w:kern w:val="24"/>
                                <w:sz w:val="12"/>
                                <w:szCs w:val="12"/>
                                <w14:textFill>
                                  <w14:solidFill>
                                    <w14:srgbClr w14:val="7F7F7F">
                                      <w14:lumMod w14:val="50000"/>
                                    </w14:srgbClr>
                                  </w14:solidFill>
                                </w14:textFill>
                              </w:rPr>
                              <w:t xml:space="preserve"> IRENA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14ECB17" id="_x0000_s1068" type="#_x0000_t202" style="position:absolute;margin-left:354.4pt;margin-top:134.6pt;width:148.8pt;height:21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" filled="f" stroked="f">
                <v:textbox>
                  <w:txbxContent>
                    <w:p w14:paraId="52C621F0" w14:textId="6869EF7F" w:rsidR="00243E52" w:rsidRPr="00687E98" w:rsidRDefault="00243E52" w:rsidP="00243E5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w:t>
                      </w:r>
                      <w:r>
                        <w:rPr>
                          <w:rFonts w:ascii="Verdana" w:eastAsia="Verdana" w:hAnsi="Verdana" w:cs="Verdana"/>
                          <w:i/>
                          <w:iCs/>
                          <w:color w:val="7F7F7F"/>
                          <w:kern w:val="24"/>
                          <w:sz w:val="12"/>
                          <w:szCs w:val="12"/>
                          <w14:textFill>
                            <w14:solidFill>
                              <w14:srgbClr w14:val="7F7F7F">
                                <w14:lumMod w14:val="50000"/>
                              </w14:srgbClr>
                            </w14:solidFill>
                          </w14:textFill>
                        </w:rPr>
                        <w:t xml:space="preserve"> IRENA</w:t>
                      </w:r>
                    </w:p>
                  </w:txbxContent>
                </v:textbox>
                <w10:wrap anchorx="margin"/>
              </v:shape>
            </w:pict>
          </mc:Fallback>
        </mc:AlternateContent>
      </w:r>
      <w:r w:rsidRPr="00243E52">
        <w:rPr>
          <w:rFonts w:ascii="Arial" w:hAnsi="Arial" w:cs="Arial"/>
          <w:noProof/>
          <w:sz w:val="24"/>
          <w:szCs w:val="24"/>
        </w:rPr>
        <w:drawing>
          <wp:inline distT="0" distB="0" distL="0" distR="0" wp14:anchorId="4F60A84A" wp14:editId="28787456">
            <wp:extent cx="6457950" cy="1710047"/>
            <wp:effectExtent l="0" t="0" r="0" b="5080"/>
            <wp:docPr id="2207" name="Chart 2207">
              <a:extLst xmlns:a="http://schemas.openxmlformats.org/drawingml/2006/main">
                <a:ext uri="{FF2B5EF4-FFF2-40B4-BE49-F238E27FC236}">
                  <a16:creationId xmlns:a16="http://schemas.microsoft.com/office/drawing/2014/main" id="{E7143DEF-176F-410B-B811-499D729645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1F264F81" w14:textId="336F8288" w:rsidR="0068383C" w:rsidRDefault="0068383C" w:rsidP="009B5E8F">
      <w:pPr>
        <w:spacing w:line="360" w:lineRule="auto"/>
        <w:jc w:val="both"/>
        <w:rPr>
          <w:rFonts w:ascii="Arial" w:eastAsia="Arial" w:hAnsi="Arial" w:cs="Arial"/>
          <w:color w:val="000000" w:themeColor="text1"/>
          <w:sz w:val="24"/>
          <w:szCs w:val="24"/>
        </w:rPr>
      </w:pPr>
    </w:p>
    <w:tbl>
      <w:tblPr>
        <w:tblW w:w="10160" w:type="dxa"/>
        <w:tblLook w:val="04A0" w:firstRow="1" w:lastRow="0" w:firstColumn="1" w:lastColumn="0" w:noHBand="0" w:noVBand="1"/>
      </w:tblPr>
      <w:tblGrid>
        <w:gridCol w:w="3418"/>
        <w:gridCol w:w="3062"/>
        <w:gridCol w:w="1448"/>
        <w:gridCol w:w="1004"/>
        <w:gridCol w:w="1228"/>
      </w:tblGrid>
      <w:tr w:rsidR="00DF72B5" w:rsidRPr="00DF72B5" w14:paraId="72135660" w14:textId="77777777" w:rsidTr="00DF72B5">
        <w:trPr>
          <w:trHeight w:val="326"/>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200B71A4" w14:textId="77777777" w:rsidR="00DF72B5" w:rsidRPr="00DF72B5" w:rsidRDefault="00DF72B5" w:rsidP="00DF72B5">
            <w:pPr>
              <w:spacing w:after="0" w:line="240" w:lineRule="auto"/>
              <w:jc w:val="center"/>
              <w:rPr>
                <w:rFonts w:ascii="Arial" w:eastAsia="Times New Roman" w:hAnsi="Arial" w:cs="Arial"/>
                <w:b/>
                <w:bCs/>
                <w:color w:val="FFFFFF"/>
                <w:sz w:val="20"/>
                <w:szCs w:val="20"/>
                <w:lang w:eastAsia="en-IN"/>
              </w:rPr>
            </w:pPr>
            <w:r w:rsidRPr="00DF72B5">
              <w:rPr>
                <w:rFonts w:ascii="Arial" w:eastAsia="Times New Roman" w:hAnsi="Arial" w:cs="Arial"/>
                <w:b/>
                <w:bCs/>
                <w:color w:val="FFFFFF"/>
                <w:sz w:val="20"/>
                <w:szCs w:val="20"/>
                <w:lang w:eastAsia="en-IN"/>
              </w:rPr>
              <w:t>Approach: Growth Forecast Via Factors (Impact Analysis)</w:t>
            </w:r>
          </w:p>
        </w:tc>
      </w:tr>
      <w:tr w:rsidR="00DF72B5" w:rsidRPr="00DF72B5" w14:paraId="4C2A4B1F"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ACB9CA"/>
            <w:noWrap/>
            <w:vAlign w:val="center"/>
            <w:hideMark/>
          </w:tcPr>
          <w:p w14:paraId="6AE58ABF"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Factors</w:t>
            </w:r>
          </w:p>
        </w:tc>
        <w:tc>
          <w:tcPr>
            <w:tcW w:w="3062" w:type="dxa"/>
            <w:tcBorders>
              <w:top w:val="nil"/>
              <w:left w:val="nil"/>
              <w:bottom w:val="single" w:sz="8" w:space="0" w:color="auto"/>
              <w:right w:val="single" w:sz="8" w:space="0" w:color="auto"/>
            </w:tcBorders>
            <w:shd w:val="clear" w:color="000000" w:fill="ACB9CA"/>
            <w:noWrap/>
            <w:vAlign w:val="center"/>
            <w:hideMark/>
          </w:tcPr>
          <w:p w14:paraId="0308B48E"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Sources</w:t>
            </w:r>
          </w:p>
        </w:tc>
        <w:tc>
          <w:tcPr>
            <w:tcW w:w="1448" w:type="dxa"/>
            <w:tcBorders>
              <w:top w:val="nil"/>
              <w:left w:val="nil"/>
              <w:bottom w:val="single" w:sz="8" w:space="0" w:color="auto"/>
              <w:right w:val="single" w:sz="8" w:space="0" w:color="auto"/>
            </w:tcBorders>
            <w:shd w:val="clear" w:color="000000" w:fill="ACB9CA"/>
            <w:noWrap/>
            <w:vAlign w:val="center"/>
            <w:hideMark/>
          </w:tcPr>
          <w:p w14:paraId="0003661C"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Value</w:t>
            </w:r>
          </w:p>
        </w:tc>
        <w:tc>
          <w:tcPr>
            <w:tcW w:w="1004" w:type="dxa"/>
            <w:tcBorders>
              <w:top w:val="nil"/>
              <w:left w:val="nil"/>
              <w:bottom w:val="single" w:sz="8" w:space="0" w:color="auto"/>
              <w:right w:val="single" w:sz="8" w:space="0" w:color="auto"/>
            </w:tcBorders>
            <w:shd w:val="clear" w:color="000000" w:fill="ACB9CA"/>
            <w:vAlign w:val="center"/>
            <w:hideMark/>
          </w:tcPr>
          <w:p w14:paraId="1D70EE55"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CAGR</w:t>
            </w:r>
          </w:p>
        </w:tc>
        <w:tc>
          <w:tcPr>
            <w:tcW w:w="1228" w:type="dxa"/>
            <w:tcBorders>
              <w:top w:val="nil"/>
              <w:left w:val="nil"/>
              <w:bottom w:val="single" w:sz="8" w:space="0" w:color="auto"/>
              <w:right w:val="single" w:sz="8" w:space="0" w:color="auto"/>
            </w:tcBorders>
            <w:shd w:val="clear" w:color="000000" w:fill="ACB9CA"/>
            <w:noWrap/>
            <w:vAlign w:val="center"/>
            <w:hideMark/>
          </w:tcPr>
          <w:p w14:paraId="1073F929"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Weightage</w:t>
            </w:r>
          </w:p>
        </w:tc>
      </w:tr>
      <w:tr w:rsidR="00DF72B5" w:rsidRPr="00DF72B5" w14:paraId="74BE41E3"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FFFF00"/>
            <w:noWrap/>
            <w:vAlign w:val="center"/>
            <w:hideMark/>
          </w:tcPr>
          <w:p w14:paraId="0D90CB11"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GDP Growth Rate (2021-2030 Period)</w:t>
            </w:r>
          </w:p>
        </w:tc>
        <w:tc>
          <w:tcPr>
            <w:tcW w:w="3062" w:type="dxa"/>
            <w:tcBorders>
              <w:top w:val="nil"/>
              <w:left w:val="nil"/>
              <w:bottom w:val="single" w:sz="8" w:space="0" w:color="auto"/>
              <w:right w:val="single" w:sz="8" w:space="0" w:color="auto"/>
            </w:tcBorders>
            <w:shd w:val="clear" w:color="auto" w:fill="auto"/>
            <w:noWrap/>
            <w:vAlign w:val="center"/>
            <w:hideMark/>
          </w:tcPr>
          <w:p w14:paraId="06CB06BF"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World Bank, IMF, TechSci Estimates</w:t>
            </w:r>
          </w:p>
        </w:tc>
        <w:tc>
          <w:tcPr>
            <w:tcW w:w="1448" w:type="dxa"/>
            <w:tcBorders>
              <w:top w:val="nil"/>
              <w:left w:val="nil"/>
              <w:bottom w:val="single" w:sz="8" w:space="0" w:color="auto"/>
              <w:right w:val="single" w:sz="8" w:space="0" w:color="auto"/>
            </w:tcBorders>
            <w:shd w:val="clear" w:color="auto" w:fill="auto"/>
            <w:noWrap/>
            <w:vAlign w:val="center"/>
            <w:hideMark/>
          </w:tcPr>
          <w:p w14:paraId="35CE9060"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4" w:type="dxa"/>
            <w:tcBorders>
              <w:top w:val="nil"/>
              <w:left w:val="nil"/>
              <w:bottom w:val="single" w:sz="8" w:space="0" w:color="auto"/>
              <w:right w:val="single" w:sz="8" w:space="0" w:color="auto"/>
            </w:tcBorders>
            <w:shd w:val="clear" w:color="auto" w:fill="auto"/>
            <w:noWrap/>
            <w:vAlign w:val="center"/>
            <w:hideMark/>
          </w:tcPr>
          <w:p w14:paraId="50857530"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6.12%</w:t>
            </w:r>
          </w:p>
        </w:tc>
        <w:tc>
          <w:tcPr>
            <w:tcW w:w="1228" w:type="dxa"/>
            <w:tcBorders>
              <w:top w:val="nil"/>
              <w:left w:val="nil"/>
              <w:bottom w:val="single" w:sz="8" w:space="0" w:color="auto"/>
              <w:right w:val="single" w:sz="8" w:space="0" w:color="auto"/>
            </w:tcBorders>
            <w:shd w:val="clear" w:color="auto" w:fill="auto"/>
            <w:noWrap/>
            <w:vAlign w:val="center"/>
            <w:hideMark/>
          </w:tcPr>
          <w:p w14:paraId="2AED82C3"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15.00%</w:t>
            </w:r>
          </w:p>
        </w:tc>
      </w:tr>
      <w:tr w:rsidR="00DF72B5" w:rsidRPr="00DF72B5" w14:paraId="00B17DBD"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FFFF00"/>
            <w:noWrap/>
            <w:vAlign w:val="center"/>
            <w:hideMark/>
          </w:tcPr>
          <w:p w14:paraId="41F29382"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GDP Per Capita (%)</w:t>
            </w:r>
          </w:p>
        </w:tc>
        <w:tc>
          <w:tcPr>
            <w:tcW w:w="3062" w:type="dxa"/>
            <w:tcBorders>
              <w:top w:val="nil"/>
              <w:left w:val="nil"/>
              <w:bottom w:val="single" w:sz="8" w:space="0" w:color="auto"/>
              <w:right w:val="single" w:sz="8" w:space="0" w:color="auto"/>
            </w:tcBorders>
            <w:shd w:val="clear" w:color="auto" w:fill="auto"/>
            <w:noWrap/>
            <w:vAlign w:val="center"/>
            <w:hideMark/>
          </w:tcPr>
          <w:p w14:paraId="1211A763"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World Bank, IMF, TechSci Estimates</w:t>
            </w:r>
          </w:p>
        </w:tc>
        <w:tc>
          <w:tcPr>
            <w:tcW w:w="1448" w:type="dxa"/>
            <w:tcBorders>
              <w:top w:val="nil"/>
              <w:left w:val="nil"/>
              <w:bottom w:val="single" w:sz="8" w:space="0" w:color="auto"/>
              <w:right w:val="single" w:sz="8" w:space="0" w:color="auto"/>
            </w:tcBorders>
            <w:shd w:val="clear" w:color="auto" w:fill="auto"/>
            <w:noWrap/>
            <w:vAlign w:val="center"/>
            <w:hideMark/>
          </w:tcPr>
          <w:p w14:paraId="4A4F4D8B"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4" w:type="dxa"/>
            <w:tcBorders>
              <w:top w:val="nil"/>
              <w:left w:val="nil"/>
              <w:bottom w:val="single" w:sz="8" w:space="0" w:color="auto"/>
              <w:right w:val="single" w:sz="8" w:space="0" w:color="auto"/>
            </w:tcBorders>
            <w:shd w:val="clear" w:color="auto" w:fill="auto"/>
            <w:noWrap/>
            <w:vAlign w:val="center"/>
            <w:hideMark/>
          </w:tcPr>
          <w:p w14:paraId="5F5E9966"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4.12%</w:t>
            </w:r>
          </w:p>
        </w:tc>
        <w:tc>
          <w:tcPr>
            <w:tcW w:w="1228" w:type="dxa"/>
            <w:tcBorders>
              <w:top w:val="nil"/>
              <w:left w:val="nil"/>
              <w:bottom w:val="single" w:sz="8" w:space="0" w:color="auto"/>
              <w:right w:val="single" w:sz="8" w:space="0" w:color="auto"/>
            </w:tcBorders>
            <w:shd w:val="clear" w:color="auto" w:fill="auto"/>
            <w:noWrap/>
            <w:vAlign w:val="center"/>
            <w:hideMark/>
          </w:tcPr>
          <w:p w14:paraId="4B2FB7F8"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4.00%</w:t>
            </w:r>
          </w:p>
        </w:tc>
      </w:tr>
      <w:tr w:rsidR="00DF72B5" w:rsidRPr="00DF72B5" w14:paraId="2C487D5F"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FFFF00"/>
            <w:noWrap/>
            <w:vAlign w:val="center"/>
            <w:hideMark/>
          </w:tcPr>
          <w:p w14:paraId="34316A91"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Average Selling Growth (%)</w:t>
            </w:r>
          </w:p>
        </w:tc>
        <w:tc>
          <w:tcPr>
            <w:tcW w:w="3062" w:type="dxa"/>
            <w:tcBorders>
              <w:top w:val="nil"/>
              <w:left w:val="nil"/>
              <w:bottom w:val="single" w:sz="8" w:space="0" w:color="auto"/>
              <w:right w:val="single" w:sz="8" w:space="0" w:color="auto"/>
            </w:tcBorders>
            <w:shd w:val="clear" w:color="auto" w:fill="auto"/>
            <w:noWrap/>
            <w:vAlign w:val="center"/>
            <w:hideMark/>
          </w:tcPr>
          <w:p w14:paraId="66D20B46"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448" w:type="dxa"/>
            <w:tcBorders>
              <w:top w:val="nil"/>
              <w:left w:val="nil"/>
              <w:bottom w:val="single" w:sz="8" w:space="0" w:color="auto"/>
              <w:right w:val="single" w:sz="8" w:space="0" w:color="auto"/>
            </w:tcBorders>
            <w:shd w:val="clear" w:color="auto" w:fill="auto"/>
            <w:noWrap/>
            <w:vAlign w:val="center"/>
            <w:hideMark/>
          </w:tcPr>
          <w:p w14:paraId="23077687"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4" w:type="dxa"/>
            <w:tcBorders>
              <w:top w:val="nil"/>
              <w:left w:val="nil"/>
              <w:bottom w:val="single" w:sz="8" w:space="0" w:color="auto"/>
              <w:right w:val="single" w:sz="8" w:space="0" w:color="auto"/>
            </w:tcBorders>
            <w:shd w:val="clear" w:color="auto" w:fill="auto"/>
            <w:noWrap/>
            <w:vAlign w:val="center"/>
            <w:hideMark/>
          </w:tcPr>
          <w:p w14:paraId="705ADF06"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3.56%</w:t>
            </w:r>
          </w:p>
        </w:tc>
        <w:tc>
          <w:tcPr>
            <w:tcW w:w="1228" w:type="dxa"/>
            <w:tcBorders>
              <w:top w:val="nil"/>
              <w:left w:val="nil"/>
              <w:bottom w:val="single" w:sz="8" w:space="0" w:color="auto"/>
              <w:right w:val="single" w:sz="8" w:space="0" w:color="auto"/>
            </w:tcBorders>
            <w:shd w:val="clear" w:color="auto" w:fill="auto"/>
            <w:noWrap/>
            <w:vAlign w:val="center"/>
            <w:hideMark/>
          </w:tcPr>
          <w:p w14:paraId="692ADC0B"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4.00%</w:t>
            </w:r>
          </w:p>
        </w:tc>
      </w:tr>
      <w:tr w:rsidR="00DF72B5" w:rsidRPr="00DF72B5" w14:paraId="6AAEA0C0"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FFFF00"/>
            <w:vAlign w:val="center"/>
            <w:hideMark/>
          </w:tcPr>
          <w:p w14:paraId="73FE6426"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Construction* Sector</w:t>
            </w:r>
          </w:p>
        </w:tc>
        <w:tc>
          <w:tcPr>
            <w:tcW w:w="3062" w:type="dxa"/>
            <w:tcBorders>
              <w:top w:val="nil"/>
              <w:left w:val="nil"/>
              <w:bottom w:val="single" w:sz="8" w:space="0" w:color="auto"/>
              <w:right w:val="single" w:sz="8" w:space="0" w:color="auto"/>
            </w:tcBorders>
            <w:shd w:val="clear" w:color="auto" w:fill="auto"/>
            <w:noWrap/>
            <w:vAlign w:val="center"/>
            <w:hideMark/>
          </w:tcPr>
          <w:p w14:paraId="01550051"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448" w:type="dxa"/>
            <w:tcBorders>
              <w:top w:val="nil"/>
              <w:left w:val="nil"/>
              <w:bottom w:val="single" w:sz="8" w:space="0" w:color="auto"/>
              <w:right w:val="single" w:sz="8" w:space="0" w:color="auto"/>
            </w:tcBorders>
            <w:shd w:val="clear" w:color="auto" w:fill="auto"/>
            <w:noWrap/>
            <w:vAlign w:val="center"/>
            <w:hideMark/>
          </w:tcPr>
          <w:p w14:paraId="34F9D64E"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4" w:type="dxa"/>
            <w:tcBorders>
              <w:top w:val="nil"/>
              <w:left w:val="nil"/>
              <w:bottom w:val="single" w:sz="8" w:space="0" w:color="auto"/>
              <w:right w:val="single" w:sz="8" w:space="0" w:color="auto"/>
            </w:tcBorders>
            <w:shd w:val="clear" w:color="auto" w:fill="auto"/>
            <w:noWrap/>
            <w:vAlign w:val="center"/>
            <w:hideMark/>
          </w:tcPr>
          <w:p w14:paraId="6F9F2E9F"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8.46%</w:t>
            </w:r>
          </w:p>
        </w:tc>
        <w:tc>
          <w:tcPr>
            <w:tcW w:w="1228" w:type="dxa"/>
            <w:tcBorders>
              <w:top w:val="nil"/>
              <w:left w:val="nil"/>
              <w:bottom w:val="single" w:sz="8" w:space="0" w:color="auto"/>
              <w:right w:val="single" w:sz="8" w:space="0" w:color="auto"/>
            </w:tcBorders>
            <w:shd w:val="clear" w:color="auto" w:fill="auto"/>
            <w:noWrap/>
            <w:vAlign w:val="center"/>
            <w:hideMark/>
          </w:tcPr>
          <w:p w14:paraId="48CC8F9F"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28.00%</w:t>
            </w:r>
          </w:p>
        </w:tc>
      </w:tr>
      <w:tr w:rsidR="00DF72B5" w:rsidRPr="00DF72B5" w14:paraId="178C3778"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FFFF00"/>
            <w:vAlign w:val="center"/>
            <w:hideMark/>
          </w:tcPr>
          <w:p w14:paraId="4859C55C"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Renewable Sector</w:t>
            </w:r>
          </w:p>
        </w:tc>
        <w:tc>
          <w:tcPr>
            <w:tcW w:w="3062" w:type="dxa"/>
            <w:tcBorders>
              <w:top w:val="nil"/>
              <w:left w:val="nil"/>
              <w:bottom w:val="single" w:sz="8" w:space="0" w:color="auto"/>
              <w:right w:val="single" w:sz="8" w:space="0" w:color="auto"/>
            </w:tcBorders>
            <w:shd w:val="clear" w:color="auto" w:fill="auto"/>
            <w:noWrap/>
            <w:vAlign w:val="center"/>
            <w:hideMark/>
          </w:tcPr>
          <w:p w14:paraId="36F52B92"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448" w:type="dxa"/>
            <w:tcBorders>
              <w:top w:val="nil"/>
              <w:left w:val="nil"/>
              <w:bottom w:val="single" w:sz="8" w:space="0" w:color="auto"/>
              <w:right w:val="single" w:sz="8" w:space="0" w:color="auto"/>
            </w:tcBorders>
            <w:shd w:val="clear" w:color="auto" w:fill="auto"/>
            <w:noWrap/>
            <w:vAlign w:val="center"/>
            <w:hideMark/>
          </w:tcPr>
          <w:p w14:paraId="76954F03"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4" w:type="dxa"/>
            <w:tcBorders>
              <w:top w:val="nil"/>
              <w:left w:val="nil"/>
              <w:bottom w:val="single" w:sz="8" w:space="0" w:color="auto"/>
              <w:right w:val="single" w:sz="8" w:space="0" w:color="auto"/>
            </w:tcBorders>
            <w:shd w:val="clear" w:color="auto" w:fill="auto"/>
            <w:noWrap/>
            <w:vAlign w:val="center"/>
            <w:hideMark/>
          </w:tcPr>
          <w:p w14:paraId="59051129"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7.00%</w:t>
            </w:r>
          </w:p>
        </w:tc>
        <w:tc>
          <w:tcPr>
            <w:tcW w:w="1228" w:type="dxa"/>
            <w:tcBorders>
              <w:top w:val="nil"/>
              <w:left w:val="nil"/>
              <w:bottom w:val="single" w:sz="8" w:space="0" w:color="auto"/>
              <w:right w:val="single" w:sz="8" w:space="0" w:color="auto"/>
            </w:tcBorders>
            <w:shd w:val="clear" w:color="auto" w:fill="auto"/>
            <w:noWrap/>
            <w:vAlign w:val="center"/>
            <w:hideMark/>
          </w:tcPr>
          <w:p w14:paraId="32704177"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18.00%</w:t>
            </w:r>
          </w:p>
        </w:tc>
      </w:tr>
      <w:tr w:rsidR="00DF72B5" w:rsidRPr="00DF72B5" w14:paraId="22FD4BEF"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FFFF00"/>
            <w:vAlign w:val="center"/>
            <w:hideMark/>
          </w:tcPr>
          <w:p w14:paraId="7938A3C6"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Marine Components</w:t>
            </w:r>
          </w:p>
        </w:tc>
        <w:tc>
          <w:tcPr>
            <w:tcW w:w="3062" w:type="dxa"/>
            <w:tcBorders>
              <w:top w:val="nil"/>
              <w:left w:val="nil"/>
              <w:bottom w:val="single" w:sz="8" w:space="0" w:color="auto"/>
              <w:right w:val="single" w:sz="8" w:space="0" w:color="auto"/>
            </w:tcBorders>
            <w:shd w:val="clear" w:color="auto" w:fill="auto"/>
            <w:noWrap/>
            <w:vAlign w:val="center"/>
            <w:hideMark/>
          </w:tcPr>
          <w:p w14:paraId="0CEFD114"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Industry Sources &amp; TechSci Research Estimates</w:t>
            </w:r>
          </w:p>
        </w:tc>
        <w:tc>
          <w:tcPr>
            <w:tcW w:w="1448" w:type="dxa"/>
            <w:tcBorders>
              <w:top w:val="nil"/>
              <w:left w:val="nil"/>
              <w:bottom w:val="single" w:sz="8" w:space="0" w:color="auto"/>
              <w:right w:val="single" w:sz="8" w:space="0" w:color="auto"/>
            </w:tcBorders>
            <w:shd w:val="clear" w:color="auto" w:fill="auto"/>
            <w:noWrap/>
            <w:vAlign w:val="center"/>
            <w:hideMark/>
          </w:tcPr>
          <w:p w14:paraId="6734A057"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4" w:type="dxa"/>
            <w:tcBorders>
              <w:top w:val="nil"/>
              <w:left w:val="nil"/>
              <w:bottom w:val="single" w:sz="8" w:space="0" w:color="auto"/>
              <w:right w:val="single" w:sz="8" w:space="0" w:color="auto"/>
            </w:tcBorders>
            <w:shd w:val="clear" w:color="auto" w:fill="auto"/>
            <w:noWrap/>
            <w:vAlign w:val="center"/>
            <w:hideMark/>
          </w:tcPr>
          <w:p w14:paraId="68F80CA9"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11.22%</w:t>
            </w:r>
          </w:p>
        </w:tc>
        <w:tc>
          <w:tcPr>
            <w:tcW w:w="1228" w:type="dxa"/>
            <w:tcBorders>
              <w:top w:val="nil"/>
              <w:left w:val="nil"/>
              <w:bottom w:val="single" w:sz="8" w:space="0" w:color="auto"/>
              <w:right w:val="single" w:sz="8" w:space="0" w:color="auto"/>
            </w:tcBorders>
            <w:shd w:val="clear" w:color="auto" w:fill="auto"/>
            <w:noWrap/>
            <w:vAlign w:val="center"/>
            <w:hideMark/>
          </w:tcPr>
          <w:p w14:paraId="0F0A8E2F"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25.00%</w:t>
            </w:r>
          </w:p>
        </w:tc>
      </w:tr>
      <w:tr w:rsidR="00DF72B5" w:rsidRPr="00DF72B5" w14:paraId="6A318840"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FFFF00"/>
            <w:noWrap/>
            <w:vAlign w:val="center"/>
            <w:hideMark/>
          </w:tcPr>
          <w:p w14:paraId="6A56E5C4"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Market Growth in Historical Period (2015-2020)</w:t>
            </w:r>
          </w:p>
        </w:tc>
        <w:tc>
          <w:tcPr>
            <w:tcW w:w="3062" w:type="dxa"/>
            <w:tcBorders>
              <w:top w:val="nil"/>
              <w:left w:val="nil"/>
              <w:bottom w:val="single" w:sz="8" w:space="0" w:color="auto"/>
              <w:right w:val="single" w:sz="8" w:space="0" w:color="000000"/>
            </w:tcBorders>
            <w:shd w:val="clear" w:color="auto" w:fill="auto"/>
            <w:noWrap/>
            <w:vAlign w:val="center"/>
            <w:hideMark/>
          </w:tcPr>
          <w:p w14:paraId="22B97728"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Industry Sources &amp; TechSci Research Estimates</w:t>
            </w:r>
          </w:p>
        </w:tc>
        <w:tc>
          <w:tcPr>
            <w:tcW w:w="1448" w:type="dxa"/>
            <w:tcBorders>
              <w:top w:val="nil"/>
              <w:left w:val="nil"/>
              <w:bottom w:val="single" w:sz="8" w:space="0" w:color="auto"/>
              <w:right w:val="single" w:sz="8" w:space="0" w:color="auto"/>
            </w:tcBorders>
            <w:shd w:val="clear" w:color="auto" w:fill="auto"/>
            <w:noWrap/>
            <w:vAlign w:val="center"/>
            <w:hideMark/>
          </w:tcPr>
          <w:p w14:paraId="401D0309"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Historical</w:t>
            </w:r>
          </w:p>
        </w:tc>
        <w:tc>
          <w:tcPr>
            <w:tcW w:w="1004" w:type="dxa"/>
            <w:tcBorders>
              <w:top w:val="nil"/>
              <w:left w:val="nil"/>
              <w:bottom w:val="single" w:sz="8" w:space="0" w:color="auto"/>
              <w:right w:val="single" w:sz="8" w:space="0" w:color="auto"/>
            </w:tcBorders>
            <w:shd w:val="clear" w:color="auto" w:fill="auto"/>
            <w:noWrap/>
            <w:vAlign w:val="center"/>
            <w:hideMark/>
          </w:tcPr>
          <w:p w14:paraId="340A5161"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2.61%</w:t>
            </w:r>
          </w:p>
        </w:tc>
        <w:tc>
          <w:tcPr>
            <w:tcW w:w="1228" w:type="dxa"/>
            <w:tcBorders>
              <w:top w:val="nil"/>
              <w:left w:val="nil"/>
              <w:bottom w:val="single" w:sz="8" w:space="0" w:color="auto"/>
              <w:right w:val="single" w:sz="8" w:space="0" w:color="auto"/>
            </w:tcBorders>
            <w:shd w:val="clear" w:color="auto" w:fill="auto"/>
            <w:noWrap/>
            <w:vAlign w:val="center"/>
            <w:hideMark/>
          </w:tcPr>
          <w:p w14:paraId="0AE0B94D"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6.00%</w:t>
            </w:r>
          </w:p>
        </w:tc>
      </w:tr>
      <w:tr w:rsidR="00DF72B5" w:rsidRPr="00DF72B5" w14:paraId="03167ADB" w14:textId="77777777" w:rsidTr="00DF72B5">
        <w:trPr>
          <w:trHeight w:val="326"/>
        </w:trPr>
        <w:tc>
          <w:tcPr>
            <w:tcW w:w="3418" w:type="dxa"/>
            <w:tcBorders>
              <w:top w:val="nil"/>
              <w:left w:val="single" w:sz="8" w:space="0" w:color="auto"/>
              <w:bottom w:val="single" w:sz="8" w:space="0" w:color="auto"/>
              <w:right w:val="single" w:sz="8" w:space="0" w:color="auto"/>
            </w:tcBorders>
            <w:shd w:val="clear" w:color="000000" w:fill="ACB9CA"/>
            <w:noWrap/>
            <w:vAlign w:val="center"/>
            <w:hideMark/>
          </w:tcPr>
          <w:p w14:paraId="0944F1D2"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CAGR (2021-2030)</w:t>
            </w:r>
          </w:p>
        </w:tc>
        <w:tc>
          <w:tcPr>
            <w:tcW w:w="6742" w:type="dxa"/>
            <w:gridSpan w:val="4"/>
            <w:tcBorders>
              <w:top w:val="single" w:sz="8" w:space="0" w:color="auto"/>
              <w:left w:val="nil"/>
              <w:bottom w:val="nil"/>
              <w:right w:val="nil"/>
            </w:tcBorders>
            <w:shd w:val="clear" w:color="000000" w:fill="333F4F"/>
            <w:noWrap/>
            <w:vAlign w:val="center"/>
            <w:hideMark/>
          </w:tcPr>
          <w:p w14:paraId="34FDAE5A" w14:textId="77777777" w:rsidR="00DF72B5" w:rsidRPr="00DF72B5" w:rsidRDefault="00DF72B5" w:rsidP="00DF72B5">
            <w:pPr>
              <w:spacing w:after="0" w:line="240" w:lineRule="auto"/>
              <w:jc w:val="center"/>
              <w:rPr>
                <w:rFonts w:ascii="Arial" w:eastAsia="Times New Roman" w:hAnsi="Arial" w:cs="Arial"/>
                <w:b/>
                <w:bCs/>
                <w:color w:val="FFFFFF"/>
                <w:sz w:val="20"/>
                <w:szCs w:val="20"/>
                <w:lang w:eastAsia="en-IN"/>
              </w:rPr>
            </w:pPr>
            <w:r w:rsidRPr="00DF72B5">
              <w:rPr>
                <w:rFonts w:ascii="Arial" w:eastAsia="Times New Roman" w:hAnsi="Arial" w:cs="Arial"/>
                <w:b/>
                <w:bCs/>
                <w:color w:val="FFFFFF"/>
                <w:sz w:val="20"/>
                <w:szCs w:val="20"/>
                <w:lang w:eastAsia="en-IN"/>
              </w:rPr>
              <w:t>7.82%</w:t>
            </w:r>
          </w:p>
        </w:tc>
      </w:tr>
    </w:tbl>
    <w:p w14:paraId="1DF73E1F" w14:textId="77777777" w:rsidR="00DF72B5" w:rsidRPr="00DF72B5" w:rsidRDefault="00DF72B5" w:rsidP="00DF72B5">
      <w:pPr>
        <w:spacing w:after="0" w:line="240" w:lineRule="auto"/>
        <w:jc w:val="both"/>
        <w:rPr>
          <w:rFonts w:ascii="Calibri" w:eastAsia="Times New Roman" w:hAnsi="Calibri" w:cs="Calibri"/>
          <w:color w:val="000000"/>
          <w:lang w:eastAsia="en-IN"/>
        </w:rPr>
      </w:pPr>
      <w:r w:rsidRPr="00DF72B5">
        <w:rPr>
          <w:rFonts w:ascii="Calibri" w:eastAsia="Times New Roman" w:hAnsi="Calibri" w:cs="Calibri"/>
          <w:color w:val="000000"/>
          <w:lang w:eastAsia="en-IN"/>
        </w:rPr>
        <w:t xml:space="preserve">*Mainly the Pipes &amp; Tanks going in Industrial and manufacturing sector. </w:t>
      </w:r>
    </w:p>
    <w:p w14:paraId="57EF729F" w14:textId="7264CC29" w:rsidR="001D5CC2" w:rsidRDefault="001D5CC2" w:rsidP="009B5E8F">
      <w:pPr>
        <w:spacing w:line="360" w:lineRule="auto"/>
        <w:jc w:val="both"/>
        <w:rPr>
          <w:rFonts w:ascii="Arial" w:eastAsia="Arial" w:hAnsi="Arial" w:cs="Arial"/>
          <w:color w:val="000000" w:themeColor="text1"/>
          <w:sz w:val="24"/>
          <w:szCs w:val="24"/>
        </w:rPr>
      </w:pPr>
      <w:r w:rsidRPr="001543F7">
        <w:rPr>
          <w:rFonts w:ascii="Arial" w:hAnsi="Arial" w:cs="Arial"/>
          <w:b/>
          <w:bCs/>
          <w:noProof/>
          <w:sz w:val="24"/>
          <w:szCs w:val="24"/>
        </w:rPr>
        <mc:AlternateContent>
          <mc:Choice Requires="wps">
            <w:drawing>
              <wp:anchor distT="45720" distB="45720" distL="114300" distR="114300" simplePos="0" relativeHeight="252918784" behindDoc="0" locked="0" layoutInCell="1" allowOverlap="1" wp14:anchorId="3B3BEABC" wp14:editId="14BAA1AD">
                <wp:simplePos x="0" y="0"/>
                <wp:positionH relativeFrom="margin">
                  <wp:align>left</wp:align>
                </wp:positionH>
                <wp:positionV relativeFrom="paragraph">
                  <wp:posOffset>260719</wp:posOffset>
                </wp:positionV>
                <wp:extent cx="6560185" cy="1404620"/>
                <wp:effectExtent l="0" t="0" r="12065" b="19050"/>
                <wp:wrapSquare wrapText="bothSides"/>
                <wp:docPr id="2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85" cy="1404620"/>
                        </a:xfrm>
                        <a:prstGeom prst="rect">
                          <a:avLst/>
                        </a:prstGeom>
                        <a:solidFill>
                          <a:schemeClr val="accent5">
                            <a:lumMod val="50000"/>
                          </a:schemeClr>
                        </a:solidFill>
                        <a:ln w="9525">
                          <a:solidFill>
                            <a:srgbClr val="000000"/>
                          </a:solidFill>
                          <a:miter lim="800000"/>
                          <a:headEnd/>
                          <a:tailEnd/>
                        </a:ln>
                      </wps:spPr>
                      <wps:txbx>
                        <w:txbxContent>
                          <w:p w14:paraId="38487E34" w14:textId="77777777" w:rsidR="001D5CC2" w:rsidRPr="001543F7" w:rsidRDefault="001D5CC2" w:rsidP="001D5CC2">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B3BEABC" id="_x0000_s1069" type="#_x0000_t202" style="position:absolute;left:0;text-align:left;margin-left:0;margin-top:20.55pt;width:516.55pt;height:110.6pt;z-index:2529187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" fillcolor="#1f4d78 [1608]">
                <v:textbox style="mso-fit-shape-to-text:t">
                  <w:txbxContent>
                    <w:p w14:paraId="38487E34" w14:textId="77777777" w:rsidR="001D5CC2" w:rsidRPr="001543F7" w:rsidRDefault="001D5CC2" w:rsidP="001D5CC2">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13ECE99C" w14:textId="770ABF96" w:rsidR="001D5CC2" w:rsidRDefault="001D5CC2" w:rsidP="009B5E8F">
      <w:pPr>
        <w:spacing w:line="360" w:lineRule="auto"/>
        <w:jc w:val="both"/>
        <w:rPr>
          <w:rFonts w:ascii="Arial" w:eastAsia="Arial" w:hAnsi="Arial" w:cs="Arial"/>
          <w:color w:val="000000" w:themeColor="text1"/>
          <w:sz w:val="24"/>
          <w:szCs w:val="24"/>
        </w:rPr>
      </w:pPr>
    </w:p>
    <w:p w14:paraId="52101A63" w14:textId="77777777" w:rsidR="00912B14"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t>3.2.1.2. Operating Efficiency</w:t>
      </w:r>
    </w:p>
    <w:p w14:paraId="75B409E0" w14:textId="08101DCD" w:rsidR="00E913AE" w:rsidRPr="0061645E" w:rsidRDefault="00912B14" w:rsidP="00912B14">
      <w:pPr>
        <w:spacing w:line="360" w:lineRule="auto"/>
        <w:textAlignment w:val="baseline"/>
        <w:rPr>
          <w:rFonts w:ascii="Arial" w:hAnsi="Arial" w:cs="Arial"/>
          <w:b/>
          <w:bCs/>
          <w:sz w:val="24"/>
          <w:szCs w:val="24"/>
        </w:rPr>
        <w:sectPr w:rsidR="00E913AE" w:rsidRPr="0061645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61645E">
        <w:rPr>
          <w:rFonts w:ascii="Arial" w:hAnsi="Arial" w:cs="Arial"/>
          <w:b/>
          <w:bCs/>
          <w:sz w:val="24"/>
          <w:szCs w:val="24"/>
        </w:rPr>
        <w:t>Asia Pacific Vinyl Ester Resin Operating Efficiency (Percentage), 2015-2030F</w:t>
      </w:r>
    </w:p>
    <w:p w14:paraId="1F241D9E" w14:textId="114C419E" w:rsidR="0068477D" w:rsidRPr="002B5730" w:rsidRDefault="0068477D" w:rsidP="00CB55FA">
      <w:pPr>
        <w:tabs>
          <w:tab w:val="left" w:pos="1905"/>
        </w:tabs>
        <w:spacing w:line="480" w:lineRule="auto"/>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drawing>
          <wp:inline distT="0" distB="0" distL="0" distR="0" wp14:anchorId="722B8A0F" wp14:editId="00BCBBC4">
            <wp:extent cx="6457950" cy="2247900"/>
            <wp:effectExtent l="0" t="0" r="0" b="0"/>
            <wp:docPr id="605" name="Chart 605">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3A4C310" w14:textId="77777777" w:rsidR="00243E52" w:rsidRDefault="00243E52" w:rsidP="0061645E">
      <w:pPr>
        <w:spacing w:line="360" w:lineRule="auto"/>
        <w:textAlignment w:val="baseline"/>
        <w:rPr>
          <w:rFonts w:ascii="Arial" w:hAnsi="Arial" w:cs="Arial"/>
          <w:b/>
          <w:bCs/>
          <w:sz w:val="24"/>
          <w:szCs w:val="24"/>
        </w:rPr>
      </w:pPr>
    </w:p>
    <w:p w14:paraId="6EC3855C" w14:textId="77777777" w:rsidR="00243E52" w:rsidRDefault="00243E52" w:rsidP="0061645E">
      <w:pPr>
        <w:spacing w:line="360" w:lineRule="auto"/>
        <w:textAlignment w:val="baseline"/>
        <w:rPr>
          <w:rFonts w:ascii="Arial" w:hAnsi="Arial" w:cs="Arial"/>
          <w:b/>
          <w:bCs/>
          <w:sz w:val="24"/>
          <w:szCs w:val="24"/>
        </w:rPr>
      </w:pPr>
    </w:p>
    <w:p w14:paraId="35E657D9" w14:textId="77777777" w:rsidR="00243E52" w:rsidRDefault="00243E52" w:rsidP="0061645E">
      <w:pPr>
        <w:spacing w:line="360" w:lineRule="auto"/>
        <w:textAlignment w:val="baseline"/>
        <w:rPr>
          <w:rFonts w:ascii="Arial" w:hAnsi="Arial" w:cs="Arial"/>
          <w:b/>
          <w:bCs/>
          <w:sz w:val="24"/>
          <w:szCs w:val="24"/>
        </w:rPr>
      </w:pPr>
    </w:p>
    <w:p w14:paraId="73E7E8D7" w14:textId="0B2E39BE" w:rsidR="00477C5A" w:rsidRDefault="00477C5A" w:rsidP="00477C5A">
      <w:pPr>
        <w:rPr>
          <w:rFonts w:ascii="Arial" w:eastAsia="Arial" w:hAnsi="Arial" w:cs="Arial"/>
          <w:b/>
          <w:bCs/>
          <w:color w:val="000000" w:themeColor="text1"/>
          <w:sz w:val="24"/>
          <w:szCs w:val="24"/>
        </w:rPr>
      </w:pPr>
      <w:r w:rsidRPr="00477C5A">
        <w:rPr>
          <w:rFonts w:ascii="Arial" w:eastAsia="Arial" w:hAnsi="Arial" w:cs="Arial"/>
          <w:b/>
          <w:bCs/>
          <w:color w:val="000000" w:themeColor="text1"/>
          <w:sz w:val="24"/>
          <w:szCs w:val="24"/>
        </w:rPr>
        <w:t>Real GDP Growth Forecast for Major Economies in APAC Region</w:t>
      </w:r>
    </w:p>
    <w:p w14:paraId="0769D9A3" w14:textId="77777777" w:rsidR="00477C5A" w:rsidRPr="00477C5A" w:rsidRDefault="00477C5A" w:rsidP="00477C5A">
      <w:pPr>
        <w:rPr>
          <w:rFonts w:ascii="Arial" w:eastAsia="Arial" w:hAnsi="Arial" w:cs="Arial"/>
          <w:color w:val="000000" w:themeColor="text1"/>
          <w:sz w:val="24"/>
          <w:szCs w:val="24"/>
          <w:lang w:val="en-US"/>
        </w:rPr>
      </w:pPr>
    </w:p>
    <w:tbl>
      <w:tblPr>
        <w:tblW w:w="10244" w:type="dxa"/>
        <w:tblLook w:val="0420" w:firstRow="1" w:lastRow="0" w:firstColumn="0" w:lastColumn="0" w:noHBand="0" w:noVBand="1"/>
      </w:tblPr>
      <w:tblGrid>
        <w:gridCol w:w="3899"/>
        <w:gridCol w:w="3569"/>
        <w:gridCol w:w="2776"/>
      </w:tblGrid>
      <w:tr w:rsidR="00477C5A" w:rsidRPr="00477C5A" w14:paraId="2A5B7C65" w14:textId="77777777" w:rsidTr="00477C5A">
        <w:trPr>
          <w:trHeight w:val="595"/>
        </w:trPr>
        <w:tc>
          <w:tcPr>
            <w:tcW w:w="3899" w:type="dxa"/>
            <w:tcBorders>
              <w:top w:val="single" w:sz="8" w:space="0" w:color="FFC000"/>
              <w:left w:val="single" w:sz="8" w:space="0" w:color="FFC000"/>
              <w:bottom w:val="single" w:sz="12" w:space="0" w:color="FFC000"/>
              <w:right w:val="single" w:sz="8" w:space="0" w:color="FFC000"/>
            </w:tcBorders>
            <w:shd w:val="clear" w:color="auto" w:fill="auto"/>
            <w:vAlign w:val="center"/>
            <w:hideMark/>
          </w:tcPr>
          <w:p w14:paraId="48A87659" w14:textId="77777777" w:rsidR="00477C5A" w:rsidRPr="00477C5A" w:rsidRDefault="00477C5A" w:rsidP="00477C5A">
            <w:pPr>
              <w:spacing w:after="0" w:line="240" w:lineRule="auto"/>
              <w:jc w:val="center"/>
              <w:rPr>
                <w:rFonts w:ascii="Verdana" w:eastAsia="Times New Roman" w:hAnsi="Verdana" w:cs="Times New Roman"/>
                <w:b/>
                <w:bCs/>
                <w:color w:val="000000"/>
                <w:sz w:val="20"/>
                <w:szCs w:val="20"/>
                <w:lang w:val="en-US"/>
              </w:rPr>
            </w:pPr>
            <w:r w:rsidRPr="00477C5A">
              <w:rPr>
                <w:rFonts w:ascii="Verdana" w:eastAsia="Times New Roman" w:hAnsi="Verdana" w:cs="Times New Roman"/>
                <w:b/>
                <w:bCs/>
                <w:color w:val="000000"/>
                <w:sz w:val="20"/>
                <w:szCs w:val="20"/>
                <w:lang w:val="en-US"/>
              </w:rPr>
              <w:t>Country</w:t>
            </w:r>
          </w:p>
        </w:tc>
        <w:tc>
          <w:tcPr>
            <w:tcW w:w="3569" w:type="dxa"/>
            <w:tcBorders>
              <w:top w:val="single" w:sz="8" w:space="0" w:color="FFC000"/>
              <w:left w:val="nil"/>
              <w:bottom w:val="single" w:sz="12" w:space="0" w:color="FFC000"/>
              <w:right w:val="single" w:sz="8" w:space="0" w:color="FFC000"/>
            </w:tcBorders>
            <w:shd w:val="clear" w:color="auto" w:fill="auto"/>
            <w:vAlign w:val="center"/>
            <w:hideMark/>
          </w:tcPr>
          <w:p w14:paraId="01D11D97" w14:textId="77777777" w:rsidR="00477C5A" w:rsidRPr="00477C5A" w:rsidRDefault="00477C5A" w:rsidP="00477C5A">
            <w:pPr>
              <w:spacing w:after="0" w:line="240" w:lineRule="auto"/>
              <w:jc w:val="center"/>
              <w:rPr>
                <w:rFonts w:ascii="Verdana" w:eastAsia="Times New Roman" w:hAnsi="Verdana" w:cs="Times New Roman"/>
                <w:b/>
                <w:bCs/>
                <w:color w:val="000000"/>
                <w:sz w:val="20"/>
                <w:szCs w:val="20"/>
                <w:lang w:val="en-US"/>
              </w:rPr>
            </w:pPr>
            <w:r w:rsidRPr="00477C5A">
              <w:rPr>
                <w:rFonts w:ascii="Verdana" w:eastAsia="Times New Roman" w:hAnsi="Verdana" w:cs="Times New Roman"/>
                <w:b/>
                <w:bCs/>
                <w:color w:val="000000"/>
                <w:sz w:val="20"/>
                <w:szCs w:val="20"/>
                <w:lang w:val="en-US"/>
              </w:rPr>
              <w:t>2023</w:t>
            </w:r>
          </w:p>
        </w:tc>
        <w:tc>
          <w:tcPr>
            <w:tcW w:w="2776" w:type="dxa"/>
            <w:tcBorders>
              <w:top w:val="single" w:sz="8" w:space="0" w:color="FFC000"/>
              <w:left w:val="nil"/>
              <w:bottom w:val="single" w:sz="12" w:space="0" w:color="FFC000"/>
              <w:right w:val="single" w:sz="8" w:space="0" w:color="FFC000"/>
            </w:tcBorders>
            <w:shd w:val="clear" w:color="auto" w:fill="auto"/>
            <w:vAlign w:val="center"/>
            <w:hideMark/>
          </w:tcPr>
          <w:p w14:paraId="4E68ED11" w14:textId="77777777" w:rsidR="00477C5A" w:rsidRPr="00477C5A" w:rsidRDefault="00477C5A" w:rsidP="00477C5A">
            <w:pPr>
              <w:spacing w:after="0" w:line="240" w:lineRule="auto"/>
              <w:jc w:val="center"/>
              <w:rPr>
                <w:rFonts w:ascii="Verdana" w:eastAsia="Times New Roman" w:hAnsi="Verdana" w:cs="Times New Roman"/>
                <w:b/>
                <w:bCs/>
                <w:color w:val="000000"/>
                <w:sz w:val="20"/>
                <w:szCs w:val="20"/>
                <w:lang w:val="en-US"/>
              </w:rPr>
            </w:pPr>
            <w:r w:rsidRPr="00477C5A">
              <w:rPr>
                <w:rFonts w:ascii="Verdana" w:eastAsia="Times New Roman" w:hAnsi="Verdana" w:cs="Times New Roman"/>
                <w:b/>
                <w:bCs/>
                <w:color w:val="000000"/>
                <w:sz w:val="20"/>
                <w:szCs w:val="20"/>
                <w:lang w:val="en-US"/>
              </w:rPr>
              <w:t>2025</w:t>
            </w:r>
          </w:p>
        </w:tc>
      </w:tr>
      <w:tr w:rsidR="00477C5A" w:rsidRPr="00477C5A" w14:paraId="5428594C" w14:textId="77777777" w:rsidTr="00477C5A">
        <w:trPr>
          <w:trHeight w:val="623"/>
        </w:trPr>
        <w:tc>
          <w:tcPr>
            <w:tcW w:w="3899" w:type="dxa"/>
            <w:tcBorders>
              <w:top w:val="nil"/>
              <w:left w:val="single" w:sz="8" w:space="0" w:color="FFC000"/>
              <w:bottom w:val="single" w:sz="8" w:space="0" w:color="FFC000"/>
              <w:right w:val="single" w:sz="8" w:space="0" w:color="FFC000"/>
            </w:tcBorders>
            <w:shd w:val="clear" w:color="000000" w:fill="FFF4E7"/>
            <w:vAlign w:val="center"/>
            <w:hideMark/>
          </w:tcPr>
          <w:p w14:paraId="12C009A8"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India</w:t>
            </w:r>
          </w:p>
        </w:tc>
        <w:tc>
          <w:tcPr>
            <w:tcW w:w="3569" w:type="dxa"/>
            <w:tcBorders>
              <w:top w:val="nil"/>
              <w:left w:val="nil"/>
              <w:bottom w:val="single" w:sz="8" w:space="0" w:color="FFC000"/>
              <w:right w:val="single" w:sz="8" w:space="0" w:color="FFC000"/>
            </w:tcBorders>
            <w:shd w:val="clear" w:color="000000" w:fill="FFF4E7"/>
            <w:vAlign w:val="center"/>
            <w:hideMark/>
          </w:tcPr>
          <w:p w14:paraId="6C3F3923"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7.67%</w:t>
            </w:r>
          </w:p>
        </w:tc>
        <w:tc>
          <w:tcPr>
            <w:tcW w:w="2776" w:type="dxa"/>
            <w:tcBorders>
              <w:top w:val="nil"/>
              <w:left w:val="nil"/>
              <w:bottom w:val="single" w:sz="8" w:space="0" w:color="FFC000"/>
              <w:right w:val="single" w:sz="8" w:space="0" w:color="FFC000"/>
            </w:tcBorders>
            <w:shd w:val="clear" w:color="000000" w:fill="FFF4E7"/>
            <w:vAlign w:val="center"/>
            <w:hideMark/>
          </w:tcPr>
          <w:p w14:paraId="507FDC04"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7.42%</w:t>
            </w:r>
          </w:p>
        </w:tc>
      </w:tr>
      <w:tr w:rsidR="00477C5A" w:rsidRPr="00477C5A" w14:paraId="183DFA69" w14:textId="77777777" w:rsidTr="00477C5A">
        <w:trPr>
          <w:trHeight w:val="595"/>
        </w:trPr>
        <w:tc>
          <w:tcPr>
            <w:tcW w:w="3899" w:type="dxa"/>
            <w:tcBorders>
              <w:top w:val="nil"/>
              <w:left w:val="single" w:sz="8" w:space="0" w:color="FFC000"/>
              <w:bottom w:val="single" w:sz="8" w:space="0" w:color="FFC000"/>
              <w:right w:val="single" w:sz="8" w:space="0" w:color="FFC000"/>
            </w:tcBorders>
            <w:shd w:val="clear" w:color="auto" w:fill="auto"/>
            <w:vAlign w:val="center"/>
            <w:hideMark/>
          </w:tcPr>
          <w:p w14:paraId="2AF69C44"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China</w:t>
            </w:r>
          </w:p>
        </w:tc>
        <w:tc>
          <w:tcPr>
            <w:tcW w:w="3569" w:type="dxa"/>
            <w:tcBorders>
              <w:top w:val="nil"/>
              <w:left w:val="nil"/>
              <w:bottom w:val="single" w:sz="8" w:space="0" w:color="FFC000"/>
              <w:right w:val="single" w:sz="8" w:space="0" w:color="FFC000"/>
            </w:tcBorders>
            <w:shd w:val="clear" w:color="auto" w:fill="auto"/>
            <w:vAlign w:val="center"/>
            <w:hideMark/>
          </w:tcPr>
          <w:p w14:paraId="51D5A682"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5.75%</w:t>
            </w:r>
          </w:p>
        </w:tc>
        <w:tc>
          <w:tcPr>
            <w:tcW w:w="2776" w:type="dxa"/>
            <w:tcBorders>
              <w:top w:val="nil"/>
              <w:left w:val="nil"/>
              <w:bottom w:val="single" w:sz="8" w:space="0" w:color="FFC000"/>
              <w:right w:val="single" w:sz="8" w:space="0" w:color="FFC000"/>
            </w:tcBorders>
            <w:shd w:val="clear" w:color="auto" w:fill="auto"/>
            <w:vAlign w:val="center"/>
            <w:hideMark/>
          </w:tcPr>
          <w:p w14:paraId="0C619FD9"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5.60%</w:t>
            </w:r>
          </w:p>
        </w:tc>
      </w:tr>
      <w:tr w:rsidR="00477C5A" w:rsidRPr="00477C5A" w14:paraId="04E12AC5" w14:textId="77777777" w:rsidTr="00477C5A">
        <w:trPr>
          <w:trHeight w:val="595"/>
        </w:trPr>
        <w:tc>
          <w:tcPr>
            <w:tcW w:w="3899" w:type="dxa"/>
            <w:tcBorders>
              <w:top w:val="nil"/>
              <w:left w:val="single" w:sz="8" w:space="0" w:color="FFC000"/>
              <w:bottom w:val="single" w:sz="8" w:space="0" w:color="FFC000"/>
              <w:right w:val="single" w:sz="8" w:space="0" w:color="FFC000"/>
            </w:tcBorders>
            <w:shd w:val="clear" w:color="000000" w:fill="FFF4E7"/>
            <w:vAlign w:val="center"/>
            <w:hideMark/>
          </w:tcPr>
          <w:p w14:paraId="1CBC58ED"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Japan</w:t>
            </w:r>
          </w:p>
        </w:tc>
        <w:tc>
          <w:tcPr>
            <w:tcW w:w="3569" w:type="dxa"/>
            <w:tcBorders>
              <w:top w:val="nil"/>
              <w:left w:val="nil"/>
              <w:bottom w:val="single" w:sz="8" w:space="0" w:color="FFC000"/>
              <w:right w:val="single" w:sz="8" w:space="0" w:color="FFC000"/>
            </w:tcBorders>
            <w:shd w:val="clear" w:color="000000" w:fill="FFF4E7"/>
            <w:vAlign w:val="center"/>
            <w:hideMark/>
          </w:tcPr>
          <w:p w14:paraId="00AC3A38"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1.26%</w:t>
            </w:r>
          </w:p>
        </w:tc>
        <w:tc>
          <w:tcPr>
            <w:tcW w:w="2776" w:type="dxa"/>
            <w:tcBorders>
              <w:top w:val="nil"/>
              <w:left w:val="nil"/>
              <w:bottom w:val="single" w:sz="8" w:space="0" w:color="FFC000"/>
              <w:right w:val="single" w:sz="8" w:space="0" w:color="FFC000"/>
            </w:tcBorders>
            <w:shd w:val="clear" w:color="000000" w:fill="FFF4E7"/>
            <w:vAlign w:val="center"/>
            <w:hideMark/>
          </w:tcPr>
          <w:p w14:paraId="6A4219B5"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0.72%</w:t>
            </w:r>
          </w:p>
        </w:tc>
      </w:tr>
      <w:tr w:rsidR="00477C5A" w:rsidRPr="00477C5A" w14:paraId="3CC8A28F" w14:textId="77777777" w:rsidTr="00477C5A">
        <w:trPr>
          <w:trHeight w:val="595"/>
        </w:trPr>
        <w:tc>
          <w:tcPr>
            <w:tcW w:w="3899" w:type="dxa"/>
            <w:tcBorders>
              <w:top w:val="nil"/>
              <w:left w:val="single" w:sz="8" w:space="0" w:color="FFC000"/>
              <w:bottom w:val="single" w:sz="8" w:space="0" w:color="FFC000"/>
              <w:right w:val="single" w:sz="8" w:space="0" w:color="FFC000"/>
            </w:tcBorders>
            <w:shd w:val="clear" w:color="auto" w:fill="auto"/>
            <w:vAlign w:val="center"/>
            <w:hideMark/>
          </w:tcPr>
          <w:p w14:paraId="4D3289BA"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South Korea</w:t>
            </w:r>
          </w:p>
        </w:tc>
        <w:tc>
          <w:tcPr>
            <w:tcW w:w="3569" w:type="dxa"/>
            <w:tcBorders>
              <w:top w:val="nil"/>
              <w:left w:val="nil"/>
              <w:bottom w:val="single" w:sz="8" w:space="0" w:color="FFC000"/>
              <w:right w:val="single" w:sz="8" w:space="0" w:color="FFC000"/>
            </w:tcBorders>
            <w:shd w:val="clear" w:color="auto" w:fill="auto"/>
            <w:vAlign w:val="center"/>
            <w:hideMark/>
          </w:tcPr>
          <w:p w14:paraId="26DA8D52"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2.45%</w:t>
            </w:r>
          </w:p>
        </w:tc>
        <w:tc>
          <w:tcPr>
            <w:tcW w:w="2776" w:type="dxa"/>
            <w:tcBorders>
              <w:top w:val="nil"/>
              <w:left w:val="nil"/>
              <w:bottom w:val="single" w:sz="8" w:space="0" w:color="FFC000"/>
              <w:right w:val="single" w:sz="8" w:space="0" w:color="FFC000"/>
            </w:tcBorders>
            <w:shd w:val="clear" w:color="auto" w:fill="auto"/>
            <w:vAlign w:val="center"/>
            <w:hideMark/>
          </w:tcPr>
          <w:p w14:paraId="296C5A15"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3.44%</w:t>
            </w:r>
          </w:p>
        </w:tc>
      </w:tr>
      <w:tr w:rsidR="00477C5A" w:rsidRPr="00477C5A" w14:paraId="0392CEFB" w14:textId="77777777" w:rsidTr="00477C5A">
        <w:trPr>
          <w:trHeight w:val="595"/>
        </w:trPr>
        <w:tc>
          <w:tcPr>
            <w:tcW w:w="3899" w:type="dxa"/>
            <w:tcBorders>
              <w:top w:val="nil"/>
              <w:left w:val="single" w:sz="8" w:space="0" w:color="FFC000"/>
              <w:bottom w:val="single" w:sz="8" w:space="0" w:color="FFC000"/>
              <w:right w:val="single" w:sz="8" w:space="0" w:color="FFC000"/>
            </w:tcBorders>
            <w:shd w:val="clear" w:color="000000" w:fill="FFF4E7"/>
            <w:vAlign w:val="center"/>
            <w:hideMark/>
          </w:tcPr>
          <w:p w14:paraId="78111400"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World</w:t>
            </w:r>
          </w:p>
        </w:tc>
        <w:tc>
          <w:tcPr>
            <w:tcW w:w="3569" w:type="dxa"/>
            <w:tcBorders>
              <w:top w:val="nil"/>
              <w:left w:val="nil"/>
              <w:bottom w:val="single" w:sz="8" w:space="0" w:color="FFC000"/>
              <w:right w:val="single" w:sz="8" w:space="0" w:color="FFC000"/>
            </w:tcBorders>
            <w:shd w:val="clear" w:color="000000" w:fill="FFF4E7"/>
            <w:vAlign w:val="center"/>
            <w:hideMark/>
          </w:tcPr>
          <w:p w14:paraId="42392BDA" w14:textId="77777777"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3.84%</w:t>
            </w:r>
          </w:p>
        </w:tc>
        <w:tc>
          <w:tcPr>
            <w:tcW w:w="2776" w:type="dxa"/>
            <w:tcBorders>
              <w:top w:val="nil"/>
              <w:left w:val="nil"/>
              <w:bottom w:val="single" w:sz="8" w:space="0" w:color="FFC000"/>
              <w:right w:val="single" w:sz="8" w:space="0" w:color="FFC000"/>
            </w:tcBorders>
            <w:shd w:val="clear" w:color="000000" w:fill="FFF4E7"/>
            <w:vAlign w:val="center"/>
            <w:hideMark/>
          </w:tcPr>
          <w:p w14:paraId="26541ABF" w14:textId="5053C250" w:rsidR="00477C5A" w:rsidRPr="00477C5A" w:rsidRDefault="00477C5A" w:rsidP="00477C5A">
            <w:pPr>
              <w:spacing w:after="0" w:line="240" w:lineRule="auto"/>
              <w:jc w:val="center"/>
              <w:rPr>
                <w:rFonts w:ascii="Verdana" w:eastAsia="Times New Roman" w:hAnsi="Verdana" w:cs="Times New Roman"/>
                <w:color w:val="000000"/>
                <w:sz w:val="20"/>
                <w:szCs w:val="20"/>
                <w:lang w:val="en-US"/>
              </w:rPr>
            </w:pPr>
            <w:r w:rsidRPr="00477C5A">
              <w:rPr>
                <w:rFonts w:ascii="Verdana" w:eastAsia="Times New Roman" w:hAnsi="Verdana" w:cs="Times New Roman"/>
                <w:color w:val="000000"/>
                <w:sz w:val="20"/>
                <w:szCs w:val="20"/>
                <w:lang w:val="en-US"/>
              </w:rPr>
              <w:t>3.56%</w:t>
            </w:r>
          </w:p>
        </w:tc>
      </w:tr>
    </w:tbl>
    <w:p w14:paraId="1F0BDA05" w14:textId="0FA1E9DF" w:rsidR="00F379AF" w:rsidRDefault="00F379AF" w:rsidP="0068477D">
      <w:pPr>
        <w:rPr>
          <w:rFonts w:ascii="Arial" w:eastAsia="Arial" w:hAnsi="Arial" w:cs="Arial"/>
          <w:color w:val="000000" w:themeColor="text1"/>
          <w:sz w:val="24"/>
          <w:szCs w:val="24"/>
        </w:rPr>
      </w:pPr>
      <w:r w:rsidRPr="00477C5A">
        <w:rPr>
          <w:rFonts w:ascii="Arial" w:eastAsia="Arial" w:hAnsi="Arial" w:cs="Arial"/>
          <w:noProof/>
          <w:color w:val="000000" w:themeColor="text1"/>
          <w:sz w:val="24"/>
          <w:szCs w:val="24"/>
        </w:rPr>
        <mc:AlternateContent>
          <mc:Choice Requires="wps">
            <w:drawing>
              <wp:anchor distT="0" distB="0" distL="114300" distR="114300" simplePos="0" relativeHeight="252563456" behindDoc="0" locked="0" layoutInCell="1" allowOverlap="1" wp14:anchorId="13E3BC78" wp14:editId="79D40C59">
                <wp:simplePos x="0" y="0"/>
                <wp:positionH relativeFrom="column">
                  <wp:posOffset>3209586</wp:posOffset>
                </wp:positionH>
                <wp:positionV relativeFrom="paragraph">
                  <wp:posOffset>155280</wp:posOffset>
                </wp:positionV>
                <wp:extent cx="3340841" cy="200055"/>
                <wp:effectExtent l="0" t="0" r="0" b="0"/>
                <wp:wrapNone/>
                <wp:docPr id="2212" name="TextBox 3"/>
                <wp:cNvGraphicFramePr/>
                <a:graphic xmlns:a="http://schemas.openxmlformats.org/drawingml/2006/main">
                  <a:graphicData uri="http://schemas.microsoft.com/office/word/2010/wordprocessingShape">
                    <wps:wsp>
                      <wps:cNvSpPr txBox="1"/>
                      <wps:spPr>
                        <a:xfrm>
                          <a:off x="0" y="0"/>
                          <a:ext cx="3340841" cy="200055"/>
                        </a:xfrm>
                        <a:prstGeom prst="rect">
                          <a:avLst/>
                        </a:prstGeom>
                        <a:noFill/>
                      </wps:spPr>
                      <wps:txbx>
                        <w:txbxContent>
                          <w:p w14:paraId="0355354B" w14:textId="77777777" w:rsidR="00477C5A" w:rsidRDefault="00477C5A" w:rsidP="00477C5A">
                            <w:pPr>
                              <w:jc w:val="right"/>
                              <w:textAlignment w:val="baseline"/>
                              <w:rPr>
                                <w:rFonts w:ascii="Verdana" w:eastAsia="Verdana" w:hAnsi="Verdana" w:cs="Verdana"/>
                                <w:i/>
                                <w:iCs/>
                                <w:color w:val="7F7F7F"/>
                                <w:kern w:val="24"/>
                                <w:sz w:val="14"/>
                                <w:szCs w:val="14"/>
                              </w:rPr>
                            </w:pPr>
                            <w:r>
                              <w:rPr>
                                <w:rFonts w:ascii="Verdana" w:eastAsia="Verdana" w:hAnsi="Verdana" w:cs="Verdana"/>
                                <w:i/>
                                <w:iCs/>
                                <w:color w:val="7F7F7F"/>
                                <w:kern w:val="24"/>
                                <w:sz w:val="14"/>
                                <w:szCs w:val="14"/>
                              </w:rPr>
                              <w:t>Source: IMF, World Bank</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3E3BC78" id="_x0000_s1070" type="#_x0000_t202" style="position:absolute;margin-left:252.7pt;margin-top:12.25pt;width:263.05pt;height:15.75pt;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" filled="f" stroked="f">
                <v:textbox style="mso-fit-shape-to-text:t">
                  <w:txbxContent>
                    <w:p w14:paraId="0355354B" w14:textId="77777777" w:rsidR="00477C5A" w:rsidRDefault="00477C5A" w:rsidP="00477C5A">
                      <w:pPr>
                        <w:jc w:val="right"/>
                        <w:textAlignment w:val="baseline"/>
                        <w:rPr>
                          <w:rFonts w:ascii="Verdana" w:eastAsia="Verdana" w:hAnsi="Verdana" w:cs="Verdana"/>
                          <w:i/>
                          <w:iCs/>
                          <w:color w:val="7F7F7F"/>
                          <w:kern w:val="24"/>
                          <w:sz w:val="14"/>
                          <w:szCs w:val="14"/>
                        </w:rPr>
                      </w:pPr>
                      <w:r>
                        <w:rPr>
                          <w:rFonts w:ascii="Verdana" w:eastAsia="Verdana" w:hAnsi="Verdana" w:cs="Verdana"/>
                          <w:i/>
                          <w:iCs/>
                          <w:color w:val="7F7F7F"/>
                          <w:kern w:val="24"/>
                          <w:sz w:val="14"/>
                          <w:szCs w:val="14"/>
                        </w:rPr>
                        <w:t>Source: IMF, World Bank</w:t>
                      </w:r>
                    </w:p>
                  </w:txbxContent>
                </v:textbox>
              </v:shape>
            </w:pict>
          </mc:Fallback>
        </mc:AlternateContent>
      </w:r>
    </w:p>
    <w:p w14:paraId="36806692" w14:textId="77777777" w:rsidR="00F379AF" w:rsidRDefault="00F379AF" w:rsidP="0068477D">
      <w:pPr>
        <w:rPr>
          <w:rFonts w:ascii="Arial" w:eastAsia="Arial" w:hAnsi="Arial" w:cs="Arial"/>
          <w:color w:val="000000" w:themeColor="text1"/>
          <w:sz w:val="24"/>
          <w:szCs w:val="24"/>
        </w:rPr>
      </w:pPr>
    </w:p>
    <w:p w14:paraId="6D360A73" w14:textId="4AED60A8" w:rsidR="0068477D" w:rsidRDefault="0068477D" w:rsidP="0068477D">
      <w:pPr>
        <w:rPr>
          <w:rFonts w:ascii="Arial" w:eastAsia="Arial" w:hAnsi="Arial" w:cs="Arial"/>
          <w:color w:val="000000" w:themeColor="text1"/>
          <w:sz w:val="24"/>
          <w:szCs w:val="24"/>
        </w:rPr>
      </w:pPr>
    </w:p>
    <w:p w14:paraId="286A37F1" w14:textId="77777777" w:rsidR="00243E52" w:rsidRDefault="00243E52" w:rsidP="0061645E">
      <w:pPr>
        <w:spacing w:line="360" w:lineRule="auto"/>
        <w:rPr>
          <w:rFonts w:ascii="Arial" w:hAnsi="Arial" w:cs="Arial"/>
          <w:b/>
          <w:bCs/>
          <w:sz w:val="24"/>
          <w:szCs w:val="24"/>
        </w:rPr>
      </w:pPr>
    </w:p>
    <w:p w14:paraId="470F83F2" w14:textId="6B6C1C6C" w:rsidR="00912B14" w:rsidRPr="0061645E" w:rsidRDefault="00912B14" w:rsidP="0061645E">
      <w:pPr>
        <w:spacing w:line="360" w:lineRule="auto"/>
        <w:rPr>
          <w:rFonts w:ascii="Arial" w:hAnsi="Arial" w:cs="Arial"/>
          <w:b/>
          <w:bCs/>
          <w:sz w:val="24"/>
          <w:szCs w:val="24"/>
        </w:rPr>
      </w:pPr>
      <w:r w:rsidRPr="0061645E">
        <w:rPr>
          <w:rFonts w:ascii="Arial" w:hAnsi="Arial" w:cs="Arial"/>
          <w:b/>
          <w:bCs/>
          <w:sz w:val="24"/>
          <w:szCs w:val="24"/>
        </w:rPr>
        <w:lastRenderedPageBreak/>
        <w:t>3.2.1.3. Demand By Application</w:t>
      </w:r>
    </w:p>
    <w:p w14:paraId="0ECB13D1" w14:textId="67F7D11E" w:rsidR="0068477D" w:rsidRPr="0061645E" w:rsidRDefault="00912B14" w:rsidP="0061645E">
      <w:pPr>
        <w:spacing w:line="360" w:lineRule="auto"/>
        <w:rPr>
          <w:rFonts w:ascii="Arial" w:hAnsi="Arial" w:cs="Arial"/>
          <w:b/>
          <w:bCs/>
          <w:sz w:val="24"/>
          <w:szCs w:val="24"/>
        </w:rPr>
      </w:pPr>
      <w:r w:rsidRPr="0061645E">
        <w:rPr>
          <w:rFonts w:ascii="Arial" w:hAnsi="Arial" w:cs="Arial"/>
          <w:b/>
          <w:bCs/>
          <w:sz w:val="24"/>
          <w:szCs w:val="24"/>
        </w:rPr>
        <w:t>Asia Pacific Vinyl Ester Resin Demand, By Application, By Volume</w:t>
      </w:r>
      <w:r w:rsidR="007E26B0">
        <w:rPr>
          <w:rFonts w:ascii="Arial" w:hAnsi="Arial" w:cs="Arial"/>
          <w:b/>
          <w:bCs/>
          <w:sz w:val="24"/>
          <w:szCs w:val="24"/>
        </w:rPr>
        <w:t xml:space="preserve"> (000’ Tonnes)</w:t>
      </w:r>
      <w:r w:rsidR="00681F3A">
        <w:rPr>
          <w:rFonts w:ascii="Arial" w:hAnsi="Arial" w:cs="Arial"/>
          <w:b/>
          <w:bCs/>
          <w:sz w:val="24"/>
          <w:szCs w:val="24"/>
        </w:rPr>
        <w:t xml:space="preserve"> </w:t>
      </w:r>
      <w:r w:rsidR="00BE396A">
        <w:rPr>
          <w:rFonts w:ascii="Arial" w:hAnsi="Arial" w:cs="Arial"/>
          <w:b/>
          <w:bCs/>
          <w:sz w:val="24"/>
          <w:szCs w:val="24"/>
        </w:rPr>
        <w:t>(%)</w:t>
      </w:r>
      <w:r w:rsidRPr="0061645E">
        <w:rPr>
          <w:rFonts w:ascii="Arial" w:hAnsi="Arial" w:cs="Arial"/>
          <w:b/>
          <w:bCs/>
          <w:sz w:val="24"/>
          <w:szCs w:val="24"/>
        </w:rPr>
        <w:t>, 2015–2030F</w:t>
      </w:r>
    </w:p>
    <w:p w14:paraId="3C452696" w14:textId="1C17735E" w:rsidR="0068477D" w:rsidRDefault="002F3659" w:rsidP="0068477D">
      <w:pPr>
        <w:rPr>
          <w:rFonts w:ascii="Arial" w:eastAsia="Arial" w:hAnsi="Arial" w:cs="Arial"/>
          <w:color w:val="000000" w:themeColor="text1"/>
          <w:sz w:val="24"/>
          <w:szCs w:val="24"/>
        </w:rPr>
      </w:pPr>
      <w:r w:rsidRPr="002B5730">
        <w:rPr>
          <w:b/>
          <w:noProof/>
          <w:color w:val="000000" w:themeColor="text1"/>
        </w:rPr>
        <mc:AlternateContent>
          <mc:Choice Requires="wps">
            <w:drawing>
              <wp:anchor distT="0" distB="0" distL="114300" distR="114300" simplePos="0" relativeHeight="252014592" behindDoc="0" locked="0" layoutInCell="1" allowOverlap="1" wp14:anchorId="75A6B26A" wp14:editId="290BD8D5">
                <wp:simplePos x="0" y="0"/>
                <wp:positionH relativeFrom="margin">
                  <wp:posOffset>3429000</wp:posOffset>
                </wp:positionH>
                <wp:positionV relativeFrom="paragraph">
                  <wp:posOffset>2887345</wp:posOffset>
                </wp:positionV>
                <wp:extent cx="2878455" cy="307777"/>
                <wp:effectExtent l="0" t="0" r="0" b="0"/>
                <wp:wrapNone/>
                <wp:docPr id="245" name="TextBox 4"/>
                <wp:cNvGraphicFramePr/>
                <a:graphic xmlns:a="http://schemas.openxmlformats.org/drawingml/2006/main">
                  <a:graphicData uri="http://schemas.microsoft.com/office/word/2010/wordprocessingShape">
                    <wps:wsp>
                      <wps:cNvSpPr txBox="1"/>
                      <wps:spPr>
                        <a:xfrm>
                          <a:off x="0" y="0"/>
                          <a:ext cx="2878455" cy="307777"/>
                        </a:xfrm>
                        <a:prstGeom prst="rect">
                          <a:avLst/>
                        </a:prstGeom>
                        <a:noFill/>
                      </wps:spPr>
                      <wps:txbx>
                        <w:txbxContent>
                          <w:p w14:paraId="30DF8CD0"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0B29C588"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75A6B26A" id="_x0000_s1071" type="#_x0000_t202" style="position:absolute;margin-left:270pt;margin-top:227.35pt;width:226.65pt;height:24.25pt;z-index:252014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" filled="f" stroked="f">
                <v:textbox style="mso-fit-shape-to-text:t">
                  <w:txbxContent>
                    <w:p w14:paraId="30DF8CD0"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0B29C588"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68477D" w:rsidRPr="002B5730">
        <w:rPr>
          <w:rFonts w:ascii="Arial" w:eastAsia="Arial" w:hAnsi="Arial" w:cs="Arial"/>
          <w:noProof/>
          <w:color w:val="000000" w:themeColor="text1"/>
          <w:sz w:val="24"/>
          <w:szCs w:val="24"/>
        </w:rPr>
        <w:drawing>
          <wp:inline distT="0" distB="0" distL="0" distR="0" wp14:anchorId="1423F6CF" wp14:editId="78BAA264">
            <wp:extent cx="6486525" cy="3581400"/>
            <wp:effectExtent l="0" t="0" r="0" b="0"/>
            <wp:docPr id="607" name="Chart 607">
              <a:extLst xmlns:a="http://schemas.openxmlformats.org/drawingml/2006/main">
                <a:ext uri="{FF2B5EF4-FFF2-40B4-BE49-F238E27FC236}">
                  <a16:creationId xmlns:a16="http://schemas.microsoft.com/office/drawing/2014/main" id="{33E62D94-53AA-4D38-A7F9-BA180DBC6E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AB1A42E" w14:textId="77777777" w:rsidR="007B2784" w:rsidRPr="002B5730" w:rsidRDefault="007B2784" w:rsidP="0068477D">
      <w:pPr>
        <w:rPr>
          <w:rFonts w:ascii="Arial" w:eastAsia="Arial" w:hAnsi="Arial" w:cs="Arial"/>
          <w:color w:val="000000" w:themeColor="text1"/>
          <w:sz w:val="24"/>
          <w:szCs w:val="24"/>
        </w:rPr>
      </w:pPr>
    </w:p>
    <w:tbl>
      <w:tblPr>
        <w:tblW w:w="10032" w:type="dxa"/>
        <w:tblLook w:val="04A0" w:firstRow="1" w:lastRow="0" w:firstColumn="1" w:lastColumn="0" w:noHBand="0" w:noVBand="1"/>
      </w:tblPr>
      <w:tblGrid>
        <w:gridCol w:w="2040"/>
        <w:gridCol w:w="2040"/>
        <w:gridCol w:w="742"/>
        <w:gridCol w:w="742"/>
        <w:gridCol w:w="742"/>
        <w:gridCol w:w="742"/>
        <w:gridCol w:w="742"/>
        <w:gridCol w:w="794"/>
        <w:gridCol w:w="783"/>
        <w:gridCol w:w="783"/>
      </w:tblGrid>
      <w:tr w:rsidR="007B2784" w:rsidRPr="007B2784" w14:paraId="7F74E8E7" w14:textId="77777777" w:rsidTr="007B2784">
        <w:trPr>
          <w:trHeight w:val="284"/>
        </w:trPr>
        <w:tc>
          <w:tcPr>
            <w:tcW w:w="2044"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27F39172" w14:textId="327754A2"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Demand by Application</w:t>
            </w:r>
          </w:p>
        </w:tc>
        <w:tc>
          <w:tcPr>
            <w:tcW w:w="2044" w:type="dxa"/>
            <w:tcBorders>
              <w:top w:val="single" w:sz="8" w:space="0" w:color="auto"/>
              <w:left w:val="nil"/>
              <w:bottom w:val="single" w:sz="8" w:space="0" w:color="auto"/>
              <w:right w:val="single" w:sz="8" w:space="0" w:color="auto"/>
            </w:tcBorders>
            <w:shd w:val="clear" w:color="000000" w:fill="C00000"/>
            <w:noWrap/>
            <w:vAlign w:val="center"/>
            <w:hideMark/>
          </w:tcPr>
          <w:p w14:paraId="461F7F55"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2015</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4164AD35"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2016</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4E558F1D"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2017</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4360229A"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2018</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5A1C4A55"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2019</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0A5C774C"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2020</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18595EFA"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2021E</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379D516C"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2025F</w:t>
            </w:r>
          </w:p>
        </w:tc>
        <w:tc>
          <w:tcPr>
            <w:tcW w:w="743" w:type="dxa"/>
            <w:tcBorders>
              <w:top w:val="single" w:sz="8" w:space="0" w:color="auto"/>
              <w:left w:val="nil"/>
              <w:bottom w:val="single" w:sz="8" w:space="0" w:color="auto"/>
              <w:right w:val="single" w:sz="8" w:space="0" w:color="auto"/>
            </w:tcBorders>
            <w:shd w:val="clear" w:color="000000" w:fill="C00000"/>
            <w:noWrap/>
            <w:vAlign w:val="center"/>
            <w:hideMark/>
          </w:tcPr>
          <w:p w14:paraId="29496358"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2030F</w:t>
            </w:r>
          </w:p>
        </w:tc>
      </w:tr>
      <w:tr w:rsidR="007B2784" w:rsidRPr="007B2784" w14:paraId="3B2CD6B1" w14:textId="77777777" w:rsidTr="007B2784">
        <w:trPr>
          <w:trHeight w:val="284"/>
        </w:trPr>
        <w:tc>
          <w:tcPr>
            <w:tcW w:w="2044" w:type="dxa"/>
            <w:tcBorders>
              <w:top w:val="nil"/>
              <w:left w:val="single" w:sz="8" w:space="0" w:color="auto"/>
              <w:bottom w:val="single" w:sz="8" w:space="0" w:color="auto"/>
              <w:right w:val="single" w:sz="8" w:space="0" w:color="auto"/>
            </w:tcBorders>
            <w:shd w:val="clear" w:color="000000" w:fill="FFFFFF"/>
            <w:noWrap/>
            <w:vAlign w:val="center"/>
            <w:hideMark/>
          </w:tcPr>
          <w:p w14:paraId="4317E020"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Pipes &amp; Tanks</w:t>
            </w:r>
          </w:p>
        </w:tc>
        <w:tc>
          <w:tcPr>
            <w:tcW w:w="2044" w:type="dxa"/>
            <w:tcBorders>
              <w:top w:val="nil"/>
              <w:left w:val="nil"/>
              <w:bottom w:val="single" w:sz="8" w:space="0" w:color="auto"/>
              <w:right w:val="single" w:sz="8" w:space="0" w:color="auto"/>
            </w:tcBorders>
            <w:shd w:val="clear" w:color="000000" w:fill="FFFFFF"/>
            <w:noWrap/>
            <w:vAlign w:val="center"/>
            <w:hideMark/>
          </w:tcPr>
          <w:p w14:paraId="05FE0F5C"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167</w:t>
            </w:r>
          </w:p>
        </w:tc>
        <w:tc>
          <w:tcPr>
            <w:tcW w:w="743" w:type="dxa"/>
            <w:tcBorders>
              <w:top w:val="nil"/>
              <w:left w:val="nil"/>
              <w:bottom w:val="single" w:sz="8" w:space="0" w:color="auto"/>
              <w:right w:val="single" w:sz="8" w:space="0" w:color="auto"/>
            </w:tcBorders>
            <w:shd w:val="clear" w:color="000000" w:fill="FFFFFF"/>
            <w:noWrap/>
            <w:vAlign w:val="center"/>
            <w:hideMark/>
          </w:tcPr>
          <w:p w14:paraId="7E9FE6D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178</w:t>
            </w:r>
          </w:p>
        </w:tc>
        <w:tc>
          <w:tcPr>
            <w:tcW w:w="743" w:type="dxa"/>
            <w:tcBorders>
              <w:top w:val="nil"/>
              <w:left w:val="nil"/>
              <w:bottom w:val="single" w:sz="8" w:space="0" w:color="auto"/>
              <w:right w:val="single" w:sz="8" w:space="0" w:color="auto"/>
            </w:tcBorders>
            <w:shd w:val="clear" w:color="000000" w:fill="FFFFFF"/>
            <w:noWrap/>
            <w:vAlign w:val="center"/>
            <w:hideMark/>
          </w:tcPr>
          <w:p w14:paraId="57674BE0"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187</w:t>
            </w:r>
          </w:p>
        </w:tc>
        <w:tc>
          <w:tcPr>
            <w:tcW w:w="743" w:type="dxa"/>
            <w:tcBorders>
              <w:top w:val="nil"/>
              <w:left w:val="nil"/>
              <w:bottom w:val="single" w:sz="8" w:space="0" w:color="auto"/>
              <w:right w:val="single" w:sz="8" w:space="0" w:color="auto"/>
            </w:tcBorders>
            <w:shd w:val="clear" w:color="000000" w:fill="FFFFFF"/>
            <w:noWrap/>
            <w:vAlign w:val="center"/>
            <w:hideMark/>
          </w:tcPr>
          <w:p w14:paraId="30D6A9C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196</w:t>
            </w:r>
          </w:p>
        </w:tc>
        <w:tc>
          <w:tcPr>
            <w:tcW w:w="743" w:type="dxa"/>
            <w:tcBorders>
              <w:top w:val="nil"/>
              <w:left w:val="nil"/>
              <w:bottom w:val="single" w:sz="8" w:space="0" w:color="auto"/>
              <w:right w:val="single" w:sz="8" w:space="0" w:color="auto"/>
            </w:tcBorders>
            <w:shd w:val="clear" w:color="000000" w:fill="FFFFFF"/>
            <w:noWrap/>
            <w:vAlign w:val="center"/>
            <w:hideMark/>
          </w:tcPr>
          <w:p w14:paraId="363B926E"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206</w:t>
            </w:r>
          </w:p>
        </w:tc>
        <w:tc>
          <w:tcPr>
            <w:tcW w:w="743" w:type="dxa"/>
            <w:tcBorders>
              <w:top w:val="nil"/>
              <w:left w:val="nil"/>
              <w:bottom w:val="single" w:sz="8" w:space="0" w:color="auto"/>
              <w:right w:val="single" w:sz="8" w:space="0" w:color="auto"/>
            </w:tcBorders>
            <w:shd w:val="clear" w:color="000000" w:fill="FFFFFF"/>
            <w:noWrap/>
            <w:vAlign w:val="center"/>
            <w:hideMark/>
          </w:tcPr>
          <w:p w14:paraId="266D51B7"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192</w:t>
            </w:r>
          </w:p>
        </w:tc>
        <w:tc>
          <w:tcPr>
            <w:tcW w:w="743" w:type="dxa"/>
            <w:tcBorders>
              <w:top w:val="nil"/>
              <w:left w:val="nil"/>
              <w:bottom w:val="single" w:sz="8" w:space="0" w:color="auto"/>
              <w:right w:val="single" w:sz="8" w:space="0" w:color="auto"/>
            </w:tcBorders>
            <w:shd w:val="clear" w:color="000000" w:fill="FFFFFF"/>
            <w:noWrap/>
            <w:vAlign w:val="center"/>
            <w:hideMark/>
          </w:tcPr>
          <w:p w14:paraId="4AE4A575"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207</w:t>
            </w:r>
          </w:p>
        </w:tc>
        <w:tc>
          <w:tcPr>
            <w:tcW w:w="743" w:type="dxa"/>
            <w:tcBorders>
              <w:top w:val="nil"/>
              <w:left w:val="nil"/>
              <w:bottom w:val="single" w:sz="8" w:space="0" w:color="auto"/>
              <w:right w:val="single" w:sz="8" w:space="0" w:color="auto"/>
            </w:tcBorders>
            <w:shd w:val="clear" w:color="000000" w:fill="FFFFFF"/>
            <w:noWrap/>
            <w:vAlign w:val="center"/>
            <w:hideMark/>
          </w:tcPr>
          <w:p w14:paraId="40AC5A63"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289</w:t>
            </w:r>
          </w:p>
        </w:tc>
        <w:tc>
          <w:tcPr>
            <w:tcW w:w="743" w:type="dxa"/>
            <w:tcBorders>
              <w:top w:val="nil"/>
              <w:left w:val="nil"/>
              <w:bottom w:val="single" w:sz="8" w:space="0" w:color="auto"/>
              <w:right w:val="single" w:sz="8" w:space="0" w:color="auto"/>
            </w:tcBorders>
            <w:shd w:val="clear" w:color="000000" w:fill="FFFFFF"/>
            <w:noWrap/>
            <w:vAlign w:val="center"/>
            <w:hideMark/>
          </w:tcPr>
          <w:p w14:paraId="2F145C7C"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414</w:t>
            </w:r>
          </w:p>
        </w:tc>
      </w:tr>
      <w:tr w:rsidR="007B2784" w:rsidRPr="007B2784" w14:paraId="552BBF6F" w14:textId="77777777" w:rsidTr="007B2784">
        <w:trPr>
          <w:trHeight w:val="284"/>
        </w:trPr>
        <w:tc>
          <w:tcPr>
            <w:tcW w:w="2044" w:type="dxa"/>
            <w:tcBorders>
              <w:top w:val="nil"/>
              <w:left w:val="single" w:sz="8" w:space="0" w:color="auto"/>
              <w:bottom w:val="single" w:sz="8" w:space="0" w:color="auto"/>
              <w:right w:val="single" w:sz="8" w:space="0" w:color="auto"/>
            </w:tcBorders>
            <w:shd w:val="clear" w:color="000000" w:fill="FFFFFF"/>
            <w:noWrap/>
            <w:vAlign w:val="center"/>
            <w:hideMark/>
          </w:tcPr>
          <w:p w14:paraId="42350F61"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Marine Components</w:t>
            </w:r>
          </w:p>
        </w:tc>
        <w:tc>
          <w:tcPr>
            <w:tcW w:w="2044" w:type="dxa"/>
            <w:tcBorders>
              <w:top w:val="nil"/>
              <w:left w:val="nil"/>
              <w:bottom w:val="single" w:sz="8" w:space="0" w:color="auto"/>
              <w:right w:val="single" w:sz="8" w:space="0" w:color="auto"/>
            </w:tcBorders>
            <w:shd w:val="clear" w:color="000000" w:fill="FFFFFF"/>
            <w:noWrap/>
            <w:vAlign w:val="center"/>
            <w:hideMark/>
          </w:tcPr>
          <w:p w14:paraId="089BD63B"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57</w:t>
            </w:r>
          </w:p>
        </w:tc>
        <w:tc>
          <w:tcPr>
            <w:tcW w:w="743" w:type="dxa"/>
            <w:tcBorders>
              <w:top w:val="nil"/>
              <w:left w:val="nil"/>
              <w:bottom w:val="single" w:sz="8" w:space="0" w:color="auto"/>
              <w:right w:val="single" w:sz="8" w:space="0" w:color="auto"/>
            </w:tcBorders>
            <w:shd w:val="clear" w:color="000000" w:fill="FFFFFF"/>
            <w:noWrap/>
            <w:vAlign w:val="center"/>
            <w:hideMark/>
          </w:tcPr>
          <w:p w14:paraId="5D764EAD"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61</w:t>
            </w:r>
          </w:p>
        </w:tc>
        <w:tc>
          <w:tcPr>
            <w:tcW w:w="743" w:type="dxa"/>
            <w:tcBorders>
              <w:top w:val="nil"/>
              <w:left w:val="nil"/>
              <w:bottom w:val="single" w:sz="8" w:space="0" w:color="auto"/>
              <w:right w:val="single" w:sz="8" w:space="0" w:color="auto"/>
            </w:tcBorders>
            <w:shd w:val="clear" w:color="000000" w:fill="FFFFFF"/>
            <w:noWrap/>
            <w:vAlign w:val="center"/>
            <w:hideMark/>
          </w:tcPr>
          <w:p w14:paraId="1EB53A5C"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64</w:t>
            </w:r>
          </w:p>
        </w:tc>
        <w:tc>
          <w:tcPr>
            <w:tcW w:w="743" w:type="dxa"/>
            <w:tcBorders>
              <w:top w:val="nil"/>
              <w:left w:val="nil"/>
              <w:bottom w:val="single" w:sz="8" w:space="0" w:color="auto"/>
              <w:right w:val="single" w:sz="8" w:space="0" w:color="auto"/>
            </w:tcBorders>
            <w:shd w:val="clear" w:color="000000" w:fill="FFFFFF"/>
            <w:noWrap/>
            <w:vAlign w:val="center"/>
            <w:hideMark/>
          </w:tcPr>
          <w:p w14:paraId="298CAA66"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68</w:t>
            </w:r>
          </w:p>
        </w:tc>
        <w:tc>
          <w:tcPr>
            <w:tcW w:w="743" w:type="dxa"/>
            <w:tcBorders>
              <w:top w:val="nil"/>
              <w:left w:val="nil"/>
              <w:bottom w:val="single" w:sz="8" w:space="0" w:color="auto"/>
              <w:right w:val="single" w:sz="8" w:space="0" w:color="auto"/>
            </w:tcBorders>
            <w:shd w:val="clear" w:color="000000" w:fill="FFFFFF"/>
            <w:noWrap/>
            <w:vAlign w:val="center"/>
            <w:hideMark/>
          </w:tcPr>
          <w:p w14:paraId="1471CFC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72</w:t>
            </w:r>
          </w:p>
        </w:tc>
        <w:tc>
          <w:tcPr>
            <w:tcW w:w="743" w:type="dxa"/>
            <w:tcBorders>
              <w:top w:val="nil"/>
              <w:left w:val="nil"/>
              <w:bottom w:val="single" w:sz="8" w:space="0" w:color="auto"/>
              <w:right w:val="single" w:sz="8" w:space="0" w:color="auto"/>
            </w:tcBorders>
            <w:shd w:val="clear" w:color="000000" w:fill="FFFFFF"/>
            <w:noWrap/>
            <w:vAlign w:val="center"/>
            <w:hideMark/>
          </w:tcPr>
          <w:p w14:paraId="6D3C5B55"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66</w:t>
            </w:r>
          </w:p>
        </w:tc>
        <w:tc>
          <w:tcPr>
            <w:tcW w:w="743" w:type="dxa"/>
            <w:tcBorders>
              <w:top w:val="nil"/>
              <w:left w:val="nil"/>
              <w:bottom w:val="single" w:sz="8" w:space="0" w:color="auto"/>
              <w:right w:val="single" w:sz="8" w:space="0" w:color="auto"/>
            </w:tcBorders>
            <w:shd w:val="clear" w:color="000000" w:fill="FFFFFF"/>
            <w:noWrap/>
            <w:vAlign w:val="center"/>
            <w:hideMark/>
          </w:tcPr>
          <w:p w14:paraId="3F88B082"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74</w:t>
            </w:r>
          </w:p>
        </w:tc>
        <w:tc>
          <w:tcPr>
            <w:tcW w:w="743" w:type="dxa"/>
            <w:tcBorders>
              <w:top w:val="nil"/>
              <w:left w:val="nil"/>
              <w:bottom w:val="single" w:sz="8" w:space="0" w:color="auto"/>
              <w:right w:val="single" w:sz="8" w:space="0" w:color="auto"/>
            </w:tcBorders>
            <w:shd w:val="clear" w:color="000000" w:fill="FFFFFF"/>
            <w:noWrap/>
            <w:vAlign w:val="center"/>
            <w:hideMark/>
          </w:tcPr>
          <w:p w14:paraId="79E842F7"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97</w:t>
            </w:r>
          </w:p>
        </w:tc>
        <w:tc>
          <w:tcPr>
            <w:tcW w:w="743" w:type="dxa"/>
            <w:tcBorders>
              <w:top w:val="nil"/>
              <w:left w:val="nil"/>
              <w:bottom w:val="single" w:sz="8" w:space="0" w:color="auto"/>
              <w:right w:val="single" w:sz="8" w:space="0" w:color="auto"/>
            </w:tcBorders>
            <w:shd w:val="clear" w:color="000000" w:fill="FFFFFF"/>
            <w:noWrap/>
            <w:vAlign w:val="center"/>
            <w:hideMark/>
          </w:tcPr>
          <w:p w14:paraId="5E5DF27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145</w:t>
            </w:r>
          </w:p>
        </w:tc>
      </w:tr>
      <w:tr w:rsidR="007B2784" w:rsidRPr="007B2784" w14:paraId="76C9E90C" w14:textId="77777777" w:rsidTr="007B2784">
        <w:trPr>
          <w:trHeight w:val="284"/>
        </w:trPr>
        <w:tc>
          <w:tcPr>
            <w:tcW w:w="2044" w:type="dxa"/>
            <w:tcBorders>
              <w:top w:val="nil"/>
              <w:left w:val="single" w:sz="8" w:space="0" w:color="auto"/>
              <w:bottom w:val="single" w:sz="8" w:space="0" w:color="auto"/>
              <w:right w:val="single" w:sz="8" w:space="0" w:color="auto"/>
            </w:tcBorders>
            <w:shd w:val="clear" w:color="000000" w:fill="FFFFFF"/>
            <w:noWrap/>
            <w:vAlign w:val="center"/>
            <w:hideMark/>
          </w:tcPr>
          <w:p w14:paraId="0A5BD700"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Renewables</w:t>
            </w:r>
          </w:p>
        </w:tc>
        <w:tc>
          <w:tcPr>
            <w:tcW w:w="2044" w:type="dxa"/>
            <w:tcBorders>
              <w:top w:val="nil"/>
              <w:left w:val="nil"/>
              <w:bottom w:val="single" w:sz="8" w:space="0" w:color="auto"/>
              <w:right w:val="single" w:sz="8" w:space="0" w:color="auto"/>
            </w:tcBorders>
            <w:shd w:val="clear" w:color="000000" w:fill="FFFFFF"/>
            <w:noWrap/>
            <w:vAlign w:val="center"/>
            <w:hideMark/>
          </w:tcPr>
          <w:p w14:paraId="0053CE0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19</w:t>
            </w:r>
          </w:p>
        </w:tc>
        <w:tc>
          <w:tcPr>
            <w:tcW w:w="743" w:type="dxa"/>
            <w:tcBorders>
              <w:top w:val="nil"/>
              <w:left w:val="nil"/>
              <w:bottom w:val="single" w:sz="8" w:space="0" w:color="auto"/>
              <w:right w:val="single" w:sz="8" w:space="0" w:color="auto"/>
            </w:tcBorders>
            <w:shd w:val="clear" w:color="000000" w:fill="FFFFFF"/>
            <w:noWrap/>
            <w:vAlign w:val="center"/>
            <w:hideMark/>
          </w:tcPr>
          <w:p w14:paraId="2A13B0C5"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20</w:t>
            </w:r>
          </w:p>
        </w:tc>
        <w:tc>
          <w:tcPr>
            <w:tcW w:w="743" w:type="dxa"/>
            <w:tcBorders>
              <w:top w:val="nil"/>
              <w:left w:val="nil"/>
              <w:bottom w:val="single" w:sz="8" w:space="0" w:color="auto"/>
              <w:right w:val="single" w:sz="8" w:space="0" w:color="auto"/>
            </w:tcBorders>
            <w:shd w:val="clear" w:color="000000" w:fill="FFFFFF"/>
            <w:noWrap/>
            <w:vAlign w:val="center"/>
            <w:hideMark/>
          </w:tcPr>
          <w:p w14:paraId="50714152"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21</w:t>
            </w:r>
          </w:p>
        </w:tc>
        <w:tc>
          <w:tcPr>
            <w:tcW w:w="743" w:type="dxa"/>
            <w:tcBorders>
              <w:top w:val="nil"/>
              <w:left w:val="nil"/>
              <w:bottom w:val="single" w:sz="8" w:space="0" w:color="auto"/>
              <w:right w:val="single" w:sz="8" w:space="0" w:color="auto"/>
            </w:tcBorders>
            <w:shd w:val="clear" w:color="000000" w:fill="FFFFFF"/>
            <w:noWrap/>
            <w:vAlign w:val="center"/>
            <w:hideMark/>
          </w:tcPr>
          <w:p w14:paraId="23E3C12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23</w:t>
            </w:r>
          </w:p>
        </w:tc>
        <w:tc>
          <w:tcPr>
            <w:tcW w:w="743" w:type="dxa"/>
            <w:tcBorders>
              <w:top w:val="nil"/>
              <w:left w:val="nil"/>
              <w:bottom w:val="single" w:sz="8" w:space="0" w:color="auto"/>
              <w:right w:val="single" w:sz="8" w:space="0" w:color="auto"/>
            </w:tcBorders>
            <w:shd w:val="clear" w:color="000000" w:fill="FFFFFF"/>
            <w:noWrap/>
            <w:vAlign w:val="center"/>
            <w:hideMark/>
          </w:tcPr>
          <w:p w14:paraId="7375D141"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23</w:t>
            </w:r>
          </w:p>
        </w:tc>
        <w:tc>
          <w:tcPr>
            <w:tcW w:w="743" w:type="dxa"/>
            <w:tcBorders>
              <w:top w:val="nil"/>
              <w:left w:val="nil"/>
              <w:bottom w:val="single" w:sz="8" w:space="0" w:color="auto"/>
              <w:right w:val="single" w:sz="8" w:space="0" w:color="auto"/>
            </w:tcBorders>
            <w:shd w:val="clear" w:color="000000" w:fill="FFFFFF"/>
            <w:noWrap/>
            <w:vAlign w:val="center"/>
            <w:hideMark/>
          </w:tcPr>
          <w:p w14:paraId="09E98D86"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22</w:t>
            </w:r>
          </w:p>
        </w:tc>
        <w:tc>
          <w:tcPr>
            <w:tcW w:w="743" w:type="dxa"/>
            <w:tcBorders>
              <w:top w:val="nil"/>
              <w:left w:val="nil"/>
              <w:bottom w:val="single" w:sz="8" w:space="0" w:color="auto"/>
              <w:right w:val="single" w:sz="8" w:space="0" w:color="auto"/>
            </w:tcBorders>
            <w:shd w:val="clear" w:color="000000" w:fill="FFFFFF"/>
            <w:noWrap/>
            <w:vAlign w:val="center"/>
            <w:hideMark/>
          </w:tcPr>
          <w:p w14:paraId="5FE6F82A"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24</w:t>
            </w:r>
          </w:p>
        </w:tc>
        <w:tc>
          <w:tcPr>
            <w:tcW w:w="743" w:type="dxa"/>
            <w:tcBorders>
              <w:top w:val="nil"/>
              <w:left w:val="nil"/>
              <w:bottom w:val="single" w:sz="8" w:space="0" w:color="auto"/>
              <w:right w:val="single" w:sz="8" w:space="0" w:color="auto"/>
            </w:tcBorders>
            <w:shd w:val="clear" w:color="000000" w:fill="FFFFFF"/>
            <w:noWrap/>
            <w:vAlign w:val="center"/>
            <w:hideMark/>
          </w:tcPr>
          <w:p w14:paraId="3ACB3CB9"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33</w:t>
            </w:r>
          </w:p>
        </w:tc>
        <w:tc>
          <w:tcPr>
            <w:tcW w:w="743" w:type="dxa"/>
            <w:tcBorders>
              <w:top w:val="nil"/>
              <w:left w:val="nil"/>
              <w:bottom w:val="single" w:sz="8" w:space="0" w:color="auto"/>
              <w:right w:val="single" w:sz="8" w:space="0" w:color="auto"/>
            </w:tcBorders>
            <w:shd w:val="clear" w:color="000000" w:fill="FFFFFF"/>
            <w:noWrap/>
            <w:vAlign w:val="center"/>
            <w:hideMark/>
          </w:tcPr>
          <w:p w14:paraId="21E55A67"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47</w:t>
            </w:r>
          </w:p>
        </w:tc>
      </w:tr>
      <w:tr w:rsidR="007B2784" w:rsidRPr="007B2784" w14:paraId="65F0BFAB" w14:textId="77777777" w:rsidTr="007B2784">
        <w:trPr>
          <w:trHeight w:val="284"/>
        </w:trPr>
        <w:tc>
          <w:tcPr>
            <w:tcW w:w="2044" w:type="dxa"/>
            <w:tcBorders>
              <w:top w:val="nil"/>
              <w:left w:val="single" w:sz="8" w:space="0" w:color="auto"/>
              <w:bottom w:val="single" w:sz="8" w:space="0" w:color="auto"/>
              <w:right w:val="single" w:sz="8" w:space="0" w:color="auto"/>
            </w:tcBorders>
            <w:shd w:val="clear" w:color="000000" w:fill="FFFFFF"/>
            <w:noWrap/>
            <w:vAlign w:val="center"/>
            <w:hideMark/>
          </w:tcPr>
          <w:p w14:paraId="3AFE6413"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Others</w:t>
            </w:r>
          </w:p>
        </w:tc>
        <w:tc>
          <w:tcPr>
            <w:tcW w:w="2044" w:type="dxa"/>
            <w:tcBorders>
              <w:top w:val="nil"/>
              <w:left w:val="nil"/>
              <w:bottom w:val="single" w:sz="8" w:space="0" w:color="auto"/>
              <w:right w:val="single" w:sz="8" w:space="0" w:color="auto"/>
            </w:tcBorders>
            <w:shd w:val="clear" w:color="000000" w:fill="FFFFFF"/>
            <w:noWrap/>
            <w:vAlign w:val="center"/>
            <w:hideMark/>
          </w:tcPr>
          <w:p w14:paraId="4C520A56"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40</w:t>
            </w:r>
          </w:p>
        </w:tc>
        <w:tc>
          <w:tcPr>
            <w:tcW w:w="743" w:type="dxa"/>
            <w:tcBorders>
              <w:top w:val="nil"/>
              <w:left w:val="nil"/>
              <w:bottom w:val="single" w:sz="8" w:space="0" w:color="auto"/>
              <w:right w:val="single" w:sz="8" w:space="0" w:color="auto"/>
            </w:tcBorders>
            <w:shd w:val="clear" w:color="000000" w:fill="FFFFFF"/>
            <w:noWrap/>
            <w:vAlign w:val="center"/>
            <w:hideMark/>
          </w:tcPr>
          <w:p w14:paraId="0263727E"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42</w:t>
            </w:r>
          </w:p>
        </w:tc>
        <w:tc>
          <w:tcPr>
            <w:tcW w:w="743" w:type="dxa"/>
            <w:tcBorders>
              <w:top w:val="nil"/>
              <w:left w:val="nil"/>
              <w:bottom w:val="single" w:sz="8" w:space="0" w:color="auto"/>
              <w:right w:val="single" w:sz="8" w:space="0" w:color="auto"/>
            </w:tcBorders>
            <w:shd w:val="clear" w:color="000000" w:fill="FFFFFF"/>
            <w:noWrap/>
            <w:vAlign w:val="center"/>
            <w:hideMark/>
          </w:tcPr>
          <w:p w14:paraId="3C2BF8CE"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45</w:t>
            </w:r>
          </w:p>
        </w:tc>
        <w:tc>
          <w:tcPr>
            <w:tcW w:w="743" w:type="dxa"/>
            <w:tcBorders>
              <w:top w:val="nil"/>
              <w:left w:val="nil"/>
              <w:bottom w:val="single" w:sz="8" w:space="0" w:color="auto"/>
              <w:right w:val="single" w:sz="8" w:space="0" w:color="auto"/>
            </w:tcBorders>
            <w:shd w:val="clear" w:color="000000" w:fill="FFFFFF"/>
            <w:noWrap/>
            <w:vAlign w:val="center"/>
            <w:hideMark/>
          </w:tcPr>
          <w:p w14:paraId="7DF4D70B"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46</w:t>
            </w:r>
          </w:p>
        </w:tc>
        <w:tc>
          <w:tcPr>
            <w:tcW w:w="743" w:type="dxa"/>
            <w:tcBorders>
              <w:top w:val="nil"/>
              <w:left w:val="nil"/>
              <w:bottom w:val="single" w:sz="8" w:space="0" w:color="auto"/>
              <w:right w:val="single" w:sz="8" w:space="0" w:color="auto"/>
            </w:tcBorders>
            <w:shd w:val="clear" w:color="000000" w:fill="FFFFFF"/>
            <w:noWrap/>
            <w:vAlign w:val="center"/>
            <w:hideMark/>
          </w:tcPr>
          <w:p w14:paraId="34EABA8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48</w:t>
            </w:r>
          </w:p>
        </w:tc>
        <w:tc>
          <w:tcPr>
            <w:tcW w:w="743" w:type="dxa"/>
            <w:tcBorders>
              <w:top w:val="nil"/>
              <w:left w:val="nil"/>
              <w:bottom w:val="single" w:sz="8" w:space="0" w:color="auto"/>
              <w:right w:val="single" w:sz="8" w:space="0" w:color="auto"/>
            </w:tcBorders>
            <w:shd w:val="clear" w:color="000000" w:fill="FFFFFF"/>
            <w:noWrap/>
            <w:vAlign w:val="center"/>
            <w:hideMark/>
          </w:tcPr>
          <w:p w14:paraId="2C02BEDC"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42</w:t>
            </w:r>
          </w:p>
        </w:tc>
        <w:tc>
          <w:tcPr>
            <w:tcW w:w="743" w:type="dxa"/>
            <w:tcBorders>
              <w:top w:val="nil"/>
              <w:left w:val="nil"/>
              <w:bottom w:val="single" w:sz="8" w:space="0" w:color="auto"/>
              <w:right w:val="single" w:sz="8" w:space="0" w:color="auto"/>
            </w:tcBorders>
            <w:shd w:val="clear" w:color="000000" w:fill="FFFFFF"/>
            <w:noWrap/>
            <w:vAlign w:val="center"/>
            <w:hideMark/>
          </w:tcPr>
          <w:p w14:paraId="0060D465"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44</w:t>
            </w:r>
          </w:p>
        </w:tc>
        <w:tc>
          <w:tcPr>
            <w:tcW w:w="743" w:type="dxa"/>
            <w:tcBorders>
              <w:top w:val="nil"/>
              <w:left w:val="nil"/>
              <w:bottom w:val="single" w:sz="8" w:space="0" w:color="auto"/>
              <w:right w:val="single" w:sz="8" w:space="0" w:color="auto"/>
            </w:tcBorders>
            <w:shd w:val="clear" w:color="000000" w:fill="FFFFFF"/>
            <w:noWrap/>
            <w:vAlign w:val="center"/>
            <w:hideMark/>
          </w:tcPr>
          <w:p w14:paraId="1DC0CB55"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66</w:t>
            </w:r>
          </w:p>
        </w:tc>
        <w:tc>
          <w:tcPr>
            <w:tcW w:w="743" w:type="dxa"/>
            <w:tcBorders>
              <w:top w:val="nil"/>
              <w:left w:val="nil"/>
              <w:bottom w:val="single" w:sz="8" w:space="0" w:color="auto"/>
              <w:right w:val="single" w:sz="8" w:space="0" w:color="auto"/>
            </w:tcBorders>
            <w:shd w:val="clear" w:color="000000" w:fill="FFFFFF"/>
            <w:noWrap/>
            <w:vAlign w:val="center"/>
            <w:hideMark/>
          </w:tcPr>
          <w:p w14:paraId="08454EE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82</w:t>
            </w:r>
          </w:p>
        </w:tc>
      </w:tr>
      <w:tr w:rsidR="007B2784" w:rsidRPr="007B2784" w14:paraId="37DF1ED2" w14:textId="77777777" w:rsidTr="007B2784">
        <w:trPr>
          <w:trHeight w:val="284"/>
        </w:trPr>
        <w:tc>
          <w:tcPr>
            <w:tcW w:w="2044" w:type="dxa"/>
            <w:tcBorders>
              <w:top w:val="nil"/>
              <w:left w:val="single" w:sz="8" w:space="0" w:color="auto"/>
              <w:bottom w:val="single" w:sz="8" w:space="0" w:color="auto"/>
              <w:right w:val="single" w:sz="8" w:space="0" w:color="auto"/>
            </w:tcBorders>
            <w:shd w:val="clear" w:color="000000" w:fill="FFFFFF"/>
            <w:noWrap/>
            <w:vAlign w:val="center"/>
            <w:hideMark/>
          </w:tcPr>
          <w:p w14:paraId="5FF5F576" w14:textId="77777777" w:rsidR="007B2784" w:rsidRPr="007B2784" w:rsidRDefault="007B2784" w:rsidP="007B2784">
            <w:pPr>
              <w:spacing w:after="0" w:line="240" w:lineRule="auto"/>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Total</w:t>
            </w:r>
          </w:p>
        </w:tc>
        <w:tc>
          <w:tcPr>
            <w:tcW w:w="2044" w:type="dxa"/>
            <w:tcBorders>
              <w:top w:val="nil"/>
              <w:left w:val="nil"/>
              <w:bottom w:val="single" w:sz="8" w:space="0" w:color="auto"/>
              <w:right w:val="single" w:sz="8" w:space="0" w:color="auto"/>
            </w:tcBorders>
            <w:shd w:val="clear" w:color="000000" w:fill="FFFFFF"/>
            <w:noWrap/>
            <w:vAlign w:val="center"/>
            <w:hideMark/>
          </w:tcPr>
          <w:p w14:paraId="79D690BF"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283</w:t>
            </w:r>
          </w:p>
        </w:tc>
        <w:tc>
          <w:tcPr>
            <w:tcW w:w="743" w:type="dxa"/>
            <w:tcBorders>
              <w:top w:val="nil"/>
              <w:left w:val="nil"/>
              <w:bottom w:val="single" w:sz="8" w:space="0" w:color="auto"/>
              <w:right w:val="single" w:sz="8" w:space="0" w:color="auto"/>
            </w:tcBorders>
            <w:shd w:val="clear" w:color="000000" w:fill="FFFFFF"/>
            <w:noWrap/>
            <w:vAlign w:val="center"/>
            <w:hideMark/>
          </w:tcPr>
          <w:p w14:paraId="377BEA45"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301</w:t>
            </w:r>
          </w:p>
        </w:tc>
        <w:tc>
          <w:tcPr>
            <w:tcW w:w="743" w:type="dxa"/>
            <w:tcBorders>
              <w:top w:val="nil"/>
              <w:left w:val="nil"/>
              <w:bottom w:val="single" w:sz="8" w:space="0" w:color="auto"/>
              <w:right w:val="single" w:sz="8" w:space="0" w:color="auto"/>
            </w:tcBorders>
            <w:shd w:val="clear" w:color="000000" w:fill="FFFFFF"/>
            <w:noWrap/>
            <w:vAlign w:val="center"/>
            <w:hideMark/>
          </w:tcPr>
          <w:p w14:paraId="27D72EB6"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317</w:t>
            </w:r>
          </w:p>
        </w:tc>
        <w:tc>
          <w:tcPr>
            <w:tcW w:w="743" w:type="dxa"/>
            <w:tcBorders>
              <w:top w:val="nil"/>
              <w:left w:val="nil"/>
              <w:bottom w:val="single" w:sz="8" w:space="0" w:color="auto"/>
              <w:right w:val="single" w:sz="8" w:space="0" w:color="auto"/>
            </w:tcBorders>
            <w:shd w:val="clear" w:color="000000" w:fill="FFFFFF"/>
            <w:noWrap/>
            <w:vAlign w:val="center"/>
            <w:hideMark/>
          </w:tcPr>
          <w:p w14:paraId="0527C733"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333</w:t>
            </w:r>
          </w:p>
        </w:tc>
        <w:tc>
          <w:tcPr>
            <w:tcW w:w="743" w:type="dxa"/>
            <w:tcBorders>
              <w:top w:val="nil"/>
              <w:left w:val="nil"/>
              <w:bottom w:val="single" w:sz="8" w:space="0" w:color="auto"/>
              <w:right w:val="single" w:sz="8" w:space="0" w:color="auto"/>
            </w:tcBorders>
            <w:shd w:val="clear" w:color="000000" w:fill="FFFFFF"/>
            <w:noWrap/>
            <w:vAlign w:val="center"/>
            <w:hideMark/>
          </w:tcPr>
          <w:p w14:paraId="6211A327"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349</w:t>
            </w:r>
          </w:p>
        </w:tc>
        <w:tc>
          <w:tcPr>
            <w:tcW w:w="743" w:type="dxa"/>
            <w:tcBorders>
              <w:top w:val="nil"/>
              <w:left w:val="nil"/>
              <w:bottom w:val="single" w:sz="8" w:space="0" w:color="auto"/>
              <w:right w:val="single" w:sz="8" w:space="0" w:color="auto"/>
            </w:tcBorders>
            <w:shd w:val="clear" w:color="000000" w:fill="FFFFFF"/>
            <w:noWrap/>
            <w:vAlign w:val="center"/>
            <w:hideMark/>
          </w:tcPr>
          <w:p w14:paraId="59ACEEC6"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322</w:t>
            </w:r>
          </w:p>
        </w:tc>
        <w:tc>
          <w:tcPr>
            <w:tcW w:w="743" w:type="dxa"/>
            <w:tcBorders>
              <w:top w:val="nil"/>
              <w:left w:val="nil"/>
              <w:bottom w:val="single" w:sz="8" w:space="0" w:color="auto"/>
              <w:right w:val="single" w:sz="8" w:space="0" w:color="auto"/>
            </w:tcBorders>
            <w:shd w:val="clear" w:color="000000" w:fill="FFFFFF"/>
            <w:noWrap/>
            <w:vAlign w:val="center"/>
            <w:hideMark/>
          </w:tcPr>
          <w:p w14:paraId="5A511970"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349</w:t>
            </w:r>
          </w:p>
        </w:tc>
        <w:tc>
          <w:tcPr>
            <w:tcW w:w="743" w:type="dxa"/>
            <w:tcBorders>
              <w:top w:val="nil"/>
              <w:left w:val="nil"/>
              <w:bottom w:val="single" w:sz="8" w:space="0" w:color="auto"/>
              <w:right w:val="single" w:sz="8" w:space="0" w:color="auto"/>
            </w:tcBorders>
            <w:shd w:val="clear" w:color="000000" w:fill="FFFFFF"/>
            <w:noWrap/>
            <w:vAlign w:val="center"/>
            <w:hideMark/>
          </w:tcPr>
          <w:p w14:paraId="7449D306"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485</w:t>
            </w:r>
          </w:p>
        </w:tc>
        <w:tc>
          <w:tcPr>
            <w:tcW w:w="743" w:type="dxa"/>
            <w:tcBorders>
              <w:top w:val="nil"/>
              <w:left w:val="nil"/>
              <w:bottom w:val="single" w:sz="8" w:space="0" w:color="auto"/>
              <w:right w:val="single" w:sz="8" w:space="0" w:color="auto"/>
            </w:tcBorders>
            <w:shd w:val="clear" w:color="000000" w:fill="FFFFFF"/>
            <w:noWrap/>
            <w:vAlign w:val="center"/>
            <w:hideMark/>
          </w:tcPr>
          <w:p w14:paraId="4F317840" w14:textId="77777777" w:rsidR="007B2784" w:rsidRPr="007B2784" w:rsidRDefault="007B2784" w:rsidP="007B2784">
            <w:pPr>
              <w:spacing w:after="0" w:line="240" w:lineRule="auto"/>
              <w:jc w:val="center"/>
              <w:rPr>
                <w:rFonts w:ascii="Arial" w:eastAsia="Times New Roman" w:hAnsi="Arial" w:cs="Arial"/>
                <w:b/>
                <w:bCs/>
                <w:color w:val="000000"/>
                <w:sz w:val="20"/>
                <w:szCs w:val="20"/>
                <w:lang w:eastAsia="en-IN"/>
              </w:rPr>
            </w:pPr>
            <w:r w:rsidRPr="007B2784">
              <w:rPr>
                <w:rFonts w:ascii="Arial" w:eastAsia="Times New Roman" w:hAnsi="Arial" w:cs="Arial"/>
                <w:b/>
                <w:bCs/>
                <w:color w:val="000000"/>
                <w:sz w:val="20"/>
                <w:szCs w:val="20"/>
                <w:lang w:eastAsia="en-IN"/>
              </w:rPr>
              <w:t>688</w:t>
            </w:r>
          </w:p>
        </w:tc>
      </w:tr>
    </w:tbl>
    <w:p w14:paraId="5916F311" w14:textId="77B91889" w:rsidR="0068383C" w:rsidRDefault="007B2784" w:rsidP="00D47A79">
      <w:pPr>
        <w:spacing w:line="360" w:lineRule="auto"/>
        <w:jc w:val="both"/>
        <w:rPr>
          <w:rFonts w:ascii="Arial" w:eastAsia="Arial" w:hAnsi="Arial" w:cs="Arial"/>
          <w:color w:val="000000" w:themeColor="text1"/>
          <w:sz w:val="24"/>
          <w:szCs w:val="24"/>
        </w:rPr>
      </w:pPr>
      <w:r w:rsidRPr="002B5730">
        <w:rPr>
          <w:b/>
          <w:noProof/>
          <w:color w:val="000000" w:themeColor="text1"/>
        </w:rPr>
        <mc:AlternateContent>
          <mc:Choice Requires="wps">
            <w:drawing>
              <wp:anchor distT="0" distB="0" distL="114300" distR="114300" simplePos="0" relativeHeight="252473344" behindDoc="0" locked="0" layoutInCell="1" allowOverlap="1" wp14:anchorId="508151D1" wp14:editId="25F4649B">
                <wp:simplePos x="0" y="0"/>
                <wp:positionH relativeFrom="margin">
                  <wp:posOffset>3667125</wp:posOffset>
                </wp:positionH>
                <wp:positionV relativeFrom="paragraph">
                  <wp:posOffset>167005</wp:posOffset>
                </wp:positionV>
                <wp:extent cx="2830195" cy="307340"/>
                <wp:effectExtent l="0" t="0" r="0" b="0"/>
                <wp:wrapNone/>
                <wp:docPr id="1265" name="TextBox 4"/>
                <wp:cNvGraphicFramePr/>
                <a:graphic xmlns:a="http://schemas.openxmlformats.org/drawingml/2006/main">
                  <a:graphicData uri="http://schemas.microsoft.com/office/word/2010/wordprocessingShape">
                    <wps:wsp>
                      <wps:cNvSpPr txBox="1"/>
                      <wps:spPr>
                        <a:xfrm>
                          <a:off x="0" y="0"/>
                          <a:ext cx="2830195" cy="307340"/>
                        </a:xfrm>
                        <a:prstGeom prst="rect">
                          <a:avLst/>
                        </a:prstGeom>
                        <a:noFill/>
                      </wps:spPr>
                      <wps:txbx>
                        <w:txbxContent>
                          <w:p w14:paraId="4915F2E4" w14:textId="77777777" w:rsidR="00051677" w:rsidRPr="002F3659" w:rsidRDefault="00051677" w:rsidP="00051677">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6A140212" w14:textId="77777777" w:rsidR="00051677" w:rsidRPr="002F3659" w:rsidRDefault="00051677" w:rsidP="00051677">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08151D1" id="_x0000_s1072" type="#_x0000_t202" style="position:absolute;left:0;text-align:left;margin-left:288.75pt;margin-top:13.15pt;width:222.85pt;height:24.2pt;z-index:25247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" filled="f" stroked="f">
                <v:textbox style="mso-fit-shape-to-text:t">
                  <w:txbxContent>
                    <w:p w14:paraId="4915F2E4" w14:textId="77777777" w:rsidR="00051677" w:rsidRPr="002F3659" w:rsidRDefault="00051677" w:rsidP="00051677">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6A140212" w14:textId="77777777" w:rsidR="00051677" w:rsidRPr="002F3659" w:rsidRDefault="00051677" w:rsidP="00051677">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08BF8CF5" w14:textId="2635C451" w:rsidR="00E03735" w:rsidRDefault="00E03735" w:rsidP="00D47A79">
      <w:pPr>
        <w:spacing w:line="360" w:lineRule="auto"/>
        <w:jc w:val="both"/>
        <w:rPr>
          <w:rFonts w:ascii="Arial" w:eastAsia="Arial" w:hAnsi="Arial" w:cs="Arial"/>
          <w:color w:val="000000" w:themeColor="text1"/>
          <w:sz w:val="24"/>
          <w:szCs w:val="24"/>
        </w:rPr>
        <w:sectPr w:rsidR="00E03735"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F2DC73F" w14:textId="661782CD" w:rsidR="0068383C" w:rsidRDefault="00CB6C8F" w:rsidP="00D47A79">
      <w:pPr>
        <w:spacing w:line="360" w:lineRule="auto"/>
        <w:jc w:val="both"/>
        <w:rPr>
          <w:rFonts w:ascii="Arial" w:eastAsia="Arial" w:hAnsi="Arial" w:cs="Arial"/>
          <w:color w:val="000000" w:themeColor="text1"/>
          <w:sz w:val="24"/>
          <w:szCs w:val="24"/>
        </w:rPr>
        <w:sectPr w:rsidR="0068383C"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77181">
        <w:rPr>
          <w:rFonts w:ascii="Arial" w:eastAsia="Arial" w:hAnsi="Arial" w:cs="Arial"/>
          <w:noProof/>
          <w:color w:val="000000" w:themeColor="text1"/>
          <w:sz w:val="24"/>
          <w:szCs w:val="24"/>
        </w:rPr>
        <w:lastRenderedPageBreak/>
        <mc:AlternateContent>
          <mc:Choice Requires="wps">
            <w:drawing>
              <wp:anchor distT="45720" distB="45720" distL="114300" distR="114300" simplePos="0" relativeHeight="252565504" behindDoc="0" locked="0" layoutInCell="1" allowOverlap="1" wp14:anchorId="3322FD5C" wp14:editId="69328615">
                <wp:simplePos x="0" y="0"/>
                <wp:positionH relativeFrom="column">
                  <wp:posOffset>-113030</wp:posOffset>
                </wp:positionH>
                <wp:positionV relativeFrom="paragraph">
                  <wp:posOffset>427355</wp:posOffset>
                </wp:positionV>
                <wp:extent cx="6613525" cy="3919220"/>
                <wp:effectExtent l="76200" t="57150" r="92075" b="119380"/>
                <wp:wrapSquare wrapText="bothSides"/>
                <wp:docPr id="21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3525" cy="3919220"/>
                        </a:xfrm>
                        <a:prstGeom prst="rect">
                          <a:avLst/>
                        </a:prstGeom>
                        <a:ln>
                          <a:noFill/>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6"/>
                        </a:lnRef>
                        <a:fillRef idx="2">
                          <a:schemeClr val="accent6"/>
                        </a:fillRef>
                        <a:effectRef idx="1">
                          <a:schemeClr val="accent6"/>
                        </a:effectRef>
                        <a:fontRef idx="minor">
                          <a:schemeClr val="dk1"/>
                        </a:fontRef>
                      </wps:style>
                      <wps:txbx>
                        <w:txbxContent>
                          <w:p w14:paraId="78FB4BB0" w14:textId="77777777" w:rsidR="00CB6C8F" w:rsidRDefault="00CB6C8F" w:rsidP="00F14E20">
                            <w:pPr>
                              <w:pStyle w:val="ListParagraph"/>
                              <w:numPr>
                                <w:ilvl w:val="0"/>
                                <w:numId w:val="27"/>
                              </w:numPr>
                              <w:spacing w:line="360" w:lineRule="auto"/>
                              <w:jc w:val="both"/>
                              <w:rPr>
                                <w:sz w:val="23"/>
                                <w:szCs w:val="23"/>
                              </w:rPr>
                            </w:pPr>
                            <w:r w:rsidRPr="00CB6C8F">
                              <w:rPr>
                                <w:sz w:val="23"/>
                                <w:szCs w:val="23"/>
                              </w:rPr>
                              <w:t xml:space="preserve">Vinyl Ester Resin market in the APAC region has been dominated by construction sector as demand for pipes and tanks remained robust in the region catering to increase in consumption from infrastructure development and residential buildings. This trend is likely to be continued during the forecasted period as construction sector is expected to lead the demand growth. </w:t>
                            </w:r>
                          </w:p>
                          <w:p w14:paraId="49051D22" w14:textId="77777777" w:rsidR="00CB6C8F" w:rsidRDefault="00CB6C8F" w:rsidP="00F14E20">
                            <w:pPr>
                              <w:pStyle w:val="ListParagraph"/>
                              <w:numPr>
                                <w:ilvl w:val="0"/>
                                <w:numId w:val="27"/>
                              </w:numPr>
                              <w:spacing w:line="360" w:lineRule="auto"/>
                              <w:jc w:val="both"/>
                              <w:rPr>
                                <w:sz w:val="23"/>
                                <w:szCs w:val="23"/>
                              </w:rPr>
                            </w:pPr>
                            <w:r w:rsidRPr="00CB6C8F">
                              <w:rPr>
                                <w:sz w:val="23"/>
                                <w:szCs w:val="23"/>
                              </w:rPr>
                              <w:t xml:space="preserve">In the APAC region, rising demand for portable water and expansion of piped water will continue to pressure demand for pipes and tanks, however degrading water quality and arrival of water treatment plants have mandated the use of vinyl ester resins in pipes and tanks manufacturing because of its good corrosion resistant and abrasion resistant qualities. </w:t>
                            </w:r>
                          </w:p>
                          <w:p w14:paraId="59287604" w14:textId="6E5B0601" w:rsidR="00CB6C8F" w:rsidRDefault="00CB6C8F" w:rsidP="00F14E20">
                            <w:pPr>
                              <w:pStyle w:val="ListParagraph"/>
                              <w:numPr>
                                <w:ilvl w:val="0"/>
                                <w:numId w:val="27"/>
                              </w:numPr>
                              <w:spacing w:line="360" w:lineRule="auto"/>
                              <w:jc w:val="both"/>
                              <w:rPr>
                                <w:sz w:val="23"/>
                                <w:szCs w:val="23"/>
                              </w:rPr>
                            </w:pPr>
                            <w:r w:rsidRPr="00CB6C8F">
                              <w:rPr>
                                <w:sz w:val="23"/>
                                <w:szCs w:val="23"/>
                              </w:rPr>
                              <w:t xml:space="preserve">Furthermore, Indian government’s flagship </w:t>
                            </w:r>
                            <w:r w:rsidR="0008641D" w:rsidRPr="00CB6C8F">
                              <w:rPr>
                                <w:sz w:val="23"/>
                                <w:szCs w:val="23"/>
                              </w:rPr>
                              <w:t>program</w:t>
                            </w:r>
                            <w:r w:rsidRPr="00CB6C8F">
                              <w:rPr>
                                <w:sz w:val="23"/>
                                <w:szCs w:val="23"/>
                              </w:rPr>
                              <w:t xml:space="preserve"> “Har </w:t>
                            </w:r>
                            <w:proofErr w:type="spellStart"/>
                            <w:r w:rsidRPr="00CB6C8F">
                              <w:rPr>
                                <w:sz w:val="23"/>
                                <w:szCs w:val="23"/>
                              </w:rPr>
                              <w:t>Nal</w:t>
                            </w:r>
                            <w:proofErr w:type="spellEnd"/>
                            <w:r w:rsidRPr="00CB6C8F">
                              <w:rPr>
                                <w:sz w:val="23"/>
                                <w:szCs w:val="23"/>
                              </w:rPr>
                              <w:t xml:space="preserve"> se Jal” under which government has envisioned to provide drinking water connections to every rural household by 2024 will augment for demand prospects in the region. </w:t>
                            </w:r>
                          </w:p>
                          <w:p w14:paraId="7A33AD39" w14:textId="0498DAA8" w:rsidR="00CB6C8F" w:rsidRPr="00CB6C8F" w:rsidRDefault="00CB6C8F" w:rsidP="00F14E20">
                            <w:pPr>
                              <w:pStyle w:val="ListParagraph"/>
                              <w:numPr>
                                <w:ilvl w:val="0"/>
                                <w:numId w:val="27"/>
                              </w:numPr>
                              <w:spacing w:line="360" w:lineRule="auto"/>
                              <w:jc w:val="both"/>
                              <w:rPr>
                                <w:sz w:val="23"/>
                                <w:szCs w:val="23"/>
                              </w:rPr>
                            </w:pPr>
                            <w:r w:rsidRPr="00CB6C8F">
                              <w:rPr>
                                <w:sz w:val="23"/>
                                <w:szCs w:val="23"/>
                              </w:rPr>
                              <w:t>APAC region is in line with its renewable energy targets as per Paris Agreement an</w:t>
                            </w:r>
                            <w:r w:rsidR="007D14B0">
                              <w:rPr>
                                <w:sz w:val="23"/>
                                <w:szCs w:val="23"/>
                              </w:rPr>
                              <w:t>d is</w:t>
                            </w:r>
                            <w:r w:rsidRPr="00CB6C8F">
                              <w:rPr>
                                <w:sz w:val="23"/>
                                <w:szCs w:val="23"/>
                              </w:rPr>
                              <w:t xml:space="preserve"> likely to build upon the available renewables, however uncertainties regarding current circumstances have forced countries to take more calculative and realistic approach which may impact the market prospects of renewables.</w:t>
                            </w:r>
                          </w:p>
                          <w:p w14:paraId="7E861DD7" w14:textId="77777777" w:rsidR="00CB6C8F" w:rsidRPr="00CB6C8F" w:rsidRDefault="00CB6C8F" w:rsidP="00CB6C8F">
                            <w:pPr>
                              <w:spacing w:line="360" w:lineRule="auto"/>
                              <w:jc w:val="both"/>
                              <w:rPr>
                                <w:rFonts w:ascii="Arial" w:hAnsi="Arial" w:cs="Arial"/>
                                <w:sz w:val="23"/>
                                <w:szCs w:val="23"/>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2FD5C" id="_x0000_s1073" type="#_x0000_t202" style="position:absolute;left:0;text-align:left;margin-left:-8.9pt;margin-top:33.65pt;width:520.75pt;height:308.6pt;z-index:252565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" fillcolor="#9ecb81 [2169]" stroked="f" strokeweight=".5pt">
                <v:fill color2="#8ac066 [2617]" rotate="t" colors="0 #b5d5a7;.5 #aace99;1 #9cca86" focus="100%" type="gradient">
                  <o:fill v:ext="view" type="gradientUnscaled"/>
                </v:fill>
                <v:shadow on="t" color="black" opacity="20971f" offset="0,2.2pt"/>
                <v:textbox>
                  <w:txbxContent>
                    <w:p w14:paraId="78FB4BB0" w14:textId="77777777" w:rsidR="00CB6C8F" w:rsidRDefault="00CB6C8F" w:rsidP="00F14E20">
                      <w:pPr>
                        <w:pStyle w:val="ListParagraph"/>
                        <w:numPr>
                          <w:ilvl w:val="0"/>
                          <w:numId w:val="27"/>
                        </w:numPr>
                        <w:spacing w:line="360" w:lineRule="auto"/>
                        <w:jc w:val="both"/>
                        <w:rPr>
                          <w:sz w:val="23"/>
                          <w:szCs w:val="23"/>
                        </w:rPr>
                      </w:pPr>
                      <w:r w:rsidRPr="00CB6C8F">
                        <w:rPr>
                          <w:sz w:val="23"/>
                          <w:szCs w:val="23"/>
                        </w:rPr>
                        <w:t xml:space="preserve">Vinyl Ester Resin market in the APAC region has been dominated by construction sector as demand for pipes and tanks remained robust in the region catering to increase in consumption from infrastructure development and residential buildings. This trend is likely to be continued during the forecasted period as construction sector is expected to lead the demand growth. </w:t>
                      </w:r>
                    </w:p>
                    <w:p w14:paraId="49051D22" w14:textId="77777777" w:rsidR="00CB6C8F" w:rsidRDefault="00CB6C8F" w:rsidP="00F14E20">
                      <w:pPr>
                        <w:pStyle w:val="ListParagraph"/>
                        <w:numPr>
                          <w:ilvl w:val="0"/>
                          <w:numId w:val="27"/>
                        </w:numPr>
                        <w:spacing w:line="360" w:lineRule="auto"/>
                        <w:jc w:val="both"/>
                        <w:rPr>
                          <w:sz w:val="23"/>
                          <w:szCs w:val="23"/>
                        </w:rPr>
                      </w:pPr>
                      <w:r w:rsidRPr="00CB6C8F">
                        <w:rPr>
                          <w:sz w:val="23"/>
                          <w:szCs w:val="23"/>
                        </w:rPr>
                        <w:t xml:space="preserve">In the APAC region, rising demand for portable water and expansion of piped water will continue to pressure demand for pipes and tanks, however degrading water quality and arrival of water treatment plants have mandated the use of vinyl ester resins in pipes and tanks manufacturing because of its good corrosion resistant and abrasion resistant qualities. </w:t>
                      </w:r>
                    </w:p>
                    <w:p w14:paraId="59287604" w14:textId="6E5B0601" w:rsidR="00CB6C8F" w:rsidRDefault="00CB6C8F" w:rsidP="00F14E20">
                      <w:pPr>
                        <w:pStyle w:val="ListParagraph"/>
                        <w:numPr>
                          <w:ilvl w:val="0"/>
                          <w:numId w:val="27"/>
                        </w:numPr>
                        <w:spacing w:line="360" w:lineRule="auto"/>
                        <w:jc w:val="both"/>
                        <w:rPr>
                          <w:sz w:val="23"/>
                          <w:szCs w:val="23"/>
                        </w:rPr>
                      </w:pPr>
                      <w:r w:rsidRPr="00CB6C8F">
                        <w:rPr>
                          <w:sz w:val="23"/>
                          <w:szCs w:val="23"/>
                        </w:rPr>
                        <w:t xml:space="preserve">Furthermore, Indian government’s flagship </w:t>
                      </w:r>
                      <w:r w:rsidR="0008641D" w:rsidRPr="00CB6C8F">
                        <w:rPr>
                          <w:sz w:val="23"/>
                          <w:szCs w:val="23"/>
                        </w:rPr>
                        <w:t>program</w:t>
                      </w:r>
                      <w:r w:rsidRPr="00CB6C8F">
                        <w:rPr>
                          <w:sz w:val="23"/>
                          <w:szCs w:val="23"/>
                        </w:rPr>
                        <w:t xml:space="preserve"> “Har </w:t>
                      </w:r>
                      <w:proofErr w:type="spellStart"/>
                      <w:r w:rsidRPr="00CB6C8F">
                        <w:rPr>
                          <w:sz w:val="23"/>
                          <w:szCs w:val="23"/>
                        </w:rPr>
                        <w:t>Nal</w:t>
                      </w:r>
                      <w:proofErr w:type="spellEnd"/>
                      <w:r w:rsidRPr="00CB6C8F">
                        <w:rPr>
                          <w:sz w:val="23"/>
                          <w:szCs w:val="23"/>
                        </w:rPr>
                        <w:t xml:space="preserve"> se Jal” under which government has envisioned to provide drinking water connections to every rural household by 2024 will augment for demand prospects in the region. </w:t>
                      </w:r>
                    </w:p>
                    <w:p w14:paraId="7A33AD39" w14:textId="0498DAA8" w:rsidR="00CB6C8F" w:rsidRPr="00CB6C8F" w:rsidRDefault="00CB6C8F" w:rsidP="00F14E20">
                      <w:pPr>
                        <w:pStyle w:val="ListParagraph"/>
                        <w:numPr>
                          <w:ilvl w:val="0"/>
                          <w:numId w:val="27"/>
                        </w:numPr>
                        <w:spacing w:line="360" w:lineRule="auto"/>
                        <w:jc w:val="both"/>
                        <w:rPr>
                          <w:sz w:val="23"/>
                          <w:szCs w:val="23"/>
                        </w:rPr>
                      </w:pPr>
                      <w:r w:rsidRPr="00CB6C8F">
                        <w:rPr>
                          <w:sz w:val="23"/>
                          <w:szCs w:val="23"/>
                        </w:rPr>
                        <w:t>APAC region is in line with its renewable energy targets as per Paris Agreement an</w:t>
                      </w:r>
                      <w:r w:rsidR="007D14B0">
                        <w:rPr>
                          <w:sz w:val="23"/>
                          <w:szCs w:val="23"/>
                        </w:rPr>
                        <w:t>d is</w:t>
                      </w:r>
                      <w:r w:rsidRPr="00CB6C8F">
                        <w:rPr>
                          <w:sz w:val="23"/>
                          <w:szCs w:val="23"/>
                        </w:rPr>
                        <w:t xml:space="preserve"> likely to build upon the available renewables, however uncertainties regarding current circumstances have forced countries to take more calculative and realistic approach which may impact the market prospects of renewables.</w:t>
                      </w:r>
                    </w:p>
                    <w:p w14:paraId="7E861DD7" w14:textId="77777777" w:rsidR="00CB6C8F" w:rsidRPr="00CB6C8F" w:rsidRDefault="00CB6C8F" w:rsidP="00CB6C8F">
                      <w:pPr>
                        <w:spacing w:line="360" w:lineRule="auto"/>
                        <w:jc w:val="both"/>
                        <w:rPr>
                          <w:rFonts w:ascii="Arial" w:hAnsi="Arial" w:cs="Arial"/>
                          <w:sz w:val="23"/>
                          <w:szCs w:val="23"/>
                        </w:rPr>
                      </w:pPr>
                    </w:p>
                  </w:txbxContent>
                </v:textbox>
                <w10:wrap type="square"/>
              </v:shape>
            </w:pict>
          </mc:Fallback>
        </mc:AlternateContent>
      </w:r>
    </w:p>
    <w:p w14:paraId="5488FB1E" w14:textId="461F3852" w:rsidR="00912B14" w:rsidRDefault="00912B14" w:rsidP="0061645E">
      <w:pPr>
        <w:spacing w:line="360" w:lineRule="auto"/>
        <w:rPr>
          <w:rFonts w:ascii="Arial" w:hAnsi="Arial" w:cs="Arial"/>
          <w:b/>
          <w:bCs/>
          <w:sz w:val="24"/>
          <w:szCs w:val="24"/>
        </w:rPr>
      </w:pPr>
      <w:r w:rsidRPr="0061645E">
        <w:rPr>
          <w:rFonts w:ascii="Arial" w:hAnsi="Arial" w:cs="Arial"/>
          <w:b/>
          <w:bCs/>
          <w:sz w:val="24"/>
          <w:szCs w:val="24"/>
        </w:rPr>
        <w:t>3.2.1.4. Demand By Type</w:t>
      </w:r>
    </w:p>
    <w:p w14:paraId="23EFB55C" w14:textId="0055E4D9" w:rsidR="009531BD" w:rsidRDefault="009531BD" w:rsidP="0061645E">
      <w:pPr>
        <w:spacing w:line="360" w:lineRule="auto"/>
        <w:rPr>
          <w:rFonts w:ascii="Arial" w:hAnsi="Arial" w:cs="Arial"/>
          <w:b/>
          <w:bCs/>
          <w:sz w:val="24"/>
          <w:szCs w:val="24"/>
        </w:rPr>
      </w:pPr>
      <w:r w:rsidRPr="0061645E">
        <w:rPr>
          <w:rFonts w:ascii="Arial" w:hAnsi="Arial" w:cs="Arial"/>
          <w:b/>
          <w:bCs/>
          <w:sz w:val="24"/>
          <w:szCs w:val="24"/>
        </w:rPr>
        <w:t>Asia Pacific Vinyl Ester Resin Demand, By Type, By Volume</w:t>
      </w:r>
      <w:r>
        <w:rPr>
          <w:rFonts w:ascii="Arial" w:hAnsi="Arial" w:cs="Arial"/>
          <w:b/>
          <w:bCs/>
          <w:sz w:val="24"/>
          <w:szCs w:val="24"/>
        </w:rPr>
        <w:t xml:space="preserve"> (000’ Tonnes)</w:t>
      </w:r>
      <w:r w:rsidR="00681F3A">
        <w:rPr>
          <w:rFonts w:ascii="Arial" w:hAnsi="Arial" w:cs="Arial"/>
          <w:b/>
          <w:bCs/>
          <w:sz w:val="24"/>
          <w:szCs w:val="24"/>
        </w:rPr>
        <w:t xml:space="preserve"> (%)</w:t>
      </w:r>
      <w:r w:rsidRPr="0061645E">
        <w:rPr>
          <w:rFonts w:ascii="Arial" w:hAnsi="Arial" w:cs="Arial"/>
          <w:b/>
          <w:bCs/>
          <w:sz w:val="24"/>
          <w:szCs w:val="24"/>
        </w:rPr>
        <w:t>, 2015–2030F</w:t>
      </w:r>
    </w:p>
    <w:p w14:paraId="5D8B1E17" w14:textId="09048021" w:rsidR="00064CBC" w:rsidRPr="0061645E" w:rsidRDefault="00064CBC" w:rsidP="0061645E">
      <w:pPr>
        <w:spacing w:line="360" w:lineRule="auto"/>
        <w:rPr>
          <w:rFonts w:ascii="Arial" w:hAnsi="Arial" w:cs="Arial"/>
          <w:b/>
          <w:bCs/>
          <w:sz w:val="24"/>
          <w:szCs w:val="24"/>
        </w:rPr>
      </w:pPr>
    </w:p>
    <w:p w14:paraId="3E084E10" w14:textId="00C58A13" w:rsidR="00674114" w:rsidRDefault="009531BD" w:rsidP="00064CBC">
      <w:pPr>
        <w:spacing w:line="360" w:lineRule="auto"/>
        <w:rPr>
          <w:noProof/>
        </w:rPr>
      </w:pPr>
      <w:r>
        <w:rPr>
          <w:noProof/>
        </w:rPr>
        <mc:AlternateContent>
          <mc:Choice Requires="wps">
            <w:drawing>
              <wp:anchor distT="0" distB="0" distL="114300" distR="114300" simplePos="0" relativeHeight="252658688" behindDoc="0" locked="0" layoutInCell="1" allowOverlap="1" wp14:anchorId="67DDE9B8" wp14:editId="7BE9E5D1">
                <wp:simplePos x="0" y="0"/>
                <wp:positionH relativeFrom="column">
                  <wp:posOffset>2522574</wp:posOffset>
                </wp:positionH>
                <wp:positionV relativeFrom="paragraph">
                  <wp:posOffset>2711154</wp:posOffset>
                </wp:positionV>
                <wp:extent cx="3883237" cy="404037"/>
                <wp:effectExtent l="0" t="0" r="0" b="0"/>
                <wp:wrapNone/>
                <wp:docPr id="38" name="TextBox 22"/>
                <wp:cNvGraphicFramePr/>
                <a:graphic xmlns:a="http://schemas.openxmlformats.org/drawingml/2006/main">
                  <a:graphicData uri="http://schemas.microsoft.com/office/word/2010/wordprocessingShape">
                    <wps:wsp>
                      <wps:cNvSpPr txBox="1"/>
                      <wps:spPr>
                        <a:xfrm>
                          <a:off x="0" y="0"/>
                          <a:ext cx="3883237" cy="404037"/>
                        </a:xfrm>
                        <a:prstGeom prst="rect">
                          <a:avLst/>
                        </a:prstGeom>
                        <a:noFill/>
                      </wps:spPr>
                      <wps:txbx>
                        <w:txbxContent>
                          <w:p w14:paraId="61D88DDF" w14:textId="77777777" w:rsidR="009531BD" w:rsidRDefault="009531BD" w:rsidP="009531BD">
                            <w:pPr>
                              <w:spacing w:line="256" w:lineRule="auto"/>
                              <w:jc w:val="right"/>
                              <w:textAlignment w:val="baseline"/>
                              <w:rPr>
                                <w:rFonts w:ascii="Verdana" w:eastAsia="Verdana" w:hAnsi="Verdana" w:cs="Verdana"/>
                                <w:i/>
                                <w:iCs/>
                                <w:color w:val="000000"/>
                                <w:kern w:val="24"/>
                                <w:sz w:val="12"/>
                                <w:szCs w:val="12"/>
                              </w:rPr>
                            </w:pPr>
                            <w:r>
                              <w:rPr>
                                <w:rFonts w:ascii="Verdana" w:eastAsia="Verdana" w:hAnsi="Verdana" w:cs="Verdana"/>
                                <w:i/>
                                <w:iCs/>
                                <w:color w:val="000000"/>
                                <w:kern w:val="24"/>
                                <w:sz w:val="12"/>
                                <w:szCs w:val="12"/>
                              </w:rPr>
                              <w:t>Others include Urethane Modified vinyl ester resin, Elastomer Modified vinyl ester resin, etc.</w:t>
                            </w:r>
                          </w:p>
                          <w:p w14:paraId="4BC7960D" w14:textId="77777777" w:rsidR="009531BD" w:rsidRDefault="009531BD" w:rsidP="009531BD">
                            <w:pPr>
                              <w:spacing w:line="256" w:lineRule="auto"/>
                              <w:jc w:val="right"/>
                              <w:textAlignment w:val="baseline"/>
                              <w:rPr>
                                <w:rFonts w:ascii="Verdana" w:eastAsia="Verdana" w:hAnsi="Verdana" w:cs="Verdana"/>
                                <w:i/>
                                <w:iCs/>
                                <w:color w:val="000000"/>
                                <w:kern w:val="24"/>
                                <w:sz w:val="12"/>
                                <w:szCs w:val="12"/>
                              </w:rPr>
                            </w:pPr>
                            <w:r>
                              <w:rPr>
                                <w:rFonts w:ascii="Verdana" w:eastAsia="Verdana" w:hAnsi="Verdana" w:cs="Verdana"/>
                                <w:i/>
                                <w:iCs/>
                                <w:color w:val="000000"/>
                                <w:kern w:val="24"/>
                                <w:sz w:val="12"/>
                                <w:szCs w:val="12"/>
                              </w:rPr>
                              <w:t>Source: TechSci Research</w:t>
                            </w:r>
                          </w:p>
                        </w:txbxContent>
                      </wps:txbx>
                      <wps:bodyPr wrap="square" rtlCol="0">
                        <a:noAutofit/>
                      </wps:bodyPr>
                    </wps:wsp>
                  </a:graphicData>
                </a:graphic>
                <wp14:sizeRelV relativeFrom="margin">
                  <wp14:pctHeight>0</wp14:pctHeight>
                </wp14:sizeRelV>
              </wp:anchor>
            </w:drawing>
          </mc:Choice>
          <mc:Fallback>
            <w:pict>
              <v:shape w14:anchorId="67DDE9B8" id="_x0000_s1074" type="#_x0000_t202" style="position:absolute;margin-left:198.65pt;margin-top:213.5pt;width:305.75pt;height:31.8pt;z-index:25265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" filled="f" stroked="f">
                <v:textbox>
                  <w:txbxContent>
                    <w:p w14:paraId="61D88DDF" w14:textId="77777777" w:rsidR="009531BD" w:rsidRDefault="009531BD" w:rsidP="009531BD">
                      <w:pPr>
                        <w:spacing w:line="256" w:lineRule="auto"/>
                        <w:jc w:val="right"/>
                        <w:textAlignment w:val="baseline"/>
                        <w:rPr>
                          <w:rFonts w:ascii="Verdana" w:eastAsia="Verdana" w:hAnsi="Verdana" w:cs="Verdana"/>
                          <w:i/>
                          <w:iCs/>
                          <w:color w:val="000000"/>
                          <w:kern w:val="24"/>
                          <w:sz w:val="12"/>
                          <w:szCs w:val="12"/>
                        </w:rPr>
                      </w:pPr>
                      <w:r>
                        <w:rPr>
                          <w:rFonts w:ascii="Verdana" w:eastAsia="Verdana" w:hAnsi="Verdana" w:cs="Verdana"/>
                          <w:i/>
                          <w:iCs/>
                          <w:color w:val="000000"/>
                          <w:kern w:val="24"/>
                          <w:sz w:val="12"/>
                          <w:szCs w:val="12"/>
                        </w:rPr>
                        <w:t>Others include Urethane Modified vinyl ester resin, Elastomer Modified vinyl ester resin, etc.</w:t>
                      </w:r>
                    </w:p>
                    <w:p w14:paraId="4BC7960D" w14:textId="77777777" w:rsidR="009531BD" w:rsidRDefault="009531BD" w:rsidP="009531BD">
                      <w:pPr>
                        <w:spacing w:line="256" w:lineRule="auto"/>
                        <w:jc w:val="right"/>
                        <w:textAlignment w:val="baseline"/>
                        <w:rPr>
                          <w:rFonts w:ascii="Verdana" w:eastAsia="Verdana" w:hAnsi="Verdana" w:cs="Verdana"/>
                          <w:i/>
                          <w:iCs/>
                          <w:color w:val="000000"/>
                          <w:kern w:val="24"/>
                          <w:sz w:val="12"/>
                          <w:szCs w:val="12"/>
                        </w:rPr>
                      </w:pPr>
                      <w:r>
                        <w:rPr>
                          <w:rFonts w:ascii="Verdana" w:eastAsia="Verdana" w:hAnsi="Verdana" w:cs="Verdana"/>
                          <w:i/>
                          <w:iCs/>
                          <w:color w:val="000000"/>
                          <w:kern w:val="24"/>
                          <w:sz w:val="12"/>
                          <w:szCs w:val="12"/>
                        </w:rPr>
                        <w:t>Source: TechSci Research</w:t>
                      </w:r>
                    </w:p>
                  </w:txbxContent>
                </v:textbox>
              </v:shape>
            </w:pict>
          </mc:Fallback>
        </mc:AlternateContent>
      </w:r>
      <w:r w:rsidR="00D47A79" w:rsidRPr="002B5730">
        <w:rPr>
          <w:rFonts w:ascii="Arial" w:eastAsia="Arial" w:hAnsi="Arial" w:cs="Arial"/>
          <w:noProof/>
          <w:color w:val="000000" w:themeColor="text1"/>
          <w:sz w:val="24"/>
          <w:szCs w:val="24"/>
        </w:rPr>
        <w:drawing>
          <wp:inline distT="0" distB="0" distL="0" distR="0" wp14:anchorId="3119E3C6" wp14:editId="34EFDCEC">
            <wp:extent cx="6400800" cy="2870791"/>
            <wp:effectExtent l="0" t="0" r="0" b="6350"/>
            <wp:docPr id="608" name="Chart 608">
              <a:extLst xmlns:a="http://schemas.openxmlformats.org/drawingml/2006/main">
                <a:ext uri="{FF2B5EF4-FFF2-40B4-BE49-F238E27FC236}">
                  <a16:creationId xmlns:a16="http://schemas.microsoft.com/office/drawing/2014/main" id="{C4B35CF8-AAA1-42FF-9636-3CBB36EDEC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r w:rsidRPr="009531BD">
        <w:rPr>
          <w:noProof/>
        </w:rPr>
        <w:t xml:space="preserve"> </w:t>
      </w:r>
    </w:p>
    <w:p w14:paraId="354E9BB9" w14:textId="77777777" w:rsidR="003757E0" w:rsidRDefault="003757E0" w:rsidP="00064CBC">
      <w:pPr>
        <w:spacing w:line="360" w:lineRule="auto"/>
        <w:rPr>
          <w:rFonts w:ascii="Arial" w:eastAsia="Arial" w:hAnsi="Arial" w:cs="Arial"/>
          <w:color w:val="000000" w:themeColor="text1"/>
          <w:sz w:val="24"/>
          <w:szCs w:val="24"/>
        </w:rPr>
      </w:pPr>
    </w:p>
    <w:tbl>
      <w:tblPr>
        <w:tblW w:w="9962" w:type="dxa"/>
        <w:tblLook w:val="04A0" w:firstRow="1" w:lastRow="0" w:firstColumn="1" w:lastColumn="0" w:noHBand="0" w:noVBand="1"/>
      </w:tblPr>
      <w:tblGrid>
        <w:gridCol w:w="2354"/>
        <w:gridCol w:w="1209"/>
        <w:gridCol w:w="894"/>
        <w:gridCol w:w="756"/>
        <w:gridCol w:w="756"/>
        <w:gridCol w:w="756"/>
        <w:gridCol w:w="756"/>
        <w:gridCol w:w="835"/>
        <w:gridCol w:w="823"/>
        <w:gridCol w:w="823"/>
      </w:tblGrid>
      <w:tr w:rsidR="007B2784" w:rsidRPr="007B2784" w14:paraId="17144158" w14:textId="77777777" w:rsidTr="007B2784">
        <w:trPr>
          <w:trHeight w:val="259"/>
        </w:trPr>
        <w:tc>
          <w:tcPr>
            <w:tcW w:w="2354"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6AD4ABFD"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 xml:space="preserve">Demand by Type </w:t>
            </w:r>
          </w:p>
        </w:tc>
        <w:tc>
          <w:tcPr>
            <w:tcW w:w="1209" w:type="dxa"/>
            <w:tcBorders>
              <w:top w:val="single" w:sz="8" w:space="0" w:color="auto"/>
              <w:left w:val="nil"/>
              <w:bottom w:val="single" w:sz="8" w:space="0" w:color="auto"/>
              <w:right w:val="single" w:sz="8" w:space="0" w:color="auto"/>
            </w:tcBorders>
            <w:shd w:val="clear" w:color="000000" w:fill="C00000"/>
            <w:noWrap/>
            <w:vAlign w:val="center"/>
            <w:hideMark/>
          </w:tcPr>
          <w:p w14:paraId="7BD6F88D"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2015</w:t>
            </w:r>
          </w:p>
        </w:tc>
        <w:tc>
          <w:tcPr>
            <w:tcW w:w="894" w:type="dxa"/>
            <w:tcBorders>
              <w:top w:val="single" w:sz="8" w:space="0" w:color="auto"/>
              <w:left w:val="nil"/>
              <w:bottom w:val="single" w:sz="8" w:space="0" w:color="auto"/>
              <w:right w:val="single" w:sz="8" w:space="0" w:color="auto"/>
            </w:tcBorders>
            <w:shd w:val="clear" w:color="000000" w:fill="C00000"/>
            <w:noWrap/>
            <w:vAlign w:val="center"/>
            <w:hideMark/>
          </w:tcPr>
          <w:p w14:paraId="010A2BF1"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2016</w:t>
            </w:r>
          </w:p>
        </w:tc>
        <w:tc>
          <w:tcPr>
            <w:tcW w:w="756" w:type="dxa"/>
            <w:tcBorders>
              <w:top w:val="single" w:sz="8" w:space="0" w:color="auto"/>
              <w:left w:val="nil"/>
              <w:bottom w:val="single" w:sz="8" w:space="0" w:color="auto"/>
              <w:right w:val="single" w:sz="8" w:space="0" w:color="auto"/>
            </w:tcBorders>
            <w:shd w:val="clear" w:color="000000" w:fill="C00000"/>
            <w:noWrap/>
            <w:vAlign w:val="center"/>
            <w:hideMark/>
          </w:tcPr>
          <w:p w14:paraId="7E44739F"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2017</w:t>
            </w:r>
          </w:p>
        </w:tc>
        <w:tc>
          <w:tcPr>
            <w:tcW w:w="756" w:type="dxa"/>
            <w:tcBorders>
              <w:top w:val="single" w:sz="8" w:space="0" w:color="auto"/>
              <w:left w:val="nil"/>
              <w:bottom w:val="single" w:sz="8" w:space="0" w:color="auto"/>
              <w:right w:val="single" w:sz="8" w:space="0" w:color="auto"/>
            </w:tcBorders>
            <w:shd w:val="clear" w:color="000000" w:fill="C00000"/>
            <w:noWrap/>
            <w:vAlign w:val="center"/>
            <w:hideMark/>
          </w:tcPr>
          <w:p w14:paraId="23148803"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2018</w:t>
            </w:r>
          </w:p>
        </w:tc>
        <w:tc>
          <w:tcPr>
            <w:tcW w:w="756" w:type="dxa"/>
            <w:tcBorders>
              <w:top w:val="single" w:sz="8" w:space="0" w:color="auto"/>
              <w:left w:val="nil"/>
              <w:bottom w:val="single" w:sz="8" w:space="0" w:color="auto"/>
              <w:right w:val="single" w:sz="8" w:space="0" w:color="auto"/>
            </w:tcBorders>
            <w:shd w:val="clear" w:color="000000" w:fill="C00000"/>
            <w:noWrap/>
            <w:vAlign w:val="center"/>
            <w:hideMark/>
          </w:tcPr>
          <w:p w14:paraId="65B293A9"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2019</w:t>
            </w:r>
          </w:p>
        </w:tc>
        <w:tc>
          <w:tcPr>
            <w:tcW w:w="756" w:type="dxa"/>
            <w:tcBorders>
              <w:top w:val="single" w:sz="8" w:space="0" w:color="auto"/>
              <w:left w:val="nil"/>
              <w:bottom w:val="single" w:sz="8" w:space="0" w:color="auto"/>
              <w:right w:val="single" w:sz="8" w:space="0" w:color="auto"/>
            </w:tcBorders>
            <w:shd w:val="clear" w:color="000000" w:fill="C00000"/>
            <w:noWrap/>
            <w:vAlign w:val="center"/>
            <w:hideMark/>
          </w:tcPr>
          <w:p w14:paraId="0ED7998F"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2020</w:t>
            </w:r>
          </w:p>
        </w:tc>
        <w:tc>
          <w:tcPr>
            <w:tcW w:w="835" w:type="dxa"/>
            <w:tcBorders>
              <w:top w:val="single" w:sz="8" w:space="0" w:color="auto"/>
              <w:left w:val="nil"/>
              <w:bottom w:val="single" w:sz="8" w:space="0" w:color="auto"/>
              <w:right w:val="single" w:sz="8" w:space="0" w:color="auto"/>
            </w:tcBorders>
            <w:shd w:val="clear" w:color="000000" w:fill="C00000"/>
            <w:noWrap/>
            <w:vAlign w:val="center"/>
            <w:hideMark/>
          </w:tcPr>
          <w:p w14:paraId="002AAA4A"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2021E</w:t>
            </w:r>
          </w:p>
        </w:tc>
        <w:tc>
          <w:tcPr>
            <w:tcW w:w="823" w:type="dxa"/>
            <w:tcBorders>
              <w:top w:val="single" w:sz="8" w:space="0" w:color="auto"/>
              <w:left w:val="nil"/>
              <w:bottom w:val="single" w:sz="8" w:space="0" w:color="auto"/>
              <w:right w:val="single" w:sz="8" w:space="0" w:color="auto"/>
            </w:tcBorders>
            <w:shd w:val="clear" w:color="000000" w:fill="C00000"/>
            <w:noWrap/>
            <w:vAlign w:val="center"/>
            <w:hideMark/>
          </w:tcPr>
          <w:p w14:paraId="7FD39A37"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2025F</w:t>
            </w:r>
          </w:p>
        </w:tc>
        <w:tc>
          <w:tcPr>
            <w:tcW w:w="823" w:type="dxa"/>
            <w:tcBorders>
              <w:top w:val="single" w:sz="8" w:space="0" w:color="auto"/>
              <w:left w:val="nil"/>
              <w:bottom w:val="single" w:sz="8" w:space="0" w:color="auto"/>
              <w:right w:val="single" w:sz="8" w:space="0" w:color="auto"/>
            </w:tcBorders>
            <w:shd w:val="clear" w:color="000000" w:fill="C00000"/>
            <w:noWrap/>
            <w:vAlign w:val="center"/>
            <w:hideMark/>
          </w:tcPr>
          <w:p w14:paraId="73D03F2B" w14:textId="77777777" w:rsidR="007B2784" w:rsidRPr="007B2784" w:rsidRDefault="007B2784" w:rsidP="007B2784">
            <w:pPr>
              <w:spacing w:after="0" w:line="240" w:lineRule="auto"/>
              <w:jc w:val="center"/>
              <w:rPr>
                <w:rFonts w:ascii="Arial" w:eastAsia="Times New Roman" w:hAnsi="Arial" w:cs="Arial"/>
                <w:b/>
                <w:bCs/>
                <w:color w:val="FFFFFF"/>
                <w:sz w:val="20"/>
                <w:szCs w:val="20"/>
                <w:lang w:eastAsia="en-IN"/>
              </w:rPr>
            </w:pPr>
            <w:r w:rsidRPr="007B2784">
              <w:rPr>
                <w:rFonts w:ascii="Arial" w:eastAsia="Times New Roman" w:hAnsi="Arial" w:cs="Arial"/>
                <w:b/>
                <w:bCs/>
                <w:color w:val="FFFFFF"/>
                <w:sz w:val="20"/>
                <w:szCs w:val="20"/>
                <w:lang w:val="en-US" w:eastAsia="en-IN"/>
              </w:rPr>
              <w:t>2030F</w:t>
            </w:r>
          </w:p>
        </w:tc>
      </w:tr>
      <w:tr w:rsidR="007B2784" w:rsidRPr="007B2784" w14:paraId="29516D2A" w14:textId="77777777" w:rsidTr="007B2784">
        <w:trPr>
          <w:trHeight w:val="259"/>
        </w:trPr>
        <w:tc>
          <w:tcPr>
            <w:tcW w:w="2354" w:type="dxa"/>
            <w:tcBorders>
              <w:top w:val="nil"/>
              <w:left w:val="single" w:sz="8" w:space="0" w:color="auto"/>
              <w:bottom w:val="single" w:sz="8" w:space="0" w:color="auto"/>
              <w:right w:val="single" w:sz="8" w:space="0" w:color="auto"/>
            </w:tcBorders>
            <w:shd w:val="clear" w:color="000000" w:fill="FFFFFF"/>
            <w:noWrap/>
            <w:vAlign w:val="center"/>
            <w:hideMark/>
          </w:tcPr>
          <w:p w14:paraId="7F1B9605"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Bisphenol-</w:t>
            </w:r>
            <w:proofErr w:type="gramStart"/>
            <w:r w:rsidRPr="007B2784">
              <w:rPr>
                <w:rFonts w:ascii="Arial" w:eastAsia="Times New Roman" w:hAnsi="Arial" w:cs="Arial"/>
                <w:color w:val="000000"/>
                <w:sz w:val="20"/>
                <w:szCs w:val="20"/>
                <w:lang w:eastAsia="en-IN"/>
              </w:rPr>
              <w:t>A,F</w:t>
            </w:r>
            <w:proofErr w:type="gramEnd"/>
            <w:r w:rsidRPr="007B2784">
              <w:rPr>
                <w:rFonts w:ascii="Arial" w:eastAsia="Times New Roman" w:hAnsi="Arial" w:cs="Arial"/>
                <w:color w:val="000000"/>
                <w:sz w:val="20"/>
                <w:szCs w:val="20"/>
                <w:lang w:eastAsia="en-IN"/>
              </w:rPr>
              <w:t>,S vinyl ester resin*</w:t>
            </w:r>
          </w:p>
        </w:tc>
        <w:tc>
          <w:tcPr>
            <w:tcW w:w="1209" w:type="dxa"/>
            <w:tcBorders>
              <w:top w:val="nil"/>
              <w:left w:val="nil"/>
              <w:bottom w:val="single" w:sz="8" w:space="0" w:color="auto"/>
              <w:right w:val="single" w:sz="8" w:space="0" w:color="auto"/>
            </w:tcBorders>
            <w:shd w:val="clear" w:color="000000" w:fill="FFFFFF"/>
            <w:noWrap/>
            <w:vAlign w:val="center"/>
            <w:hideMark/>
          </w:tcPr>
          <w:p w14:paraId="605741D7"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146</w:t>
            </w:r>
          </w:p>
        </w:tc>
        <w:tc>
          <w:tcPr>
            <w:tcW w:w="894" w:type="dxa"/>
            <w:tcBorders>
              <w:top w:val="nil"/>
              <w:left w:val="nil"/>
              <w:bottom w:val="single" w:sz="8" w:space="0" w:color="auto"/>
              <w:right w:val="single" w:sz="8" w:space="0" w:color="auto"/>
            </w:tcBorders>
            <w:shd w:val="clear" w:color="000000" w:fill="FFFFFF"/>
            <w:noWrap/>
            <w:vAlign w:val="center"/>
            <w:hideMark/>
          </w:tcPr>
          <w:p w14:paraId="0E85B10C"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156</w:t>
            </w:r>
          </w:p>
        </w:tc>
        <w:tc>
          <w:tcPr>
            <w:tcW w:w="756" w:type="dxa"/>
            <w:tcBorders>
              <w:top w:val="nil"/>
              <w:left w:val="nil"/>
              <w:bottom w:val="single" w:sz="8" w:space="0" w:color="auto"/>
              <w:right w:val="single" w:sz="8" w:space="0" w:color="auto"/>
            </w:tcBorders>
            <w:shd w:val="clear" w:color="000000" w:fill="FFFFFF"/>
            <w:noWrap/>
            <w:vAlign w:val="center"/>
            <w:hideMark/>
          </w:tcPr>
          <w:p w14:paraId="39E5C7F7"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164</w:t>
            </w:r>
          </w:p>
        </w:tc>
        <w:tc>
          <w:tcPr>
            <w:tcW w:w="756" w:type="dxa"/>
            <w:tcBorders>
              <w:top w:val="nil"/>
              <w:left w:val="nil"/>
              <w:bottom w:val="single" w:sz="8" w:space="0" w:color="auto"/>
              <w:right w:val="single" w:sz="8" w:space="0" w:color="auto"/>
            </w:tcBorders>
            <w:shd w:val="clear" w:color="000000" w:fill="FFFFFF"/>
            <w:noWrap/>
            <w:vAlign w:val="center"/>
            <w:hideMark/>
          </w:tcPr>
          <w:p w14:paraId="3F3527D2"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173</w:t>
            </w:r>
          </w:p>
        </w:tc>
        <w:tc>
          <w:tcPr>
            <w:tcW w:w="756" w:type="dxa"/>
            <w:tcBorders>
              <w:top w:val="nil"/>
              <w:left w:val="nil"/>
              <w:bottom w:val="single" w:sz="8" w:space="0" w:color="auto"/>
              <w:right w:val="single" w:sz="8" w:space="0" w:color="auto"/>
            </w:tcBorders>
            <w:shd w:val="clear" w:color="000000" w:fill="FFFFFF"/>
            <w:noWrap/>
            <w:vAlign w:val="center"/>
            <w:hideMark/>
          </w:tcPr>
          <w:p w14:paraId="75457C00"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180</w:t>
            </w:r>
          </w:p>
        </w:tc>
        <w:tc>
          <w:tcPr>
            <w:tcW w:w="756" w:type="dxa"/>
            <w:tcBorders>
              <w:top w:val="nil"/>
              <w:left w:val="nil"/>
              <w:bottom w:val="single" w:sz="8" w:space="0" w:color="auto"/>
              <w:right w:val="single" w:sz="8" w:space="0" w:color="auto"/>
            </w:tcBorders>
            <w:shd w:val="clear" w:color="000000" w:fill="FFFFFF"/>
            <w:noWrap/>
            <w:vAlign w:val="center"/>
            <w:hideMark/>
          </w:tcPr>
          <w:p w14:paraId="05B30E9B"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167</w:t>
            </w:r>
          </w:p>
        </w:tc>
        <w:tc>
          <w:tcPr>
            <w:tcW w:w="835" w:type="dxa"/>
            <w:tcBorders>
              <w:top w:val="nil"/>
              <w:left w:val="nil"/>
              <w:bottom w:val="single" w:sz="8" w:space="0" w:color="auto"/>
              <w:right w:val="single" w:sz="8" w:space="0" w:color="auto"/>
            </w:tcBorders>
            <w:shd w:val="clear" w:color="000000" w:fill="FFFFFF"/>
            <w:noWrap/>
            <w:vAlign w:val="center"/>
            <w:hideMark/>
          </w:tcPr>
          <w:p w14:paraId="4143F480"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181</w:t>
            </w:r>
          </w:p>
        </w:tc>
        <w:tc>
          <w:tcPr>
            <w:tcW w:w="823" w:type="dxa"/>
            <w:tcBorders>
              <w:top w:val="nil"/>
              <w:left w:val="nil"/>
              <w:bottom w:val="single" w:sz="8" w:space="0" w:color="auto"/>
              <w:right w:val="single" w:sz="8" w:space="0" w:color="auto"/>
            </w:tcBorders>
            <w:shd w:val="clear" w:color="000000" w:fill="FFFFFF"/>
            <w:noWrap/>
            <w:vAlign w:val="center"/>
            <w:hideMark/>
          </w:tcPr>
          <w:p w14:paraId="6707A212"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252</w:t>
            </w:r>
          </w:p>
        </w:tc>
        <w:tc>
          <w:tcPr>
            <w:tcW w:w="823" w:type="dxa"/>
            <w:tcBorders>
              <w:top w:val="nil"/>
              <w:left w:val="nil"/>
              <w:bottom w:val="single" w:sz="8" w:space="0" w:color="auto"/>
              <w:right w:val="single" w:sz="8" w:space="0" w:color="auto"/>
            </w:tcBorders>
            <w:shd w:val="clear" w:color="000000" w:fill="FFFFFF"/>
            <w:noWrap/>
            <w:vAlign w:val="center"/>
            <w:hideMark/>
          </w:tcPr>
          <w:p w14:paraId="2AE188FF"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360</w:t>
            </w:r>
          </w:p>
        </w:tc>
      </w:tr>
      <w:tr w:rsidR="007B2784" w:rsidRPr="007B2784" w14:paraId="4F3436FB" w14:textId="77777777" w:rsidTr="007B2784">
        <w:trPr>
          <w:trHeight w:val="259"/>
        </w:trPr>
        <w:tc>
          <w:tcPr>
            <w:tcW w:w="2354" w:type="dxa"/>
            <w:tcBorders>
              <w:top w:val="nil"/>
              <w:left w:val="single" w:sz="8" w:space="0" w:color="auto"/>
              <w:bottom w:val="single" w:sz="8" w:space="0" w:color="auto"/>
              <w:right w:val="single" w:sz="8" w:space="0" w:color="auto"/>
            </w:tcBorders>
            <w:shd w:val="clear" w:color="000000" w:fill="FFFFFF"/>
            <w:noWrap/>
            <w:vAlign w:val="center"/>
            <w:hideMark/>
          </w:tcPr>
          <w:p w14:paraId="33D5A585" w14:textId="77777777" w:rsidR="007B2784" w:rsidRPr="007B2784" w:rsidRDefault="007B2784" w:rsidP="007B2784">
            <w:pPr>
              <w:spacing w:after="0" w:line="240" w:lineRule="auto"/>
              <w:rPr>
                <w:rFonts w:ascii="Arial" w:eastAsia="Times New Roman" w:hAnsi="Arial" w:cs="Arial"/>
                <w:color w:val="000000"/>
                <w:sz w:val="20"/>
                <w:szCs w:val="20"/>
                <w:lang w:eastAsia="en-IN"/>
              </w:rPr>
            </w:pPr>
            <w:proofErr w:type="spellStart"/>
            <w:r w:rsidRPr="007B2784">
              <w:rPr>
                <w:rFonts w:ascii="Arial" w:eastAsia="Times New Roman" w:hAnsi="Arial" w:cs="Arial"/>
                <w:color w:val="000000"/>
                <w:sz w:val="20"/>
                <w:szCs w:val="20"/>
                <w:lang w:eastAsia="en-IN"/>
              </w:rPr>
              <w:t>Novolac</w:t>
            </w:r>
            <w:proofErr w:type="spellEnd"/>
            <w:r w:rsidRPr="007B2784">
              <w:rPr>
                <w:rFonts w:ascii="Arial" w:eastAsia="Times New Roman" w:hAnsi="Arial" w:cs="Arial"/>
                <w:color w:val="000000"/>
                <w:sz w:val="20"/>
                <w:szCs w:val="20"/>
                <w:lang w:eastAsia="en-IN"/>
              </w:rPr>
              <w:t xml:space="preserve"> vinyl ester resin</w:t>
            </w:r>
          </w:p>
        </w:tc>
        <w:tc>
          <w:tcPr>
            <w:tcW w:w="1209" w:type="dxa"/>
            <w:tcBorders>
              <w:top w:val="nil"/>
              <w:left w:val="nil"/>
              <w:bottom w:val="single" w:sz="8" w:space="0" w:color="auto"/>
              <w:right w:val="single" w:sz="8" w:space="0" w:color="auto"/>
            </w:tcBorders>
            <w:shd w:val="clear" w:color="000000" w:fill="FFFFFF"/>
            <w:noWrap/>
            <w:vAlign w:val="center"/>
            <w:hideMark/>
          </w:tcPr>
          <w:p w14:paraId="263BC12D"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79</w:t>
            </w:r>
          </w:p>
        </w:tc>
        <w:tc>
          <w:tcPr>
            <w:tcW w:w="894" w:type="dxa"/>
            <w:tcBorders>
              <w:top w:val="nil"/>
              <w:left w:val="nil"/>
              <w:bottom w:val="single" w:sz="8" w:space="0" w:color="auto"/>
              <w:right w:val="single" w:sz="8" w:space="0" w:color="auto"/>
            </w:tcBorders>
            <w:shd w:val="clear" w:color="000000" w:fill="FFFFFF"/>
            <w:noWrap/>
            <w:vAlign w:val="center"/>
            <w:hideMark/>
          </w:tcPr>
          <w:p w14:paraId="5D6E975D"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85</w:t>
            </w:r>
          </w:p>
        </w:tc>
        <w:tc>
          <w:tcPr>
            <w:tcW w:w="756" w:type="dxa"/>
            <w:tcBorders>
              <w:top w:val="nil"/>
              <w:left w:val="nil"/>
              <w:bottom w:val="single" w:sz="8" w:space="0" w:color="auto"/>
              <w:right w:val="single" w:sz="8" w:space="0" w:color="auto"/>
            </w:tcBorders>
            <w:shd w:val="clear" w:color="000000" w:fill="FFFFFF"/>
            <w:noWrap/>
            <w:vAlign w:val="center"/>
            <w:hideMark/>
          </w:tcPr>
          <w:p w14:paraId="76B1B79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89</w:t>
            </w:r>
          </w:p>
        </w:tc>
        <w:tc>
          <w:tcPr>
            <w:tcW w:w="756" w:type="dxa"/>
            <w:tcBorders>
              <w:top w:val="nil"/>
              <w:left w:val="nil"/>
              <w:bottom w:val="single" w:sz="8" w:space="0" w:color="auto"/>
              <w:right w:val="single" w:sz="8" w:space="0" w:color="auto"/>
            </w:tcBorders>
            <w:shd w:val="clear" w:color="000000" w:fill="FFFFFF"/>
            <w:noWrap/>
            <w:vAlign w:val="center"/>
            <w:hideMark/>
          </w:tcPr>
          <w:p w14:paraId="1ADC9F1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94</w:t>
            </w:r>
          </w:p>
        </w:tc>
        <w:tc>
          <w:tcPr>
            <w:tcW w:w="756" w:type="dxa"/>
            <w:tcBorders>
              <w:top w:val="nil"/>
              <w:left w:val="nil"/>
              <w:bottom w:val="single" w:sz="8" w:space="0" w:color="auto"/>
              <w:right w:val="single" w:sz="8" w:space="0" w:color="auto"/>
            </w:tcBorders>
            <w:shd w:val="clear" w:color="000000" w:fill="FFFFFF"/>
            <w:noWrap/>
            <w:vAlign w:val="center"/>
            <w:hideMark/>
          </w:tcPr>
          <w:p w14:paraId="1CCF94EA"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98</w:t>
            </w:r>
          </w:p>
        </w:tc>
        <w:tc>
          <w:tcPr>
            <w:tcW w:w="756" w:type="dxa"/>
            <w:tcBorders>
              <w:top w:val="nil"/>
              <w:left w:val="nil"/>
              <w:bottom w:val="single" w:sz="8" w:space="0" w:color="auto"/>
              <w:right w:val="single" w:sz="8" w:space="0" w:color="auto"/>
            </w:tcBorders>
            <w:shd w:val="clear" w:color="000000" w:fill="FFFFFF"/>
            <w:noWrap/>
            <w:vAlign w:val="center"/>
            <w:hideMark/>
          </w:tcPr>
          <w:p w14:paraId="629095E5"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91</w:t>
            </w:r>
          </w:p>
        </w:tc>
        <w:tc>
          <w:tcPr>
            <w:tcW w:w="835" w:type="dxa"/>
            <w:tcBorders>
              <w:top w:val="nil"/>
              <w:left w:val="nil"/>
              <w:bottom w:val="single" w:sz="8" w:space="0" w:color="auto"/>
              <w:right w:val="single" w:sz="8" w:space="0" w:color="auto"/>
            </w:tcBorders>
            <w:shd w:val="clear" w:color="000000" w:fill="FFFFFF"/>
            <w:noWrap/>
            <w:vAlign w:val="center"/>
            <w:hideMark/>
          </w:tcPr>
          <w:p w14:paraId="5FD35791"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98</w:t>
            </w:r>
          </w:p>
        </w:tc>
        <w:tc>
          <w:tcPr>
            <w:tcW w:w="823" w:type="dxa"/>
            <w:tcBorders>
              <w:top w:val="nil"/>
              <w:left w:val="nil"/>
              <w:bottom w:val="single" w:sz="8" w:space="0" w:color="auto"/>
              <w:right w:val="single" w:sz="8" w:space="0" w:color="auto"/>
            </w:tcBorders>
            <w:shd w:val="clear" w:color="000000" w:fill="FFFFFF"/>
            <w:noWrap/>
            <w:vAlign w:val="center"/>
            <w:hideMark/>
          </w:tcPr>
          <w:p w14:paraId="49D34CA9"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137</w:t>
            </w:r>
          </w:p>
        </w:tc>
        <w:tc>
          <w:tcPr>
            <w:tcW w:w="823" w:type="dxa"/>
            <w:tcBorders>
              <w:top w:val="nil"/>
              <w:left w:val="nil"/>
              <w:bottom w:val="single" w:sz="8" w:space="0" w:color="auto"/>
              <w:right w:val="single" w:sz="8" w:space="0" w:color="auto"/>
            </w:tcBorders>
            <w:shd w:val="clear" w:color="000000" w:fill="FFFFFF"/>
            <w:noWrap/>
            <w:vAlign w:val="center"/>
            <w:hideMark/>
          </w:tcPr>
          <w:p w14:paraId="4A30DA51"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194</w:t>
            </w:r>
          </w:p>
        </w:tc>
      </w:tr>
      <w:tr w:rsidR="007B2784" w:rsidRPr="007B2784" w14:paraId="6929C52A" w14:textId="77777777" w:rsidTr="007B2784">
        <w:trPr>
          <w:trHeight w:val="259"/>
        </w:trPr>
        <w:tc>
          <w:tcPr>
            <w:tcW w:w="2354" w:type="dxa"/>
            <w:tcBorders>
              <w:top w:val="nil"/>
              <w:left w:val="single" w:sz="8" w:space="0" w:color="auto"/>
              <w:bottom w:val="single" w:sz="8" w:space="0" w:color="auto"/>
              <w:right w:val="single" w:sz="8" w:space="0" w:color="auto"/>
            </w:tcBorders>
            <w:shd w:val="clear" w:color="000000" w:fill="FFFFFF"/>
            <w:noWrap/>
            <w:vAlign w:val="center"/>
            <w:hideMark/>
          </w:tcPr>
          <w:p w14:paraId="212E280E"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Brominated vinyl ester resin</w:t>
            </w:r>
          </w:p>
        </w:tc>
        <w:tc>
          <w:tcPr>
            <w:tcW w:w="1209" w:type="dxa"/>
            <w:tcBorders>
              <w:top w:val="nil"/>
              <w:left w:val="nil"/>
              <w:bottom w:val="single" w:sz="8" w:space="0" w:color="auto"/>
              <w:right w:val="single" w:sz="8" w:space="0" w:color="auto"/>
            </w:tcBorders>
            <w:shd w:val="clear" w:color="000000" w:fill="FFFFFF"/>
            <w:noWrap/>
            <w:vAlign w:val="center"/>
            <w:hideMark/>
          </w:tcPr>
          <w:p w14:paraId="02C37802"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23</w:t>
            </w:r>
          </w:p>
        </w:tc>
        <w:tc>
          <w:tcPr>
            <w:tcW w:w="894" w:type="dxa"/>
            <w:tcBorders>
              <w:top w:val="nil"/>
              <w:left w:val="nil"/>
              <w:bottom w:val="single" w:sz="8" w:space="0" w:color="auto"/>
              <w:right w:val="single" w:sz="8" w:space="0" w:color="auto"/>
            </w:tcBorders>
            <w:shd w:val="clear" w:color="000000" w:fill="FFFFFF"/>
            <w:noWrap/>
            <w:vAlign w:val="center"/>
            <w:hideMark/>
          </w:tcPr>
          <w:p w14:paraId="1FDF8CD1"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24</w:t>
            </w:r>
          </w:p>
        </w:tc>
        <w:tc>
          <w:tcPr>
            <w:tcW w:w="756" w:type="dxa"/>
            <w:tcBorders>
              <w:top w:val="nil"/>
              <w:left w:val="nil"/>
              <w:bottom w:val="single" w:sz="8" w:space="0" w:color="auto"/>
              <w:right w:val="single" w:sz="8" w:space="0" w:color="auto"/>
            </w:tcBorders>
            <w:shd w:val="clear" w:color="000000" w:fill="FFFFFF"/>
            <w:noWrap/>
            <w:vAlign w:val="center"/>
            <w:hideMark/>
          </w:tcPr>
          <w:p w14:paraId="5E29E839"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25</w:t>
            </w:r>
          </w:p>
        </w:tc>
        <w:tc>
          <w:tcPr>
            <w:tcW w:w="756" w:type="dxa"/>
            <w:tcBorders>
              <w:top w:val="nil"/>
              <w:left w:val="nil"/>
              <w:bottom w:val="single" w:sz="8" w:space="0" w:color="auto"/>
              <w:right w:val="single" w:sz="8" w:space="0" w:color="auto"/>
            </w:tcBorders>
            <w:shd w:val="clear" w:color="000000" w:fill="FFFFFF"/>
            <w:noWrap/>
            <w:vAlign w:val="center"/>
            <w:hideMark/>
          </w:tcPr>
          <w:p w14:paraId="08BEA95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26</w:t>
            </w:r>
          </w:p>
        </w:tc>
        <w:tc>
          <w:tcPr>
            <w:tcW w:w="756" w:type="dxa"/>
            <w:tcBorders>
              <w:top w:val="nil"/>
              <w:left w:val="nil"/>
              <w:bottom w:val="single" w:sz="8" w:space="0" w:color="auto"/>
              <w:right w:val="single" w:sz="8" w:space="0" w:color="auto"/>
            </w:tcBorders>
            <w:shd w:val="clear" w:color="000000" w:fill="FFFFFF"/>
            <w:noWrap/>
            <w:vAlign w:val="center"/>
            <w:hideMark/>
          </w:tcPr>
          <w:p w14:paraId="1572AE1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28</w:t>
            </w:r>
          </w:p>
        </w:tc>
        <w:tc>
          <w:tcPr>
            <w:tcW w:w="756" w:type="dxa"/>
            <w:tcBorders>
              <w:top w:val="nil"/>
              <w:left w:val="nil"/>
              <w:bottom w:val="single" w:sz="8" w:space="0" w:color="auto"/>
              <w:right w:val="single" w:sz="8" w:space="0" w:color="auto"/>
            </w:tcBorders>
            <w:shd w:val="clear" w:color="000000" w:fill="FFFFFF"/>
            <w:noWrap/>
            <w:vAlign w:val="center"/>
            <w:hideMark/>
          </w:tcPr>
          <w:p w14:paraId="6B8D997F"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26</w:t>
            </w:r>
          </w:p>
        </w:tc>
        <w:tc>
          <w:tcPr>
            <w:tcW w:w="835" w:type="dxa"/>
            <w:tcBorders>
              <w:top w:val="nil"/>
              <w:left w:val="nil"/>
              <w:bottom w:val="single" w:sz="8" w:space="0" w:color="auto"/>
              <w:right w:val="single" w:sz="8" w:space="0" w:color="auto"/>
            </w:tcBorders>
            <w:shd w:val="clear" w:color="000000" w:fill="FFFFFF"/>
            <w:noWrap/>
            <w:vAlign w:val="center"/>
            <w:hideMark/>
          </w:tcPr>
          <w:p w14:paraId="3246819E"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28</w:t>
            </w:r>
          </w:p>
        </w:tc>
        <w:tc>
          <w:tcPr>
            <w:tcW w:w="823" w:type="dxa"/>
            <w:tcBorders>
              <w:top w:val="nil"/>
              <w:left w:val="nil"/>
              <w:bottom w:val="single" w:sz="8" w:space="0" w:color="auto"/>
              <w:right w:val="single" w:sz="8" w:space="0" w:color="auto"/>
            </w:tcBorders>
            <w:shd w:val="clear" w:color="000000" w:fill="FFFFFF"/>
            <w:noWrap/>
            <w:vAlign w:val="center"/>
            <w:hideMark/>
          </w:tcPr>
          <w:p w14:paraId="55E75434"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39</w:t>
            </w:r>
          </w:p>
        </w:tc>
        <w:tc>
          <w:tcPr>
            <w:tcW w:w="823" w:type="dxa"/>
            <w:tcBorders>
              <w:top w:val="nil"/>
              <w:left w:val="nil"/>
              <w:bottom w:val="single" w:sz="8" w:space="0" w:color="auto"/>
              <w:right w:val="single" w:sz="8" w:space="0" w:color="auto"/>
            </w:tcBorders>
            <w:shd w:val="clear" w:color="000000" w:fill="FFFFFF"/>
            <w:noWrap/>
            <w:vAlign w:val="center"/>
            <w:hideMark/>
          </w:tcPr>
          <w:p w14:paraId="26962582"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55</w:t>
            </w:r>
          </w:p>
        </w:tc>
      </w:tr>
      <w:tr w:rsidR="007B2784" w:rsidRPr="007B2784" w14:paraId="370A3939" w14:textId="77777777" w:rsidTr="007B2784">
        <w:trPr>
          <w:trHeight w:val="259"/>
        </w:trPr>
        <w:tc>
          <w:tcPr>
            <w:tcW w:w="2354" w:type="dxa"/>
            <w:tcBorders>
              <w:top w:val="nil"/>
              <w:left w:val="single" w:sz="8" w:space="0" w:color="auto"/>
              <w:bottom w:val="single" w:sz="8" w:space="0" w:color="auto"/>
              <w:right w:val="single" w:sz="8" w:space="0" w:color="auto"/>
            </w:tcBorders>
            <w:shd w:val="clear" w:color="000000" w:fill="FFFFFF"/>
            <w:noWrap/>
            <w:vAlign w:val="center"/>
            <w:hideMark/>
          </w:tcPr>
          <w:p w14:paraId="027DCD67" w14:textId="77777777" w:rsidR="007B2784" w:rsidRPr="007B2784" w:rsidRDefault="007B2784" w:rsidP="007B2784">
            <w:pPr>
              <w:spacing w:after="0" w:line="240" w:lineRule="auto"/>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Other chemistry</w:t>
            </w:r>
          </w:p>
        </w:tc>
        <w:tc>
          <w:tcPr>
            <w:tcW w:w="1209" w:type="dxa"/>
            <w:tcBorders>
              <w:top w:val="nil"/>
              <w:left w:val="nil"/>
              <w:bottom w:val="single" w:sz="8" w:space="0" w:color="auto"/>
              <w:right w:val="single" w:sz="8" w:space="0" w:color="auto"/>
            </w:tcBorders>
            <w:shd w:val="clear" w:color="000000" w:fill="FFFFFF"/>
            <w:noWrap/>
            <w:vAlign w:val="center"/>
            <w:hideMark/>
          </w:tcPr>
          <w:p w14:paraId="2F3DA689"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35</w:t>
            </w:r>
          </w:p>
        </w:tc>
        <w:tc>
          <w:tcPr>
            <w:tcW w:w="894" w:type="dxa"/>
            <w:tcBorders>
              <w:top w:val="nil"/>
              <w:left w:val="nil"/>
              <w:bottom w:val="single" w:sz="8" w:space="0" w:color="auto"/>
              <w:right w:val="single" w:sz="8" w:space="0" w:color="auto"/>
            </w:tcBorders>
            <w:shd w:val="clear" w:color="000000" w:fill="FFFFFF"/>
            <w:noWrap/>
            <w:vAlign w:val="center"/>
            <w:hideMark/>
          </w:tcPr>
          <w:p w14:paraId="6B2A9F80"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36</w:t>
            </w:r>
          </w:p>
        </w:tc>
        <w:tc>
          <w:tcPr>
            <w:tcW w:w="756" w:type="dxa"/>
            <w:tcBorders>
              <w:top w:val="nil"/>
              <w:left w:val="nil"/>
              <w:bottom w:val="single" w:sz="8" w:space="0" w:color="auto"/>
              <w:right w:val="single" w:sz="8" w:space="0" w:color="auto"/>
            </w:tcBorders>
            <w:shd w:val="clear" w:color="000000" w:fill="FFFFFF"/>
            <w:noWrap/>
            <w:vAlign w:val="center"/>
            <w:hideMark/>
          </w:tcPr>
          <w:p w14:paraId="5D35D826"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39</w:t>
            </w:r>
          </w:p>
        </w:tc>
        <w:tc>
          <w:tcPr>
            <w:tcW w:w="756" w:type="dxa"/>
            <w:tcBorders>
              <w:top w:val="nil"/>
              <w:left w:val="nil"/>
              <w:bottom w:val="single" w:sz="8" w:space="0" w:color="auto"/>
              <w:right w:val="single" w:sz="8" w:space="0" w:color="auto"/>
            </w:tcBorders>
            <w:shd w:val="clear" w:color="000000" w:fill="FFFFFF"/>
            <w:noWrap/>
            <w:vAlign w:val="center"/>
            <w:hideMark/>
          </w:tcPr>
          <w:p w14:paraId="75B2244F"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40</w:t>
            </w:r>
          </w:p>
        </w:tc>
        <w:tc>
          <w:tcPr>
            <w:tcW w:w="756" w:type="dxa"/>
            <w:tcBorders>
              <w:top w:val="nil"/>
              <w:left w:val="nil"/>
              <w:bottom w:val="single" w:sz="8" w:space="0" w:color="auto"/>
              <w:right w:val="single" w:sz="8" w:space="0" w:color="auto"/>
            </w:tcBorders>
            <w:shd w:val="clear" w:color="000000" w:fill="FFFFFF"/>
            <w:noWrap/>
            <w:vAlign w:val="center"/>
            <w:hideMark/>
          </w:tcPr>
          <w:p w14:paraId="4E27EA3A"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43</w:t>
            </w:r>
          </w:p>
        </w:tc>
        <w:tc>
          <w:tcPr>
            <w:tcW w:w="756" w:type="dxa"/>
            <w:tcBorders>
              <w:top w:val="nil"/>
              <w:left w:val="nil"/>
              <w:bottom w:val="single" w:sz="8" w:space="0" w:color="auto"/>
              <w:right w:val="single" w:sz="8" w:space="0" w:color="auto"/>
            </w:tcBorders>
            <w:shd w:val="clear" w:color="000000" w:fill="FFFFFF"/>
            <w:noWrap/>
            <w:vAlign w:val="center"/>
            <w:hideMark/>
          </w:tcPr>
          <w:p w14:paraId="6C5192E7"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38</w:t>
            </w:r>
          </w:p>
        </w:tc>
        <w:tc>
          <w:tcPr>
            <w:tcW w:w="835" w:type="dxa"/>
            <w:tcBorders>
              <w:top w:val="nil"/>
              <w:left w:val="nil"/>
              <w:bottom w:val="single" w:sz="8" w:space="0" w:color="auto"/>
              <w:right w:val="single" w:sz="8" w:space="0" w:color="auto"/>
            </w:tcBorders>
            <w:shd w:val="clear" w:color="000000" w:fill="FFFFFF"/>
            <w:noWrap/>
            <w:vAlign w:val="center"/>
            <w:hideMark/>
          </w:tcPr>
          <w:p w14:paraId="107D8DF9"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42</w:t>
            </w:r>
          </w:p>
        </w:tc>
        <w:tc>
          <w:tcPr>
            <w:tcW w:w="823" w:type="dxa"/>
            <w:tcBorders>
              <w:top w:val="nil"/>
              <w:left w:val="nil"/>
              <w:bottom w:val="single" w:sz="8" w:space="0" w:color="auto"/>
              <w:right w:val="single" w:sz="8" w:space="0" w:color="auto"/>
            </w:tcBorders>
            <w:shd w:val="clear" w:color="000000" w:fill="FFFFFF"/>
            <w:noWrap/>
            <w:vAlign w:val="center"/>
            <w:hideMark/>
          </w:tcPr>
          <w:p w14:paraId="3BBC4C38"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57</w:t>
            </w:r>
          </w:p>
        </w:tc>
        <w:tc>
          <w:tcPr>
            <w:tcW w:w="823" w:type="dxa"/>
            <w:tcBorders>
              <w:top w:val="nil"/>
              <w:left w:val="nil"/>
              <w:bottom w:val="single" w:sz="8" w:space="0" w:color="auto"/>
              <w:right w:val="single" w:sz="8" w:space="0" w:color="auto"/>
            </w:tcBorders>
            <w:shd w:val="clear" w:color="000000" w:fill="FFFFFF"/>
            <w:noWrap/>
            <w:vAlign w:val="center"/>
            <w:hideMark/>
          </w:tcPr>
          <w:p w14:paraId="41C4D41D" w14:textId="77777777" w:rsidR="007B2784" w:rsidRPr="007B2784" w:rsidRDefault="007B2784" w:rsidP="007B2784">
            <w:pPr>
              <w:spacing w:after="0" w:line="240" w:lineRule="auto"/>
              <w:jc w:val="center"/>
              <w:rPr>
                <w:rFonts w:ascii="Arial" w:eastAsia="Times New Roman" w:hAnsi="Arial" w:cs="Arial"/>
                <w:color w:val="000000"/>
                <w:sz w:val="20"/>
                <w:szCs w:val="20"/>
                <w:lang w:eastAsia="en-IN"/>
              </w:rPr>
            </w:pPr>
            <w:r w:rsidRPr="007B2784">
              <w:rPr>
                <w:rFonts w:ascii="Arial" w:eastAsia="Times New Roman" w:hAnsi="Arial" w:cs="Arial"/>
                <w:color w:val="000000"/>
                <w:sz w:val="20"/>
                <w:szCs w:val="20"/>
                <w:lang w:eastAsia="en-IN"/>
              </w:rPr>
              <w:t>79</w:t>
            </w:r>
          </w:p>
        </w:tc>
      </w:tr>
      <w:tr w:rsidR="007B2784" w:rsidRPr="0008641D" w14:paraId="6A3B615B" w14:textId="77777777" w:rsidTr="007B2784">
        <w:trPr>
          <w:trHeight w:val="259"/>
        </w:trPr>
        <w:tc>
          <w:tcPr>
            <w:tcW w:w="2354" w:type="dxa"/>
            <w:tcBorders>
              <w:top w:val="nil"/>
              <w:left w:val="single" w:sz="8" w:space="0" w:color="auto"/>
              <w:bottom w:val="single" w:sz="8" w:space="0" w:color="auto"/>
              <w:right w:val="single" w:sz="8" w:space="0" w:color="auto"/>
            </w:tcBorders>
            <w:shd w:val="clear" w:color="000000" w:fill="FFFFFF"/>
            <w:noWrap/>
            <w:vAlign w:val="center"/>
            <w:hideMark/>
          </w:tcPr>
          <w:p w14:paraId="1E420DA3" w14:textId="77777777" w:rsidR="007B2784" w:rsidRPr="0008641D" w:rsidRDefault="007B2784" w:rsidP="007B2784">
            <w:pPr>
              <w:spacing w:after="0" w:line="240" w:lineRule="auto"/>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Total</w:t>
            </w:r>
          </w:p>
        </w:tc>
        <w:tc>
          <w:tcPr>
            <w:tcW w:w="1209" w:type="dxa"/>
            <w:tcBorders>
              <w:top w:val="nil"/>
              <w:left w:val="nil"/>
              <w:bottom w:val="single" w:sz="8" w:space="0" w:color="auto"/>
              <w:right w:val="single" w:sz="8" w:space="0" w:color="auto"/>
            </w:tcBorders>
            <w:shd w:val="clear" w:color="000000" w:fill="FFFFFF"/>
            <w:noWrap/>
            <w:vAlign w:val="center"/>
            <w:hideMark/>
          </w:tcPr>
          <w:p w14:paraId="6711D618"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283</w:t>
            </w:r>
          </w:p>
        </w:tc>
        <w:tc>
          <w:tcPr>
            <w:tcW w:w="894" w:type="dxa"/>
            <w:tcBorders>
              <w:top w:val="nil"/>
              <w:left w:val="nil"/>
              <w:bottom w:val="single" w:sz="8" w:space="0" w:color="auto"/>
              <w:right w:val="single" w:sz="8" w:space="0" w:color="auto"/>
            </w:tcBorders>
            <w:shd w:val="clear" w:color="000000" w:fill="FFFFFF"/>
            <w:noWrap/>
            <w:vAlign w:val="center"/>
            <w:hideMark/>
          </w:tcPr>
          <w:p w14:paraId="324F332E"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301</w:t>
            </w:r>
          </w:p>
        </w:tc>
        <w:tc>
          <w:tcPr>
            <w:tcW w:w="756" w:type="dxa"/>
            <w:tcBorders>
              <w:top w:val="nil"/>
              <w:left w:val="nil"/>
              <w:bottom w:val="single" w:sz="8" w:space="0" w:color="auto"/>
              <w:right w:val="single" w:sz="8" w:space="0" w:color="auto"/>
            </w:tcBorders>
            <w:shd w:val="clear" w:color="000000" w:fill="FFFFFF"/>
            <w:noWrap/>
            <w:vAlign w:val="center"/>
            <w:hideMark/>
          </w:tcPr>
          <w:p w14:paraId="236B4B19"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317</w:t>
            </w:r>
          </w:p>
        </w:tc>
        <w:tc>
          <w:tcPr>
            <w:tcW w:w="756" w:type="dxa"/>
            <w:tcBorders>
              <w:top w:val="nil"/>
              <w:left w:val="nil"/>
              <w:bottom w:val="single" w:sz="8" w:space="0" w:color="auto"/>
              <w:right w:val="single" w:sz="8" w:space="0" w:color="auto"/>
            </w:tcBorders>
            <w:shd w:val="clear" w:color="000000" w:fill="FFFFFF"/>
            <w:noWrap/>
            <w:vAlign w:val="center"/>
            <w:hideMark/>
          </w:tcPr>
          <w:p w14:paraId="662CBA53"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333</w:t>
            </w:r>
          </w:p>
        </w:tc>
        <w:tc>
          <w:tcPr>
            <w:tcW w:w="756" w:type="dxa"/>
            <w:tcBorders>
              <w:top w:val="nil"/>
              <w:left w:val="nil"/>
              <w:bottom w:val="single" w:sz="8" w:space="0" w:color="auto"/>
              <w:right w:val="single" w:sz="8" w:space="0" w:color="auto"/>
            </w:tcBorders>
            <w:shd w:val="clear" w:color="000000" w:fill="FFFFFF"/>
            <w:noWrap/>
            <w:vAlign w:val="center"/>
            <w:hideMark/>
          </w:tcPr>
          <w:p w14:paraId="5CF4DD7D"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349</w:t>
            </w:r>
          </w:p>
        </w:tc>
        <w:tc>
          <w:tcPr>
            <w:tcW w:w="756" w:type="dxa"/>
            <w:tcBorders>
              <w:top w:val="nil"/>
              <w:left w:val="nil"/>
              <w:bottom w:val="single" w:sz="8" w:space="0" w:color="auto"/>
              <w:right w:val="single" w:sz="8" w:space="0" w:color="auto"/>
            </w:tcBorders>
            <w:shd w:val="clear" w:color="000000" w:fill="FFFFFF"/>
            <w:noWrap/>
            <w:vAlign w:val="center"/>
            <w:hideMark/>
          </w:tcPr>
          <w:p w14:paraId="38E1EE5C"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322</w:t>
            </w:r>
          </w:p>
        </w:tc>
        <w:tc>
          <w:tcPr>
            <w:tcW w:w="835" w:type="dxa"/>
            <w:tcBorders>
              <w:top w:val="nil"/>
              <w:left w:val="nil"/>
              <w:bottom w:val="single" w:sz="8" w:space="0" w:color="auto"/>
              <w:right w:val="single" w:sz="8" w:space="0" w:color="auto"/>
            </w:tcBorders>
            <w:shd w:val="clear" w:color="000000" w:fill="FFFFFF"/>
            <w:noWrap/>
            <w:vAlign w:val="center"/>
            <w:hideMark/>
          </w:tcPr>
          <w:p w14:paraId="4E82131E"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349</w:t>
            </w:r>
          </w:p>
        </w:tc>
        <w:tc>
          <w:tcPr>
            <w:tcW w:w="823" w:type="dxa"/>
            <w:tcBorders>
              <w:top w:val="nil"/>
              <w:left w:val="nil"/>
              <w:bottom w:val="single" w:sz="8" w:space="0" w:color="auto"/>
              <w:right w:val="single" w:sz="8" w:space="0" w:color="auto"/>
            </w:tcBorders>
            <w:shd w:val="clear" w:color="000000" w:fill="FFFFFF"/>
            <w:noWrap/>
            <w:vAlign w:val="center"/>
            <w:hideMark/>
          </w:tcPr>
          <w:p w14:paraId="6F243B9D"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485</w:t>
            </w:r>
          </w:p>
        </w:tc>
        <w:tc>
          <w:tcPr>
            <w:tcW w:w="823" w:type="dxa"/>
            <w:tcBorders>
              <w:top w:val="nil"/>
              <w:left w:val="nil"/>
              <w:bottom w:val="single" w:sz="8" w:space="0" w:color="auto"/>
              <w:right w:val="single" w:sz="8" w:space="0" w:color="auto"/>
            </w:tcBorders>
            <w:shd w:val="clear" w:color="000000" w:fill="FFFFFF"/>
            <w:noWrap/>
            <w:vAlign w:val="center"/>
            <w:hideMark/>
          </w:tcPr>
          <w:p w14:paraId="5C0FEE72" w14:textId="77777777" w:rsidR="007B2784" w:rsidRPr="0008641D" w:rsidRDefault="007B2784" w:rsidP="007B2784">
            <w:pPr>
              <w:spacing w:after="0" w:line="240" w:lineRule="auto"/>
              <w:jc w:val="center"/>
              <w:rPr>
                <w:rFonts w:ascii="Arial" w:eastAsia="Times New Roman" w:hAnsi="Arial" w:cs="Arial"/>
                <w:b/>
                <w:bCs/>
                <w:color w:val="000000"/>
                <w:sz w:val="20"/>
                <w:szCs w:val="20"/>
                <w:lang w:eastAsia="en-IN"/>
              </w:rPr>
            </w:pPr>
            <w:r w:rsidRPr="0008641D">
              <w:rPr>
                <w:rFonts w:ascii="Arial" w:eastAsia="Times New Roman" w:hAnsi="Arial" w:cs="Arial"/>
                <w:b/>
                <w:bCs/>
                <w:color w:val="000000"/>
                <w:sz w:val="20"/>
                <w:szCs w:val="20"/>
                <w:lang w:eastAsia="en-IN"/>
              </w:rPr>
              <w:t>688</w:t>
            </w:r>
          </w:p>
        </w:tc>
      </w:tr>
    </w:tbl>
    <w:p w14:paraId="4BF14300" w14:textId="5238E072" w:rsidR="00E03735" w:rsidRPr="002B5730" w:rsidRDefault="00051677" w:rsidP="0068477D">
      <w:pPr>
        <w:rPr>
          <w:rFonts w:ascii="Arial" w:eastAsia="Arial" w:hAnsi="Arial" w:cs="Arial"/>
          <w:color w:val="000000" w:themeColor="text1"/>
          <w:sz w:val="24"/>
          <w:szCs w:val="24"/>
        </w:rPr>
      </w:pPr>
      <w:r w:rsidRPr="002B5730">
        <w:rPr>
          <w:bCs/>
          <w:noProof/>
          <w:color w:val="000000" w:themeColor="text1"/>
        </w:rPr>
        <mc:AlternateContent>
          <mc:Choice Requires="wps">
            <w:drawing>
              <wp:anchor distT="0" distB="0" distL="114300" distR="114300" simplePos="0" relativeHeight="252022784" behindDoc="0" locked="0" layoutInCell="1" allowOverlap="1" wp14:anchorId="58537B88" wp14:editId="10057051">
                <wp:simplePos x="0" y="0"/>
                <wp:positionH relativeFrom="margin">
                  <wp:posOffset>2682340</wp:posOffset>
                </wp:positionH>
                <wp:positionV relativeFrom="paragraph">
                  <wp:posOffset>55468</wp:posOffset>
                </wp:positionV>
                <wp:extent cx="3819278" cy="307340"/>
                <wp:effectExtent l="0" t="0" r="0" b="0"/>
                <wp:wrapNone/>
                <wp:docPr id="255" name="TextBox 22"/>
                <wp:cNvGraphicFramePr/>
                <a:graphic xmlns:a="http://schemas.openxmlformats.org/drawingml/2006/main">
                  <a:graphicData uri="http://schemas.microsoft.com/office/word/2010/wordprocessingShape">
                    <wps:wsp>
                      <wps:cNvSpPr txBox="1"/>
                      <wps:spPr>
                        <a:xfrm>
                          <a:off x="0" y="0"/>
                          <a:ext cx="3819278" cy="307340"/>
                        </a:xfrm>
                        <a:prstGeom prst="rect">
                          <a:avLst/>
                        </a:prstGeom>
                        <a:noFill/>
                      </wps:spPr>
                      <wps:txbx>
                        <w:txbxContent>
                          <w:p w14:paraId="51324337" w14:textId="09DA2001"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Urethane Modified vinyl ester resin, Elastomer Modified vinyl ester resin</w:t>
                            </w:r>
                            <w:r w:rsidR="00E623F8">
                              <w:rPr>
                                <w:rFonts w:ascii="Verdana" w:eastAsia="Verdana" w:hAnsi="Verdana" w:cs="Verdana"/>
                                <w:i/>
                                <w:iCs/>
                                <w:color w:val="000000" w:themeColor="text1"/>
                                <w:kern w:val="24"/>
                                <w:sz w:val="12"/>
                                <w:szCs w:val="12"/>
                              </w:rPr>
                              <w:t>,</w:t>
                            </w:r>
                            <w:r w:rsidRPr="002F3659">
                              <w:rPr>
                                <w:rFonts w:ascii="Verdana" w:eastAsia="Verdana" w:hAnsi="Verdana" w:cs="Verdana"/>
                                <w:i/>
                                <w:iCs/>
                                <w:color w:val="000000" w:themeColor="text1"/>
                                <w:kern w:val="24"/>
                                <w:sz w:val="12"/>
                                <w:szCs w:val="12"/>
                              </w:rPr>
                              <w:t xml:space="preserve"> etc.</w:t>
                            </w:r>
                          </w:p>
                          <w:p w14:paraId="10496562"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8537B88" id="_x0000_s1075" type="#_x0000_t202" style="position:absolute;margin-left:211.2pt;margin-top:4.35pt;width:300.75pt;height:24.2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" filled="f" stroked="f">
                <v:textbox style="mso-fit-shape-to-text:t">
                  <w:txbxContent>
                    <w:p w14:paraId="51324337" w14:textId="09DA2001"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Urethane Modified vinyl ester resin, Elastomer Modified vinyl ester resin</w:t>
                      </w:r>
                      <w:r w:rsidR="00E623F8">
                        <w:rPr>
                          <w:rFonts w:ascii="Verdana" w:eastAsia="Verdana" w:hAnsi="Verdana" w:cs="Verdana"/>
                          <w:i/>
                          <w:iCs/>
                          <w:color w:val="000000" w:themeColor="text1"/>
                          <w:kern w:val="24"/>
                          <w:sz w:val="12"/>
                          <w:szCs w:val="12"/>
                        </w:rPr>
                        <w:t>,</w:t>
                      </w:r>
                      <w:r w:rsidRPr="002F3659">
                        <w:rPr>
                          <w:rFonts w:ascii="Verdana" w:eastAsia="Verdana" w:hAnsi="Verdana" w:cs="Verdana"/>
                          <w:i/>
                          <w:iCs/>
                          <w:color w:val="000000" w:themeColor="text1"/>
                          <w:kern w:val="24"/>
                          <w:sz w:val="12"/>
                          <w:szCs w:val="12"/>
                        </w:rPr>
                        <w:t xml:space="preserve"> etc.</w:t>
                      </w:r>
                    </w:p>
                    <w:p w14:paraId="10496562"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74D98C55" w14:textId="77777777" w:rsidR="003757E0" w:rsidRDefault="003757E0" w:rsidP="003757E0">
      <w:pPr>
        <w:tabs>
          <w:tab w:val="left" w:pos="1530"/>
        </w:tabs>
        <w:spacing w:line="480" w:lineRule="auto"/>
        <w:rPr>
          <w:rFonts w:ascii="Arial" w:eastAsia="Arial" w:hAnsi="Arial" w:cs="Arial"/>
          <w:bCs/>
          <w:i/>
          <w:iCs/>
          <w:color w:val="000000" w:themeColor="text1"/>
          <w:sz w:val="18"/>
          <w:szCs w:val="18"/>
        </w:rPr>
      </w:pPr>
    </w:p>
    <w:p w14:paraId="23B8D11E" w14:textId="61942B61" w:rsidR="003757E0" w:rsidRPr="003757E0" w:rsidRDefault="003757E0" w:rsidP="003757E0">
      <w:pPr>
        <w:tabs>
          <w:tab w:val="left" w:pos="1530"/>
        </w:tabs>
        <w:spacing w:line="480" w:lineRule="auto"/>
        <w:rPr>
          <w:rFonts w:ascii="Arial" w:eastAsia="Arial" w:hAnsi="Arial" w:cs="Arial"/>
          <w:bCs/>
          <w:i/>
          <w:iCs/>
          <w:color w:val="000000" w:themeColor="text1"/>
          <w:sz w:val="18"/>
          <w:szCs w:val="18"/>
        </w:rPr>
      </w:pPr>
      <w:r w:rsidRPr="003757E0">
        <w:rPr>
          <w:rFonts w:ascii="Arial" w:eastAsia="Arial" w:hAnsi="Arial" w:cs="Arial"/>
          <w:bCs/>
          <w:i/>
          <w:iCs/>
          <w:color w:val="000000" w:themeColor="text1"/>
          <w:sz w:val="18"/>
          <w:szCs w:val="18"/>
        </w:rPr>
        <w:t>*Note: In 2020, the percentage distribution of Bisp</w:t>
      </w:r>
      <w:r>
        <w:rPr>
          <w:rFonts w:ascii="Arial" w:eastAsia="Arial" w:hAnsi="Arial" w:cs="Arial"/>
          <w:bCs/>
          <w:i/>
          <w:iCs/>
          <w:color w:val="000000" w:themeColor="text1"/>
          <w:sz w:val="18"/>
          <w:szCs w:val="18"/>
        </w:rPr>
        <w:t>h</w:t>
      </w:r>
      <w:r w:rsidRPr="003757E0">
        <w:rPr>
          <w:rFonts w:ascii="Arial" w:eastAsia="Arial" w:hAnsi="Arial" w:cs="Arial"/>
          <w:bCs/>
          <w:i/>
          <w:iCs/>
          <w:color w:val="000000" w:themeColor="text1"/>
          <w:sz w:val="18"/>
          <w:szCs w:val="18"/>
        </w:rPr>
        <w:t>enol- A, F and S</w:t>
      </w:r>
      <w:r>
        <w:rPr>
          <w:rFonts w:ascii="Arial" w:eastAsia="Arial" w:hAnsi="Arial" w:cs="Arial"/>
          <w:bCs/>
          <w:i/>
          <w:iCs/>
          <w:color w:val="000000" w:themeColor="text1"/>
          <w:sz w:val="18"/>
          <w:szCs w:val="18"/>
        </w:rPr>
        <w:t xml:space="preserve"> in Asia Pacific</w:t>
      </w:r>
      <w:r w:rsidRPr="003757E0">
        <w:rPr>
          <w:rFonts w:ascii="Arial" w:eastAsia="Arial" w:hAnsi="Arial" w:cs="Arial"/>
          <w:bCs/>
          <w:i/>
          <w:iCs/>
          <w:color w:val="000000" w:themeColor="text1"/>
          <w:sz w:val="18"/>
          <w:szCs w:val="18"/>
        </w:rPr>
        <w:t xml:space="preserve"> was </w:t>
      </w:r>
      <w:r>
        <w:rPr>
          <w:rFonts w:ascii="Arial" w:eastAsia="Arial" w:hAnsi="Arial" w:cs="Arial"/>
          <w:bCs/>
          <w:i/>
          <w:iCs/>
          <w:color w:val="000000" w:themeColor="text1"/>
          <w:sz w:val="18"/>
          <w:szCs w:val="18"/>
        </w:rPr>
        <w:t>88</w:t>
      </w:r>
      <w:r w:rsidRPr="003757E0">
        <w:rPr>
          <w:rFonts w:ascii="Arial" w:eastAsia="Arial" w:hAnsi="Arial" w:cs="Arial"/>
          <w:bCs/>
          <w:i/>
          <w:iCs/>
          <w:color w:val="000000" w:themeColor="text1"/>
          <w:sz w:val="18"/>
          <w:szCs w:val="18"/>
        </w:rPr>
        <w:t xml:space="preserve">%, </w:t>
      </w:r>
      <w:r>
        <w:rPr>
          <w:rFonts w:ascii="Arial" w:eastAsia="Arial" w:hAnsi="Arial" w:cs="Arial"/>
          <w:bCs/>
          <w:i/>
          <w:iCs/>
          <w:color w:val="000000" w:themeColor="text1"/>
          <w:sz w:val="18"/>
          <w:szCs w:val="18"/>
        </w:rPr>
        <w:t>9</w:t>
      </w:r>
      <w:r w:rsidRPr="003757E0">
        <w:rPr>
          <w:rFonts w:ascii="Arial" w:eastAsia="Arial" w:hAnsi="Arial" w:cs="Arial"/>
          <w:bCs/>
          <w:i/>
          <w:iCs/>
          <w:color w:val="000000" w:themeColor="text1"/>
          <w:sz w:val="18"/>
          <w:szCs w:val="18"/>
        </w:rPr>
        <w:t xml:space="preserve">% and </w:t>
      </w:r>
      <w:r>
        <w:rPr>
          <w:rFonts w:ascii="Arial" w:eastAsia="Arial" w:hAnsi="Arial" w:cs="Arial"/>
          <w:bCs/>
          <w:i/>
          <w:iCs/>
          <w:color w:val="000000" w:themeColor="text1"/>
          <w:sz w:val="18"/>
          <w:szCs w:val="18"/>
        </w:rPr>
        <w:t>4</w:t>
      </w:r>
      <w:r w:rsidRPr="003757E0">
        <w:rPr>
          <w:rFonts w:ascii="Arial" w:eastAsia="Arial" w:hAnsi="Arial" w:cs="Arial"/>
          <w:bCs/>
          <w:i/>
          <w:iCs/>
          <w:color w:val="000000" w:themeColor="text1"/>
          <w:sz w:val="18"/>
          <w:szCs w:val="18"/>
        </w:rPr>
        <w:t>%, respectively.</w:t>
      </w:r>
    </w:p>
    <w:p w14:paraId="56FF3845" w14:textId="69D00B3E" w:rsidR="00F15E2C" w:rsidRPr="008D1421" w:rsidRDefault="00F15E2C" w:rsidP="00F15E2C">
      <w:pPr>
        <w:spacing w:line="360" w:lineRule="auto"/>
        <w:textAlignment w:val="baseline"/>
        <w:rPr>
          <w:rFonts w:ascii="Arial" w:eastAsia="Verdana" w:hAnsi="Arial" w:cs="Arial"/>
          <w:b/>
          <w:bCs/>
          <w:color w:val="000000"/>
          <w:kern w:val="24"/>
          <w:sz w:val="24"/>
          <w:szCs w:val="24"/>
        </w:rPr>
      </w:pPr>
      <w:r w:rsidRPr="008D1421">
        <w:rPr>
          <w:rFonts w:ascii="Arial" w:eastAsia="Verdana" w:hAnsi="Arial" w:cs="Arial"/>
          <w:b/>
          <w:bCs/>
          <w:color w:val="000000"/>
          <w:kern w:val="24"/>
          <w:sz w:val="24"/>
          <w:szCs w:val="24"/>
        </w:rPr>
        <w:t>Asia Pacific Vinyl Ester Resin Demand Supply Analysis, By Volume, 2015-2030F (Thousand Tonnes)</w:t>
      </w:r>
    </w:p>
    <w:tbl>
      <w:tblPr>
        <w:tblW w:w="10004" w:type="dxa"/>
        <w:jc w:val="center"/>
        <w:tblCellMar>
          <w:left w:w="0" w:type="dxa"/>
          <w:right w:w="0" w:type="dxa"/>
        </w:tblCellMar>
        <w:tblLook w:val="0420" w:firstRow="1" w:lastRow="0" w:firstColumn="0" w:lastColumn="0" w:noHBand="0" w:noVBand="1"/>
      </w:tblPr>
      <w:tblGrid>
        <w:gridCol w:w="1055"/>
        <w:gridCol w:w="1136"/>
        <w:gridCol w:w="867"/>
        <w:gridCol w:w="867"/>
        <w:gridCol w:w="867"/>
        <w:gridCol w:w="867"/>
        <w:gridCol w:w="754"/>
        <w:gridCol w:w="980"/>
        <w:gridCol w:w="871"/>
        <w:gridCol w:w="870"/>
        <w:gridCol w:w="870"/>
      </w:tblGrid>
      <w:tr w:rsidR="00F15E2C" w:rsidRPr="00113DAD" w14:paraId="7D174B59" w14:textId="77777777" w:rsidTr="005B1169">
        <w:trPr>
          <w:trHeight w:val="384"/>
          <w:jc w:val="center"/>
        </w:trPr>
        <w:tc>
          <w:tcPr>
            <w:tcW w:w="105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81EA3A8"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p>
        </w:tc>
        <w:tc>
          <w:tcPr>
            <w:tcW w:w="113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A792FC8"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62AFDFF"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5F0084"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9A3C2D6"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A766164"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75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82DE0A"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98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98D25FD"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6F7143C"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87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FCFF38C"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87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7BF3313" w14:textId="77777777" w:rsidR="00F15E2C" w:rsidRPr="00113DAD" w:rsidRDefault="00F15E2C"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F15E2C" w:rsidRPr="00113DAD" w14:paraId="1294AE6F" w14:textId="77777777" w:rsidTr="005B1169">
        <w:trPr>
          <w:trHeight w:val="441"/>
          <w:jc w:val="center"/>
        </w:trPr>
        <w:tc>
          <w:tcPr>
            <w:tcW w:w="1055"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1B28175"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Asia Pacific</w:t>
            </w:r>
          </w:p>
        </w:tc>
        <w:tc>
          <w:tcPr>
            <w:tcW w:w="1136"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81D1D2D"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Capacity</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F51F9D"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9CAB9D5"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147D428"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BA2C9B6"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427</w:t>
            </w:r>
          </w:p>
        </w:tc>
        <w:tc>
          <w:tcPr>
            <w:tcW w:w="75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F213A63"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442</w:t>
            </w:r>
          </w:p>
        </w:tc>
        <w:tc>
          <w:tcPr>
            <w:tcW w:w="9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8C9B7C4"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442</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D9B9ED6"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477</w:t>
            </w:r>
          </w:p>
        </w:tc>
        <w:tc>
          <w:tcPr>
            <w:tcW w:w="87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6296045"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482</w:t>
            </w:r>
          </w:p>
        </w:tc>
        <w:tc>
          <w:tcPr>
            <w:tcW w:w="87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5EF973"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487</w:t>
            </w:r>
          </w:p>
        </w:tc>
      </w:tr>
      <w:tr w:rsidR="00F15E2C" w:rsidRPr="00113DAD" w14:paraId="32865DD7" w14:textId="77777777" w:rsidTr="005B1169">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CF4A353"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002AA08A"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Production</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E5D8B7F"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315</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5BD7E46"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326</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1A22450"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337</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457E595"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340</w:t>
            </w:r>
          </w:p>
        </w:tc>
        <w:tc>
          <w:tcPr>
            <w:tcW w:w="75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B0F5AC6"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357</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71A2903"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327</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1A40BB8"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369</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D624B16"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399</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EE78281"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441</w:t>
            </w:r>
          </w:p>
        </w:tc>
      </w:tr>
      <w:tr w:rsidR="00F15E2C" w:rsidRPr="00113DAD" w14:paraId="46A28A86"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7CAC5D0"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913AC0E"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Total Demand</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2BC79B7"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283.31</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3963927"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301.03</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1B2E36"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317.07</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C8AB6D"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332.53</w:t>
            </w:r>
          </w:p>
        </w:tc>
        <w:tc>
          <w:tcPr>
            <w:tcW w:w="75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3655E53"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348.58</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2E05505"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322.29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32A6380"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349.49</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C3818AB"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484.81</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172991"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688.20</w:t>
            </w:r>
          </w:p>
        </w:tc>
      </w:tr>
      <w:tr w:rsidR="00F15E2C" w:rsidRPr="00113DAD" w14:paraId="223D72C0"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4A91144"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5084EB2"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Y-O-Y Growth (%)</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ABFD934"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CFC9839"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6.26%</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168B7F8"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5.33%</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9668934"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4.88%</w:t>
            </w:r>
          </w:p>
        </w:tc>
        <w:tc>
          <w:tcPr>
            <w:tcW w:w="75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DAA36C7"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4.83%</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604548C"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-7.54%</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F2C5A0C"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8.44%</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3875A5F"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8.06%</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AA2CA74"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6.84%</w:t>
            </w:r>
          </w:p>
        </w:tc>
      </w:tr>
      <w:tr w:rsidR="00F15E2C" w:rsidRPr="00113DAD" w14:paraId="6A31915B"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A67E27A"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E683B08"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b/>
                <w:bCs/>
                <w:color w:val="000000" w:themeColor="text1"/>
                <w:sz w:val="14"/>
                <w:szCs w:val="14"/>
              </w:rPr>
              <w:t>Demand Supply Gap</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FADA482"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38CD9C8"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D8B9D3B"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1BB687"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75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2362792"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298CD4D"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B08E4D5"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27.90</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F3F7B66"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noProof/>
                <w:sz w:val="14"/>
                <w:szCs w:val="14"/>
              </w:rPr>
              <mc:AlternateContent>
                <mc:Choice Requires="wps">
                  <w:drawing>
                    <wp:anchor distT="0" distB="0" distL="114300" distR="114300" simplePos="0" relativeHeight="252807168" behindDoc="0" locked="0" layoutInCell="1" allowOverlap="1" wp14:anchorId="0ED72406" wp14:editId="6E8DB54C">
                      <wp:simplePos x="0" y="0"/>
                      <wp:positionH relativeFrom="column">
                        <wp:posOffset>-812800</wp:posOffset>
                      </wp:positionH>
                      <wp:positionV relativeFrom="paragraph">
                        <wp:posOffset>445770</wp:posOffset>
                      </wp:positionV>
                      <wp:extent cx="1809115" cy="584200"/>
                      <wp:effectExtent l="0" t="0" r="0" b="0"/>
                      <wp:wrapNone/>
                      <wp:docPr id="9" name="TextBox 4"/>
                      <wp:cNvGraphicFramePr/>
                      <a:graphic xmlns:a="http://schemas.openxmlformats.org/drawingml/2006/main">
                        <a:graphicData uri="http://schemas.microsoft.com/office/word/2010/wordprocessingShape">
                          <wps:wsp>
                            <wps:cNvSpPr txBox="1"/>
                            <wps:spPr>
                              <a:xfrm>
                                <a:off x="0" y="0"/>
                                <a:ext cx="1809115" cy="584200"/>
                              </a:xfrm>
                              <a:prstGeom prst="rect">
                                <a:avLst/>
                              </a:prstGeom>
                              <a:noFill/>
                            </wps:spPr>
                            <wps:txbx>
                              <w:txbxContent>
                                <w:p w14:paraId="457FE84A" w14:textId="77777777" w:rsidR="00F15E2C" w:rsidRPr="00E33B0C" w:rsidRDefault="00F15E2C" w:rsidP="00F15E2C">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ED72406" id="_x0000_s1076" type="#_x0000_t202" style="position:absolute;left:0;text-align:left;margin-left:-64pt;margin-top:35.1pt;width:142.45pt;height:46pt;z-index:2528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" filled="f" stroked="f">
                      <v:textbox style="mso-fit-shape-to-text:t">
                        <w:txbxContent>
                          <w:p w14:paraId="457FE84A" w14:textId="77777777" w:rsidR="00F15E2C" w:rsidRPr="00E33B0C" w:rsidRDefault="00F15E2C" w:rsidP="00F15E2C">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r w:rsidRPr="00113DAD">
              <w:rPr>
                <w:rFonts w:ascii="Arial" w:eastAsia="Arial" w:hAnsi="Arial" w:cs="Arial"/>
                <w:color w:val="000000" w:themeColor="text1"/>
                <w:sz w:val="14"/>
                <w:szCs w:val="14"/>
                <w:lang w:val="en-US"/>
              </w:rPr>
              <w:t>-32.22</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16DBE7E" w14:textId="77777777" w:rsidR="00F15E2C" w:rsidRPr="00113DAD" w:rsidRDefault="00F15E2C"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-102.63</w:t>
            </w:r>
          </w:p>
        </w:tc>
      </w:tr>
    </w:tbl>
    <w:p w14:paraId="7AADEA23" w14:textId="5195C583" w:rsidR="00CB6C8F" w:rsidRDefault="00CB6C8F" w:rsidP="0061645E">
      <w:pPr>
        <w:spacing w:line="360" w:lineRule="auto"/>
        <w:rPr>
          <w:rFonts w:ascii="Arial" w:hAnsi="Arial" w:cs="Arial"/>
          <w:b/>
          <w:bCs/>
          <w:sz w:val="24"/>
          <w:szCs w:val="24"/>
        </w:rPr>
      </w:pPr>
    </w:p>
    <w:p w14:paraId="79C70096" w14:textId="626E7E11" w:rsidR="00F379AF" w:rsidRDefault="00F379AF" w:rsidP="0061645E">
      <w:pPr>
        <w:spacing w:line="360" w:lineRule="auto"/>
        <w:rPr>
          <w:rFonts w:ascii="Arial" w:hAnsi="Arial" w:cs="Arial"/>
          <w:b/>
          <w:bCs/>
          <w:sz w:val="24"/>
          <w:szCs w:val="24"/>
        </w:rPr>
      </w:pPr>
    </w:p>
    <w:p w14:paraId="43E72A84" w14:textId="1656E9B7" w:rsidR="00F379AF" w:rsidRDefault="00F379AF" w:rsidP="0061645E">
      <w:pPr>
        <w:spacing w:line="360" w:lineRule="auto"/>
        <w:rPr>
          <w:rFonts w:ascii="Arial" w:hAnsi="Arial" w:cs="Arial"/>
          <w:b/>
          <w:bCs/>
          <w:sz w:val="24"/>
          <w:szCs w:val="24"/>
        </w:rPr>
      </w:pPr>
    </w:p>
    <w:p w14:paraId="1F50CA34" w14:textId="7969F39F" w:rsidR="00F379AF" w:rsidRDefault="00F379AF" w:rsidP="0061645E">
      <w:pPr>
        <w:spacing w:line="360" w:lineRule="auto"/>
        <w:rPr>
          <w:rFonts w:ascii="Arial" w:hAnsi="Arial" w:cs="Arial"/>
          <w:b/>
          <w:bCs/>
          <w:sz w:val="24"/>
          <w:szCs w:val="24"/>
        </w:rPr>
      </w:pPr>
    </w:p>
    <w:p w14:paraId="70B40695" w14:textId="456D6AA7" w:rsidR="00F379AF" w:rsidRDefault="00F379AF" w:rsidP="0061645E">
      <w:pPr>
        <w:spacing w:line="360" w:lineRule="auto"/>
        <w:rPr>
          <w:rFonts w:ascii="Arial" w:hAnsi="Arial" w:cs="Arial"/>
          <w:b/>
          <w:bCs/>
          <w:sz w:val="24"/>
          <w:szCs w:val="24"/>
        </w:rPr>
      </w:pPr>
    </w:p>
    <w:p w14:paraId="11A1717F" w14:textId="798BCD08" w:rsidR="00F379AF" w:rsidRDefault="00F379AF" w:rsidP="0061645E">
      <w:pPr>
        <w:spacing w:line="360" w:lineRule="auto"/>
        <w:rPr>
          <w:rFonts w:ascii="Arial" w:hAnsi="Arial" w:cs="Arial"/>
          <w:b/>
          <w:bCs/>
          <w:sz w:val="24"/>
          <w:szCs w:val="24"/>
        </w:rPr>
      </w:pPr>
    </w:p>
    <w:p w14:paraId="03459915" w14:textId="77777777" w:rsidR="00F379AF" w:rsidRDefault="00F379AF" w:rsidP="0061645E">
      <w:pPr>
        <w:spacing w:line="360" w:lineRule="auto"/>
        <w:rPr>
          <w:rFonts w:ascii="Arial" w:hAnsi="Arial" w:cs="Arial"/>
          <w:b/>
          <w:bCs/>
          <w:sz w:val="24"/>
          <w:szCs w:val="24"/>
        </w:rPr>
      </w:pPr>
    </w:p>
    <w:p w14:paraId="28E0FE7C" w14:textId="216A866A" w:rsidR="00912B14" w:rsidRPr="0061645E" w:rsidRDefault="00912B14" w:rsidP="0061645E">
      <w:pPr>
        <w:spacing w:line="360" w:lineRule="auto"/>
        <w:rPr>
          <w:rFonts w:ascii="Arial" w:hAnsi="Arial" w:cs="Arial"/>
          <w:b/>
          <w:bCs/>
          <w:sz w:val="24"/>
          <w:szCs w:val="24"/>
        </w:rPr>
      </w:pPr>
      <w:r w:rsidRPr="0061645E">
        <w:rPr>
          <w:rFonts w:ascii="Arial" w:hAnsi="Arial" w:cs="Arial"/>
          <w:b/>
          <w:bCs/>
          <w:sz w:val="24"/>
          <w:szCs w:val="24"/>
        </w:rPr>
        <w:lastRenderedPageBreak/>
        <w:t>3.2.1.5. Demand By Sales Channel</w:t>
      </w:r>
    </w:p>
    <w:p w14:paraId="2A44C16C" w14:textId="77777777" w:rsidR="0068383C" w:rsidRPr="0061645E" w:rsidRDefault="0068383C" w:rsidP="0061645E">
      <w:pPr>
        <w:spacing w:line="360" w:lineRule="auto"/>
        <w:rPr>
          <w:rFonts w:ascii="Arial" w:hAnsi="Arial" w:cs="Arial"/>
          <w:b/>
          <w:bCs/>
          <w:sz w:val="24"/>
          <w:szCs w:val="24"/>
        </w:rPr>
        <w:sectPr w:rsidR="0068383C" w:rsidRPr="0061645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0C36F69" w14:textId="490C1EC0" w:rsidR="00912B14" w:rsidRPr="0061645E" w:rsidRDefault="00912B14" w:rsidP="0061645E">
      <w:pPr>
        <w:spacing w:line="360" w:lineRule="auto"/>
        <w:rPr>
          <w:rFonts w:ascii="Arial" w:hAnsi="Arial" w:cs="Arial"/>
          <w:b/>
          <w:bCs/>
          <w:sz w:val="24"/>
          <w:szCs w:val="24"/>
        </w:rPr>
      </w:pPr>
      <w:r w:rsidRPr="0061645E">
        <w:rPr>
          <w:rFonts w:ascii="Arial" w:hAnsi="Arial" w:cs="Arial"/>
          <w:b/>
          <w:bCs/>
          <w:sz w:val="24"/>
          <w:szCs w:val="24"/>
        </w:rPr>
        <w:t>Asia Pacific Vinyl Ester Resin Demand, By Sales Channel, By Volume</w:t>
      </w:r>
      <w:r w:rsidR="007E26B0">
        <w:rPr>
          <w:rFonts w:ascii="Arial" w:hAnsi="Arial" w:cs="Arial"/>
          <w:b/>
          <w:bCs/>
          <w:sz w:val="24"/>
          <w:szCs w:val="24"/>
        </w:rPr>
        <w:t xml:space="preserve"> (000’ Tonnes)</w:t>
      </w:r>
      <w:r w:rsidR="00681F3A">
        <w:rPr>
          <w:rFonts w:ascii="Arial" w:hAnsi="Arial" w:cs="Arial"/>
          <w:b/>
          <w:bCs/>
          <w:sz w:val="24"/>
          <w:szCs w:val="24"/>
        </w:rPr>
        <w:t xml:space="preserve"> (%)</w:t>
      </w:r>
      <w:r w:rsidRPr="0061645E">
        <w:rPr>
          <w:rFonts w:ascii="Arial" w:hAnsi="Arial" w:cs="Arial"/>
          <w:b/>
          <w:bCs/>
          <w:sz w:val="24"/>
          <w:szCs w:val="24"/>
        </w:rPr>
        <w:t>, 2015–2020</w:t>
      </w:r>
    </w:p>
    <w:p w14:paraId="65DF9877" w14:textId="51D27C39" w:rsidR="0068477D" w:rsidRDefault="009B5E8F" w:rsidP="0068477D">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124160" behindDoc="0" locked="0" layoutInCell="1" allowOverlap="1" wp14:anchorId="5650F654" wp14:editId="6C75A87E">
                <wp:simplePos x="0" y="0"/>
                <wp:positionH relativeFrom="column">
                  <wp:posOffset>3951111</wp:posOffset>
                </wp:positionH>
                <wp:positionV relativeFrom="paragraph">
                  <wp:posOffset>3045460</wp:posOffset>
                </wp:positionV>
                <wp:extent cx="2337955" cy="200055"/>
                <wp:effectExtent l="0" t="0" r="0" b="0"/>
                <wp:wrapNone/>
                <wp:docPr id="176"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46C0D52C" w14:textId="77777777" w:rsidR="009B5E8F" w:rsidRPr="00687E98" w:rsidRDefault="009B5E8F" w:rsidP="009B5E8F">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5650F654" id="_x0000_s1077" type="#_x0000_t202" style="position:absolute;margin-left:311.1pt;margin-top:239.8pt;width:184.1pt;height:15.75pt;z-index:25212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" filled="f" stroked="f">
                <v:textbox style="mso-fit-shape-to-text:t">
                  <w:txbxContent>
                    <w:p w14:paraId="46C0D52C" w14:textId="77777777" w:rsidR="009B5E8F" w:rsidRPr="00687E98" w:rsidRDefault="009B5E8F" w:rsidP="009B5E8F">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v:shape>
            </w:pict>
          </mc:Fallback>
        </mc:AlternateContent>
      </w:r>
      <w:r w:rsidR="0068477D" w:rsidRPr="002B5730">
        <w:rPr>
          <w:rFonts w:ascii="Arial" w:eastAsia="Arial" w:hAnsi="Arial" w:cs="Arial"/>
          <w:noProof/>
          <w:color w:val="000000" w:themeColor="text1"/>
          <w:sz w:val="24"/>
          <w:szCs w:val="24"/>
        </w:rPr>
        <w:drawing>
          <wp:inline distT="0" distB="0" distL="0" distR="0" wp14:anchorId="287E957D" wp14:editId="3CFA51F8">
            <wp:extent cx="6536055" cy="2850078"/>
            <wp:effectExtent l="0" t="0" r="0" b="7620"/>
            <wp:docPr id="609" name="Chart 609">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2F47E09" w14:textId="2986FCA5" w:rsidR="00243E52" w:rsidRDefault="00243E52" w:rsidP="0068477D">
      <w:pPr>
        <w:rPr>
          <w:rFonts w:ascii="Arial" w:eastAsia="Arial" w:hAnsi="Arial" w:cs="Arial"/>
          <w:color w:val="000000" w:themeColor="text1"/>
          <w:sz w:val="24"/>
          <w:szCs w:val="24"/>
        </w:rPr>
      </w:pPr>
    </w:p>
    <w:p w14:paraId="4EB94014" w14:textId="77777777" w:rsidR="00243E52" w:rsidRDefault="00243E52" w:rsidP="0068477D">
      <w:pPr>
        <w:rPr>
          <w:rFonts w:ascii="Arial" w:eastAsia="Arial" w:hAnsi="Arial" w:cs="Arial"/>
          <w:color w:val="000000" w:themeColor="text1"/>
          <w:sz w:val="24"/>
          <w:szCs w:val="24"/>
        </w:rPr>
      </w:pPr>
    </w:p>
    <w:tbl>
      <w:tblPr>
        <w:tblW w:w="10314" w:type="dxa"/>
        <w:tblInd w:w="-185" w:type="dxa"/>
        <w:tblLook w:val="04A0" w:firstRow="1" w:lastRow="0" w:firstColumn="1" w:lastColumn="0" w:noHBand="0" w:noVBand="1"/>
      </w:tblPr>
      <w:tblGrid>
        <w:gridCol w:w="2751"/>
        <w:gridCol w:w="1204"/>
        <w:gridCol w:w="1204"/>
        <w:gridCol w:w="1204"/>
        <w:gridCol w:w="1206"/>
        <w:gridCol w:w="1375"/>
        <w:gridCol w:w="1370"/>
      </w:tblGrid>
      <w:tr w:rsidR="00630962" w:rsidRPr="00051677" w14:paraId="4D7D082B" w14:textId="77777777" w:rsidTr="00630962">
        <w:trPr>
          <w:trHeight w:val="462"/>
        </w:trPr>
        <w:tc>
          <w:tcPr>
            <w:tcW w:w="2751"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E4C482B" w14:textId="226799BC" w:rsidR="00630962" w:rsidRPr="00051677" w:rsidRDefault="00630962" w:rsidP="00BF252C">
            <w:pPr>
              <w:spacing w:after="0" w:line="24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 xml:space="preserve">Demand by </w:t>
            </w:r>
            <w:r>
              <w:rPr>
                <w:rFonts w:ascii="Arial" w:eastAsia="Times New Roman" w:hAnsi="Arial" w:cs="Arial"/>
                <w:b/>
                <w:bCs/>
                <w:color w:val="FFFFFF" w:themeColor="background1"/>
                <w:sz w:val="20"/>
                <w:szCs w:val="20"/>
                <w:lang w:val="en-US"/>
              </w:rPr>
              <w:t xml:space="preserve">Sales Channel </w:t>
            </w:r>
          </w:p>
        </w:tc>
        <w:tc>
          <w:tcPr>
            <w:tcW w:w="1204" w:type="dxa"/>
            <w:tcBorders>
              <w:top w:val="single" w:sz="4" w:space="0" w:color="auto"/>
              <w:left w:val="nil"/>
              <w:bottom w:val="single" w:sz="4" w:space="0" w:color="auto"/>
              <w:right w:val="single" w:sz="4" w:space="0" w:color="auto"/>
            </w:tcBorders>
            <w:shd w:val="clear" w:color="auto" w:fill="C00000"/>
            <w:noWrap/>
            <w:vAlign w:val="center"/>
            <w:hideMark/>
          </w:tcPr>
          <w:p w14:paraId="3F79667F" w14:textId="77777777" w:rsidR="00630962" w:rsidRPr="00051677"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2015</w:t>
            </w:r>
          </w:p>
        </w:tc>
        <w:tc>
          <w:tcPr>
            <w:tcW w:w="1204" w:type="dxa"/>
            <w:tcBorders>
              <w:top w:val="single" w:sz="4" w:space="0" w:color="auto"/>
              <w:left w:val="nil"/>
              <w:bottom w:val="single" w:sz="4" w:space="0" w:color="auto"/>
              <w:right w:val="single" w:sz="4" w:space="0" w:color="auto"/>
            </w:tcBorders>
            <w:shd w:val="clear" w:color="auto" w:fill="C00000"/>
            <w:noWrap/>
            <w:vAlign w:val="center"/>
            <w:hideMark/>
          </w:tcPr>
          <w:p w14:paraId="2F5DFDEA" w14:textId="77777777" w:rsidR="00630962" w:rsidRPr="00051677"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2016</w:t>
            </w:r>
          </w:p>
        </w:tc>
        <w:tc>
          <w:tcPr>
            <w:tcW w:w="1204" w:type="dxa"/>
            <w:tcBorders>
              <w:top w:val="single" w:sz="4" w:space="0" w:color="auto"/>
              <w:left w:val="nil"/>
              <w:bottom w:val="single" w:sz="4" w:space="0" w:color="auto"/>
              <w:right w:val="single" w:sz="4" w:space="0" w:color="auto"/>
            </w:tcBorders>
            <w:shd w:val="clear" w:color="auto" w:fill="C00000"/>
            <w:noWrap/>
            <w:vAlign w:val="bottom"/>
            <w:hideMark/>
          </w:tcPr>
          <w:p w14:paraId="43E2C370" w14:textId="77777777" w:rsidR="00630962" w:rsidRPr="00051677"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2017</w:t>
            </w:r>
          </w:p>
        </w:tc>
        <w:tc>
          <w:tcPr>
            <w:tcW w:w="1206" w:type="dxa"/>
            <w:tcBorders>
              <w:top w:val="single" w:sz="4" w:space="0" w:color="auto"/>
              <w:left w:val="nil"/>
              <w:bottom w:val="single" w:sz="4" w:space="0" w:color="auto"/>
              <w:right w:val="single" w:sz="4" w:space="0" w:color="auto"/>
            </w:tcBorders>
            <w:shd w:val="clear" w:color="auto" w:fill="C00000"/>
            <w:noWrap/>
            <w:vAlign w:val="bottom"/>
            <w:hideMark/>
          </w:tcPr>
          <w:p w14:paraId="6D7079D3" w14:textId="77777777" w:rsidR="00630962" w:rsidRPr="00051677"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2018</w:t>
            </w:r>
          </w:p>
        </w:tc>
        <w:tc>
          <w:tcPr>
            <w:tcW w:w="1375" w:type="dxa"/>
            <w:tcBorders>
              <w:top w:val="single" w:sz="4" w:space="0" w:color="auto"/>
              <w:left w:val="nil"/>
              <w:bottom w:val="single" w:sz="4" w:space="0" w:color="auto"/>
              <w:right w:val="single" w:sz="4" w:space="0" w:color="auto"/>
            </w:tcBorders>
            <w:shd w:val="clear" w:color="auto" w:fill="C00000"/>
            <w:noWrap/>
            <w:vAlign w:val="bottom"/>
            <w:hideMark/>
          </w:tcPr>
          <w:p w14:paraId="0EFE8133" w14:textId="77777777" w:rsidR="00630962" w:rsidRPr="00051677"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2019</w:t>
            </w:r>
          </w:p>
        </w:tc>
        <w:tc>
          <w:tcPr>
            <w:tcW w:w="1370" w:type="dxa"/>
            <w:tcBorders>
              <w:top w:val="single" w:sz="4" w:space="0" w:color="auto"/>
              <w:left w:val="nil"/>
              <w:bottom w:val="single" w:sz="4" w:space="0" w:color="auto"/>
              <w:right w:val="single" w:sz="4" w:space="0" w:color="auto"/>
            </w:tcBorders>
            <w:shd w:val="clear" w:color="auto" w:fill="C00000"/>
            <w:noWrap/>
            <w:vAlign w:val="bottom"/>
            <w:hideMark/>
          </w:tcPr>
          <w:p w14:paraId="54AF4A95" w14:textId="77777777" w:rsidR="00630962" w:rsidRPr="00051677"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051677">
              <w:rPr>
                <w:rFonts w:ascii="Arial" w:eastAsia="Times New Roman" w:hAnsi="Arial" w:cs="Arial"/>
                <w:b/>
                <w:bCs/>
                <w:color w:val="FFFFFF" w:themeColor="background1"/>
                <w:sz w:val="20"/>
                <w:szCs w:val="20"/>
                <w:lang w:val="en-US"/>
              </w:rPr>
              <w:t>2020</w:t>
            </w:r>
          </w:p>
        </w:tc>
      </w:tr>
      <w:tr w:rsidR="00630962" w:rsidRPr="00051677" w14:paraId="0374EA93" w14:textId="77777777" w:rsidTr="00630962">
        <w:trPr>
          <w:trHeight w:val="545"/>
        </w:trPr>
        <w:tc>
          <w:tcPr>
            <w:tcW w:w="2751" w:type="dxa"/>
            <w:tcBorders>
              <w:top w:val="nil"/>
              <w:left w:val="single" w:sz="4" w:space="0" w:color="auto"/>
              <w:bottom w:val="single" w:sz="4" w:space="0" w:color="auto"/>
              <w:right w:val="single" w:sz="4" w:space="0" w:color="auto"/>
            </w:tcBorders>
            <w:shd w:val="clear" w:color="000000" w:fill="FFFFFF"/>
            <w:noWrap/>
            <w:vAlign w:val="bottom"/>
            <w:hideMark/>
          </w:tcPr>
          <w:p w14:paraId="50AF4704" w14:textId="77777777" w:rsidR="00630962" w:rsidRPr="00051677" w:rsidRDefault="00630962" w:rsidP="00E03735">
            <w:pPr>
              <w:spacing w:after="0" w:line="240" w:lineRule="auto"/>
              <w:rPr>
                <w:rFonts w:ascii="Arial" w:eastAsia="Times New Roman" w:hAnsi="Arial" w:cs="Arial"/>
                <w:color w:val="000000"/>
                <w:sz w:val="20"/>
                <w:szCs w:val="20"/>
                <w:lang w:val="en-US"/>
              </w:rPr>
            </w:pPr>
            <w:r w:rsidRPr="00051677">
              <w:rPr>
                <w:rFonts w:ascii="Arial" w:hAnsi="Arial" w:cs="Arial"/>
                <w:color w:val="000000"/>
                <w:sz w:val="20"/>
                <w:szCs w:val="20"/>
              </w:rPr>
              <w:t xml:space="preserve">Direct </w:t>
            </w:r>
          </w:p>
        </w:tc>
        <w:tc>
          <w:tcPr>
            <w:tcW w:w="1204" w:type="dxa"/>
            <w:tcBorders>
              <w:top w:val="nil"/>
              <w:left w:val="nil"/>
              <w:bottom w:val="single" w:sz="4" w:space="0" w:color="auto"/>
              <w:right w:val="single" w:sz="4" w:space="0" w:color="auto"/>
            </w:tcBorders>
            <w:shd w:val="clear" w:color="000000" w:fill="FFFFFF"/>
            <w:noWrap/>
            <w:vAlign w:val="bottom"/>
            <w:hideMark/>
          </w:tcPr>
          <w:p w14:paraId="6F4445C8" w14:textId="1255CE38"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232</w:t>
            </w:r>
          </w:p>
        </w:tc>
        <w:tc>
          <w:tcPr>
            <w:tcW w:w="1204" w:type="dxa"/>
            <w:tcBorders>
              <w:top w:val="nil"/>
              <w:left w:val="nil"/>
              <w:bottom w:val="single" w:sz="4" w:space="0" w:color="auto"/>
              <w:right w:val="single" w:sz="4" w:space="0" w:color="auto"/>
            </w:tcBorders>
            <w:shd w:val="clear" w:color="000000" w:fill="FFFFFF"/>
            <w:noWrap/>
            <w:vAlign w:val="bottom"/>
            <w:hideMark/>
          </w:tcPr>
          <w:p w14:paraId="293607FD" w14:textId="036F6612"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247</w:t>
            </w:r>
          </w:p>
        </w:tc>
        <w:tc>
          <w:tcPr>
            <w:tcW w:w="1204" w:type="dxa"/>
            <w:tcBorders>
              <w:top w:val="nil"/>
              <w:left w:val="nil"/>
              <w:bottom w:val="single" w:sz="4" w:space="0" w:color="auto"/>
              <w:right w:val="single" w:sz="4" w:space="0" w:color="auto"/>
            </w:tcBorders>
            <w:shd w:val="clear" w:color="000000" w:fill="FFFFFF"/>
            <w:noWrap/>
            <w:vAlign w:val="bottom"/>
            <w:hideMark/>
          </w:tcPr>
          <w:p w14:paraId="18DD31FB" w14:textId="41107755"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261</w:t>
            </w:r>
          </w:p>
        </w:tc>
        <w:tc>
          <w:tcPr>
            <w:tcW w:w="1206" w:type="dxa"/>
            <w:tcBorders>
              <w:top w:val="nil"/>
              <w:left w:val="nil"/>
              <w:bottom w:val="single" w:sz="4" w:space="0" w:color="auto"/>
              <w:right w:val="single" w:sz="4" w:space="0" w:color="auto"/>
            </w:tcBorders>
            <w:shd w:val="clear" w:color="000000" w:fill="FFFFFF"/>
            <w:noWrap/>
            <w:vAlign w:val="bottom"/>
            <w:hideMark/>
          </w:tcPr>
          <w:p w14:paraId="78D31F14" w14:textId="469D1039"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283</w:t>
            </w:r>
          </w:p>
        </w:tc>
        <w:tc>
          <w:tcPr>
            <w:tcW w:w="1375" w:type="dxa"/>
            <w:tcBorders>
              <w:top w:val="nil"/>
              <w:left w:val="nil"/>
              <w:bottom w:val="single" w:sz="4" w:space="0" w:color="auto"/>
              <w:right w:val="single" w:sz="4" w:space="0" w:color="auto"/>
            </w:tcBorders>
            <w:shd w:val="clear" w:color="000000" w:fill="FFFFFF"/>
            <w:noWrap/>
            <w:vAlign w:val="bottom"/>
            <w:hideMark/>
          </w:tcPr>
          <w:p w14:paraId="565C4B9C" w14:textId="74623638"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302</w:t>
            </w:r>
          </w:p>
        </w:tc>
        <w:tc>
          <w:tcPr>
            <w:tcW w:w="1370" w:type="dxa"/>
            <w:tcBorders>
              <w:top w:val="nil"/>
              <w:left w:val="nil"/>
              <w:bottom w:val="single" w:sz="4" w:space="0" w:color="auto"/>
              <w:right w:val="single" w:sz="4" w:space="0" w:color="auto"/>
            </w:tcBorders>
            <w:shd w:val="clear" w:color="000000" w:fill="FFFFFF"/>
            <w:noWrap/>
            <w:vAlign w:val="bottom"/>
            <w:hideMark/>
          </w:tcPr>
          <w:p w14:paraId="2DCD7790" w14:textId="4A15D97D"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278</w:t>
            </w:r>
          </w:p>
        </w:tc>
      </w:tr>
      <w:tr w:rsidR="00630962" w:rsidRPr="00051677" w14:paraId="472F2A1C" w14:textId="77777777" w:rsidTr="00630962">
        <w:trPr>
          <w:trHeight w:val="545"/>
        </w:trPr>
        <w:tc>
          <w:tcPr>
            <w:tcW w:w="2751" w:type="dxa"/>
            <w:tcBorders>
              <w:top w:val="nil"/>
              <w:left w:val="single" w:sz="4" w:space="0" w:color="auto"/>
              <w:bottom w:val="single" w:sz="4" w:space="0" w:color="auto"/>
              <w:right w:val="single" w:sz="4" w:space="0" w:color="auto"/>
            </w:tcBorders>
            <w:shd w:val="clear" w:color="000000" w:fill="FFFFFF"/>
            <w:noWrap/>
            <w:vAlign w:val="bottom"/>
            <w:hideMark/>
          </w:tcPr>
          <w:p w14:paraId="3757CDE3" w14:textId="77777777" w:rsidR="00630962" w:rsidRPr="00051677" w:rsidRDefault="00630962" w:rsidP="00E03735">
            <w:pPr>
              <w:spacing w:after="0" w:line="240" w:lineRule="auto"/>
              <w:rPr>
                <w:rFonts w:ascii="Arial" w:eastAsia="Times New Roman" w:hAnsi="Arial" w:cs="Arial"/>
                <w:color w:val="000000"/>
                <w:sz w:val="20"/>
                <w:szCs w:val="20"/>
                <w:lang w:val="en-US"/>
              </w:rPr>
            </w:pPr>
            <w:r w:rsidRPr="00051677">
              <w:rPr>
                <w:rFonts w:ascii="Arial" w:hAnsi="Arial" w:cs="Arial"/>
                <w:color w:val="000000"/>
                <w:sz w:val="20"/>
                <w:szCs w:val="20"/>
              </w:rPr>
              <w:t xml:space="preserve">Indirect </w:t>
            </w:r>
          </w:p>
        </w:tc>
        <w:tc>
          <w:tcPr>
            <w:tcW w:w="1204" w:type="dxa"/>
            <w:tcBorders>
              <w:top w:val="nil"/>
              <w:left w:val="nil"/>
              <w:bottom w:val="single" w:sz="4" w:space="0" w:color="auto"/>
              <w:right w:val="single" w:sz="4" w:space="0" w:color="auto"/>
            </w:tcBorders>
            <w:shd w:val="clear" w:color="000000" w:fill="FFFFFF"/>
            <w:noWrap/>
            <w:vAlign w:val="bottom"/>
            <w:hideMark/>
          </w:tcPr>
          <w:p w14:paraId="3E82580E" w14:textId="5835347E"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51</w:t>
            </w:r>
          </w:p>
        </w:tc>
        <w:tc>
          <w:tcPr>
            <w:tcW w:w="1204" w:type="dxa"/>
            <w:tcBorders>
              <w:top w:val="nil"/>
              <w:left w:val="nil"/>
              <w:bottom w:val="single" w:sz="4" w:space="0" w:color="auto"/>
              <w:right w:val="single" w:sz="4" w:space="0" w:color="auto"/>
            </w:tcBorders>
            <w:shd w:val="clear" w:color="000000" w:fill="FFFFFF"/>
            <w:noWrap/>
            <w:vAlign w:val="bottom"/>
            <w:hideMark/>
          </w:tcPr>
          <w:p w14:paraId="2978DBB7" w14:textId="003B1FDA"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54</w:t>
            </w:r>
          </w:p>
        </w:tc>
        <w:tc>
          <w:tcPr>
            <w:tcW w:w="1204" w:type="dxa"/>
            <w:tcBorders>
              <w:top w:val="nil"/>
              <w:left w:val="nil"/>
              <w:bottom w:val="single" w:sz="4" w:space="0" w:color="auto"/>
              <w:right w:val="single" w:sz="4" w:space="0" w:color="auto"/>
            </w:tcBorders>
            <w:shd w:val="clear" w:color="000000" w:fill="FFFFFF"/>
            <w:noWrap/>
            <w:vAlign w:val="bottom"/>
            <w:hideMark/>
          </w:tcPr>
          <w:p w14:paraId="1C91D206" w14:textId="2896FB2E"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56</w:t>
            </w:r>
          </w:p>
        </w:tc>
        <w:tc>
          <w:tcPr>
            <w:tcW w:w="1206" w:type="dxa"/>
            <w:tcBorders>
              <w:top w:val="nil"/>
              <w:left w:val="nil"/>
              <w:bottom w:val="single" w:sz="4" w:space="0" w:color="auto"/>
              <w:right w:val="single" w:sz="4" w:space="0" w:color="auto"/>
            </w:tcBorders>
            <w:shd w:val="clear" w:color="000000" w:fill="FFFFFF"/>
            <w:noWrap/>
            <w:vAlign w:val="bottom"/>
            <w:hideMark/>
          </w:tcPr>
          <w:p w14:paraId="21330227" w14:textId="7A0B8F83"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50</w:t>
            </w:r>
          </w:p>
        </w:tc>
        <w:tc>
          <w:tcPr>
            <w:tcW w:w="1375" w:type="dxa"/>
            <w:tcBorders>
              <w:top w:val="nil"/>
              <w:left w:val="nil"/>
              <w:bottom w:val="single" w:sz="4" w:space="0" w:color="auto"/>
              <w:right w:val="single" w:sz="4" w:space="0" w:color="auto"/>
            </w:tcBorders>
            <w:shd w:val="clear" w:color="000000" w:fill="FFFFFF"/>
            <w:noWrap/>
            <w:vAlign w:val="bottom"/>
            <w:hideMark/>
          </w:tcPr>
          <w:p w14:paraId="3CE66111" w14:textId="5A8C41C0"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47</w:t>
            </w:r>
          </w:p>
        </w:tc>
        <w:tc>
          <w:tcPr>
            <w:tcW w:w="1370" w:type="dxa"/>
            <w:tcBorders>
              <w:top w:val="nil"/>
              <w:left w:val="nil"/>
              <w:bottom w:val="single" w:sz="4" w:space="0" w:color="auto"/>
              <w:right w:val="single" w:sz="4" w:space="0" w:color="auto"/>
            </w:tcBorders>
            <w:shd w:val="clear" w:color="000000" w:fill="FFFFFF"/>
            <w:noWrap/>
            <w:vAlign w:val="bottom"/>
            <w:hideMark/>
          </w:tcPr>
          <w:p w14:paraId="6D26AD47" w14:textId="4C2E850D" w:rsidR="00630962" w:rsidRPr="00051677" w:rsidRDefault="00630962" w:rsidP="00E03735">
            <w:pPr>
              <w:spacing w:after="0" w:line="240" w:lineRule="auto"/>
              <w:jc w:val="center"/>
              <w:rPr>
                <w:rFonts w:ascii="Arial" w:eastAsia="Times New Roman" w:hAnsi="Arial" w:cs="Arial"/>
                <w:color w:val="000000" w:themeColor="text1"/>
                <w:sz w:val="20"/>
                <w:szCs w:val="20"/>
                <w:lang w:val="en-US"/>
              </w:rPr>
            </w:pPr>
            <w:r w:rsidRPr="00051677">
              <w:rPr>
                <w:rFonts w:ascii="Arial" w:hAnsi="Arial" w:cs="Arial"/>
                <w:color w:val="000000"/>
                <w:sz w:val="20"/>
                <w:szCs w:val="20"/>
              </w:rPr>
              <w:t>44</w:t>
            </w:r>
          </w:p>
        </w:tc>
      </w:tr>
      <w:tr w:rsidR="00630962" w:rsidRPr="00051677" w14:paraId="4E276269" w14:textId="77777777" w:rsidTr="00630962">
        <w:trPr>
          <w:trHeight w:val="545"/>
        </w:trPr>
        <w:tc>
          <w:tcPr>
            <w:tcW w:w="2751" w:type="dxa"/>
            <w:tcBorders>
              <w:top w:val="nil"/>
              <w:left w:val="single" w:sz="4" w:space="0" w:color="auto"/>
              <w:bottom w:val="single" w:sz="4" w:space="0" w:color="auto"/>
              <w:right w:val="single" w:sz="4" w:space="0" w:color="auto"/>
            </w:tcBorders>
            <w:shd w:val="clear" w:color="000000" w:fill="FFFFFF"/>
            <w:noWrap/>
            <w:vAlign w:val="bottom"/>
            <w:hideMark/>
          </w:tcPr>
          <w:p w14:paraId="776F5666" w14:textId="77777777" w:rsidR="00630962" w:rsidRPr="00477C5A" w:rsidRDefault="00630962" w:rsidP="00E03735">
            <w:pPr>
              <w:spacing w:after="0" w:line="240" w:lineRule="auto"/>
              <w:rPr>
                <w:rFonts w:ascii="Arial" w:eastAsia="Times New Roman" w:hAnsi="Arial" w:cs="Arial"/>
                <w:b/>
                <w:bCs/>
                <w:color w:val="000000"/>
                <w:sz w:val="20"/>
                <w:szCs w:val="20"/>
                <w:lang w:val="en-US"/>
              </w:rPr>
            </w:pPr>
            <w:r w:rsidRPr="00477C5A">
              <w:rPr>
                <w:rFonts w:ascii="Arial" w:hAnsi="Arial" w:cs="Arial"/>
                <w:b/>
                <w:bCs/>
                <w:color w:val="000000"/>
                <w:sz w:val="20"/>
                <w:szCs w:val="20"/>
              </w:rPr>
              <w:t>Total</w:t>
            </w:r>
          </w:p>
        </w:tc>
        <w:tc>
          <w:tcPr>
            <w:tcW w:w="1204" w:type="dxa"/>
            <w:tcBorders>
              <w:top w:val="nil"/>
              <w:left w:val="nil"/>
              <w:bottom w:val="single" w:sz="4" w:space="0" w:color="auto"/>
              <w:right w:val="single" w:sz="4" w:space="0" w:color="auto"/>
            </w:tcBorders>
            <w:shd w:val="clear" w:color="000000" w:fill="FFFFFF"/>
            <w:noWrap/>
            <w:vAlign w:val="bottom"/>
            <w:hideMark/>
          </w:tcPr>
          <w:p w14:paraId="05528C48" w14:textId="04821A80" w:rsidR="00630962" w:rsidRPr="00477C5A" w:rsidRDefault="00630962" w:rsidP="00E03735">
            <w:pPr>
              <w:spacing w:after="0" w:line="240" w:lineRule="auto"/>
              <w:jc w:val="center"/>
              <w:rPr>
                <w:rFonts w:ascii="Arial" w:eastAsia="Times New Roman" w:hAnsi="Arial" w:cs="Arial"/>
                <w:b/>
                <w:bCs/>
                <w:color w:val="000000" w:themeColor="text1"/>
                <w:sz w:val="20"/>
                <w:szCs w:val="20"/>
                <w:lang w:val="en-US"/>
              </w:rPr>
            </w:pPr>
            <w:r w:rsidRPr="00477C5A">
              <w:rPr>
                <w:rFonts w:ascii="Arial" w:hAnsi="Arial" w:cs="Arial"/>
                <w:b/>
                <w:bCs/>
                <w:color w:val="000000"/>
                <w:sz w:val="20"/>
                <w:szCs w:val="20"/>
              </w:rPr>
              <w:t>283</w:t>
            </w:r>
          </w:p>
        </w:tc>
        <w:tc>
          <w:tcPr>
            <w:tcW w:w="1204" w:type="dxa"/>
            <w:tcBorders>
              <w:top w:val="nil"/>
              <w:left w:val="nil"/>
              <w:bottom w:val="single" w:sz="4" w:space="0" w:color="auto"/>
              <w:right w:val="single" w:sz="4" w:space="0" w:color="auto"/>
            </w:tcBorders>
            <w:shd w:val="clear" w:color="000000" w:fill="FFFFFF"/>
            <w:noWrap/>
            <w:vAlign w:val="bottom"/>
            <w:hideMark/>
          </w:tcPr>
          <w:p w14:paraId="4ADC5822" w14:textId="2BED6D5E" w:rsidR="00630962" w:rsidRPr="00477C5A" w:rsidRDefault="00630962" w:rsidP="00E03735">
            <w:pPr>
              <w:spacing w:after="0" w:line="240" w:lineRule="auto"/>
              <w:jc w:val="center"/>
              <w:rPr>
                <w:rFonts w:ascii="Arial" w:eastAsia="Times New Roman" w:hAnsi="Arial" w:cs="Arial"/>
                <w:b/>
                <w:bCs/>
                <w:color w:val="000000" w:themeColor="text1"/>
                <w:sz w:val="20"/>
                <w:szCs w:val="20"/>
                <w:lang w:val="en-US"/>
              </w:rPr>
            </w:pPr>
            <w:r w:rsidRPr="00477C5A">
              <w:rPr>
                <w:rFonts w:ascii="Arial" w:hAnsi="Arial" w:cs="Arial"/>
                <w:b/>
                <w:bCs/>
                <w:color w:val="000000"/>
                <w:sz w:val="20"/>
                <w:szCs w:val="20"/>
              </w:rPr>
              <w:t>301</w:t>
            </w:r>
          </w:p>
        </w:tc>
        <w:tc>
          <w:tcPr>
            <w:tcW w:w="1204" w:type="dxa"/>
            <w:tcBorders>
              <w:top w:val="nil"/>
              <w:left w:val="nil"/>
              <w:bottom w:val="single" w:sz="4" w:space="0" w:color="auto"/>
              <w:right w:val="single" w:sz="4" w:space="0" w:color="auto"/>
            </w:tcBorders>
            <w:shd w:val="clear" w:color="000000" w:fill="FFFFFF"/>
            <w:noWrap/>
            <w:vAlign w:val="bottom"/>
            <w:hideMark/>
          </w:tcPr>
          <w:p w14:paraId="022DF01D" w14:textId="0C36D0A6" w:rsidR="00630962" w:rsidRPr="00477C5A" w:rsidRDefault="00630962" w:rsidP="00E03735">
            <w:pPr>
              <w:spacing w:after="0" w:line="240" w:lineRule="auto"/>
              <w:jc w:val="center"/>
              <w:rPr>
                <w:rFonts w:ascii="Arial" w:eastAsia="Times New Roman" w:hAnsi="Arial" w:cs="Arial"/>
                <w:b/>
                <w:bCs/>
                <w:color w:val="000000" w:themeColor="text1"/>
                <w:sz w:val="20"/>
                <w:szCs w:val="20"/>
                <w:lang w:val="en-US"/>
              </w:rPr>
            </w:pPr>
            <w:r w:rsidRPr="00477C5A">
              <w:rPr>
                <w:rFonts w:ascii="Arial" w:hAnsi="Arial" w:cs="Arial"/>
                <w:b/>
                <w:bCs/>
                <w:color w:val="000000"/>
                <w:sz w:val="20"/>
                <w:szCs w:val="20"/>
              </w:rPr>
              <w:t>317</w:t>
            </w:r>
          </w:p>
        </w:tc>
        <w:tc>
          <w:tcPr>
            <w:tcW w:w="1206" w:type="dxa"/>
            <w:tcBorders>
              <w:top w:val="nil"/>
              <w:left w:val="nil"/>
              <w:bottom w:val="single" w:sz="4" w:space="0" w:color="auto"/>
              <w:right w:val="single" w:sz="4" w:space="0" w:color="auto"/>
            </w:tcBorders>
            <w:shd w:val="clear" w:color="000000" w:fill="FFFFFF"/>
            <w:noWrap/>
            <w:vAlign w:val="bottom"/>
            <w:hideMark/>
          </w:tcPr>
          <w:p w14:paraId="37614142" w14:textId="494DEC10" w:rsidR="00630962" w:rsidRPr="00477C5A" w:rsidRDefault="00630962" w:rsidP="00E03735">
            <w:pPr>
              <w:spacing w:after="0" w:line="240" w:lineRule="auto"/>
              <w:jc w:val="center"/>
              <w:rPr>
                <w:rFonts w:ascii="Arial" w:eastAsia="Times New Roman" w:hAnsi="Arial" w:cs="Arial"/>
                <w:b/>
                <w:bCs/>
                <w:color w:val="000000" w:themeColor="text1"/>
                <w:sz w:val="20"/>
                <w:szCs w:val="20"/>
                <w:lang w:val="en-US"/>
              </w:rPr>
            </w:pPr>
            <w:r w:rsidRPr="00477C5A">
              <w:rPr>
                <w:rFonts w:ascii="Arial" w:hAnsi="Arial" w:cs="Arial"/>
                <w:b/>
                <w:bCs/>
                <w:color w:val="000000"/>
                <w:sz w:val="20"/>
                <w:szCs w:val="20"/>
              </w:rPr>
              <w:t>333</w:t>
            </w:r>
          </w:p>
        </w:tc>
        <w:tc>
          <w:tcPr>
            <w:tcW w:w="1375" w:type="dxa"/>
            <w:tcBorders>
              <w:top w:val="nil"/>
              <w:left w:val="nil"/>
              <w:bottom w:val="single" w:sz="4" w:space="0" w:color="auto"/>
              <w:right w:val="single" w:sz="4" w:space="0" w:color="auto"/>
            </w:tcBorders>
            <w:shd w:val="clear" w:color="000000" w:fill="FFFFFF"/>
            <w:noWrap/>
            <w:vAlign w:val="bottom"/>
            <w:hideMark/>
          </w:tcPr>
          <w:p w14:paraId="291147B7" w14:textId="5BE72DAD" w:rsidR="00630962" w:rsidRPr="00477C5A" w:rsidRDefault="00630962" w:rsidP="00E03735">
            <w:pPr>
              <w:spacing w:after="0" w:line="240" w:lineRule="auto"/>
              <w:jc w:val="center"/>
              <w:rPr>
                <w:rFonts w:ascii="Arial" w:eastAsia="Times New Roman" w:hAnsi="Arial" w:cs="Arial"/>
                <w:b/>
                <w:bCs/>
                <w:color w:val="000000" w:themeColor="text1"/>
                <w:sz w:val="20"/>
                <w:szCs w:val="20"/>
                <w:lang w:val="en-US"/>
              </w:rPr>
            </w:pPr>
            <w:r w:rsidRPr="00477C5A">
              <w:rPr>
                <w:rFonts w:ascii="Arial" w:hAnsi="Arial" w:cs="Arial"/>
                <w:b/>
                <w:bCs/>
                <w:color w:val="000000"/>
                <w:sz w:val="20"/>
                <w:szCs w:val="20"/>
              </w:rPr>
              <w:t>349</w:t>
            </w:r>
          </w:p>
        </w:tc>
        <w:tc>
          <w:tcPr>
            <w:tcW w:w="1370" w:type="dxa"/>
            <w:tcBorders>
              <w:top w:val="nil"/>
              <w:left w:val="nil"/>
              <w:bottom w:val="single" w:sz="4" w:space="0" w:color="auto"/>
              <w:right w:val="single" w:sz="4" w:space="0" w:color="auto"/>
            </w:tcBorders>
            <w:shd w:val="clear" w:color="000000" w:fill="FFFFFF"/>
            <w:noWrap/>
            <w:vAlign w:val="bottom"/>
            <w:hideMark/>
          </w:tcPr>
          <w:p w14:paraId="16F8ED95" w14:textId="22CF43EE" w:rsidR="00630962" w:rsidRPr="00477C5A" w:rsidRDefault="00630962" w:rsidP="00E03735">
            <w:pPr>
              <w:spacing w:after="0" w:line="240" w:lineRule="auto"/>
              <w:jc w:val="center"/>
              <w:rPr>
                <w:rFonts w:ascii="Arial" w:eastAsia="Times New Roman" w:hAnsi="Arial" w:cs="Arial"/>
                <w:b/>
                <w:bCs/>
                <w:color w:val="000000" w:themeColor="text1"/>
                <w:sz w:val="20"/>
                <w:szCs w:val="20"/>
                <w:lang w:val="en-US"/>
              </w:rPr>
            </w:pPr>
            <w:r w:rsidRPr="00477C5A">
              <w:rPr>
                <w:rFonts w:ascii="Arial" w:hAnsi="Arial" w:cs="Arial"/>
                <w:b/>
                <w:bCs/>
                <w:color w:val="000000"/>
                <w:sz w:val="20"/>
                <w:szCs w:val="20"/>
              </w:rPr>
              <w:t>322</w:t>
            </w:r>
          </w:p>
        </w:tc>
      </w:tr>
    </w:tbl>
    <w:p w14:paraId="1EE3A005" w14:textId="4F0E9DF2" w:rsidR="00F15E2C" w:rsidRDefault="00F15E2C" w:rsidP="00F15E2C">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475392" behindDoc="0" locked="0" layoutInCell="1" allowOverlap="1" wp14:anchorId="24A3AD5D" wp14:editId="015F4D9E">
                <wp:simplePos x="0" y="0"/>
                <wp:positionH relativeFrom="column">
                  <wp:posOffset>4197350</wp:posOffset>
                </wp:positionH>
                <wp:positionV relativeFrom="paragraph">
                  <wp:posOffset>160020</wp:posOffset>
                </wp:positionV>
                <wp:extent cx="2337955" cy="200055"/>
                <wp:effectExtent l="0" t="0" r="0" b="0"/>
                <wp:wrapNone/>
                <wp:docPr id="1266"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4628BB8B" w14:textId="77777777" w:rsidR="00051677" w:rsidRPr="00687E98" w:rsidRDefault="00051677" w:rsidP="0005167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24A3AD5D" id="_x0000_s1078" type="#_x0000_t202" style="position:absolute;margin-left:330.5pt;margin-top:12.6pt;width:184.1pt;height:15.75pt;z-index:25247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" filled="f" stroked="f">
                <v:textbox style="mso-fit-shape-to-text:t">
                  <w:txbxContent>
                    <w:p w14:paraId="4628BB8B" w14:textId="77777777" w:rsidR="00051677" w:rsidRPr="00687E98" w:rsidRDefault="00051677" w:rsidP="0005167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v:shape>
            </w:pict>
          </mc:Fallback>
        </mc:AlternateContent>
      </w:r>
    </w:p>
    <w:p w14:paraId="62A32A80" w14:textId="77777777" w:rsidR="00F379AF" w:rsidRDefault="00F379AF" w:rsidP="00912B14">
      <w:pPr>
        <w:spacing w:line="360" w:lineRule="auto"/>
        <w:textAlignment w:val="baseline"/>
        <w:rPr>
          <w:rFonts w:ascii="Arial" w:hAnsi="Arial" w:cs="Arial"/>
          <w:b/>
          <w:bCs/>
          <w:sz w:val="24"/>
          <w:szCs w:val="24"/>
        </w:rPr>
      </w:pPr>
    </w:p>
    <w:p w14:paraId="791E2E54" w14:textId="77777777" w:rsidR="00F379AF" w:rsidRDefault="00F379AF" w:rsidP="00912B14">
      <w:pPr>
        <w:spacing w:line="360" w:lineRule="auto"/>
        <w:textAlignment w:val="baseline"/>
        <w:rPr>
          <w:rFonts w:ascii="Arial" w:hAnsi="Arial" w:cs="Arial"/>
          <w:b/>
          <w:bCs/>
          <w:sz w:val="24"/>
          <w:szCs w:val="24"/>
        </w:rPr>
      </w:pPr>
    </w:p>
    <w:p w14:paraId="725760E7" w14:textId="77777777" w:rsidR="00F379AF" w:rsidRDefault="00F379AF" w:rsidP="00912B14">
      <w:pPr>
        <w:spacing w:line="360" w:lineRule="auto"/>
        <w:textAlignment w:val="baseline"/>
        <w:rPr>
          <w:rFonts w:ascii="Arial" w:hAnsi="Arial" w:cs="Arial"/>
          <w:b/>
          <w:bCs/>
          <w:sz w:val="24"/>
          <w:szCs w:val="24"/>
        </w:rPr>
      </w:pPr>
    </w:p>
    <w:p w14:paraId="71558ABC" w14:textId="77777777" w:rsidR="00F379AF" w:rsidRDefault="00F379AF" w:rsidP="00912B14">
      <w:pPr>
        <w:spacing w:line="360" w:lineRule="auto"/>
        <w:textAlignment w:val="baseline"/>
        <w:rPr>
          <w:rFonts w:ascii="Arial" w:hAnsi="Arial" w:cs="Arial"/>
          <w:b/>
          <w:bCs/>
          <w:sz w:val="24"/>
          <w:szCs w:val="24"/>
        </w:rPr>
      </w:pPr>
    </w:p>
    <w:p w14:paraId="2A782690" w14:textId="77777777" w:rsidR="00F379AF" w:rsidRDefault="00F379AF" w:rsidP="00912B14">
      <w:pPr>
        <w:spacing w:line="360" w:lineRule="auto"/>
        <w:textAlignment w:val="baseline"/>
        <w:rPr>
          <w:rFonts w:ascii="Arial" w:hAnsi="Arial" w:cs="Arial"/>
          <w:b/>
          <w:bCs/>
          <w:sz w:val="24"/>
          <w:szCs w:val="24"/>
        </w:rPr>
      </w:pPr>
    </w:p>
    <w:p w14:paraId="75F99C1E" w14:textId="77777777" w:rsidR="00F379AF" w:rsidRDefault="00F379AF" w:rsidP="00912B14">
      <w:pPr>
        <w:spacing w:line="360" w:lineRule="auto"/>
        <w:textAlignment w:val="baseline"/>
        <w:rPr>
          <w:rFonts w:ascii="Arial" w:hAnsi="Arial" w:cs="Arial"/>
          <w:b/>
          <w:bCs/>
          <w:sz w:val="24"/>
          <w:szCs w:val="24"/>
        </w:rPr>
      </w:pPr>
    </w:p>
    <w:p w14:paraId="5531246B" w14:textId="77777777" w:rsidR="00F379AF" w:rsidRDefault="00F379AF" w:rsidP="00912B14">
      <w:pPr>
        <w:spacing w:line="360" w:lineRule="auto"/>
        <w:textAlignment w:val="baseline"/>
        <w:rPr>
          <w:rFonts w:ascii="Arial" w:hAnsi="Arial" w:cs="Arial"/>
          <w:b/>
          <w:bCs/>
          <w:sz w:val="24"/>
          <w:szCs w:val="24"/>
        </w:rPr>
      </w:pPr>
    </w:p>
    <w:p w14:paraId="0BBCD1A2" w14:textId="03E722DD" w:rsidR="00912B14"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lastRenderedPageBreak/>
        <w:t>3.2.1.6. Sales By Company</w:t>
      </w:r>
    </w:p>
    <w:p w14:paraId="295BE25A" w14:textId="740C26AF" w:rsidR="00C77616"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t>Asia Pacific Vinyl Ester Resin Sales, By Company, By Volume</w:t>
      </w:r>
      <w:r w:rsidR="007C5B32">
        <w:rPr>
          <w:rFonts w:ascii="Arial" w:hAnsi="Arial" w:cs="Arial"/>
          <w:b/>
          <w:bCs/>
          <w:sz w:val="24"/>
          <w:szCs w:val="24"/>
        </w:rPr>
        <w:t xml:space="preserve"> (000’ Tonnes)</w:t>
      </w:r>
      <w:r w:rsidRPr="0061645E">
        <w:rPr>
          <w:rFonts w:ascii="Arial" w:hAnsi="Arial" w:cs="Arial"/>
          <w:b/>
          <w:bCs/>
          <w:sz w:val="24"/>
          <w:szCs w:val="24"/>
        </w:rPr>
        <w:t>, 2020</w:t>
      </w:r>
    </w:p>
    <w:p w14:paraId="46057104" w14:textId="77777777" w:rsidR="00C77616" w:rsidRPr="0061645E" w:rsidRDefault="00C77616" w:rsidP="0068477D">
      <w:pPr>
        <w:rPr>
          <w:rFonts w:ascii="Arial" w:hAnsi="Arial" w:cs="Arial"/>
          <w:b/>
          <w:bCs/>
          <w:sz w:val="24"/>
          <w:szCs w:val="24"/>
        </w:rPr>
      </w:pPr>
    </w:p>
    <w:p w14:paraId="16B0012D" w14:textId="2BC948C8" w:rsidR="00C77616" w:rsidRDefault="00C77616" w:rsidP="0068477D">
      <w:pPr>
        <w:rPr>
          <w:rFonts w:ascii="Arial" w:eastAsia="Arial" w:hAnsi="Arial" w:cs="Arial"/>
          <w:color w:val="000000" w:themeColor="text1"/>
          <w:sz w:val="24"/>
          <w:szCs w:val="24"/>
        </w:rPr>
      </w:pPr>
      <w:r w:rsidRPr="002B5730">
        <w:rPr>
          <w:noProof/>
          <w:color w:val="000000" w:themeColor="text1"/>
        </w:rPr>
        <w:drawing>
          <wp:inline distT="0" distB="0" distL="0" distR="0" wp14:anchorId="06433C1C" wp14:editId="644AE49A">
            <wp:extent cx="6457950" cy="3676650"/>
            <wp:effectExtent l="0" t="0" r="0" b="0"/>
            <wp:docPr id="2071" name="Chart 2071">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3779742" w14:textId="63F9F2DA" w:rsidR="00C77616" w:rsidRDefault="007B2784" w:rsidP="0068477D">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76736" behindDoc="0" locked="0" layoutInCell="1" allowOverlap="1" wp14:anchorId="20FA0D01" wp14:editId="719B2CC9">
                <wp:simplePos x="0" y="0"/>
                <wp:positionH relativeFrom="margin">
                  <wp:posOffset>3171190</wp:posOffset>
                </wp:positionH>
                <wp:positionV relativeFrom="paragraph">
                  <wp:posOffset>8890</wp:posOffset>
                </wp:positionV>
                <wp:extent cx="3236595" cy="504825"/>
                <wp:effectExtent l="0" t="0" r="0" b="0"/>
                <wp:wrapNone/>
                <wp:docPr id="2074" name="TextBox 4"/>
                <wp:cNvGraphicFramePr/>
                <a:graphic xmlns:a="http://schemas.openxmlformats.org/drawingml/2006/main">
                  <a:graphicData uri="http://schemas.microsoft.com/office/word/2010/wordprocessingShape">
                    <wps:wsp>
                      <wps:cNvSpPr txBox="1"/>
                      <wps:spPr>
                        <a:xfrm>
                          <a:off x="0" y="0"/>
                          <a:ext cx="3236595" cy="504825"/>
                        </a:xfrm>
                        <a:prstGeom prst="rect">
                          <a:avLst/>
                        </a:prstGeom>
                        <a:noFill/>
                      </wps:spPr>
                      <wps:txbx>
                        <w:txbxContent>
                          <w:p w14:paraId="52872E8B" w14:textId="50112F39" w:rsidR="00C77616" w:rsidRPr="00CE35EB" w:rsidRDefault="00C77616" w:rsidP="00066D13">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DIC Corporation,</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Sino Polymer</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Innovative Resins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Orson Chemical</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s,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Reichhold</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India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gramStart"/>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roofErr w:type="gramEnd"/>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
                          <w:p w14:paraId="27115CD8"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FA0D01" id="_x0000_s1079" type="#_x0000_t202" style="position:absolute;margin-left:249.7pt;margin-top:.7pt;width:254.85pt;height:39.75pt;z-index:25227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" filled="f" stroked="f">
                <v:textbox>
                  <w:txbxContent>
                    <w:p w14:paraId="52872E8B" w14:textId="50112F39" w:rsidR="00C77616" w:rsidRPr="00CE35EB" w:rsidRDefault="00C77616" w:rsidP="00066D13">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DIC Corporation,</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Sino Polymer</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Innovative Resins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Orson Chemical</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s,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Reichhold</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India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gramStart"/>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roofErr w:type="gramEnd"/>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
                    <w:p w14:paraId="27115CD8"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v:textbox>
                <w10:wrap anchorx="margin"/>
              </v:shape>
            </w:pict>
          </mc:Fallback>
        </mc:AlternateContent>
      </w:r>
    </w:p>
    <w:p w14:paraId="4E30E35B" w14:textId="37CCCB60" w:rsidR="00C77616" w:rsidRDefault="00C77616" w:rsidP="0068477D">
      <w:pPr>
        <w:rPr>
          <w:rFonts w:ascii="Arial" w:eastAsia="Arial" w:hAnsi="Arial" w:cs="Arial"/>
          <w:color w:val="000000" w:themeColor="text1"/>
          <w:sz w:val="24"/>
          <w:szCs w:val="24"/>
        </w:rPr>
      </w:pPr>
    </w:p>
    <w:p w14:paraId="46A2F353" w14:textId="745D92A3" w:rsidR="007B2784" w:rsidRDefault="007B2784" w:rsidP="0068477D">
      <w:pPr>
        <w:rPr>
          <w:rFonts w:ascii="Arial" w:eastAsia="Arial" w:hAnsi="Arial" w:cs="Arial"/>
          <w:color w:val="000000" w:themeColor="text1"/>
          <w:sz w:val="24"/>
          <w:szCs w:val="24"/>
        </w:rPr>
      </w:pPr>
    </w:p>
    <w:p w14:paraId="44CF6F1A" w14:textId="64E603E5" w:rsidR="007B2784" w:rsidRDefault="007B2784" w:rsidP="0068477D">
      <w:pPr>
        <w:rPr>
          <w:rFonts w:ascii="Arial" w:eastAsia="Arial" w:hAnsi="Arial" w:cs="Arial"/>
          <w:color w:val="000000" w:themeColor="text1"/>
          <w:sz w:val="24"/>
          <w:szCs w:val="24"/>
        </w:rPr>
      </w:pPr>
    </w:p>
    <w:p w14:paraId="67306505" w14:textId="46A0622F" w:rsidR="007B2784" w:rsidRDefault="007B2784" w:rsidP="0068477D">
      <w:pPr>
        <w:rPr>
          <w:rFonts w:ascii="Arial" w:eastAsia="Arial" w:hAnsi="Arial" w:cs="Arial"/>
          <w:color w:val="000000" w:themeColor="text1"/>
          <w:sz w:val="24"/>
          <w:szCs w:val="24"/>
        </w:rPr>
      </w:pPr>
    </w:p>
    <w:p w14:paraId="11E37819" w14:textId="5E831472" w:rsidR="007B2784" w:rsidRDefault="007B2784" w:rsidP="0068477D">
      <w:pPr>
        <w:rPr>
          <w:rFonts w:ascii="Arial" w:eastAsia="Arial" w:hAnsi="Arial" w:cs="Arial"/>
          <w:color w:val="000000" w:themeColor="text1"/>
          <w:sz w:val="24"/>
          <w:szCs w:val="24"/>
        </w:rPr>
      </w:pPr>
    </w:p>
    <w:p w14:paraId="65B4508C" w14:textId="77777777" w:rsidR="007B2784" w:rsidRDefault="007B2784" w:rsidP="0068477D">
      <w:pPr>
        <w:rPr>
          <w:rFonts w:ascii="Arial" w:eastAsia="Arial" w:hAnsi="Arial" w:cs="Arial"/>
          <w:color w:val="000000" w:themeColor="text1"/>
          <w:sz w:val="24"/>
          <w:szCs w:val="24"/>
        </w:rPr>
      </w:pPr>
    </w:p>
    <w:p w14:paraId="52EE7AE1" w14:textId="77777777" w:rsidR="00870FD9" w:rsidRPr="00464C4B" w:rsidRDefault="00870FD9" w:rsidP="00F14E20">
      <w:pPr>
        <w:pStyle w:val="ListParagraph"/>
        <w:widowControl/>
        <w:numPr>
          <w:ilvl w:val="0"/>
          <w:numId w:val="26"/>
        </w:numPr>
        <w:autoSpaceDE/>
        <w:autoSpaceDN/>
        <w:spacing w:after="160" w:line="360" w:lineRule="auto"/>
        <w:contextualSpacing/>
        <w:textAlignment w:val="baseline"/>
        <w:rPr>
          <w:sz w:val="24"/>
          <w:szCs w:val="24"/>
        </w:rPr>
      </w:pPr>
      <w:proofErr w:type="spellStart"/>
      <w:r w:rsidRPr="00464C4B">
        <w:rPr>
          <w:sz w:val="23"/>
          <w:szCs w:val="23"/>
        </w:rPr>
        <w:t>Swancor</w:t>
      </w:r>
      <w:proofErr w:type="spellEnd"/>
      <w:r w:rsidRPr="00464C4B">
        <w:rPr>
          <w:sz w:val="23"/>
          <w:szCs w:val="23"/>
        </w:rPr>
        <w:t xml:space="preserve"> Holding and </w:t>
      </w:r>
      <w:proofErr w:type="spellStart"/>
      <w:r w:rsidRPr="00464C4B">
        <w:rPr>
          <w:sz w:val="23"/>
          <w:szCs w:val="23"/>
        </w:rPr>
        <w:t>Jinling</w:t>
      </w:r>
      <w:proofErr w:type="spellEnd"/>
      <w:r w:rsidRPr="00464C4B">
        <w:rPr>
          <w:sz w:val="23"/>
          <w:szCs w:val="23"/>
        </w:rPr>
        <w:t xml:space="preserve"> AOC are the major manufacturers in the APAC region with the combined market share of close to one-third in terms of sales. </w:t>
      </w:r>
    </w:p>
    <w:p w14:paraId="21ECF137" w14:textId="77777777" w:rsidR="00870FD9" w:rsidRPr="00951F7D" w:rsidRDefault="00870FD9" w:rsidP="00F14E20">
      <w:pPr>
        <w:pStyle w:val="ListParagraph"/>
        <w:widowControl/>
        <w:numPr>
          <w:ilvl w:val="0"/>
          <w:numId w:val="26"/>
        </w:numPr>
        <w:autoSpaceDE/>
        <w:autoSpaceDN/>
        <w:spacing w:after="160" w:line="360" w:lineRule="auto"/>
        <w:contextualSpacing/>
        <w:textAlignment w:val="baseline"/>
        <w:rPr>
          <w:sz w:val="24"/>
          <w:szCs w:val="24"/>
        </w:rPr>
      </w:pPr>
      <w:r w:rsidRPr="00464C4B">
        <w:rPr>
          <w:sz w:val="23"/>
          <w:szCs w:val="23"/>
        </w:rPr>
        <w:t xml:space="preserve">AOC, globally, has been a key producer of specialty resins and collaboration with China based </w:t>
      </w:r>
      <w:proofErr w:type="spellStart"/>
      <w:r w:rsidRPr="00464C4B">
        <w:rPr>
          <w:sz w:val="23"/>
          <w:szCs w:val="23"/>
        </w:rPr>
        <w:t>Jinling</w:t>
      </w:r>
      <w:proofErr w:type="spellEnd"/>
      <w:r w:rsidRPr="00464C4B">
        <w:rPr>
          <w:sz w:val="23"/>
          <w:szCs w:val="23"/>
        </w:rPr>
        <w:t xml:space="preserve"> has enhanced the VER market prospects in the region.</w:t>
      </w:r>
    </w:p>
    <w:p w14:paraId="19EE9EE7" w14:textId="77777777" w:rsidR="00870FD9" w:rsidRPr="00464C4B" w:rsidRDefault="00870FD9" w:rsidP="00F14E20">
      <w:pPr>
        <w:pStyle w:val="ListParagraph"/>
        <w:widowControl/>
        <w:numPr>
          <w:ilvl w:val="0"/>
          <w:numId w:val="26"/>
        </w:numPr>
        <w:autoSpaceDE/>
        <w:autoSpaceDN/>
        <w:spacing w:after="160" w:line="360" w:lineRule="auto"/>
        <w:contextualSpacing/>
        <w:textAlignment w:val="baseline"/>
        <w:rPr>
          <w:sz w:val="24"/>
          <w:szCs w:val="24"/>
        </w:rPr>
      </w:pPr>
      <w:r>
        <w:rPr>
          <w:sz w:val="23"/>
          <w:szCs w:val="23"/>
        </w:rPr>
        <w:t>With construction sector and electrical &amp; electronics sector are likely to lead demand growth in the region, market participants are expected to consolidate on the market prospects.</w:t>
      </w:r>
    </w:p>
    <w:p w14:paraId="7252C82D" w14:textId="1C5B3F57" w:rsidR="00870FD9" w:rsidRPr="00464C4B" w:rsidRDefault="00870FD9" w:rsidP="00F14E20">
      <w:pPr>
        <w:pStyle w:val="ListParagraph"/>
        <w:widowControl/>
        <w:numPr>
          <w:ilvl w:val="0"/>
          <w:numId w:val="26"/>
        </w:numPr>
        <w:autoSpaceDE/>
        <w:autoSpaceDN/>
        <w:spacing w:after="160" w:line="360" w:lineRule="auto"/>
        <w:contextualSpacing/>
        <w:textAlignment w:val="baseline"/>
        <w:rPr>
          <w:sz w:val="24"/>
          <w:szCs w:val="24"/>
        </w:rPr>
      </w:pPr>
      <w:r w:rsidRPr="00464C4B">
        <w:rPr>
          <w:sz w:val="23"/>
          <w:szCs w:val="23"/>
        </w:rPr>
        <w:lastRenderedPageBreak/>
        <w:t xml:space="preserve">Taiwan headquartered </w:t>
      </w:r>
      <w:proofErr w:type="spellStart"/>
      <w:r w:rsidRPr="00464C4B">
        <w:rPr>
          <w:sz w:val="23"/>
          <w:szCs w:val="23"/>
        </w:rPr>
        <w:t>Swancor</w:t>
      </w:r>
      <w:proofErr w:type="spellEnd"/>
      <w:r w:rsidRPr="00464C4B">
        <w:rPr>
          <w:sz w:val="23"/>
          <w:szCs w:val="23"/>
        </w:rPr>
        <w:t xml:space="preserve"> Holding has observed improved performance in the last two quarters after a lackluster 2020.</w:t>
      </w:r>
    </w:p>
    <w:p w14:paraId="57D06283" w14:textId="7B8196F0" w:rsidR="002B5C26" w:rsidRPr="003A525D" w:rsidRDefault="00870FD9" w:rsidP="00F14E20">
      <w:pPr>
        <w:pStyle w:val="ListParagraph"/>
        <w:widowControl/>
        <w:numPr>
          <w:ilvl w:val="0"/>
          <w:numId w:val="26"/>
        </w:numPr>
        <w:autoSpaceDE/>
        <w:autoSpaceDN/>
        <w:spacing w:after="160" w:line="360" w:lineRule="auto"/>
        <w:contextualSpacing/>
        <w:textAlignment w:val="baseline"/>
        <w:rPr>
          <w:sz w:val="24"/>
          <w:szCs w:val="24"/>
        </w:rPr>
      </w:pPr>
      <w:r w:rsidRPr="00464C4B">
        <w:rPr>
          <w:sz w:val="23"/>
          <w:szCs w:val="23"/>
        </w:rPr>
        <w:t xml:space="preserve"> INEOS Composites, a US based company, also cater to the market demand in Asia Pacific countries with several manufacturing units in China. </w:t>
      </w:r>
    </w:p>
    <w:p w14:paraId="358866A1" w14:textId="4C506665" w:rsidR="003A525D" w:rsidRDefault="003A525D" w:rsidP="003A525D">
      <w:pPr>
        <w:spacing w:line="360" w:lineRule="auto"/>
        <w:contextualSpacing/>
        <w:textAlignment w:val="baseline"/>
        <w:rPr>
          <w:sz w:val="24"/>
          <w:szCs w:val="24"/>
        </w:rPr>
      </w:pPr>
    </w:p>
    <w:p w14:paraId="024519AD" w14:textId="77777777" w:rsidR="00143C36" w:rsidRPr="003A525D" w:rsidRDefault="00143C36" w:rsidP="00143C36">
      <w:pPr>
        <w:tabs>
          <w:tab w:val="left" w:pos="1530"/>
        </w:tabs>
        <w:spacing w:line="360" w:lineRule="auto"/>
        <w:jc w:val="both"/>
        <w:rPr>
          <w:rFonts w:ascii="Arial" w:eastAsia="Arial" w:hAnsi="Arial" w:cs="Arial"/>
          <w:b/>
          <w:color w:val="000000" w:themeColor="text1"/>
          <w:sz w:val="24"/>
          <w:szCs w:val="24"/>
        </w:rPr>
      </w:pPr>
      <w:r w:rsidRPr="003A525D">
        <w:rPr>
          <w:rFonts w:ascii="Arial" w:eastAsia="Arial" w:hAnsi="Arial" w:cs="Arial"/>
          <w:b/>
          <w:color w:val="000000" w:themeColor="text1"/>
          <w:sz w:val="24"/>
          <w:szCs w:val="24"/>
        </w:rPr>
        <w:t>Asia Pacific Market Insights</w:t>
      </w:r>
    </w:p>
    <w:p w14:paraId="2FF6BFE4" w14:textId="63AD4969" w:rsidR="00143C36" w:rsidRPr="003A525D" w:rsidRDefault="00143C36" w:rsidP="00143C36">
      <w:pPr>
        <w:tabs>
          <w:tab w:val="left" w:pos="1530"/>
        </w:tabs>
        <w:spacing w:line="360" w:lineRule="auto"/>
        <w:jc w:val="both"/>
        <w:rPr>
          <w:rFonts w:ascii="Arial" w:eastAsia="Arial" w:hAnsi="Arial" w:cs="Arial"/>
          <w:bCs/>
          <w:color w:val="000000" w:themeColor="text1"/>
          <w:sz w:val="24"/>
          <w:szCs w:val="24"/>
        </w:rPr>
      </w:pPr>
      <w:r w:rsidRPr="003A525D">
        <w:rPr>
          <w:rFonts w:ascii="Arial" w:eastAsia="Arial" w:hAnsi="Arial" w:cs="Arial"/>
          <w:bCs/>
          <w:color w:val="000000" w:themeColor="text1"/>
          <w:sz w:val="24"/>
          <w:szCs w:val="24"/>
        </w:rPr>
        <w:t>VER is classified as highly versatile resin, and its market is growing tremendously due to healthy demand growth across several downstream sectors. The demand for VER grew at a CAGR of 2.61% between 2015-2020 and is expected to register a CAGR of 7.82% by volume between 2021-2030. As per our estimates, VER industry operating rate in Asia stands around 77.21% in the current year. Strong projections of GDP growth in several Asian countries will propel the market growth in the coming years, with India leading among several Asian countries.</w:t>
      </w:r>
    </w:p>
    <w:p w14:paraId="282C5098" w14:textId="77777777" w:rsidR="00143C36" w:rsidRPr="003A525D" w:rsidRDefault="00143C36" w:rsidP="00143C36">
      <w:pPr>
        <w:tabs>
          <w:tab w:val="left" w:pos="1530"/>
        </w:tabs>
        <w:spacing w:line="360" w:lineRule="auto"/>
        <w:jc w:val="both"/>
        <w:rPr>
          <w:rFonts w:ascii="Arial" w:eastAsia="Arial" w:hAnsi="Arial" w:cs="Arial"/>
          <w:bCs/>
          <w:color w:val="000000" w:themeColor="text1"/>
          <w:sz w:val="24"/>
          <w:szCs w:val="24"/>
        </w:rPr>
      </w:pPr>
      <w:r w:rsidRPr="003A525D">
        <w:rPr>
          <w:rFonts w:ascii="Arial" w:eastAsia="Arial" w:hAnsi="Arial" w:cs="Arial"/>
          <w:bCs/>
          <w:color w:val="000000" w:themeColor="text1"/>
          <w:sz w:val="24"/>
          <w:szCs w:val="24"/>
        </w:rPr>
        <w:t xml:space="preserve">Based on application, the APAC VER market has been segmented into pipes and tanks, marine composites, </w:t>
      </w:r>
      <w:proofErr w:type="gramStart"/>
      <w:r w:rsidRPr="003A525D">
        <w:rPr>
          <w:rFonts w:ascii="Arial" w:eastAsia="Arial" w:hAnsi="Arial" w:cs="Arial"/>
          <w:bCs/>
          <w:color w:val="000000" w:themeColor="text1"/>
          <w:sz w:val="24"/>
          <w:szCs w:val="24"/>
        </w:rPr>
        <w:t>renewables</w:t>
      </w:r>
      <w:proofErr w:type="gramEnd"/>
      <w:r w:rsidRPr="003A525D">
        <w:rPr>
          <w:rFonts w:ascii="Arial" w:eastAsia="Arial" w:hAnsi="Arial" w:cs="Arial"/>
          <w:bCs/>
          <w:color w:val="000000" w:themeColor="text1"/>
          <w:sz w:val="24"/>
          <w:szCs w:val="24"/>
        </w:rPr>
        <w:t xml:space="preserve"> and others, with pipes &amp; tanks holding more than 59% share in the overall demand, followed by marine composites. This is largely attributed to rising demand for portable water and expansion of piped water from the agricultural sector. </w:t>
      </w:r>
    </w:p>
    <w:p w14:paraId="471C9BA1" w14:textId="17580A94" w:rsidR="00143C36" w:rsidRDefault="00143C36" w:rsidP="00143C36">
      <w:pPr>
        <w:tabs>
          <w:tab w:val="left" w:pos="1530"/>
        </w:tabs>
        <w:spacing w:line="360" w:lineRule="auto"/>
        <w:jc w:val="both"/>
        <w:rPr>
          <w:rFonts w:ascii="Arial" w:eastAsia="Arial" w:hAnsi="Arial" w:cs="Arial"/>
          <w:bCs/>
          <w:color w:val="000000" w:themeColor="text1"/>
          <w:sz w:val="24"/>
          <w:szCs w:val="24"/>
        </w:rPr>
      </w:pPr>
      <w:r w:rsidRPr="003A525D">
        <w:rPr>
          <w:rFonts w:ascii="Arial" w:eastAsia="Arial" w:hAnsi="Arial" w:cs="Arial"/>
          <w:bCs/>
          <w:color w:val="000000" w:themeColor="text1"/>
          <w:sz w:val="24"/>
          <w:szCs w:val="24"/>
        </w:rPr>
        <w:t xml:space="preserve">Based on Type, Bisphenol A, F, S based VER dominates the Asian market, holding more than 50% share followed by </w:t>
      </w:r>
      <w:proofErr w:type="spellStart"/>
      <w:r w:rsidRPr="003A525D">
        <w:rPr>
          <w:rFonts w:ascii="Arial" w:eastAsia="Arial" w:hAnsi="Arial" w:cs="Arial"/>
          <w:bCs/>
          <w:color w:val="000000" w:themeColor="text1"/>
          <w:sz w:val="24"/>
          <w:szCs w:val="24"/>
        </w:rPr>
        <w:t>Novolac</w:t>
      </w:r>
      <w:proofErr w:type="spellEnd"/>
      <w:r w:rsidRPr="003A525D">
        <w:rPr>
          <w:rFonts w:ascii="Arial" w:eastAsia="Arial" w:hAnsi="Arial" w:cs="Arial"/>
          <w:bCs/>
          <w:color w:val="000000" w:themeColor="text1"/>
          <w:sz w:val="24"/>
          <w:szCs w:val="24"/>
        </w:rPr>
        <w:t xml:space="preserve"> VER. Strong demand share of BPA-based VER is attributed to their versatile chemical applications and their high corrosion resistance</w:t>
      </w:r>
      <w:proofErr w:type="gramStart"/>
      <w:r w:rsidRPr="003A525D">
        <w:rPr>
          <w:rFonts w:ascii="Arial" w:eastAsia="Arial" w:hAnsi="Arial" w:cs="Arial"/>
          <w:bCs/>
          <w:color w:val="000000" w:themeColor="text1"/>
          <w:sz w:val="24"/>
          <w:szCs w:val="24"/>
        </w:rPr>
        <w:t xml:space="preserve">. </w:t>
      </w:r>
      <w:r w:rsidRPr="002B5730">
        <w:rPr>
          <w:rFonts w:ascii="Arial" w:eastAsia="Arial" w:hAnsi="Arial" w:cs="Arial"/>
          <w:bCs/>
          <w:color w:val="000000" w:themeColor="text1"/>
          <w:sz w:val="24"/>
          <w:szCs w:val="24"/>
        </w:rPr>
        <w:t xml:space="preserve"> </w:t>
      </w:r>
      <w:proofErr w:type="gramEnd"/>
    </w:p>
    <w:p w14:paraId="279A8AF6" w14:textId="6ED1C5DF" w:rsidR="000B79CA" w:rsidRDefault="000B79CA" w:rsidP="00143C36">
      <w:pPr>
        <w:tabs>
          <w:tab w:val="left" w:pos="1530"/>
        </w:tabs>
        <w:spacing w:line="360" w:lineRule="auto"/>
        <w:jc w:val="both"/>
        <w:rPr>
          <w:rFonts w:ascii="Arial" w:eastAsia="Arial" w:hAnsi="Arial" w:cs="Arial"/>
          <w:bCs/>
          <w:color w:val="000000" w:themeColor="text1"/>
          <w:sz w:val="24"/>
          <w:szCs w:val="24"/>
        </w:rPr>
      </w:pPr>
    </w:p>
    <w:p w14:paraId="00A0F94C" w14:textId="594EF62F" w:rsidR="000B79CA" w:rsidRDefault="000B79CA" w:rsidP="00143C36">
      <w:pPr>
        <w:tabs>
          <w:tab w:val="left" w:pos="1530"/>
        </w:tabs>
        <w:spacing w:line="360" w:lineRule="auto"/>
        <w:jc w:val="both"/>
        <w:rPr>
          <w:rFonts w:ascii="Arial" w:eastAsia="Arial" w:hAnsi="Arial" w:cs="Arial"/>
          <w:bCs/>
          <w:color w:val="000000" w:themeColor="text1"/>
          <w:sz w:val="24"/>
          <w:szCs w:val="24"/>
        </w:rPr>
      </w:pPr>
    </w:p>
    <w:p w14:paraId="7F1EDA05" w14:textId="5D9EF40A" w:rsidR="00F379AF" w:rsidRDefault="00F379AF" w:rsidP="00143C36">
      <w:pPr>
        <w:tabs>
          <w:tab w:val="left" w:pos="1530"/>
        </w:tabs>
        <w:spacing w:line="360" w:lineRule="auto"/>
        <w:jc w:val="both"/>
        <w:rPr>
          <w:rFonts w:ascii="Arial" w:eastAsia="Arial" w:hAnsi="Arial" w:cs="Arial"/>
          <w:bCs/>
          <w:color w:val="000000" w:themeColor="text1"/>
          <w:sz w:val="24"/>
          <w:szCs w:val="24"/>
        </w:rPr>
      </w:pPr>
    </w:p>
    <w:p w14:paraId="36051826" w14:textId="77777777" w:rsidR="00F379AF" w:rsidRDefault="00F379AF" w:rsidP="00143C36">
      <w:pPr>
        <w:tabs>
          <w:tab w:val="left" w:pos="1530"/>
        </w:tabs>
        <w:spacing w:line="360" w:lineRule="auto"/>
        <w:jc w:val="both"/>
        <w:rPr>
          <w:rFonts w:ascii="Arial" w:eastAsia="Arial" w:hAnsi="Arial" w:cs="Arial"/>
          <w:bCs/>
          <w:color w:val="000000" w:themeColor="text1"/>
          <w:sz w:val="24"/>
          <w:szCs w:val="24"/>
        </w:rPr>
      </w:pPr>
    </w:p>
    <w:p w14:paraId="21BE0D53" w14:textId="1311F43C" w:rsidR="000B79CA" w:rsidRDefault="000B79CA" w:rsidP="00143C36">
      <w:pPr>
        <w:tabs>
          <w:tab w:val="left" w:pos="1530"/>
        </w:tabs>
        <w:spacing w:line="360" w:lineRule="auto"/>
        <w:jc w:val="both"/>
        <w:rPr>
          <w:rFonts w:ascii="Arial" w:eastAsia="Arial" w:hAnsi="Arial" w:cs="Arial"/>
          <w:bCs/>
          <w:color w:val="000000" w:themeColor="text1"/>
          <w:sz w:val="24"/>
          <w:szCs w:val="24"/>
        </w:rPr>
      </w:pPr>
    </w:p>
    <w:p w14:paraId="32D3556C" w14:textId="7080EFD7" w:rsidR="000B79CA" w:rsidRDefault="000B79CA" w:rsidP="00143C36">
      <w:pPr>
        <w:tabs>
          <w:tab w:val="left" w:pos="1530"/>
        </w:tabs>
        <w:spacing w:line="360" w:lineRule="auto"/>
        <w:jc w:val="both"/>
        <w:rPr>
          <w:rFonts w:ascii="Arial" w:eastAsia="Arial" w:hAnsi="Arial" w:cs="Arial"/>
          <w:bCs/>
          <w:color w:val="000000" w:themeColor="text1"/>
          <w:sz w:val="24"/>
          <w:szCs w:val="24"/>
        </w:rPr>
      </w:pPr>
    </w:p>
    <w:p w14:paraId="1D7E029E" w14:textId="77777777" w:rsidR="000B79CA" w:rsidRDefault="000B79CA" w:rsidP="00143C36">
      <w:pPr>
        <w:tabs>
          <w:tab w:val="left" w:pos="1530"/>
        </w:tabs>
        <w:spacing w:line="360" w:lineRule="auto"/>
        <w:jc w:val="both"/>
        <w:rPr>
          <w:rFonts w:ascii="Arial" w:eastAsia="Arial" w:hAnsi="Arial" w:cs="Arial"/>
          <w:bCs/>
          <w:color w:val="000000" w:themeColor="text1"/>
          <w:sz w:val="24"/>
          <w:szCs w:val="24"/>
        </w:rPr>
      </w:pPr>
    </w:p>
    <w:p w14:paraId="43751911" w14:textId="7E4F7BFC" w:rsidR="003A525D" w:rsidRDefault="003A525D" w:rsidP="003A525D">
      <w:pPr>
        <w:spacing w:line="360" w:lineRule="auto"/>
        <w:contextualSpacing/>
        <w:textAlignment w:val="baseline"/>
        <w:rPr>
          <w:sz w:val="24"/>
          <w:szCs w:val="24"/>
        </w:rPr>
      </w:pPr>
    </w:p>
    <w:p w14:paraId="4A547872" w14:textId="259D77AC" w:rsidR="003A525D" w:rsidRDefault="003A525D" w:rsidP="003A525D">
      <w:pPr>
        <w:spacing w:line="360" w:lineRule="auto"/>
        <w:contextualSpacing/>
        <w:textAlignment w:val="baseline"/>
        <w:rPr>
          <w:sz w:val="24"/>
          <w:szCs w:val="24"/>
        </w:rPr>
      </w:pPr>
    </w:p>
    <w:p w14:paraId="4FF3EB8C" w14:textId="383A9896" w:rsidR="003A525D" w:rsidRDefault="00F379AF" w:rsidP="003A525D">
      <w:pPr>
        <w:spacing w:line="360" w:lineRule="auto"/>
        <w:contextualSpacing/>
        <w:textAlignment w:val="baseline"/>
        <w:rPr>
          <w:sz w:val="24"/>
          <w:szCs w:val="24"/>
        </w:rPr>
      </w:pPr>
      <w:r w:rsidRPr="002B5730">
        <w:rPr>
          <w:noProof/>
          <w:color w:val="000000" w:themeColor="text1"/>
        </w:rPr>
        <w:lastRenderedPageBreak/>
        <w:drawing>
          <wp:anchor distT="0" distB="0" distL="114300" distR="114300" simplePos="0" relativeHeight="252134400" behindDoc="1" locked="0" layoutInCell="1" allowOverlap="1" wp14:anchorId="18418C80" wp14:editId="1A3E2BB7">
            <wp:simplePos x="0" y="0"/>
            <wp:positionH relativeFrom="page">
              <wp:align>left</wp:align>
            </wp:positionH>
            <wp:positionV relativeFrom="paragraph">
              <wp:posOffset>-1080460</wp:posOffset>
            </wp:positionV>
            <wp:extent cx="7550150" cy="10901665"/>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550150" cy="10901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02FD7" w14:textId="0FD9F938" w:rsidR="003A525D" w:rsidRDefault="003A525D" w:rsidP="003A525D">
      <w:pPr>
        <w:spacing w:line="360" w:lineRule="auto"/>
        <w:contextualSpacing/>
        <w:textAlignment w:val="baseline"/>
        <w:rPr>
          <w:sz w:val="24"/>
          <w:szCs w:val="24"/>
        </w:rPr>
      </w:pPr>
    </w:p>
    <w:p w14:paraId="2CCE4ECB" w14:textId="77777777" w:rsidR="003A525D" w:rsidRDefault="003A525D" w:rsidP="0068477D">
      <w:pPr>
        <w:rPr>
          <w:noProof/>
          <w:color w:val="000000" w:themeColor="text1"/>
        </w:rPr>
      </w:pPr>
    </w:p>
    <w:p w14:paraId="5D300A84" w14:textId="28740D1C" w:rsidR="00F15E2C" w:rsidRDefault="00F15E2C" w:rsidP="0068477D">
      <w:pPr>
        <w:rPr>
          <w:noProof/>
          <w:color w:val="000000" w:themeColor="text1"/>
        </w:rPr>
      </w:pPr>
    </w:p>
    <w:p w14:paraId="799F7771" w14:textId="44B5CC00" w:rsidR="002B5C26" w:rsidRDefault="00870FD9" w:rsidP="0068477D">
      <w:pPr>
        <w:rPr>
          <w:noProof/>
          <w:color w:val="000000" w:themeColor="text1"/>
        </w:rPr>
      </w:pPr>
      <w:r w:rsidRPr="002B5730">
        <w:rPr>
          <w:noProof/>
          <w:color w:val="000000" w:themeColor="text1"/>
        </w:rPr>
        <mc:AlternateContent>
          <mc:Choice Requires="wps">
            <w:drawing>
              <wp:anchor distT="0" distB="0" distL="114300" distR="114300" simplePos="0" relativeHeight="252136448" behindDoc="0" locked="0" layoutInCell="1" allowOverlap="1" wp14:anchorId="58B92077" wp14:editId="36753E9F">
                <wp:simplePos x="0" y="0"/>
                <wp:positionH relativeFrom="page">
                  <wp:posOffset>1659919</wp:posOffset>
                </wp:positionH>
                <wp:positionV relativeFrom="paragraph">
                  <wp:posOffset>275664</wp:posOffset>
                </wp:positionV>
                <wp:extent cx="4267200" cy="2433955"/>
                <wp:effectExtent l="0" t="0" r="0" b="0"/>
                <wp:wrapNone/>
                <wp:docPr id="182"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67200" cy="2433955"/>
                        </a:xfrm>
                        <a:prstGeom prst="rect">
                          <a:avLst/>
                        </a:prstGeom>
                      </wps:spPr>
                      <wps:txbx>
                        <w:txbxContent>
                          <w:p w14:paraId="0B03B4CB" w14:textId="77777777"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EUROPE</w:t>
                            </w:r>
                          </w:p>
                          <w:p w14:paraId="283B846C" w14:textId="7A0A4446"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VINYL ESTER RESIN </w:t>
                            </w:r>
                            <w:r w:rsidR="00676DE5">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58B92077" id="_x0000_s1080" type="#_x0000_t202" style="position:absolute;margin-left:130.7pt;margin-top:21.7pt;width:336pt;height:191.65pt;z-index:252136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" filled="f" stroked="f">
                <v:textbox inset="2.30908mm,1.1546mm,2.30908mm,1.1546mm">
                  <w:txbxContent>
                    <w:p w14:paraId="0B03B4CB" w14:textId="77777777"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EUROPE</w:t>
                      </w:r>
                    </w:p>
                    <w:p w14:paraId="283B846C" w14:textId="7A0A4446"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VINYL ESTER RESIN </w:t>
                      </w:r>
                      <w:r w:rsidR="00676DE5">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14B39855" w14:textId="44B1993B" w:rsidR="002B5C26" w:rsidRDefault="002B5C26" w:rsidP="0068477D">
      <w:pPr>
        <w:rPr>
          <w:noProof/>
          <w:color w:val="000000" w:themeColor="text1"/>
        </w:rPr>
      </w:pPr>
    </w:p>
    <w:p w14:paraId="1AFBC2BA" w14:textId="22A96F31" w:rsidR="002B5C26" w:rsidRDefault="002B5C26" w:rsidP="0068477D">
      <w:pPr>
        <w:rPr>
          <w:noProof/>
          <w:color w:val="000000" w:themeColor="text1"/>
        </w:rPr>
      </w:pPr>
    </w:p>
    <w:p w14:paraId="3DADB384" w14:textId="05A36A26" w:rsidR="00C77616" w:rsidRDefault="00C77616" w:rsidP="0068477D">
      <w:pPr>
        <w:rPr>
          <w:rFonts w:ascii="Arial" w:eastAsia="Arial" w:hAnsi="Arial" w:cs="Arial"/>
          <w:color w:val="000000" w:themeColor="text1"/>
          <w:sz w:val="24"/>
          <w:szCs w:val="24"/>
        </w:rPr>
      </w:pPr>
    </w:p>
    <w:p w14:paraId="31F1F98B" w14:textId="5A3E6785" w:rsidR="00C77616" w:rsidRDefault="00C77616" w:rsidP="0068477D">
      <w:pPr>
        <w:rPr>
          <w:rFonts w:ascii="Arial" w:eastAsia="Arial" w:hAnsi="Arial" w:cs="Arial"/>
          <w:color w:val="000000" w:themeColor="text1"/>
          <w:sz w:val="24"/>
          <w:szCs w:val="24"/>
        </w:rPr>
      </w:pPr>
    </w:p>
    <w:p w14:paraId="0499C2B8" w14:textId="5AEFCFB4" w:rsidR="00C77616" w:rsidRDefault="00C77616" w:rsidP="0068477D">
      <w:pPr>
        <w:rPr>
          <w:rFonts w:ascii="Arial" w:eastAsia="Arial" w:hAnsi="Arial" w:cs="Arial"/>
          <w:color w:val="000000" w:themeColor="text1"/>
          <w:sz w:val="24"/>
          <w:szCs w:val="24"/>
        </w:rPr>
      </w:pPr>
    </w:p>
    <w:p w14:paraId="0232ACA7" w14:textId="6936DC62" w:rsidR="009D1168" w:rsidRDefault="009D1168" w:rsidP="0068477D">
      <w:pPr>
        <w:rPr>
          <w:rFonts w:ascii="Arial" w:eastAsia="Arial" w:hAnsi="Arial" w:cs="Arial"/>
          <w:color w:val="000000" w:themeColor="text1"/>
          <w:sz w:val="24"/>
          <w:szCs w:val="24"/>
        </w:rPr>
      </w:pPr>
    </w:p>
    <w:p w14:paraId="09BA7F41" w14:textId="15E21D43" w:rsidR="00E45E28" w:rsidRPr="002B5730" w:rsidRDefault="00E45E28">
      <w:pPr>
        <w:rPr>
          <w:color w:val="000000" w:themeColor="text1"/>
        </w:rPr>
      </w:pPr>
    </w:p>
    <w:p w14:paraId="5B398782" w14:textId="7C09461C" w:rsidR="00E45E28" w:rsidRPr="002B5730" w:rsidRDefault="00E45E28">
      <w:pPr>
        <w:rPr>
          <w:color w:val="000000" w:themeColor="text1"/>
        </w:rPr>
      </w:pPr>
    </w:p>
    <w:p w14:paraId="3C69F33A" w14:textId="6E866B16" w:rsidR="00473C99" w:rsidRDefault="00473C99">
      <w:pPr>
        <w:rPr>
          <w:color w:val="000000" w:themeColor="text1"/>
        </w:rPr>
      </w:pPr>
    </w:p>
    <w:p w14:paraId="7FD00310" w14:textId="10B3BA3C" w:rsidR="00912B14" w:rsidRDefault="00912B14">
      <w:pPr>
        <w:rPr>
          <w:color w:val="000000" w:themeColor="text1"/>
        </w:rPr>
      </w:pPr>
    </w:p>
    <w:p w14:paraId="2CD76DEA" w14:textId="2C6975FD" w:rsidR="00912B14" w:rsidRDefault="00912B14">
      <w:pPr>
        <w:rPr>
          <w:color w:val="000000" w:themeColor="text1"/>
        </w:rPr>
      </w:pPr>
    </w:p>
    <w:p w14:paraId="543D1532" w14:textId="5DE2C7EC" w:rsidR="00912B14" w:rsidRDefault="00912B14">
      <w:pPr>
        <w:rPr>
          <w:color w:val="000000" w:themeColor="text1"/>
        </w:rPr>
      </w:pPr>
    </w:p>
    <w:p w14:paraId="65F730E5" w14:textId="273A2D9F" w:rsidR="00912B14" w:rsidRDefault="00870FD9">
      <w:pPr>
        <w:rPr>
          <w:color w:val="000000" w:themeColor="text1"/>
        </w:rPr>
      </w:pPr>
      <w:r w:rsidRPr="002B5730">
        <w:rPr>
          <w:noProof/>
          <w:color w:val="000000" w:themeColor="text1"/>
        </w:rPr>
        <w:drawing>
          <wp:anchor distT="0" distB="0" distL="114300" distR="114300" simplePos="0" relativeHeight="252139520" behindDoc="0" locked="0" layoutInCell="1" allowOverlap="1" wp14:anchorId="5B37B19D" wp14:editId="44FF2CC7">
            <wp:simplePos x="0" y="0"/>
            <wp:positionH relativeFrom="page">
              <wp:posOffset>2413428</wp:posOffset>
            </wp:positionH>
            <wp:positionV relativeFrom="paragraph">
              <wp:posOffset>232336</wp:posOffset>
            </wp:positionV>
            <wp:extent cx="3044825" cy="1973580"/>
            <wp:effectExtent l="38100" t="38100" r="98425" b="10287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44825" cy="197358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6CF0A1D" w14:textId="5008A193" w:rsidR="00912B14" w:rsidRDefault="00912B14">
      <w:pPr>
        <w:rPr>
          <w:color w:val="000000" w:themeColor="text1"/>
        </w:rPr>
      </w:pPr>
    </w:p>
    <w:p w14:paraId="5BC2C511" w14:textId="759F193D" w:rsidR="00912B14" w:rsidRDefault="00912B14">
      <w:pPr>
        <w:rPr>
          <w:color w:val="000000" w:themeColor="text1"/>
        </w:rPr>
      </w:pPr>
    </w:p>
    <w:p w14:paraId="6D214B1E" w14:textId="4A7D38C8" w:rsidR="00912B14" w:rsidRDefault="00912B14">
      <w:pPr>
        <w:rPr>
          <w:color w:val="000000" w:themeColor="text1"/>
        </w:rPr>
      </w:pPr>
    </w:p>
    <w:p w14:paraId="0B7A54BF" w14:textId="69A961B7" w:rsidR="00912B14" w:rsidRPr="002B5730" w:rsidRDefault="00912B14">
      <w:pPr>
        <w:rPr>
          <w:color w:val="000000" w:themeColor="text1"/>
        </w:rPr>
      </w:pPr>
    </w:p>
    <w:p w14:paraId="0E53F150" w14:textId="13DBB9F3" w:rsidR="00A63DF1" w:rsidRPr="002B5730" w:rsidRDefault="00A63DF1" w:rsidP="00A63DF1">
      <w:pPr>
        <w:rPr>
          <w:color w:val="000000" w:themeColor="text1"/>
        </w:rPr>
      </w:pPr>
    </w:p>
    <w:p w14:paraId="455D47E1" w14:textId="079C7E54" w:rsidR="00A63DF1" w:rsidRPr="002B5730" w:rsidRDefault="00A63DF1" w:rsidP="00A63DF1">
      <w:pPr>
        <w:rPr>
          <w:color w:val="000000" w:themeColor="text1"/>
        </w:rPr>
      </w:pPr>
    </w:p>
    <w:p w14:paraId="269B56F6" w14:textId="60B2CD5F" w:rsidR="00A63DF1" w:rsidRPr="002B5730" w:rsidRDefault="00A63DF1" w:rsidP="00A63DF1">
      <w:pPr>
        <w:rPr>
          <w:color w:val="000000" w:themeColor="text1"/>
        </w:rPr>
      </w:pPr>
    </w:p>
    <w:p w14:paraId="3063D523" w14:textId="5B954C76" w:rsidR="00A63DF1" w:rsidRPr="002B5730" w:rsidRDefault="00A63DF1" w:rsidP="00A63DF1">
      <w:pPr>
        <w:rPr>
          <w:color w:val="000000" w:themeColor="text1"/>
        </w:rPr>
      </w:pPr>
    </w:p>
    <w:p w14:paraId="00F47B48" w14:textId="59E7A88E" w:rsidR="00A63DF1" w:rsidRPr="002B5730" w:rsidRDefault="00A63DF1" w:rsidP="00A63DF1">
      <w:pPr>
        <w:rPr>
          <w:color w:val="000000" w:themeColor="text1"/>
        </w:rPr>
      </w:pPr>
    </w:p>
    <w:p w14:paraId="3E2A2B49" w14:textId="7FF9BC6C" w:rsidR="00A63DF1" w:rsidRPr="002B5730" w:rsidRDefault="00A63DF1" w:rsidP="00A63DF1">
      <w:pPr>
        <w:rPr>
          <w:color w:val="000000" w:themeColor="text1"/>
        </w:rPr>
      </w:pPr>
    </w:p>
    <w:p w14:paraId="72CB56DA" w14:textId="50B46DF3" w:rsidR="00A63DF1" w:rsidRPr="002B5730" w:rsidRDefault="00A63DF1" w:rsidP="00A63DF1">
      <w:pPr>
        <w:rPr>
          <w:color w:val="000000" w:themeColor="text1"/>
        </w:rPr>
      </w:pPr>
    </w:p>
    <w:p w14:paraId="7DCFCB7F" w14:textId="6DC4A6EE" w:rsidR="00A63DF1" w:rsidRPr="002B5730" w:rsidRDefault="00A63DF1" w:rsidP="00A63DF1">
      <w:pPr>
        <w:rPr>
          <w:color w:val="000000" w:themeColor="text1"/>
        </w:rPr>
      </w:pPr>
    </w:p>
    <w:p w14:paraId="27BED354" w14:textId="2DA1A14F" w:rsidR="00A63DF1" w:rsidRPr="002B5730" w:rsidRDefault="00676DE5" w:rsidP="00676DE5">
      <w:pPr>
        <w:tabs>
          <w:tab w:val="left" w:pos="9060"/>
        </w:tabs>
        <w:rPr>
          <w:color w:val="000000" w:themeColor="text1"/>
        </w:rPr>
      </w:pPr>
      <w:r>
        <w:rPr>
          <w:color w:val="000000" w:themeColor="text1"/>
        </w:rPr>
        <w:tab/>
      </w:r>
    </w:p>
    <w:p w14:paraId="5D18D689" w14:textId="77777777" w:rsidR="00143C36" w:rsidRDefault="00143C36" w:rsidP="0061645E">
      <w:pPr>
        <w:spacing w:line="360" w:lineRule="auto"/>
        <w:textAlignment w:val="baseline"/>
        <w:rPr>
          <w:rFonts w:ascii="Arial" w:hAnsi="Arial" w:cs="Arial"/>
          <w:b/>
          <w:bCs/>
          <w:sz w:val="24"/>
          <w:szCs w:val="24"/>
        </w:rPr>
      </w:pPr>
    </w:p>
    <w:p w14:paraId="6ACB1258" w14:textId="09E624A7" w:rsidR="00E913AE" w:rsidRPr="0061645E" w:rsidRDefault="00E913AE" w:rsidP="0061645E">
      <w:pPr>
        <w:spacing w:line="360" w:lineRule="auto"/>
        <w:textAlignment w:val="baseline"/>
        <w:rPr>
          <w:rFonts w:ascii="Arial" w:hAnsi="Arial" w:cs="Arial"/>
          <w:b/>
          <w:bCs/>
          <w:sz w:val="24"/>
          <w:szCs w:val="24"/>
        </w:rPr>
      </w:pPr>
      <w:r>
        <w:rPr>
          <w:rFonts w:ascii="Arial" w:hAnsi="Arial" w:cs="Arial"/>
          <w:b/>
          <w:bCs/>
          <w:sz w:val="24"/>
          <w:szCs w:val="24"/>
        </w:rPr>
        <w:t>Europe</w:t>
      </w:r>
      <w:r w:rsidRPr="0022076A">
        <w:rPr>
          <w:rFonts w:ascii="Arial" w:hAnsi="Arial" w:cs="Arial"/>
          <w:b/>
          <w:bCs/>
          <w:sz w:val="24"/>
          <w:szCs w:val="24"/>
        </w:rPr>
        <w:t xml:space="preserve"> </w:t>
      </w:r>
      <w:r w:rsidR="00912B14">
        <w:rPr>
          <w:rFonts w:ascii="Arial" w:hAnsi="Arial" w:cs="Arial"/>
          <w:b/>
          <w:bCs/>
          <w:sz w:val="24"/>
          <w:szCs w:val="24"/>
        </w:rPr>
        <w:t>Vinyl Ester</w:t>
      </w:r>
      <w:r>
        <w:rPr>
          <w:rFonts w:ascii="Arial" w:hAnsi="Arial" w:cs="Arial"/>
          <w:b/>
          <w:bCs/>
          <w:sz w:val="24"/>
          <w:szCs w:val="24"/>
        </w:rPr>
        <w:t xml:space="preserve"> Resin </w:t>
      </w:r>
      <w:r w:rsidRPr="00257590">
        <w:rPr>
          <w:rFonts w:ascii="Arial" w:hAnsi="Arial" w:cs="Arial"/>
          <w:b/>
          <w:bCs/>
          <w:sz w:val="24"/>
          <w:szCs w:val="24"/>
        </w:rPr>
        <w:t>Capacity</w:t>
      </w:r>
      <w:r w:rsidR="008D1421">
        <w:rPr>
          <w:rFonts w:ascii="Arial" w:hAnsi="Arial" w:cs="Arial"/>
          <w:b/>
          <w:bCs/>
          <w:sz w:val="24"/>
          <w:szCs w:val="24"/>
        </w:rPr>
        <w:t xml:space="preserve"> &amp;</w:t>
      </w:r>
      <w:r w:rsidRPr="00257590">
        <w:rPr>
          <w:rFonts w:ascii="Arial" w:hAnsi="Arial" w:cs="Arial"/>
          <w:b/>
          <w:bCs/>
          <w:sz w:val="24"/>
          <w:szCs w:val="24"/>
        </w:rPr>
        <w:t xml:space="preserve"> Production</w:t>
      </w:r>
      <w:r>
        <w:rPr>
          <w:rFonts w:ascii="Arial" w:hAnsi="Arial" w:cs="Arial"/>
          <w:b/>
          <w:bCs/>
          <w:sz w:val="24"/>
          <w:szCs w:val="24"/>
        </w:rPr>
        <w:t>, By Volume, 2015 - 2030F (</w:t>
      </w:r>
      <w:r w:rsidR="007C5B32">
        <w:rPr>
          <w:rFonts w:ascii="Arial" w:hAnsi="Arial" w:cs="Arial"/>
          <w:b/>
          <w:bCs/>
          <w:sz w:val="24"/>
          <w:szCs w:val="24"/>
        </w:rPr>
        <w:t>000’</w:t>
      </w:r>
      <w:r>
        <w:rPr>
          <w:rFonts w:ascii="Arial" w:hAnsi="Arial" w:cs="Arial"/>
          <w:b/>
          <w:bCs/>
          <w:sz w:val="24"/>
          <w:szCs w:val="24"/>
        </w:rPr>
        <w:t xml:space="preserve"> Tonnes) </w:t>
      </w:r>
      <w:r w:rsidRPr="0061645E">
        <w:rPr>
          <w:rFonts w:ascii="Arial" w:hAnsi="Arial" w:cs="Arial"/>
          <w:b/>
          <w:bCs/>
          <w:noProof/>
          <w:sz w:val="24"/>
          <w:szCs w:val="24"/>
        </w:rPr>
        <mc:AlternateContent>
          <mc:Choice Requires="wps">
            <w:drawing>
              <wp:anchor distT="0" distB="0" distL="114300" distR="114300" simplePos="0" relativeHeight="252443648" behindDoc="0" locked="0" layoutInCell="1" allowOverlap="1" wp14:anchorId="4048BB70" wp14:editId="414B84B7">
                <wp:simplePos x="0" y="0"/>
                <wp:positionH relativeFrom="column">
                  <wp:posOffset>5187315</wp:posOffset>
                </wp:positionH>
                <wp:positionV relativeFrom="paragraph">
                  <wp:posOffset>2807335</wp:posOffset>
                </wp:positionV>
                <wp:extent cx="1280160" cy="292735"/>
                <wp:effectExtent l="0" t="0" r="0" b="0"/>
                <wp:wrapNone/>
                <wp:docPr id="16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3B3EB885" w14:textId="77777777" w:rsidR="00E913AE" w:rsidRPr="005858C1" w:rsidRDefault="00E913AE" w:rsidP="00E913AE">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4048BB70" id="_x0000_s1081" type="#_x0000_t202" style="position:absolute;margin-left:408.45pt;margin-top:221.05pt;width:100.8pt;height:23.0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" filled="f" stroked="f">
                <v:textbox style="mso-fit-shape-to-text:t">
                  <w:txbxContent>
                    <w:p w14:paraId="3B3EB885" w14:textId="77777777" w:rsidR="00E913AE" w:rsidRPr="005858C1" w:rsidRDefault="00E913AE" w:rsidP="00E913AE">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p>
    <w:p w14:paraId="74276639" w14:textId="2F287E5F" w:rsidR="00E913AE" w:rsidRDefault="00E913AE" w:rsidP="00E913AE">
      <w:pPr>
        <w:rPr>
          <w:rFonts w:ascii="Arial" w:hAnsi="Arial" w:cs="Arial"/>
          <w:sz w:val="24"/>
          <w:szCs w:val="24"/>
        </w:rPr>
      </w:pPr>
      <w:r w:rsidRPr="002B5730">
        <w:rPr>
          <w:noProof/>
          <w:color w:val="000000" w:themeColor="text1"/>
        </w:rPr>
        <w:drawing>
          <wp:inline distT="0" distB="0" distL="0" distR="0" wp14:anchorId="3F84CB7E" wp14:editId="236C8E52">
            <wp:extent cx="6457950" cy="2353102"/>
            <wp:effectExtent l="0" t="0" r="0" b="0"/>
            <wp:docPr id="193" name="Chart 193">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bl>
      <w:tblPr>
        <w:tblpPr w:leftFromText="180" w:rightFromText="180" w:vertAnchor="text" w:horzAnchor="margin" w:tblpY="197"/>
        <w:tblW w:w="10098" w:type="dxa"/>
        <w:tblLook w:val="04A0" w:firstRow="1" w:lastRow="0" w:firstColumn="1" w:lastColumn="0" w:noHBand="0" w:noVBand="1"/>
      </w:tblPr>
      <w:tblGrid>
        <w:gridCol w:w="5151"/>
        <w:gridCol w:w="1566"/>
        <w:gridCol w:w="1566"/>
        <w:gridCol w:w="1815"/>
      </w:tblGrid>
      <w:tr w:rsidR="00881A72" w:rsidRPr="008D1421" w14:paraId="2B840251" w14:textId="77777777" w:rsidTr="00881A72">
        <w:trPr>
          <w:trHeight w:val="337"/>
        </w:trPr>
        <w:tc>
          <w:tcPr>
            <w:tcW w:w="5151"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0B8BA14C" w14:textId="06E67901" w:rsidR="00E913AE" w:rsidRPr="007B2784" w:rsidRDefault="00E913AE" w:rsidP="00881A72">
            <w:pPr>
              <w:spacing w:after="0" w:line="240" w:lineRule="auto"/>
              <w:rPr>
                <w:rFonts w:ascii="Arial" w:eastAsia="Times New Roman" w:hAnsi="Arial" w:cs="Arial"/>
                <w:color w:val="FFFFFF" w:themeColor="background1"/>
                <w:lang w:val="en-US"/>
              </w:rPr>
            </w:pPr>
            <w:r w:rsidRPr="007B2784">
              <w:rPr>
                <w:rFonts w:ascii="Arial" w:eastAsia="Times New Roman" w:hAnsi="Arial" w:cs="Arial"/>
                <w:color w:val="FFFFFF" w:themeColor="background1"/>
                <w:lang w:val="en-US"/>
              </w:rPr>
              <w:t>Company</w:t>
            </w:r>
            <w:r w:rsidR="007C5B32" w:rsidRPr="007B2784">
              <w:rPr>
                <w:rFonts w:ascii="Arial" w:eastAsia="Times New Roman" w:hAnsi="Arial" w:cs="Arial"/>
                <w:color w:val="FFFFFF" w:themeColor="background1"/>
                <w:lang w:val="en-US"/>
              </w:rPr>
              <w:t xml:space="preserve"> </w:t>
            </w:r>
          </w:p>
        </w:tc>
        <w:tc>
          <w:tcPr>
            <w:tcW w:w="1566" w:type="dxa"/>
            <w:tcBorders>
              <w:top w:val="single" w:sz="4" w:space="0" w:color="auto"/>
              <w:left w:val="nil"/>
              <w:bottom w:val="single" w:sz="4" w:space="0" w:color="auto"/>
              <w:right w:val="single" w:sz="4" w:space="0" w:color="auto"/>
            </w:tcBorders>
            <w:shd w:val="clear" w:color="auto" w:fill="C00000"/>
            <w:noWrap/>
            <w:vAlign w:val="bottom"/>
            <w:hideMark/>
          </w:tcPr>
          <w:p w14:paraId="06B7A6AC" w14:textId="77777777" w:rsidR="00E913AE" w:rsidRPr="007B2784" w:rsidRDefault="00E913AE" w:rsidP="007B2784">
            <w:pPr>
              <w:spacing w:after="0" w:line="240" w:lineRule="auto"/>
              <w:jc w:val="center"/>
              <w:rPr>
                <w:rFonts w:ascii="Arial" w:eastAsia="Times New Roman" w:hAnsi="Arial" w:cs="Arial"/>
                <w:color w:val="FFFFFF" w:themeColor="background1"/>
                <w:lang w:val="en-US"/>
              </w:rPr>
            </w:pPr>
            <w:r w:rsidRPr="007B2784">
              <w:rPr>
                <w:rFonts w:ascii="Arial" w:eastAsia="Times New Roman" w:hAnsi="Arial" w:cs="Arial"/>
                <w:color w:val="FFFFFF" w:themeColor="background1"/>
                <w:lang w:val="en-US"/>
              </w:rPr>
              <w:t>2015</w:t>
            </w:r>
          </w:p>
        </w:tc>
        <w:tc>
          <w:tcPr>
            <w:tcW w:w="1566" w:type="dxa"/>
            <w:tcBorders>
              <w:top w:val="single" w:sz="4" w:space="0" w:color="auto"/>
              <w:left w:val="nil"/>
              <w:bottom w:val="single" w:sz="4" w:space="0" w:color="auto"/>
              <w:right w:val="single" w:sz="4" w:space="0" w:color="auto"/>
            </w:tcBorders>
            <w:shd w:val="clear" w:color="auto" w:fill="C00000"/>
            <w:noWrap/>
            <w:vAlign w:val="bottom"/>
            <w:hideMark/>
          </w:tcPr>
          <w:p w14:paraId="4E81C197" w14:textId="77777777" w:rsidR="00E913AE" w:rsidRPr="007B2784" w:rsidRDefault="00E913AE" w:rsidP="007B2784">
            <w:pPr>
              <w:spacing w:after="0" w:line="240" w:lineRule="auto"/>
              <w:jc w:val="center"/>
              <w:rPr>
                <w:rFonts w:ascii="Arial" w:eastAsia="Times New Roman" w:hAnsi="Arial" w:cs="Arial"/>
                <w:color w:val="FFFFFF" w:themeColor="background1"/>
                <w:lang w:val="en-US"/>
              </w:rPr>
            </w:pPr>
            <w:r w:rsidRPr="007B2784">
              <w:rPr>
                <w:rFonts w:ascii="Arial" w:eastAsia="Times New Roman" w:hAnsi="Arial" w:cs="Arial"/>
                <w:color w:val="FFFFFF" w:themeColor="background1"/>
                <w:lang w:val="en-US"/>
              </w:rPr>
              <w:t>2020</w:t>
            </w:r>
          </w:p>
        </w:tc>
        <w:tc>
          <w:tcPr>
            <w:tcW w:w="1815" w:type="dxa"/>
            <w:tcBorders>
              <w:top w:val="single" w:sz="4" w:space="0" w:color="auto"/>
              <w:left w:val="nil"/>
              <w:bottom w:val="single" w:sz="4" w:space="0" w:color="auto"/>
              <w:right w:val="single" w:sz="4" w:space="0" w:color="auto"/>
            </w:tcBorders>
            <w:shd w:val="clear" w:color="auto" w:fill="C00000"/>
            <w:noWrap/>
            <w:vAlign w:val="bottom"/>
            <w:hideMark/>
          </w:tcPr>
          <w:p w14:paraId="62ECA508" w14:textId="77777777" w:rsidR="00E913AE" w:rsidRPr="007B2784" w:rsidRDefault="00E913AE" w:rsidP="007B2784">
            <w:pPr>
              <w:spacing w:after="0" w:line="240" w:lineRule="auto"/>
              <w:jc w:val="center"/>
              <w:rPr>
                <w:rFonts w:ascii="Arial" w:eastAsia="Times New Roman" w:hAnsi="Arial" w:cs="Arial"/>
                <w:color w:val="FFFFFF" w:themeColor="background1"/>
                <w:lang w:val="en-US"/>
              </w:rPr>
            </w:pPr>
            <w:r w:rsidRPr="007B2784">
              <w:rPr>
                <w:rFonts w:ascii="Arial" w:eastAsia="Times New Roman" w:hAnsi="Arial" w:cs="Arial"/>
                <w:color w:val="FFFFFF" w:themeColor="background1"/>
                <w:lang w:val="en-US"/>
              </w:rPr>
              <w:t>2030F</w:t>
            </w:r>
          </w:p>
        </w:tc>
      </w:tr>
      <w:tr w:rsidR="00881A72" w:rsidRPr="008D1421" w14:paraId="4F888C6B"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hideMark/>
          </w:tcPr>
          <w:p w14:paraId="0259B22C" w14:textId="6D83E406" w:rsidR="00924CE7" w:rsidRPr="008D1421" w:rsidRDefault="00924CE7" w:rsidP="00881A72">
            <w:pPr>
              <w:spacing w:after="0" w:line="240" w:lineRule="auto"/>
              <w:rPr>
                <w:rFonts w:ascii="Arial" w:eastAsia="Times New Roman" w:hAnsi="Arial" w:cs="Arial"/>
                <w:color w:val="000000"/>
                <w:sz w:val="20"/>
                <w:szCs w:val="20"/>
                <w:lang w:val="en-US"/>
              </w:rPr>
            </w:pPr>
            <w:r>
              <w:rPr>
                <w:rFonts w:ascii="Arial" w:hAnsi="Arial" w:cs="Arial"/>
                <w:sz w:val="20"/>
                <w:szCs w:val="20"/>
              </w:rPr>
              <w:t>INEOS Composites</w:t>
            </w:r>
          </w:p>
        </w:tc>
        <w:tc>
          <w:tcPr>
            <w:tcW w:w="1566" w:type="dxa"/>
            <w:tcBorders>
              <w:top w:val="nil"/>
              <w:left w:val="nil"/>
              <w:bottom w:val="single" w:sz="4" w:space="0" w:color="auto"/>
              <w:right w:val="single" w:sz="4" w:space="0" w:color="auto"/>
            </w:tcBorders>
            <w:shd w:val="clear" w:color="auto" w:fill="auto"/>
            <w:noWrap/>
            <w:vAlign w:val="bottom"/>
            <w:hideMark/>
          </w:tcPr>
          <w:p w14:paraId="4615062B" w14:textId="5884B316"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0</w:t>
            </w:r>
          </w:p>
        </w:tc>
        <w:tc>
          <w:tcPr>
            <w:tcW w:w="1566" w:type="dxa"/>
            <w:tcBorders>
              <w:top w:val="nil"/>
              <w:left w:val="nil"/>
              <w:bottom w:val="single" w:sz="4" w:space="0" w:color="auto"/>
              <w:right w:val="single" w:sz="4" w:space="0" w:color="auto"/>
            </w:tcBorders>
            <w:shd w:val="clear" w:color="auto" w:fill="auto"/>
            <w:noWrap/>
            <w:vAlign w:val="bottom"/>
            <w:hideMark/>
          </w:tcPr>
          <w:p w14:paraId="2F9A84B4" w14:textId="5E1E73AD"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30</w:t>
            </w:r>
          </w:p>
        </w:tc>
        <w:tc>
          <w:tcPr>
            <w:tcW w:w="1815" w:type="dxa"/>
            <w:tcBorders>
              <w:top w:val="nil"/>
              <w:left w:val="nil"/>
              <w:bottom w:val="single" w:sz="4" w:space="0" w:color="auto"/>
              <w:right w:val="single" w:sz="4" w:space="0" w:color="auto"/>
            </w:tcBorders>
            <w:shd w:val="clear" w:color="auto" w:fill="auto"/>
            <w:noWrap/>
            <w:vAlign w:val="bottom"/>
            <w:hideMark/>
          </w:tcPr>
          <w:p w14:paraId="55E1B924" w14:textId="671FEE3A"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30</w:t>
            </w:r>
          </w:p>
        </w:tc>
      </w:tr>
      <w:tr w:rsidR="00881A72" w:rsidRPr="008D1421" w14:paraId="232C2FD8"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hideMark/>
          </w:tcPr>
          <w:p w14:paraId="447FC5C1" w14:textId="77958EB1" w:rsidR="00924CE7" w:rsidRPr="008D1421" w:rsidRDefault="00924CE7" w:rsidP="00881A72">
            <w:pPr>
              <w:spacing w:after="0" w:line="240" w:lineRule="auto"/>
              <w:rPr>
                <w:rFonts w:ascii="Arial" w:eastAsia="Times New Roman" w:hAnsi="Arial" w:cs="Arial"/>
                <w:color w:val="000000"/>
                <w:sz w:val="20"/>
                <w:szCs w:val="20"/>
                <w:lang w:val="en-US"/>
              </w:rPr>
            </w:pPr>
            <w:r>
              <w:rPr>
                <w:rFonts w:ascii="Arial" w:hAnsi="Arial" w:cs="Arial"/>
                <w:sz w:val="20"/>
                <w:szCs w:val="20"/>
              </w:rPr>
              <w:t>Hexion Inc.</w:t>
            </w:r>
          </w:p>
        </w:tc>
        <w:tc>
          <w:tcPr>
            <w:tcW w:w="1566" w:type="dxa"/>
            <w:tcBorders>
              <w:top w:val="nil"/>
              <w:left w:val="nil"/>
              <w:bottom w:val="single" w:sz="4" w:space="0" w:color="auto"/>
              <w:right w:val="single" w:sz="4" w:space="0" w:color="auto"/>
            </w:tcBorders>
            <w:shd w:val="clear" w:color="auto" w:fill="auto"/>
            <w:noWrap/>
            <w:vAlign w:val="bottom"/>
            <w:hideMark/>
          </w:tcPr>
          <w:p w14:paraId="74D251A1" w14:textId="4700BA5C"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30</w:t>
            </w:r>
          </w:p>
        </w:tc>
        <w:tc>
          <w:tcPr>
            <w:tcW w:w="1566" w:type="dxa"/>
            <w:tcBorders>
              <w:top w:val="nil"/>
              <w:left w:val="nil"/>
              <w:bottom w:val="single" w:sz="4" w:space="0" w:color="auto"/>
              <w:right w:val="single" w:sz="4" w:space="0" w:color="auto"/>
            </w:tcBorders>
            <w:shd w:val="clear" w:color="auto" w:fill="auto"/>
            <w:noWrap/>
            <w:vAlign w:val="bottom"/>
            <w:hideMark/>
          </w:tcPr>
          <w:p w14:paraId="4392897F" w14:textId="78050F8F"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30</w:t>
            </w:r>
          </w:p>
        </w:tc>
        <w:tc>
          <w:tcPr>
            <w:tcW w:w="1815" w:type="dxa"/>
            <w:tcBorders>
              <w:top w:val="nil"/>
              <w:left w:val="nil"/>
              <w:bottom w:val="single" w:sz="4" w:space="0" w:color="auto"/>
              <w:right w:val="single" w:sz="4" w:space="0" w:color="auto"/>
            </w:tcBorders>
            <w:shd w:val="clear" w:color="auto" w:fill="auto"/>
            <w:noWrap/>
            <w:vAlign w:val="bottom"/>
            <w:hideMark/>
          </w:tcPr>
          <w:p w14:paraId="67B1984A" w14:textId="3AE64A00"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30</w:t>
            </w:r>
          </w:p>
        </w:tc>
      </w:tr>
      <w:tr w:rsidR="00881A72" w:rsidRPr="008D1421" w14:paraId="5FD93854"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hideMark/>
          </w:tcPr>
          <w:p w14:paraId="71342697" w14:textId="12A300A7" w:rsidR="00924CE7" w:rsidRPr="008D1421" w:rsidRDefault="00924CE7" w:rsidP="00881A72">
            <w:pPr>
              <w:spacing w:after="0" w:line="240" w:lineRule="auto"/>
              <w:rPr>
                <w:rFonts w:ascii="Arial" w:eastAsia="Times New Roman" w:hAnsi="Arial" w:cs="Arial"/>
                <w:color w:val="000000"/>
                <w:sz w:val="20"/>
                <w:szCs w:val="20"/>
                <w:lang w:val="en-US"/>
              </w:rPr>
            </w:pPr>
            <w:proofErr w:type="spellStart"/>
            <w:r>
              <w:rPr>
                <w:rFonts w:ascii="Arial" w:hAnsi="Arial" w:cs="Arial"/>
                <w:sz w:val="20"/>
                <w:szCs w:val="20"/>
              </w:rPr>
              <w:t>Allnex</w:t>
            </w:r>
            <w:proofErr w:type="spellEnd"/>
            <w:r>
              <w:rPr>
                <w:rFonts w:ascii="Arial" w:hAnsi="Arial" w:cs="Arial"/>
                <w:sz w:val="20"/>
                <w:szCs w:val="20"/>
              </w:rPr>
              <w:t xml:space="preserve"> group</w:t>
            </w:r>
          </w:p>
        </w:tc>
        <w:tc>
          <w:tcPr>
            <w:tcW w:w="1566" w:type="dxa"/>
            <w:tcBorders>
              <w:top w:val="nil"/>
              <w:left w:val="nil"/>
              <w:bottom w:val="single" w:sz="4" w:space="0" w:color="auto"/>
              <w:right w:val="single" w:sz="4" w:space="0" w:color="auto"/>
            </w:tcBorders>
            <w:shd w:val="clear" w:color="auto" w:fill="auto"/>
            <w:noWrap/>
            <w:vAlign w:val="bottom"/>
            <w:hideMark/>
          </w:tcPr>
          <w:p w14:paraId="78B966BD" w14:textId="4FA5829B"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c>
          <w:tcPr>
            <w:tcW w:w="1566" w:type="dxa"/>
            <w:tcBorders>
              <w:top w:val="nil"/>
              <w:left w:val="nil"/>
              <w:bottom w:val="single" w:sz="4" w:space="0" w:color="auto"/>
              <w:right w:val="single" w:sz="4" w:space="0" w:color="auto"/>
            </w:tcBorders>
            <w:shd w:val="clear" w:color="auto" w:fill="auto"/>
            <w:noWrap/>
            <w:vAlign w:val="bottom"/>
            <w:hideMark/>
          </w:tcPr>
          <w:p w14:paraId="7BA75279" w14:textId="0AF30F65"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c>
          <w:tcPr>
            <w:tcW w:w="1815" w:type="dxa"/>
            <w:tcBorders>
              <w:top w:val="nil"/>
              <w:left w:val="nil"/>
              <w:bottom w:val="single" w:sz="4" w:space="0" w:color="auto"/>
              <w:right w:val="single" w:sz="4" w:space="0" w:color="auto"/>
            </w:tcBorders>
            <w:shd w:val="clear" w:color="auto" w:fill="auto"/>
            <w:noWrap/>
            <w:vAlign w:val="bottom"/>
            <w:hideMark/>
          </w:tcPr>
          <w:p w14:paraId="5D13E8DC" w14:textId="4F9EE228"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r>
      <w:tr w:rsidR="00881A72" w:rsidRPr="008D1421" w14:paraId="70C8A46F"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hideMark/>
          </w:tcPr>
          <w:p w14:paraId="2B52EAC0" w14:textId="0CBC73D4" w:rsidR="00924CE7" w:rsidRPr="008D1421" w:rsidRDefault="00924CE7" w:rsidP="00881A72">
            <w:pPr>
              <w:spacing w:after="0" w:line="240" w:lineRule="auto"/>
              <w:rPr>
                <w:rFonts w:ascii="Arial" w:eastAsia="Times New Roman" w:hAnsi="Arial" w:cs="Arial"/>
                <w:color w:val="000000"/>
                <w:sz w:val="20"/>
                <w:szCs w:val="20"/>
                <w:lang w:val="en-US"/>
              </w:rPr>
            </w:pPr>
            <w:r>
              <w:rPr>
                <w:rFonts w:ascii="Arial" w:hAnsi="Arial" w:cs="Arial"/>
                <w:sz w:val="20"/>
                <w:szCs w:val="20"/>
              </w:rPr>
              <w:t>Reinhold GmbH</w:t>
            </w:r>
          </w:p>
        </w:tc>
        <w:tc>
          <w:tcPr>
            <w:tcW w:w="1566" w:type="dxa"/>
            <w:tcBorders>
              <w:top w:val="nil"/>
              <w:left w:val="nil"/>
              <w:bottom w:val="single" w:sz="4" w:space="0" w:color="auto"/>
              <w:right w:val="single" w:sz="4" w:space="0" w:color="auto"/>
            </w:tcBorders>
            <w:shd w:val="clear" w:color="auto" w:fill="auto"/>
            <w:noWrap/>
            <w:vAlign w:val="bottom"/>
            <w:hideMark/>
          </w:tcPr>
          <w:p w14:paraId="2704815F" w14:textId="2E5498E3"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c>
          <w:tcPr>
            <w:tcW w:w="1566" w:type="dxa"/>
            <w:tcBorders>
              <w:top w:val="nil"/>
              <w:left w:val="nil"/>
              <w:bottom w:val="single" w:sz="4" w:space="0" w:color="auto"/>
              <w:right w:val="single" w:sz="4" w:space="0" w:color="auto"/>
            </w:tcBorders>
            <w:shd w:val="clear" w:color="auto" w:fill="auto"/>
            <w:noWrap/>
            <w:vAlign w:val="bottom"/>
            <w:hideMark/>
          </w:tcPr>
          <w:p w14:paraId="72E3E722" w14:textId="2CAB0087"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c>
          <w:tcPr>
            <w:tcW w:w="1815" w:type="dxa"/>
            <w:tcBorders>
              <w:top w:val="nil"/>
              <w:left w:val="nil"/>
              <w:bottom w:val="single" w:sz="4" w:space="0" w:color="auto"/>
              <w:right w:val="single" w:sz="4" w:space="0" w:color="auto"/>
            </w:tcBorders>
            <w:shd w:val="clear" w:color="auto" w:fill="auto"/>
            <w:noWrap/>
            <w:vAlign w:val="bottom"/>
            <w:hideMark/>
          </w:tcPr>
          <w:p w14:paraId="2C270A73" w14:textId="2D1B1A0E"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r>
      <w:tr w:rsidR="00881A72" w:rsidRPr="008D1421" w14:paraId="39BFB2A3"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hideMark/>
          </w:tcPr>
          <w:p w14:paraId="5C591B2D" w14:textId="03CEE11C" w:rsidR="00924CE7" w:rsidRPr="008D1421" w:rsidRDefault="00924CE7" w:rsidP="00881A72">
            <w:pPr>
              <w:spacing w:after="0" w:line="240" w:lineRule="auto"/>
              <w:rPr>
                <w:rFonts w:ascii="Arial" w:eastAsia="Times New Roman" w:hAnsi="Arial" w:cs="Arial"/>
                <w:color w:val="000000"/>
                <w:sz w:val="20"/>
                <w:szCs w:val="20"/>
                <w:lang w:val="en-US"/>
              </w:rPr>
            </w:pPr>
            <w:r>
              <w:rPr>
                <w:rFonts w:ascii="Arial" w:hAnsi="Arial" w:cs="Arial"/>
                <w:sz w:val="20"/>
                <w:szCs w:val="20"/>
              </w:rPr>
              <w:t>Scott Bader Company Ltd.</w:t>
            </w:r>
          </w:p>
        </w:tc>
        <w:tc>
          <w:tcPr>
            <w:tcW w:w="1566" w:type="dxa"/>
            <w:tcBorders>
              <w:top w:val="nil"/>
              <w:left w:val="nil"/>
              <w:bottom w:val="single" w:sz="4" w:space="0" w:color="auto"/>
              <w:right w:val="single" w:sz="4" w:space="0" w:color="auto"/>
            </w:tcBorders>
            <w:shd w:val="clear" w:color="auto" w:fill="auto"/>
            <w:noWrap/>
            <w:vAlign w:val="bottom"/>
            <w:hideMark/>
          </w:tcPr>
          <w:p w14:paraId="61747A11" w14:textId="78C777FE"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c>
          <w:tcPr>
            <w:tcW w:w="1566" w:type="dxa"/>
            <w:tcBorders>
              <w:top w:val="nil"/>
              <w:left w:val="nil"/>
              <w:bottom w:val="single" w:sz="4" w:space="0" w:color="auto"/>
              <w:right w:val="single" w:sz="4" w:space="0" w:color="auto"/>
            </w:tcBorders>
            <w:shd w:val="clear" w:color="auto" w:fill="auto"/>
            <w:noWrap/>
            <w:vAlign w:val="bottom"/>
            <w:hideMark/>
          </w:tcPr>
          <w:p w14:paraId="4C7BCD85" w14:textId="7063E5FF"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c>
          <w:tcPr>
            <w:tcW w:w="1815" w:type="dxa"/>
            <w:tcBorders>
              <w:top w:val="nil"/>
              <w:left w:val="nil"/>
              <w:bottom w:val="single" w:sz="4" w:space="0" w:color="auto"/>
              <w:right w:val="single" w:sz="4" w:space="0" w:color="auto"/>
            </w:tcBorders>
            <w:shd w:val="clear" w:color="auto" w:fill="auto"/>
            <w:noWrap/>
            <w:vAlign w:val="bottom"/>
            <w:hideMark/>
          </w:tcPr>
          <w:p w14:paraId="44883E02" w14:textId="6FCA1ABF" w:rsidR="00924CE7" w:rsidRPr="008D1421" w:rsidRDefault="00924CE7" w:rsidP="007B2784">
            <w:pPr>
              <w:spacing w:after="0" w:line="240" w:lineRule="auto"/>
              <w:jc w:val="center"/>
              <w:rPr>
                <w:rFonts w:ascii="Arial" w:eastAsia="Times New Roman" w:hAnsi="Arial" w:cs="Arial"/>
                <w:color w:val="000000"/>
                <w:sz w:val="20"/>
                <w:szCs w:val="20"/>
                <w:lang w:val="en-US"/>
              </w:rPr>
            </w:pPr>
            <w:r>
              <w:rPr>
                <w:rFonts w:ascii="Arial" w:hAnsi="Arial" w:cs="Arial"/>
                <w:sz w:val="20"/>
                <w:szCs w:val="20"/>
              </w:rPr>
              <w:t>20</w:t>
            </w:r>
          </w:p>
        </w:tc>
      </w:tr>
      <w:tr w:rsidR="002B1115" w:rsidRPr="008D1421" w14:paraId="50F81B49"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auto"/>
            <w:noWrap/>
            <w:vAlign w:val="bottom"/>
          </w:tcPr>
          <w:p w14:paraId="54CA9735" w14:textId="74111A2D" w:rsidR="002B1115" w:rsidRPr="008D1421" w:rsidRDefault="002B1115" w:rsidP="00881A72">
            <w:pPr>
              <w:spacing w:after="0" w:line="240" w:lineRule="auto"/>
              <w:rPr>
                <w:rFonts w:ascii="Arial" w:hAnsi="Arial" w:cs="Arial"/>
                <w:color w:val="000000"/>
                <w:sz w:val="20"/>
                <w:szCs w:val="20"/>
              </w:rPr>
            </w:pPr>
            <w:r>
              <w:rPr>
                <w:rFonts w:ascii="Arial" w:hAnsi="Arial" w:cs="Arial"/>
                <w:color w:val="000000"/>
                <w:sz w:val="20"/>
                <w:szCs w:val="20"/>
              </w:rPr>
              <w:t>Others</w:t>
            </w:r>
          </w:p>
        </w:tc>
        <w:tc>
          <w:tcPr>
            <w:tcW w:w="1566" w:type="dxa"/>
            <w:tcBorders>
              <w:top w:val="nil"/>
              <w:left w:val="nil"/>
              <w:bottom w:val="single" w:sz="4" w:space="0" w:color="auto"/>
              <w:right w:val="single" w:sz="4" w:space="0" w:color="auto"/>
            </w:tcBorders>
            <w:shd w:val="clear" w:color="auto" w:fill="auto"/>
            <w:noWrap/>
            <w:vAlign w:val="bottom"/>
          </w:tcPr>
          <w:p w14:paraId="7B17A68A" w14:textId="56F50704" w:rsidR="002B1115" w:rsidRPr="008D1421" w:rsidRDefault="002B1115" w:rsidP="007B2784">
            <w:pPr>
              <w:spacing w:after="0" w:line="240" w:lineRule="auto"/>
              <w:jc w:val="center"/>
              <w:rPr>
                <w:rFonts w:ascii="Arial" w:hAnsi="Arial" w:cs="Arial"/>
                <w:sz w:val="20"/>
                <w:szCs w:val="20"/>
              </w:rPr>
            </w:pPr>
            <w:r>
              <w:rPr>
                <w:rFonts w:ascii="Calibri" w:hAnsi="Calibri"/>
                <w:color w:val="000000"/>
              </w:rPr>
              <w:t>118</w:t>
            </w:r>
          </w:p>
        </w:tc>
        <w:tc>
          <w:tcPr>
            <w:tcW w:w="1566" w:type="dxa"/>
            <w:tcBorders>
              <w:top w:val="nil"/>
              <w:left w:val="nil"/>
              <w:bottom w:val="single" w:sz="4" w:space="0" w:color="auto"/>
              <w:right w:val="single" w:sz="4" w:space="0" w:color="auto"/>
            </w:tcBorders>
            <w:shd w:val="clear" w:color="auto" w:fill="auto"/>
            <w:noWrap/>
            <w:vAlign w:val="bottom"/>
          </w:tcPr>
          <w:p w14:paraId="555CF79D" w14:textId="111AFA40" w:rsidR="002B1115" w:rsidRPr="008D1421" w:rsidRDefault="002B1115" w:rsidP="007B2784">
            <w:pPr>
              <w:spacing w:after="0" w:line="240" w:lineRule="auto"/>
              <w:jc w:val="center"/>
              <w:rPr>
                <w:rFonts w:ascii="Arial" w:hAnsi="Arial" w:cs="Arial"/>
                <w:sz w:val="20"/>
                <w:szCs w:val="20"/>
              </w:rPr>
            </w:pPr>
            <w:r>
              <w:rPr>
                <w:rFonts w:ascii="Calibri" w:hAnsi="Calibri"/>
                <w:color w:val="000000"/>
              </w:rPr>
              <w:t>93</w:t>
            </w:r>
          </w:p>
        </w:tc>
        <w:tc>
          <w:tcPr>
            <w:tcW w:w="1815" w:type="dxa"/>
            <w:tcBorders>
              <w:top w:val="nil"/>
              <w:left w:val="nil"/>
              <w:bottom w:val="single" w:sz="4" w:space="0" w:color="auto"/>
              <w:right w:val="single" w:sz="4" w:space="0" w:color="auto"/>
            </w:tcBorders>
            <w:shd w:val="clear" w:color="auto" w:fill="auto"/>
            <w:noWrap/>
            <w:vAlign w:val="bottom"/>
          </w:tcPr>
          <w:p w14:paraId="6A94290F" w14:textId="52FF1BE7" w:rsidR="002B1115" w:rsidRPr="008D1421" w:rsidRDefault="002B1115" w:rsidP="007B2784">
            <w:pPr>
              <w:spacing w:after="0" w:line="240" w:lineRule="auto"/>
              <w:jc w:val="center"/>
              <w:rPr>
                <w:rFonts w:ascii="Arial" w:hAnsi="Arial" w:cs="Arial"/>
                <w:sz w:val="20"/>
                <w:szCs w:val="20"/>
              </w:rPr>
            </w:pPr>
            <w:r>
              <w:rPr>
                <w:rFonts w:ascii="Calibri" w:hAnsi="Calibri"/>
                <w:color w:val="000000"/>
              </w:rPr>
              <w:t>93</w:t>
            </w:r>
          </w:p>
        </w:tc>
      </w:tr>
      <w:tr w:rsidR="00881A72" w:rsidRPr="008D1421" w14:paraId="1A725EAB" w14:textId="77777777" w:rsidTr="00881A72">
        <w:trPr>
          <w:trHeight w:val="337"/>
        </w:trPr>
        <w:tc>
          <w:tcPr>
            <w:tcW w:w="5151" w:type="dxa"/>
            <w:tcBorders>
              <w:top w:val="nil"/>
              <w:left w:val="single" w:sz="4" w:space="0" w:color="auto"/>
              <w:bottom w:val="single" w:sz="4" w:space="0" w:color="auto"/>
              <w:right w:val="single" w:sz="4" w:space="0" w:color="auto"/>
            </w:tcBorders>
            <w:shd w:val="clear" w:color="auto" w:fill="C00000"/>
            <w:noWrap/>
            <w:vAlign w:val="bottom"/>
            <w:hideMark/>
          </w:tcPr>
          <w:p w14:paraId="0A34DDE0" w14:textId="77777777" w:rsidR="002B1115" w:rsidRPr="007B2784" w:rsidRDefault="002B1115" w:rsidP="00881A72">
            <w:pPr>
              <w:spacing w:after="0" w:line="240" w:lineRule="auto"/>
              <w:rPr>
                <w:rFonts w:ascii="Arial" w:eastAsia="Times New Roman" w:hAnsi="Arial" w:cs="Arial"/>
                <w:color w:val="FFFFFF" w:themeColor="background1"/>
                <w:lang w:val="en-US"/>
              </w:rPr>
            </w:pPr>
            <w:r w:rsidRPr="007B2784">
              <w:rPr>
                <w:rFonts w:ascii="Arial" w:eastAsia="Times New Roman" w:hAnsi="Arial" w:cs="Arial"/>
                <w:color w:val="FFFFFF" w:themeColor="background1"/>
                <w:lang w:val="en-US"/>
              </w:rPr>
              <w:t>Total</w:t>
            </w:r>
          </w:p>
        </w:tc>
        <w:tc>
          <w:tcPr>
            <w:tcW w:w="1566" w:type="dxa"/>
            <w:tcBorders>
              <w:top w:val="nil"/>
              <w:left w:val="nil"/>
              <w:bottom w:val="single" w:sz="4" w:space="0" w:color="auto"/>
              <w:right w:val="single" w:sz="4" w:space="0" w:color="auto"/>
            </w:tcBorders>
            <w:shd w:val="clear" w:color="auto" w:fill="C00000"/>
            <w:noWrap/>
            <w:vAlign w:val="bottom"/>
            <w:hideMark/>
          </w:tcPr>
          <w:p w14:paraId="293098DE" w14:textId="47A3CED3" w:rsidR="002B1115" w:rsidRPr="007B2784" w:rsidRDefault="002B1115" w:rsidP="007B2784">
            <w:pPr>
              <w:spacing w:after="0" w:line="240" w:lineRule="auto"/>
              <w:jc w:val="center"/>
              <w:rPr>
                <w:rFonts w:ascii="Arial" w:eastAsia="Times New Roman" w:hAnsi="Arial" w:cs="Arial"/>
                <w:color w:val="FFFFFF" w:themeColor="background1"/>
                <w:lang w:val="en-US"/>
              </w:rPr>
            </w:pPr>
            <w:r w:rsidRPr="007B2784">
              <w:rPr>
                <w:rFonts w:ascii="Arial" w:hAnsi="Arial" w:cs="Arial"/>
              </w:rPr>
              <w:t>208</w:t>
            </w:r>
          </w:p>
        </w:tc>
        <w:tc>
          <w:tcPr>
            <w:tcW w:w="1566" w:type="dxa"/>
            <w:tcBorders>
              <w:top w:val="nil"/>
              <w:left w:val="nil"/>
              <w:bottom w:val="single" w:sz="4" w:space="0" w:color="auto"/>
              <w:right w:val="single" w:sz="4" w:space="0" w:color="auto"/>
            </w:tcBorders>
            <w:shd w:val="clear" w:color="auto" w:fill="C00000"/>
            <w:noWrap/>
            <w:vAlign w:val="bottom"/>
            <w:hideMark/>
          </w:tcPr>
          <w:p w14:paraId="486542DB" w14:textId="73E6F3A9" w:rsidR="002B1115" w:rsidRPr="007B2784" w:rsidRDefault="002B1115" w:rsidP="007B2784">
            <w:pPr>
              <w:spacing w:after="0" w:line="240" w:lineRule="auto"/>
              <w:jc w:val="center"/>
              <w:rPr>
                <w:rFonts w:ascii="Arial" w:eastAsia="Times New Roman" w:hAnsi="Arial" w:cs="Arial"/>
                <w:color w:val="FFFFFF" w:themeColor="background1"/>
                <w:lang w:val="en-US"/>
              </w:rPr>
            </w:pPr>
            <w:r w:rsidRPr="007B2784">
              <w:rPr>
                <w:rFonts w:ascii="Arial" w:hAnsi="Arial" w:cs="Arial"/>
              </w:rPr>
              <w:t>213</w:t>
            </w:r>
          </w:p>
        </w:tc>
        <w:tc>
          <w:tcPr>
            <w:tcW w:w="1815" w:type="dxa"/>
            <w:tcBorders>
              <w:top w:val="nil"/>
              <w:left w:val="nil"/>
              <w:bottom w:val="single" w:sz="4" w:space="0" w:color="auto"/>
              <w:right w:val="single" w:sz="4" w:space="0" w:color="auto"/>
            </w:tcBorders>
            <w:shd w:val="clear" w:color="auto" w:fill="C00000"/>
            <w:noWrap/>
            <w:vAlign w:val="bottom"/>
            <w:hideMark/>
          </w:tcPr>
          <w:p w14:paraId="6FC2ACF6" w14:textId="741B53FC" w:rsidR="002B1115" w:rsidRPr="007B2784" w:rsidRDefault="002B1115" w:rsidP="007B2784">
            <w:pPr>
              <w:spacing w:after="0" w:line="240" w:lineRule="auto"/>
              <w:jc w:val="center"/>
              <w:rPr>
                <w:rFonts w:ascii="Arial" w:eastAsia="Times New Roman" w:hAnsi="Arial" w:cs="Arial"/>
                <w:color w:val="FFFFFF" w:themeColor="background1"/>
                <w:lang w:val="en-US"/>
              </w:rPr>
            </w:pPr>
            <w:r w:rsidRPr="007B2784">
              <w:rPr>
                <w:rFonts w:ascii="Arial" w:hAnsi="Arial" w:cs="Arial"/>
              </w:rPr>
              <w:t>213</w:t>
            </w:r>
          </w:p>
        </w:tc>
      </w:tr>
    </w:tbl>
    <w:p w14:paraId="30A67EFE" w14:textId="7EB2FEA1" w:rsidR="00E913AE" w:rsidRDefault="00881A72" w:rsidP="00E913AE">
      <w:pPr>
        <w:jc w:val="both"/>
        <w:rPr>
          <w:rFonts w:ascii="Arial" w:hAnsi="Arial" w:cs="Arial"/>
          <w:sz w:val="24"/>
          <w:szCs w:val="24"/>
        </w:rPr>
      </w:pPr>
      <w:r w:rsidRPr="0061645E">
        <w:rPr>
          <w:rFonts w:ascii="Arial" w:hAnsi="Arial" w:cs="Arial"/>
          <w:b/>
          <w:bCs/>
          <w:noProof/>
          <w:sz w:val="24"/>
          <w:szCs w:val="24"/>
        </w:rPr>
        <mc:AlternateContent>
          <mc:Choice Requires="wps">
            <w:drawing>
              <wp:anchor distT="0" distB="0" distL="114300" distR="114300" simplePos="0" relativeHeight="252524544" behindDoc="0" locked="0" layoutInCell="1" allowOverlap="1" wp14:anchorId="6DB3AE22" wp14:editId="6A646F93">
                <wp:simplePos x="0" y="0"/>
                <wp:positionH relativeFrom="column">
                  <wp:posOffset>5118265</wp:posOffset>
                </wp:positionH>
                <wp:positionV relativeFrom="paragraph">
                  <wp:posOffset>1970645</wp:posOffset>
                </wp:positionV>
                <wp:extent cx="1280160" cy="292735"/>
                <wp:effectExtent l="0" t="0" r="0" b="0"/>
                <wp:wrapNone/>
                <wp:docPr id="219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04436DA3" w14:textId="77777777" w:rsidR="00881A72" w:rsidRPr="005858C1" w:rsidRDefault="00881A72" w:rsidP="00881A7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6DB3AE22" id="_x0000_s1082" type="#_x0000_t202" style="position:absolute;left:0;text-align:left;margin-left:403pt;margin-top:155.15pt;width:100.8pt;height:23.05pt;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" filled="f" stroked="f">
                <v:textbox style="mso-fit-shape-to-text:t">
                  <w:txbxContent>
                    <w:p w14:paraId="04436DA3" w14:textId="77777777" w:rsidR="00881A72" w:rsidRPr="005858C1" w:rsidRDefault="00881A72" w:rsidP="00881A7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p>
    <w:p w14:paraId="27A7D7F1" w14:textId="4659D0FB" w:rsidR="00E913AE" w:rsidRPr="0022076A" w:rsidRDefault="00E913AE" w:rsidP="00881A72">
      <w:pPr>
        <w:pStyle w:val="ListParagraph"/>
        <w:ind w:left="720" w:firstLine="0"/>
        <w:jc w:val="both"/>
        <w:rPr>
          <w:sz w:val="24"/>
          <w:szCs w:val="24"/>
          <w:highlight w:val="yellow"/>
        </w:rPr>
      </w:pPr>
    </w:p>
    <w:p w14:paraId="6DB55310" w14:textId="484634EB" w:rsidR="00912B14" w:rsidRPr="0061645E" w:rsidRDefault="00912B14" w:rsidP="0061645E">
      <w:pPr>
        <w:spacing w:line="360" w:lineRule="auto"/>
        <w:textAlignment w:val="baseline"/>
        <w:rPr>
          <w:rFonts w:ascii="Arial" w:hAnsi="Arial" w:cs="Arial"/>
          <w:b/>
          <w:bCs/>
          <w:sz w:val="24"/>
          <w:szCs w:val="24"/>
        </w:rPr>
      </w:pPr>
      <w:r w:rsidRPr="0061645E">
        <w:rPr>
          <w:rFonts w:ascii="Arial" w:hAnsi="Arial" w:cs="Arial"/>
          <w:b/>
          <w:bCs/>
          <w:sz w:val="24"/>
          <w:szCs w:val="24"/>
        </w:rPr>
        <w:t>3.2.3. Europe Vinyl Ester Resin Demand Supply Outlook</w:t>
      </w:r>
    </w:p>
    <w:p w14:paraId="4BA6F0DD" w14:textId="61489800" w:rsidR="00023038" w:rsidRPr="0061645E" w:rsidRDefault="00912B14" w:rsidP="0061645E">
      <w:pPr>
        <w:spacing w:line="360" w:lineRule="auto"/>
        <w:textAlignment w:val="baseline"/>
        <w:rPr>
          <w:rFonts w:ascii="Arial" w:hAnsi="Arial" w:cs="Arial"/>
          <w:b/>
          <w:bCs/>
          <w:sz w:val="24"/>
          <w:szCs w:val="24"/>
        </w:rPr>
      </w:pPr>
      <w:r w:rsidRPr="0061645E">
        <w:rPr>
          <w:rFonts w:ascii="Arial" w:hAnsi="Arial" w:cs="Arial"/>
          <w:b/>
          <w:bCs/>
          <w:sz w:val="24"/>
          <w:szCs w:val="24"/>
        </w:rPr>
        <w:t>Europe Vinyl Ester Resin Demand, By Volume (</w:t>
      </w:r>
      <w:r w:rsidR="007C5B32">
        <w:rPr>
          <w:rFonts w:ascii="Arial" w:hAnsi="Arial" w:cs="Arial"/>
          <w:b/>
          <w:bCs/>
          <w:sz w:val="24"/>
          <w:szCs w:val="24"/>
        </w:rPr>
        <w:t>000’</w:t>
      </w:r>
      <w:r w:rsidRPr="0061645E">
        <w:rPr>
          <w:rFonts w:ascii="Arial" w:hAnsi="Arial" w:cs="Arial"/>
          <w:b/>
          <w:bCs/>
          <w:sz w:val="24"/>
          <w:szCs w:val="24"/>
        </w:rPr>
        <w:t xml:space="preserve"> Tonnes), 2015–2030F</w:t>
      </w:r>
    </w:p>
    <w:p w14:paraId="2D0EDD41" w14:textId="60935B17" w:rsidR="008D05CC" w:rsidRPr="002B5730" w:rsidRDefault="00D51608">
      <w:pPr>
        <w:rPr>
          <w:color w:val="000000" w:themeColor="text1"/>
        </w:rPr>
      </w:pPr>
      <w:r w:rsidRPr="002B5730">
        <w:rPr>
          <w:noProof/>
          <w:color w:val="000000" w:themeColor="text1"/>
        </w:rPr>
        <mc:AlternateContent>
          <mc:Choice Requires="wps">
            <w:drawing>
              <wp:anchor distT="0" distB="0" distL="114300" distR="114300" simplePos="0" relativeHeight="251663360" behindDoc="0" locked="0" layoutInCell="1" allowOverlap="1" wp14:anchorId="5006F929" wp14:editId="0DD6A163">
                <wp:simplePos x="0" y="0"/>
                <wp:positionH relativeFrom="column">
                  <wp:posOffset>4349115</wp:posOffset>
                </wp:positionH>
                <wp:positionV relativeFrom="paragraph">
                  <wp:posOffset>1748790</wp:posOffset>
                </wp:positionV>
                <wp:extent cx="1651000" cy="860804"/>
                <wp:effectExtent l="0" t="0" r="0" b="0"/>
                <wp:wrapNone/>
                <wp:docPr id="36" name="Rectangle 35">
                  <a:extLst xmlns:a="http://schemas.openxmlformats.org/drawingml/2006/main">
                    <a:ext uri="{FF2B5EF4-FFF2-40B4-BE49-F238E27FC236}">
                      <a16:creationId xmlns:a16="http://schemas.microsoft.com/office/drawing/2014/main" id="{A09720C9-19AD-4573-9FB4-E6C795D7E816}"/>
                    </a:ext>
                  </a:extLst>
                </wp:docPr>
                <wp:cNvGraphicFramePr/>
                <a:graphic xmlns:a="http://schemas.openxmlformats.org/drawingml/2006/main">
                  <a:graphicData uri="http://schemas.microsoft.com/office/word/2010/wordprocessingShape">
                    <wps:wsp>
                      <wps:cNvSpPr/>
                      <wps:spPr>
                        <a:xfrm>
                          <a:off x="0" y="0"/>
                          <a:ext cx="1651000" cy="86080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7D54354"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2021E-2030F</w:t>
                            </w:r>
                          </w:p>
                          <w:p w14:paraId="5B84BBBD"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 xml:space="preserve">CAGR </w:t>
                            </w:r>
                          </w:p>
                          <w:p w14:paraId="0E2333C8" w14:textId="541C44AF"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sidRPr="008D1421">
                              <w:rPr>
                                <w:rFonts w:ascii="Arial" w:eastAsia="Verdana" w:hAnsi="Arial" w:cs="Arial"/>
                                <w:b/>
                                <w:bCs/>
                                <w:color w:val="000000"/>
                                <w:kern w:val="24"/>
                                <w:sz w:val="20"/>
                                <w:szCs w:val="20"/>
                                <w:lang w:val="en-US"/>
                              </w:rPr>
                              <w:t>4.</w:t>
                            </w:r>
                            <w:r w:rsidR="00AA4CCC" w:rsidRPr="008D1421">
                              <w:rPr>
                                <w:rFonts w:ascii="Arial" w:eastAsia="Verdana" w:hAnsi="Arial" w:cs="Arial"/>
                                <w:b/>
                                <w:bCs/>
                                <w:color w:val="000000"/>
                                <w:kern w:val="24"/>
                                <w:sz w:val="20"/>
                                <w:szCs w:val="20"/>
                                <w:lang w:val="en-US"/>
                              </w:rPr>
                              <w:t>66</w:t>
                            </w:r>
                            <w:r w:rsidRPr="008D1421">
                              <w:rPr>
                                <w:rFonts w:ascii="Arial" w:eastAsia="Verdana" w:hAnsi="Arial" w:cs="Arial"/>
                                <w:b/>
                                <w:bCs/>
                                <w:color w:val="000000"/>
                                <w:kern w:val="24"/>
                                <w:sz w:val="20"/>
                                <w:szCs w:val="20"/>
                                <w:lang w:val="en-US"/>
                              </w:rPr>
                              <w:t>% By Volume</w:t>
                            </w:r>
                          </w:p>
                        </w:txbxContent>
                      </wps:txbx>
                      <wps:bodyPr rtlCol="0" anchor="ctr">
                        <a:noAutofit/>
                      </wps:bodyPr>
                    </wps:wsp>
                  </a:graphicData>
                </a:graphic>
                <wp14:sizeRelV relativeFrom="margin">
                  <wp14:pctHeight>0</wp14:pctHeight>
                </wp14:sizeRelV>
              </wp:anchor>
            </w:drawing>
          </mc:Choice>
          <mc:Fallback>
            <w:pict>
              <v:rect w14:anchorId="5006F929" id="_x0000_s1083" style="position:absolute;margin-left:342.45pt;margin-top:137.7pt;width:130pt;height:67.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" filled="f" stroked="f" strokeweight="1pt">
                <v:textbox>
                  <w:txbxContent>
                    <w:p w14:paraId="47D54354"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2021E-2030F</w:t>
                      </w:r>
                    </w:p>
                    <w:p w14:paraId="5B84BBBD"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 xml:space="preserve">CAGR </w:t>
                      </w:r>
                    </w:p>
                    <w:p w14:paraId="0E2333C8" w14:textId="541C44AF"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sidRPr="008D1421">
                        <w:rPr>
                          <w:rFonts w:ascii="Arial" w:eastAsia="Verdana" w:hAnsi="Arial" w:cs="Arial"/>
                          <w:b/>
                          <w:bCs/>
                          <w:color w:val="000000"/>
                          <w:kern w:val="24"/>
                          <w:sz w:val="20"/>
                          <w:szCs w:val="20"/>
                          <w:lang w:val="en-US"/>
                        </w:rPr>
                        <w:t>4.</w:t>
                      </w:r>
                      <w:r w:rsidR="00AA4CCC" w:rsidRPr="008D1421">
                        <w:rPr>
                          <w:rFonts w:ascii="Arial" w:eastAsia="Verdana" w:hAnsi="Arial" w:cs="Arial"/>
                          <w:b/>
                          <w:bCs/>
                          <w:color w:val="000000"/>
                          <w:kern w:val="24"/>
                          <w:sz w:val="20"/>
                          <w:szCs w:val="20"/>
                          <w:lang w:val="en-US"/>
                        </w:rPr>
                        <w:t>66</w:t>
                      </w:r>
                      <w:r w:rsidRPr="008D1421">
                        <w:rPr>
                          <w:rFonts w:ascii="Arial" w:eastAsia="Verdana" w:hAnsi="Arial" w:cs="Arial"/>
                          <w:b/>
                          <w:bCs/>
                          <w:color w:val="000000"/>
                          <w:kern w:val="24"/>
                          <w:sz w:val="20"/>
                          <w:szCs w:val="20"/>
                          <w:lang w:val="en-US"/>
                        </w:rPr>
                        <w:t>% By Volume</w:t>
                      </w:r>
                    </w:p>
                  </w:txbxContent>
                </v:textbox>
              </v:rect>
            </w:pict>
          </mc:Fallback>
        </mc:AlternateContent>
      </w:r>
      <w:r w:rsidRPr="002B5730">
        <w:rPr>
          <w:noProof/>
          <w:color w:val="000000" w:themeColor="text1"/>
        </w:rPr>
        <mc:AlternateContent>
          <mc:Choice Requires="wps">
            <w:drawing>
              <wp:anchor distT="0" distB="0" distL="114300" distR="114300" simplePos="0" relativeHeight="251662336" behindDoc="0" locked="0" layoutInCell="1" allowOverlap="1" wp14:anchorId="2211F1A4" wp14:editId="32BFC31F">
                <wp:simplePos x="0" y="0"/>
                <wp:positionH relativeFrom="column">
                  <wp:posOffset>867794</wp:posOffset>
                </wp:positionH>
                <wp:positionV relativeFrom="paragraph">
                  <wp:posOffset>1720599</wp:posOffset>
                </wp:positionV>
                <wp:extent cx="1651000" cy="859809"/>
                <wp:effectExtent l="0" t="0" r="0" b="0"/>
                <wp:wrapNone/>
                <wp:docPr id="34" name="Rectangle 33">
                  <a:extLst xmlns:a="http://schemas.openxmlformats.org/drawingml/2006/main">
                    <a:ext uri="{FF2B5EF4-FFF2-40B4-BE49-F238E27FC236}">
                      <a16:creationId xmlns:a16="http://schemas.microsoft.com/office/drawing/2014/main" id="{21742814-0102-4032-8677-1ED403258F55}"/>
                    </a:ext>
                  </a:extLst>
                </wp:docPr>
                <wp:cNvGraphicFramePr/>
                <a:graphic xmlns:a="http://schemas.openxmlformats.org/drawingml/2006/main">
                  <a:graphicData uri="http://schemas.microsoft.com/office/word/2010/wordprocessingShape">
                    <wps:wsp>
                      <wps:cNvSpPr/>
                      <wps:spPr>
                        <a:xfrm>
                          <a:off x="0" y="0"/>
                          <a:ext cx="1651000" cy="85980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364D521"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2015-2020</w:t>
                            </w:r>
                          </w:p>
                          <w:p w14:paraId="3E512CD4"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 xml:space="preserve">CAGR </w:t>
                            </w:r>
                          </w:p>
                          <w:p w14:paraId="4B3192B0" w14:textId="77777777" w:rsidR="00023038" w:rsidRPr="008D1421" w:rsidRDefault="00023038" w:rsidP="00D51608">
                            <w:pPr>
                              <w:spacing w:line="240" w:lineRule="auto"/>
                              <w:jc w:val="center"/>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0.75% By Volume</w:t>
                            </w:r>
                          </w:p>
                        </w:txbxContent>
                      </wps:txbx>
                      <wps:bodyPr rtlCol="0" anchor="ctr">
                        <a:noAutofit/>
                      </wps:bodyPr>
                    </wps:wsp>
                  </a:graphicData>
                </a:graphic>
                <wp14:sizeRelV relativeFrom="margin">
                  <wp14:pctHeight>0</wp14:pctHeight>
                </wp14:sizeRelV>
              </wp:anchor>
            </w:drawing>
          </mc:Choice>
          <mc:Fallback>
            <w:pict>
              <v:rect w14:anchorId="2211F1A4" id="_x0000_s1084" style="position:absolute;margin-left:68.35pt;margin-top:135.5pt;width:130pt;height:67.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" filled="f" stroked="f" strokeweight="1pt">
                <v:textbox>
                  <w:txbxContent>
                    <w:p w14:paraId="3364D521"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2015-2020</w:t>
                      </w:r>
                    </w:p>
                    <w:p w14:paraId="3E512CD4" w14:textId="77777777" w:rsidR="00023038" w:rsidRPr="008D1421" w:rsidRDefault="00023038" w:rsidP="00D51608">
                      <w:pPr>
                        <w:spacing w:line="240" w:lineRule="auto"/>
                        <w:jc w:val="center"/>
                        <w:textAlignment w:val="baseline"/>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 xml:space="preserve">CAGR </w:t>
                      </w:r>
                    </w:p>
                    <w:p w14:paraId="4B3192B0" w14:textId="77777777" w:rsidR="00023038" w:rsidRPr="008D1421" w:rsidRDefault="00023038" w:rsidP="00D51608">
                      <w:pPr>
                        <w:spacing w:line="240" w:lineRule="auto"/>
                        <w:jc w:val="center"/>
                        <w:rPr>
                          <w:rFonts w:ascii="Arial" w:eastAsia="Verdana" w:hAnsi="Arial" w:cs="Arial"/>
                          <w:b/>
                          <w:bCs/>
                          <w:color w:val="000000"/>
                          <w:kern w:val="24"/>
                          <w:sz w:val="20"/>
                          <w:szCs w:val="20"/>
                          <w:lang w:val="en-US"/>
                        </w:rPr>
                      </w:pPr>
                      <w:r w:rsidRPr="008D1421">
                        <w:rPr>
                          <w:rFonts w:ascii="Arial" w:eastAsia="Verdana" w:hAnsi="Arial" w:cs="Arial"/>
                          <w:b/>
                          <w:bCs/>
                          <w:color w:val="000000"/>
                          <w:kern w:val="24"/>
                          <w:sz w:val="20"/>
                          <w:szCs w:val="20"/>
                          <w:lang w:val="en-US"/>
                        </w:rPr>
                        <w:t>0.75% By Volume</w:t>
                      </w:r>
                    </w:p>
                  </w:txbxContent>
                </v:textbox>
              </v:rect>
            </w:pict>
          </mc:Fallback>
        </mc:AlternateContent>
      </w:r>
      <w:r w:rsidR="00023038" w:rsidRPr="002B5730">
        <w:rPr>
          <w:noProof/>
          <w:color w:val="000000" w:themeColor="text1"/>
        </w:rPr>
        <w:drawing>
          <wp:inline distT="0" distB="0" distL="0" distR="0" wp14:anchorId="27F685AD" wp14:editId="7C062B2B">
            <wp:extent cx="6410325" cy="2115820"/>
            <wp:effectExtent l="0" t="0" r="0" b="0"/>
            <wp:docPr id="1" name="Chart 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934244E" w14:textId="7D8C8499" w:rsidR="008D05CC" w:rsidRPr="002B5730" w:rsidRDefault="008D05CC">
      <w:pPr>
        <w:rPr>
          <w:color w:val="000000" w:themeColor="text1"/>
        </w:rPr>
      </w:pPr>
    </w:p>
    <w:p w14:paraId="0903F69A" w14:textId="101A5C2C" w:rsidR="00EE4063" w:rsidRDefault="007B2784" w:rsidP="00EE4063">
      <w:r w:rsidRPr="002B5730">
        <w:rPr>
          <w:noProof/>
          <w:color w:val="000000" w:themeColor="text1"/>
        </w:rPr>
        <w:lastRenderedPageBreak/>
        <mc:AlternateContent>
          <mc:Choice Requires="wps">
            <w:drawing>
              <wp:anchor distT="0" distB="0" distL="114300" distR="114300" simplePos="0" relativeHeight="251664384" behindDoc="0" locked="0" layoutInCell="1" allowOverlap="1" wp14:anchorId="0559A1BD" wp14:editId="00A3A818">
                <wp:simplePos x="0" y="0"/>
                <wp:positionH relativeFrom="margin">
                  <wp:posOffset>4072890</wp:posOffset>
                </wp:positionH>
                <wp:positionV relativeFrom="paragraph">
                  <wp:posOffset>90805</wp:posOffset>
                </wp:positionV>
                <wp:extent cx="2337435" cy="200025"/>
                <wp:effectExtent l="0" t="0" r="0" b="0"/>
                <wp:wrapNone/>
                <wp:docPr id="2" name="TextBox 4">
                  <a:extLst xmlns:a="http://schemas.openxmlformats.org/drawingml/2006/main">
                    <a:ext uri="{FF2B5EF4-FFF2-40B4-BE49-F238E27FC236}">
                      <a16:creationId xmlns:a16="http://schemas.microsoft.com/office/drawing/2014/main" id="{64E12DB3-236D-4593-A006-1DB68A6A461A}"/>
                    </a:ext>
                  </a:extLst>
                </wp:docPr>
                <wp:cNvGraphicFramePr/>
                <a:graphic xmlns:a="http://schemas.openxmlformats.org/drawingml/2006/main">
                  <a:graphicData uri="http://schemas.microsoft.com/office/word/2010/wordprocessingShape">
                    <wps:wsp>
                      <wps:cNvSpPr txBox="1"/>
                      <wps:spPr>
                        <a:xfrm>
                          <a:off x="0" y="0"/>
                          <a:ext cx="2337435" cy="200025"/>
                        </a:xfrm>
                        <a:prstGeom prst="rect">
                          <a:avLst/>
                        </a:prstGeom>
                        <a:noFill/>
                      </wps:spPr>
                      <wps:txbx>
                        <w:txbxContent>
                          <w:p w14:paraId="77862544" w14:textId="77777777" w:rsidR="00023038" w:rsidRPr="00687E98" w:rsidRDefault="00023038" w:rsidP="0002303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0559A1BD" id="_x0000_s1085" type="#_x0000_t202" style="position:absolute;margin-left:320.7pt;margin-top:7.15pt;width:184.05pt;height:15.75pt;z-index:251664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" filled="f" stroked="f">
                <v:textbox style="mso-fit-shape-to-text:t">
                  <w:txbxContent>
                    <w:p w14:paraId="77862544" w14:textId="77777777" w:rsidR="00023038" w:rsidRPr="00687E98" w:rsidRDefault="00023038" w:rsidP="0002303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3452CE92" w14:textId="79135681" w:rsidR="00EE4063" w:rsidRDefault="00EE4063" w:rsidP="00EE4063">
      <w:pPr>
        <w:rPr>
          <w:rFonts w:ascii="Arial" w:hAnsi="Arial" w:cs="Arial"/>
          <w:b/>
          <w:bCs/>
          <w:color w:val="000000" w:themeColor="text1"/>
          <w:sz w:val="24"/>
          <w:szCs w:val="24"/>
          <w:lang w:val="en-US"/>
        </w:rPr>
      </w:pPr>
    </w:p>
    <w:p w14:paraId="2DC8ADD2" w14:textId="75EA8A5F" w:rsidR="00EE4063" w:rsidRDefault="00C22CE3" w:rsidP="00EE4063">
      <w:pPr>
        <w:rPr>
          <w:rFonts w:ascii="Arial" w:hAnsi="Arial" w:cs="Arial"/>
          <w:b/>
          <w:bCs/>
          <w:color w:val="000000" w:themeColor="text1"/>
          <w:sz w:val="24"/>
          <w:szCs w:val="24"/>
          <w:lang w:val="en-US"/>
        </w:rPr>
      </w:pPr>
      <w:r w:rsidRPr="003B1BF5">
        <w:rPr>
          <w:rFonts w:ascii="Arial" w:hAnsi="Arial" w:cs="Arial"/>
          <w:b/>
          <w:bCs/>
          <w:noProof/>
          <w:color w:val="000000" w:themeColor="text1"/>
          <w:sz w:val="24"/>
          <w:szCs w:val="24"/>
        </w:rPr>
        <mc:AlternateContent>
          <mc:Choice Requires="wps">
            <w:drawing>
              <wp:anchor distT="0" distB="0" distL="114300" distR="114300" simplePos="0" relativeHeight="252561408" behindDoc="0" locked="0" layoutInCell="1" allowOverlap="1" wp14:anchorId="36FA63D5" wp14:editId="41CB53ED">
                <wp:simplePos x="0" y="0"/>
                <wp:positionH relativeFrom="page">
                  <wp:align>center</wp:align>
                </wp:positionH>
                <wp:positionV relativeFrom="paragraph">
                  <wp:posOffset>13705</wp:posOffset>
                </wp:positionV>
                <wp:extent cx="6457950" cy="2978785"/>
                <wp:effectExtent l="0" t="0" r="0" b="7620"/>
                <wp:wrapNone/>
                <wp:docPr id="8" name="Rectangle 7">
                  <a:extLst xmlns:a="http://schemas.openxmlformats.org/drawingml/2006/main">
                    <a:ext uri="{FF2B5EF4-FFF2-40B4-BE49-F238E27FC236}">
                      <a16:creationId xmlns:a16="http://schemas.microsoft.com/office/drawing/2014/main" id="{163022E0-2592-47D7-87E9-D70D38426099}"/>
                    </a:ext>
                  </a:extLst>
                </wp:docPr>
                <wp:cNvGraphicFramePr/>
                <a:graphic xmlns:a="http://schemas.openxmlformats.org/drawingml/2006/main">
                  <a:graphicData uri="http://schemas.microsoft.com/office/word/2010/wordprocessingShape">
                    <wps:wsp>
                      <wps:cNvSpPr/>
                      <wps:spPr>
                        <a:xfrm>
                          <a:off x="0" y="0"/>
                          <a:ext cx="6457950" cy="2978785"/>
                        </a:xfrm>
                        <a:prstGeom prst="rect">
                          <a:avLst/>
                        </a:prstGeom>
                        <a:solidFill>
                          <a:schemeClr val="accent5">
                            <a:lumMod val="20000"/>
                            <a:lumOff val="80000"/>
                          </a:schemeClr>
                        </a:solidFill>
                      </wps:spPr>
                      <wps:txbx>
                        <w:txbxContent>
                          <w:p w14:paraId="0FDF6567" w14:textId="77777777" w:rsidR="003B1BF5" w:rsidRPr="003B1BF5" w:rsidRDefault="003B1BF5" w:rsidP="00F14E20">
                            <w:pPr>
                              <w:pStyle w:val="ListParagraph"/>
                              <w:widowControl/>
                              <w:numPr>
                                <w:ilvl w:val="0"/>
                                <w:numId w:val="16"/>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Substantial increase in wind energy installation, marine components production and defense project allocation coupled with stable lending rate is contributing to the rapid growth in the sales of vinyl ester resin in Europe.</w:t>
                            </w:r>
                          </w:p>
                          <w:p w14:paraId="0841E43C" w14:textId="73277D47" w:rsidR="003B1BF5" w:rsidRPr="003B1BF5" w:rsidRDefault="003B1BF5" w:rsidP="00F14E20">
                            <w:pPr>
                              <w:pStyle w:val="ListParagraph"/>
                              <w:widowControl/>
                              <w:numPr>
                                <w:ilvl w:val="0"/>
                                <w:numId w:val="16"/>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 xml:space="preserve">Product availability, flexibility and convenience </w:t>
                            </w:r>
                            <w:r w:rsidR="007D14B0">
                              <w:rPr>
                                <w:rFonts w:eastAsia="Verdana"/>
                                <w:color w:val="000000" w:themeColor="text1"/>
                                <w:kern w:val="24"/>
                                <w:sz w:val="24"/>
                                <w:szCs w:val="24"/>
                              </w:rPr>
                              <w:t>are the</w:t>
                            </w:r>
                            <w:r w:rsidRPr="003B1BF5">
                              <w:rPr>
                                <w:rFonts w:eastAsia="Verdana"/>
                                <w:color w:val="000000" w:themeColor="text1"/>
                                <w:kern w:val="24"/>
                                <w:sz w:val="24"/>
                                <w:szCs w:val="24"/>
                              </w:rPr>
                              <w:t xml:space="preserve"> major factors propelling the demand. Furthermore, with technological advancements, and product innovations is also continuously increasing. Moreover, manufacturers are rapidly innovating their products with an aim of providing multi-functional features.</w:t>
                            </w:r>
                          </w:p>
                          <w:p w14:paraId="62DD7C09" w14:textId="4F128DBE" w:rsidR="003B1BF5" w:rsidRPr="003B1BF5" w:rsidRDefault="003B1BF5" w:rsidP="00F14E20">
                            <w:pPr>
                              <w:pStyle w:val="ListParagraph"/>
                              <w:widowControl/>
                              <w:numPr>
                                <w:ilvl w:val="0"/>
                                <w:numId w:val="16"/>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Merger &amp; acquisition activities are becoming prevalent in the market in Europe. For Instance, in 2019, I</w:t>
                            </w:r>
                            <w:r w:rsidR="005A2ABC">
                              <w:rPr>
                                <w:rFonts w:eastAsia="Verdana"/>
                                <w:color w:val="000000" w:themeColor="text1"/>
                                <w:kern w:val="24"/>
                                <w:sz w:val="24"/>
                                <w:szCs w:val="24"/>
                              </w:rPr>
                              <w:t>NEOS</w:t>
                            </w:r>
                            <w:r w:rsidRPr="003B1BF5">
                              <w:rPr>
                                <w:rFonts w:eastAsia="Verdana"/>
                                <w:color w:val="000000" w:themeColor="text1"/>
                                <w:kern w:val="24"/>
                                <w:sz w:val="24"/>
                                <w:szCs w:val="24"/>
                              </w:rPr>
                              <w:t xml:space="preserve"> Composite completed the acquisition of the Ashland Composites polymer business. The company sells the product under the brand name of </w:t>
                            </w:r>
                            <w:proofErr w:type="spellStart"/>
                            <w:r w:rsidRPr="003B1BF5">
                              <w:rPr>
                                <w:rFonts w:eastAsia="Verdana"/>
                                <w:color w:val="000000" w:themeColor="text1"/>
                                <w:kern w:val="24"/>
                                <w:sz w:val="24"/>
                                <w:szCs w:val="24"/>
                              </w:rPr>
                              <w:t>Derakane</w:t>
                            </w:r>
                            <w:proofErr w:type="spellEnd"/>
                            <w:r w:rsidRPr="003B1BF5">
                              <w:rPr>
                                <w:rFonts w:eastAsia="Verdana"/>
                                <w:color w:val="000000" w:themeColor="text1"/>
                                <w:kern w:val="24"/>
                                <w:sz w:val="24"/>
                                <w:szCs w:val="24"/>
                              </w:rPr>
                              <w:t xml:space="preserve">, </w:t>
                            </w:r>
                            <w:proofErr w:type="spellStart"/>
                            <w:r w:rsidRPr="003B1BF5">
                              <w:rPr>
                                <w:rFonts w:eastAsia="Verdana"/>
                                <w:color w:val="000000" w:themeColor="text1"/>
                                <w:kern w:val="24"/>
                                <w:sz w:val="24"/>
                                <w:szCs w:val="24"/>
                              </w:rPr>
                              <w:t>Hetron</w:t>
                            </w:r>
                            <w:proofErr w:type="spellEnd"/>
                            <w:r w:rsidRPr="003B1BF5">
                              <w:rPr>
                                <w:rFonts w:eastAsia="Verdana"/>
                                <w:color w:val="000000" w:themeColor="text1"/>
                                <w:kern w:val="24"/>
                                <w:sz w:val="24"/>
                                <w:szCs w:val="24"/>
                              </w:rPr>
                              <w:t xml:space="preserve">, </w:t>
                            </w:r>
                            <w:proofErr w:type="spellStart"/>
                            <w:r w:rsidRPr="003B1BF5">
                              <w:rPr>
                                <w:rFonts w:eastAsia="Verdana"/>
                                <w:color w:val="000000" w:themeColor="text1"/>
                                <w:kern w:val="24"/>
                                <w:sz w:val="24"/>
                                <w:szCs w:val="24"/>
                              </w:rPr>
                              <w:t>Arotran</w:t>
                            </w:r>
                            <w:proofErr w:type="spellEnd"/>
                            <w:r w:rsidRPr="003B1BF5">
                              <w:rPr>
                                <w:rFonts w:eastAsia="Verdana"/>
                                <w:color w:val="000000" w:themeColor="text1"/>
                                <w:kern w:val="24"/>
                                <w:sz w:val="24"/>
                                <w:szCs w:val="24"/>
                              </w:rPr>
                              <w:t xml:space="preserve"> and </w:t>
                            </w:r>
                            <w:proofErr w:type="spellStart"/>
                            <w:r w:rsidRPr="003B1BF5">
                              <w:rPr>
                                <w:rFonts w:eastAsia="Verdana"/>
                                <w:color w:val="000000" w:themeColor="text1"/>
                                <w:kern w:val="24"/>
                                <w:sz w:val="24"/>
                                <w:szCs w:val="24"/>
                              </w:rPr>
                              <w:t>Signia</w:t>
                            </w:r>
                            <w:proofErr w:type="spellEnd"/>
                            <w:r w:rsidRPr="003B1BF5">
                              <w:rPr>
                                <w:rFonts w:eastAsia="Verdana"/>
                                <w:color w:val="000000" w:themeColor="text1"/>
                                <w:kern w:val="24"/>
                                <w:sz w:val="24"/>
                                <w:szCs w:val="24"/>
                              </w:rPr>
                              <w:t>.</w:t>
                            </w:r>
                          </w:p>
                        </w:txbxContent>
                      </wps:txbx>
                      <wps:bodyPr wrap="square">
                        <a:spAutoFit/>
                      </wps:bodyPr>
                    </wps:wsp>
                  </a:graphicData>
                </a:graphic>
                <wp14:sizeRelH relativeFrom="margin">
                  <wp14:pctWidth>0</wp14:pctWidth>
                </wp14:sizeRelH>
              </wp:anchor>
            </w:drawing>
          </mc:Choice>
          <mc:Fallback>
            <w:pict>
              <v:rect w14:anchorId="36FA63D5" id="Rectangle 7" o:spid="_x0000_s1086" style="position:absolute;margin-left:0;margin-top:1.1pt;width:508.5pt;height:234.55pt;z-index:25256140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" fillcolor="#deeaf6 [664]" stroked="f">
                <v:textbox style="mso-fit-shape-to-text:t">
                  <w:txbxContent>
                    <w:p w14:paraId="0FDF6567" w14:textId="77777777" w:rsidR="003B1BF5" w:rsidRPr="003B1BF5" w:rsidRDefault="003B1BF5" w:rsidP="00F14E20">
                      <w:pPr>
                        <w:pStyle w:val="ListParagraph"/>
                        <w:widowControl/>
                        <w:numPr>
                          <w:ilvl w:val="0"/>
                          <w:numId w:val="16"/>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Substantial increase in wind energy installation, marine components production and defense project allocation coupled with stable lending rate is contributing to the rapid growth in the sales of vinyl ester resin in Europe.</w:t>
                      </w:r>
                    </w:p>
                    <w:p w14:paraId="0841E43C" w14:textId="73277D47" w:rsidR="003B1BF5" w:rsidRPr="003B1BF5" w:rsidRDefault="003B1BF5" w:rsidP="00F14E20">
                      <w:pPr>
                        <w:pStyle w:val="ListParagraph"/>
                        <w:widowControl/>
                        <w:numPr>
                          <w:ilvl w:val="0"/>
                          <w:numId w:val="16"/>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 xml:space="preserve">Product availability, flexibility and convenience </w:t>
                      </w:r>
                      <w:r w:rsidR="007D14B0">
                        <w:rPr>
                          <w:rFonts w:eastAsia="Verdana"/>
                          <w:color w:val="000000" w:themeColor="text1"/>
                          <w:kern w:val="24"/>
                          <w:sz w:val="24"/>
                          <w:szCs w:val="24"/>
                        </w:rPr>
                        <w:t>are the</w:t>
                      </w:r>
                      <w:r w:rsidRPr="003B1BF5">
                        <w:rPr>
                          <w:rFonts w:eastAsia="Verdana"/>
                          <w:color w:val="000000" w:themeColor="text1"/>
                          <w:kern w:val="24"/>
                          <w:sz w:val="24"/>
                          <w:szCs w:val="24"/>
                        </w:rPr>
                        <w:t xml:space="preserve"> major factors propelling the demand. Furthermore, with technological advancements, and product innovations is also continuously increasing. Moreover, manufacturers are rapidly innovating their products with an aim of providing multi-functional features.</w:t>
                      </w:r>
                    </w:p>
                    <w:p w14:paraId="62DD7C09" w14:textId="4F128DBE" w:rsidR="003B1BF5" w:rsidRPr="003B1BF5" w:rsidRDefault="003B1BF5" w:rsidP="00F14E20">
                      <w:pPr>
                        <w:pStyle w:val="ListParagraph"/>
                        <w:widowControl/>
                        <w:numPr>
                          <w:ilvl w:val="0"/>
                          <w:numId w:val="16"/>
                        </w:numPr>
                        <w:autoSpaceDE/>
                        <w:autoSpaceDN/>
                        <w:spacing w:line="360" w:lineRule="auto"/>
                        <w:contextualSpacing/>
                        <w:jc w:val="both"/>
                        <w:rPr>
                          <w:rFonts w:eastAsia="Verdana"/>
                          <w:color w:val="000000" w:themeColor="text1"/>
                          <w:kern w:val="24"/>
                          <w:sz w:val="24"/>
                          <w:szCs w:val="24"/>
                        </w:rPr>
                      </w:pPr>
                      <w:r w:rsidRPr="003B1BF5">
                        <w:rPr>
                          <w:rFonts w:eastAsia="Verdana"/>
                          <w:color w:val="000000" w:themeColor="text1"/>
                          <w:kern w:val="24"/>
                          <w:sz w:val="24"/>
                          <w:szCs w:val="24"/>
                        </w:rPr>
                        <w:t>Merger &amp; acquisition activities are becoming prevalent in the market in Europe. For Instance, in 2019, I</w:t>
                      </w:r>
                      <w:r w:rsidR="005A2ABC">
                        <w:rPr>
                          <w:rFonts w:eastAsia="Verdana"/>
                          <w:color w:val="000000" w:themeColor="text1"/>
                          <w:kern w:val="24"/>
                          <w:sz w:val="24"/>
                          <w:szCs w:val="24"/>
                        </w:rPr>
                        <w:t>NEOS</w:t>
                      </w:r>
                      <w:r w:rsidRPr="003B1BF5">
                        <w:rPr>
                          <w:rFonts w:eastAsia="Verdana"/>
                          <w:color w:val="000000" w:themeColor="text1"/>
                          <w:kern w:val="24"/>
                          <w:sz w:val="24"/>
                          <w:szCs w:val="24"/>
                        </w:rPr>
                        <w:t xml:space="preserve"> Composite completed the acquisition of the Ashland Composites polymer business. The company sells the product under the brand name of </w:t>
                      </w:r>
                      <w:proofErr w:type="spellStart"/>
                      <w:r w:rsidRPr="003B1BF5">
                        <w:rPr>
                          <w:rFonts w:eastAsia="Verdana"/>
                          <w:color w:val="000000" w:themeColor="text1"/>
                          <w:kern w:val="24"/>
                          <w:sz w:val="24"/>
                          <w:szCs w:val="24"/>
                        </w:rPr>
                        <w:t>Derakane</w:t>
                      </w:r>
                      <w:proofErr w:type="spellEnd"/>
                      <w:r w:rsidRPr="003B1BF5">
                        <w:rPr>
                          <w:rFonts w:eastAsia="Verdana"/>
                          <w:color w:val="000000" w:themeColor="text1"/>
                          <w:kern w:val="24"/>
                          <w:sz w:val="24"/>
                          <w:szCs w:val="24"/>
                        </w:rPr>
                        <w:t xml:space="preserve">, </w:t>
                      </w:r>
                      <w:proofErr w:type="spellStart"/>
                      <w:r w:rsidRPr="003B1BF5">
                        <w:rPr>
                          <w:rFonts w:eastAsia="Verdana"/>
                          <w:color w:val="000000" w:themeColor="text1"/>
                          <w:kern w:val="24"/>
                          <w:sz w:val="24"/>
                          <w:szCs w:val="24"/>
                        </w:rPr>
                        <w:t>Hetron</w:t>
                      </w:r>
                      <w:proofErr w:type="spellEnd"/>
                      <w:r w:rsidRPr="003B1BF5">
                        <w:rPr>
                          <w:rFonts w:eastAsia="Verdana"/>
                          <w:color w:val="000000" w:themeColor="text1"/>
                          <w:kern w:val="24"/>
                          <w:sz w:val="24"/>
                          <w:szCs w:val="24"/>
                        </w:rPr>
                        <w:t xml:space="preserve">, </w:t>
                      </w:r>
                      <w:proofErr w:type="spellStart"/>
                      <w:r w:rsidRPr="003B1BF5">
                        <w:rPr>
                          <w:rFonts w:eastAsia="Verdana"/>
                          <w:color w:val="000000" w:themeColor="text1"/>
                          <w:kern w:val="24"/>
                          <w:sz w:val="24"/>
                          <w:szCs w:val="24"/>
                        </w:rPr>
                        <w:t>Arotran</w:t>
                      </w:r>
                      <w:proofErr w:type="spellEnd"/>
                      <w:r w:rsidRPr="003B1BF5">
                        <w:rPr>
                          <w:rFonts w:eastAsia="Verdana"/>
                          <w:color w:val="000000" w:themeColor="text1"/>
                          <w:kern w:val="24"/>
                          <w:sz w:val="24"/>
                          <w:szCs w:val="24"/>
                        </w:rPr>
                        <w:t xml:space="preserve"> and </w:t>
                      </w:r>
                      <w:proofErr w:type="spellStart"/>
                      <w:r w:rsidRPr="003B1BF5">
                        <w:rPr>
                          <w:rFonts w:eastAsia="Verdana"/>
                          <w:color w:val="000000" w:themeColor="text1"/>
                          <w:kern w:val="24"/>
                          <w:sz w:val="24"/>
                          <w:szCs w:val="24"/>
                        </w:rPr>
                        <w:t>Signia</w:t>
                      </w:r>
                      <w:proofErr w:type="spellEnd"/>
                      <w:r w:rsidRPr="003B1BF5">
                        <w:rPr>
                          <w:rFonts w:eastAsia="Verdana"/>
                          <w:color w:val="000000" w:themeColor="text1"/>
                          <w:kern w:val="24"/>
                          <w:sz w:val="24"/>
                          <w:szCs w:val="24"/>
                        </w:rPr>
                        <w:t>.</w:t>
                      </w:r>
                    </w:p>
                  </w:txbxContent>
                </v:textbox>
                <w10:wrap anchorx="page"/>
              </v:rect>
            </w:pict>
          </mc:Fallback>
        </mc:AlternateContent>
      </w:r>
    </w:p>
    <w:p w14:paraId="6A8CFB4A" w14:textId="77777777" w:rsidR="00EE4063" w:rsidRDefault="00EE4063" w:rsidP="00EE4063">
      <w:pPr>
        <w:rPr>
          <w:rFonts w:ascii="Arial" w:hAnsi="Arial" w:cs="Arial"/>
          <w:b/>
          <w:bCs/>
          <w:color w:val="000000" w:themeColor="text1"/>
          <w:sz w:val="24"/>
          <w:szCs w:val="24"/>
          <w:lang w:val="en-US"/>
        </w:rPr>
      </w:pPr>
    </w:p>
    <w:p w14:paraId="6AE7C44B" w14:textId="77777777" w:rsidR="00EE4063" w:rsidRDefault="00EE4063" w:rsidP="00EE4063">
      <w:pPr>
        <w:rPr>
          <w:rFonts w:ascii="Arial" w:hAnsi="Arial" w:cs="Arial"/>
          <w:b/>
          <w:bCs/>
          <w:color w:val="000000" w:themeColor="text1"/>
          <w:sz w:val="24"/>
          <w:szCs w:val="24"/>
          <w:lang w:val="en-US"/>
        </w:rPr>
      </w:pPr>
    </w:p>
    <w:p w14:paraId="0AD470AF" w14:textId="77777777" w:rsidR="00EE4063" w:rsidRDefault="00EE4063" w:rsidP="00EE4063">
      <w:pPr>
        <w:rPr>
          <w:rFonts w:ascii="Arial" w:hAnsi="Arial" w:cs="Arial"/>
          <w:b/>
          <w:bCs/>
          <w:color w:val="000000" w:themeColor="text1"/>
          <w:sz w:val="24"/>
          <w:szCs w:val="24"/>
          <w:lang w:val="en-US"/>
        </w:rPr>
      </w:pPr>
    </w:p>
    <w:p w14:paraId="3D613688" w14:textId="77777777" w:rsidR="00EE4063" w:rsidRDefault="00EE4063" w:rsidP="00EE4063">
      <w:pPr>
        <w:rPr>
          <w:rFonts w:ascii="Arial" w:hAnsi="Arial" w:cs="Arial"/>
          <w:b/>
          <w:bCs/>
          <w:color w:val="000000" w:themeColor="text1"/>
          <w:sz w:val="24"/>
          <w:szCs w:val="24"/>
          <w:lang w:val="en-US"/>
        </w:rPr>
      </w:pPr>
    </w:p>
    <w:p w14:paraId="589DBFF6" w14:textId="5A3D5CA8" w:rsidR="00EE4063" w:rsidRDefault="00EE4063" w:rsidP="00EE4063">
      <w:pPr>
        <w:rPr>
          <w:rFonts w:ascii="Arial" w:hAnsi="Arial" w:cs="Arial"/>
          <w:b/>
          <w:bCs/>
          <w:color w:val="000000" w:themeColor="text1"/>
          <w:sz w:val="24"/>
          <w:szCs w:val="24"/>
          <w:lang w:val="en-US"/>
        </w:rPr>
      </w:pPr>
    </w:p>
    <w:p w14:paraId="7F189170" w14:textId="4ED84480" w:rsidR="00477C5A" w:rsidRDefault="00477C5A" w:rsidP="00EE4063">
      <w:pPr>
        <w:rPr>
          <w:rFonts w:ascii="Arial" w:hAnsi="Arial" w:cs="Arial"/>
          <w:b/>
          <w:bCs/>
          <w:color w:val="000000" w:themeColor="text1"/>
          <w:sz w:val="24"/>
          <w:szCs w:val="24"/>
          <w:lang w:val="en-US"/>
        </w:rPr>
      </w:pPr>
    </w:p>
    <w:p w14:paraId="59C8C208" w14:textId="7F00126F" w:rsidR="00477C5A" w:rsidRDefault="00477C5A" w:rsidP="00EE4063">
      <w:pPr>
        <w:rPr>
          <w:rFonts w:ascii="Arial" w:hAnsi="Arial" w:cs="Arial"/>
          <w:b/>
          <w:bCs/>
          <w:color w:val="000000" w:themeColor="text1"/>
          <w:sz w:val="24"/>
          <w:szCs w:val="24"/>
          <w:lang w:val="en-US"/>
        </w:rPr>
      </w:pPr>
    </w:p>
    <w:p w14:paraId="40D0287B" w14:textId="007A112F" w:rsidR="00477C5A" w:rsidRDefault="00477C5A" w:rsidP="00EE4063">
      <w:pPr>
        <w:rPr>
          <w:rFonts w:ascii="Arial" w:hAnsi="Arial" w:cs="Arial"/>
          <w:b/>
          <w:bCs/>
          <w:color w:val="000000" w:themeColor="text1"/>
          <w:sz w:val="24"/>
          <w:szCs w:val="24"/>
          <w:lang w:val="en-US"/>
        </w:rPr>
      </w:pPr>
    </w:p>
    <w:p w14:paraId="65F1DC31" w14:textId="26DC036A" w:rsidR="00477C5A" w:rsidRDefault="00477C5A" w:rsidP="00EE4063">
      <w:pPr>
        <w:rPr>
          <w:rFonts w:ascii="Arial" w:hAnsi="Arial" w:cs="Arial"/>
          <w:b/>
          <w:bCs/>
          <w:color w:val="000000" w:themeColor="text1"/>
          <w:sz w:val="24"/>
          <w:szCs w:val="24"/>
          <w:lang w:val="en-US"/>
        </w:rPr>
      </w:pPr>
    </w:p>
    <w:p w14:paraId="3D2CCDBE" w14:textId="77777777" w:rsidR="00EE4063" w:rsidRPr="002B5730" w:rsidRDefault="00EE4063">
      <w:pPr>
        <w:rPr>
          <w:color w:val="000000" w:themeColor="text1"/>
        </w:rPr>
      </w:pPr>
    </w:p>
    <w:p w14:paraId="595F552C" w14:textId="77777777" w:rsidR="00C22CE3" w:rsidRDefault="00C22CE3" w:rsidP="00912B14">
      <w:pPr>
        <w:spacing w:line="360" w:lineRule="auto"/>
        <w:textAlignment w:val="baseline"/>
        <w:rPr>
          <w:rFonts w:ascii="Arial" w:hAnsi="Arial" w:cs="Arial"/>
          <w:b/>
          <w:bCs/>
          <w:sz w:val="24"/>
          <w:szCs w:val="24"/>
        </w:rPr>
      </w:pPr>
    </w:p>
    <w:tbl>
      <w:tblPr>
        <w:tblW w:w="10160" w:type="dxa"/>
        <w:tblLook w:val="04A0" w:firstRow="1" w:lastRow="0" w:firstColumn="1" w:lastColumn="0" w:noHBand="0" w:noVBand="1"/>
      </w:tblPr>
      <w:tblGrid>
        <w:gridCol w:w="3457"/>
        <w:gridCol w:w="3053"/>
        <w:gridCol w:w="1286"/>
        <w:gridCol w:w="984"/>
        <w:gridCol w:w="1380"/>
      </w:tblGrid>
      <w:tr w:rsidR="00DF72B5" w:rsidRPr="00DF72B5" w14:paraId="7365A295" w14:textId="77777777" w:rsidTr="00DF72B5">
        <w:trPr>
          <w:trHeight w:val="338"/>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39725CFA" w14:textId="77777777" w:rsidR="00DF72B5" w:rsidRPr="00DF72B5" w:rsidRDefault="00DF72B5" w:rsidP="00DF72B5">
            <w:pPr>
              <w:spacing w:after="0" w:line="240" w:lineRule="auto"/>
              <w:jc w:val="center"/>
              <w:rPr>
                <w:rFonts w:ascii="Arial" w:eastAsia="Times New Roman" w:hAnsi="Arial" w:cs="Arial"/>
                <w:b/>
                <w:bCs/>
                <w:color w:val="FFFFFF"/>
                <w:sz w:val="20"/>
                <w:szCs w:val="20"/>
                <w:lang w:eastAsia="en-IN"/>
              </w:rPr>
            </w:pPr>
            <w:r w:rsidRPr="00DF72B5">
              <w:rPr>
                <w:rFonts w:ascii="Arial" w:eastAsia="Times New Roman" w:hAnsi="Arial" w:cs="Arial"/>
                <w:b/>
                <w:bCs/>
                <w:color w:val="FFFFFF"/>
                <w:sz w:val="20"/>
                <w:szCs w:val="20"/>
                <w:lang w:eastAsia="en-IN"/>
              </w:rPr>
              <w:t>Approach: Growth Forecast Via Factors (Impact Analysis)</w:t>
            </w:r>
          </w:p>
        </w:tc>
      </w:tr>
      <w:tr w:rsidR="00DF72B5" w:rsidRPr="00DF72B5" w14:paraId="06E554BE"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ACB9CA"/>
            <w:noWrap/>
            <w:vAlign w:val="center"/>
            <w:hideMark/>
          </w:tcPr>
          <w:p w14:paraId="1D1B1E13"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Factors</w:t>
            </w:r>
          </w:p>
        </w:tc>
        <w:tc>
          <w:tcPr>
            <w:tcW w:w="3053" w:type="dxa"/>
            <w:tcBorders>
              <w:top w:val="nil"/>
              <w:left w:val="nil"/>
              <w:bottom w:val="single" w:sz="8" w:space="0" w:color="auto"/>
              <w:right w:val="single" w:sz="8" w:space="0" w:color="auto"/>
            </w:tcBorders>
            <w:shd w:val="clear" w:color="000000" w:fill="ACB9CA"/>
            <w:noWrap/>
            <w:vAlign w:val="center"/>
            <w:hideMark/>
          </w:tcPr>
          <w:p w14:paraId="345D80C4"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Sources</w:t>
            </w:r>
          </w:p>
        </w:tc>
        <w:tc>
          <w:tcPr>
            <w:tcW w:w="1286" w:type="dxa"/>
            <w:tcBorders>
              <w:top w:val="nil"/>
              <w:left w:val="nil"/>
              <w:bottom w:val="single" w:sz="8" w:space="0" w:color="auto"/>
              <w:right w:val="single" w:sz="8" w:space="0" w:color="auto"/>
            </w:tcBorders>
            <w:shd w:val="clear" w:color="000000" w:fill="ACB9CA"/>
            <w:noWrap/>
            <w:vAlign w:val="center"/>
            <w:hideMark/>
          </w:tcPr>
          <w:p w14:paraId="0221AC15"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Value</w:t>
            </w:r>
          </w:p>
        </w:tc>
        <w:tc>
          <w:tcPr>
            <w:tcW w:w="984" w:type="dxa"/>
            <w:tcBorders>
              <w:top w:val="nil"/>
              <w:left w:val="nil"/>
              <w:bottom w:val="single" w:sz="8" w:space="0" w:color="auto"/>
              <w:right w:val="single" w:sz="8" w:space="0" w:color="auto"/>
            </w:tcBorders>
            <w:shd w:val="clear" w:color="000000" w:fill="ACB9CA"/>
            <w:vAlign w:val="center"/>
            <w:hideMark/>
          </w:tcPr>
          <w:p w14:paraId="60D3630A"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CAGR</w:t>
            </w:r>
          </w:p>
        </w:tc>
        <w:tc>
          <w:tcPr>
            <w:tcW w:w="1380" w:type="dxa"/>
            <w:tcBorders>
              <w:top w:val="nil"/>
              <w:left w:val="nil"/>
              <w:bottom w:val="single" w:sz="8" w:space="0" w:color="auto"/>
              <w:right w:val="single" w:sz="8" w:space="0" w:color="auto"/>
            </w:tcBorders>
            <w:shd w:val="clear" w:color="000000" w:fill="ACB9CA"/>
            <w:noWrap/>
            <w:vAlign w:val="center"/>
            <w:hideMark/>
          </w:tcPr>
          <w:p w14:paraId="288B666E"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Weightage</w:t>
            </w:r>
          </w:p>
        </w:tc>
      </w:tr>
      <w:tr w:rsidR="00DF72B5" w:rsidRPr="00DF72B5" w14:paraId="39CFC20E"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FFFF00"/>
            <w:noWrap/>
            <w:vAlign w:val="center"/>
            <w:hideMark/>
          </w:tcPr>
          <w:p w14:paraId="26F0BB24"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GDP Growth Rate (2021-2030 Period)</w:t>
            </w:r>
          </w:p>
        </w:tc>
        <w:tc>
          <w:tcPr>
            <w:tcW w:w="3053" w:type="dxa"/>
            <w:tcBorders>
              <w:top w:val="nil"/>
              <w:left w:val="nil"/>
              <w:bottom w:val="single" w:sz="8" w:space="0" w:color="auto"/>
              <w:right w:val="single" w:sz="8" w:space="0" w:color="auto"/>
            </w:tcBorders>
            <w:shd w:val="clear" w:color="auto" w:fill="auto"/>
            <w:noWrap/>
            <w:vAlign w:val="center"/>
            <w:hideMark/>
          </w:tcPr>
          <w:p w14:paraId="7C481DCE"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OECD, IMF, TechSci Estimates</w:t>
            </w:r>
          </w:p>
        </w:tc>
        <w:tc>
          <w:tcPr>
            <w:tcW w:w="1286" w:type="dxa"/>
            <w:tcBorders>
              <w:top w:val="nil"/>
              <w:left w:val="nil"/>
              <w:bottom w:val="single" w:sz="8" w:space="0" w:color="auto"/>
              <w:right w:val="single" w:sz="8" w:space="0" w:color="auto"/>
            </w:tcBorders>
            <w:shd w:val="clear" w:color="auto" w:fill="auto"/>
            <w:noWrap/>
            <w:vAlign w:val="center"/>
            <w:hideMark/>
          </w:tcPr>
          <w:p w14:paraId="75AC5DD8"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984" w:type="dxa"/>
            <w:tcBorders>
              <w:top w:val="nil"/>
              <w:left w:val="nil"/>
              <w:bottom w:val="single" w:sz="8" w:space="0" w:color="auto"/>
              <w:right w:val="single" w:sz="8" w:space="0" w:color="auto"/>
            </w:tcBorders>
            <w:shd w:val="clear" w:color="auto" w:fill="auto"/>
            <w:noWrap/>
            <w:vAlign w:val="center"/>
            <w:hideMark/>
          </w:tcPr>
          <w:p w14:paraId="70992AF7"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3.92%</w:t>
            </w:r>
          </w:p>
        </w:tc>
        <w:tc>
          <w:tcPr>
            <w:tcW w:w="1380" w:type="dxa"/>
            <w:tcBorders>
              <w:top w:val="nil"/>
              <w:left w:val="nil"/>
              <w:bottom w:val="single" w:sz="8" w:space="0" w:color="auto"/>
              <w:right w:val="single" w:sz="8" w:space="0" w:color="auto"/>
            </w:tcBorders>
            <w:shd w:val="clear" w:color="auto" w:fill="auto"/>
            <w:noWrap/>
            <w:vAlign w:val="center"/>
            <w:hideMark/>
          </w:tcPr>
          <w:p w14:paraId="3F123D8B"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10.00%</w:t>
            </w:r>
          </w:p>
        </w:tc>
      </w:tr>
      <w:tr w:rsidR="00DF72B5" w:rsidRPr="00DF72B5" w14:paraId="100A13FC"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FFFF00"/>
            <w:noWrap/>
            <w:vAlign w:val="center"/>
            <w:hideMark/>
          </w:tcPr>
          <w:p w14:paraId="725474A4"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GDP Per Capita (%)</w:t>
            </w:r>
          </w:p>
        </w:tc>
        <w:tc>
          <w:tcPr>
            <w:tcW w:w="3053" w:type="dxa"/>
            <w:tcBorders>
              <w:top w:val="nil"/>
              <w:left w:val="nil"/>
              <w:bottom w:val="single" w:sz="8" w:space="0" w:color="auto"/>
              <w:right w:val="single" w:sz="8" w:space="0" w:color="auto"/>
            </w:tcBorders>
            <w:shd w:val="clear" w:color="auto" w:fill="auto"/>
            <w:noWrap/>
            <w:vAlign w:val="center"/>
            <w:hideMark/>
          </w:tcPr>
          <w:p w14:paraId="2D0BA473"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OECD, IMF, TechSci Estimates</w:t>
            </w:r>
          </w:p>
        </w:tc>
        <w:tc>
          <w:tcPr>
            <w:tcW w:w="1286" w:type="dxa"/>
            <w:tcBorders>
              <w:top w:val="nil"/>
              <w:left w:val="nil"/>
              <w:bottom w:val="single" w:sz="8" w:space="0" w:color="auto"/>
              <w:right w:val="single" w:sz="8" w:space="0" w:color="auto"/>
            </w:tcBorders>
            <w:shd w:val="clear" w:color="auto" w:fill="auto"/>
            <w:noWrap/>
            <w:vAlign w:val="center"/>
            <w:hideMark/>
          </w:tcPr>
          <w:p w14:paraId="32B0A6C5"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984" w:type="dxa"/>
            <w:tcBorders>
              <w:top w:val="nil"/>
              <w:left w:val="nil"/>
              <w:bottom w:val="single" w:sz="8" w:space="0" w:color="auto"/>
              <w:right w:val="single" w:sz="8" w:space="0" w:color="auto"/>
            </w:tcBorders>
            <w:shd w:val="clear" w:color="auto" w:fill="auto"/>
            <w:noWrap/>
            <w:vAlign w:val="center"/>
            <w:hideMark/>
          </w:tcPr>
          <w:p w14:paraId="3DFAA8FC"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3.22%</w:t>
            </w:r>
          </w:p>
        </w:tc>
        <w:tc>
          <w:tcPr>
            <w:tcW w:w="1380" w:type="dxa"/>
            <w:tcBorders>
              <w:top w:val="nil"/>
              <w:left w:val="nil"/>
              <w:bottom w:val="single" w:sz="8" w:space="0" w:color="auto"/>
              <w:right w:val="single" w:sz="8" w:space="0" w:color="auto"/>
            </w:tcBorders>
            <w:shd w:val="clear" w:color="auto" w:fill="auto"/>
            <w:noWrap/>
            <w:vAlign w:val="center"/>
            <w:hideMark/>
          </w:tcPr>
          <w:p w14:paraId="5431A815"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4.00%</w:t>
            </w:r>
          </w:p>
        </w:tc>
      </w:tr>
      <w:tr w:rsidR="00DF72B5" w:rsidRPr="00DF72B5" w14:paraId="2EC65C94"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FFFF00"/>
            <w:noWrap/>
            <w:vAlign w:val="center"/>
            <w:hideMark/>
          </w:tcPr>
          <w:p w14:paraId="6DAD62AA"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Average Selling Growth (%)</w:t>
            </w:r>
          </w:p>
        </w:tc>
        <w:tc>
          <w:tcPr>
            <w:tcW w:w="3053" w:type="dxa"/>
            <w:tcBorders>
              <w:top w:val="nil"/>
              <w:left w:val="nil"/>
              <w:bottom w:val="single" w:sz="8" w:space="0" w:color="auto"/>
              <w:right w:val="single" w:sz="8" w:space="0" w:color="auto"/>
            </w:tcBorders>
            <w:shd w:val="clear" w:color="auto" w:fill="auto"/>
            <w:noWrap/>
            <w:vAlign w:val="center"/>
            <w:hideMark/>
          </w:tcPr>
          <w:p w14:paraId="2FAF15D6"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286" w:type="dxa"/>
            <w:tcBorders>
              <w:top w:val="nil"/>
              <w:left w:val="nil"/>
              <w:bottom w:val="single" w:sz="8" w:space="0" w:color="auto"/>
              <w:right w:val="single" w:sz="8" w:space="0" w:color="auto"/>
            </w:tcBorders>
            <w:shd w:val="clear" w:color="auto" w:fill="auto"/>
            <w:noWrap/>
            <w:vAlign w:val="center"/>
            <w:hideMark/>
          </w:tcPr>
          <w:p w14:paraId="6AE572CE"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984" w:type="dxa"/>
            <w:tcBorders>
              <w:top w:val="nil"/>
              <w:left w:val="nil"/>
              <w:bottom w:val="single" w:sz="8" w:space="0" w:color="auto"/>
              <w:right w:val="single" w:sz="8" w:space="0" w:color="auto"/>
            </w:tcBorders>
            <w:shd w:val="clear" w:color="auto" w:fill="auto"/>
            <w:noWrap/>
            <w:vAlign w:val="center"/>
            <w:hideMark/>
          </w:tcPr>
          <w:p w14:paraId="7F722E49"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3.28%</w:t>
            </w:r>
          </w:p>
        </w:tc>
        <w:tc>
          <w:tcPr>
            <w:tcW w:w="1380" w:type="dxa"/>
            <w:tcBorders>
              <w:top w:val="nil"/>
              <w:left w:val="nil"/>
              <w:bottom w:val="single" w:sz="8" w:space="0" w:color="auto"/>
              <w:right w:val="single" w:sz="8" w:space="0" w:color="auto"/>
            </w:tcBorders>
            <w:shd w:val="clear" w:color="auto" w:fill="auto"/>
            <w:noWrap/>
            <w:vAlign w:val="center"/>
            <w:hideMark/>
          </w:tcPr>
          <w:p w14:paraId="5A66A49F"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10.00%</w:t>
            </w:r>
          </w:p>
        </w:tc>
      </w:tr>
      <w:tr w:rsidR="00DF72B5" w:rsidRPr="00DF72B5" w14:paraId="34ACC7E4"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FFFF00"/>
            <w:vAlign w:val="center"/>
            <w:hideMark/>
          </w:tcPr>
          <w:p w14:paraId="0ADA5410"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Construction* Sector</w:t>
            </w:r>
          </w:p>
        </w:tc>
        <w:tc>
          <w:tcPr>
            <w:tcW w:w="3053" w:type="dxa"/>
            <w:tcBorders>
              <w:top w:val="nil"/>
              <w:left w:val="nil"/>
              <w:bottom w:val="single" w:sz="8" w:space="0" w:color="auto"/>
              <w:right w:val="single" w:sz="8" w:space="0" w:color="auto"/>
            </w:tcBorders>
            <w:shd w:val="clear" w:color="auto" w:fill="auto"/>
            <w:noWrap/>
            <w:vAlign w:val="center"/>
            <w:hideMark/>
          </w:tcPr>
          <w:p w14:paraId="74D7A96C"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286" w:type="dxa"/>
            <w:tcBorders>
              <w:top w:val="nil"/>
              <w:left w:val="nil"/>
              <w:bottom w:val="single" w:sz="8" w:space="0" w:color="auto"/>
              <w:right w:val="single" w:sz="8" w:space="0" w:color="auto"/>
            </w:tcBorders>
            <w:shd w:val="clear" w:color="auto" w:fill="auto"/>
            <w:noWrap/>
            <w:vAlign w:val="center"/>
            <w:hideMark/>
          </w:tcPr>
          <w:p w14:paraId="108B9C9B"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984" w:type="dxa"/>
            <w:tcBorders>
              <w:top w:val="nil"/>
              <w:left w:val="nil"/>
              <w:bottom w:val="single" w:sz="8" w:space="0" w:color="auto"/>
              <w:right w:val="single" w:sz="8" w:space="0" w:color="auto"/>
            </w:tcBorders>
            <w:shd w:val="clear" w:color="auto" w:fill="auto"/>
            <w:noWrap/>
            <w:vAlign w:val="center"/>
            <w:hideMark/>
          </w:tcPr>
          <w:p w14:paraId="5703B043"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6.58%</w:t>
            </w:r>
          </w:p>
        </w:tc>
        <w:tc>
          <w:tcPr>
            <w:tcW w:w="1380" w:type="dxa"/>
            <w:tcBorders>
              <w:top w:val="nil"/>
              <w:left w:val="nil"/>
              <w:bottom w:val="single" w:sz="8" w:space="0" w:color="auto"/>
              <w:right w:val="single" w:sz="8" w:space="0" w:color="auto"/>
            </w:tcBorders>
            <w:shd w:val="clear" w:color="auto" w:fill="auto"/>
            <w:noWrap/>
            <w:vAlign w:val="center"/>
            <w:hideMark/>
          </w:tcPr>
          <w:p w14:paraId="438DDEE5"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25.00%</w:t>
            </w:r>
          </w:p>
        </w:tc>
      </w:tr>
      <w:tr w:rsidR="00DF72B5" w:rsidRPr="00DF72B5" w14:paraId="0BD13F0F"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FFFF00"/>
            <w:vAlign w:val="center"/>
            <w:hideMark/>
          </w:tcPr>
          <w:p w14:paraId="637D415B"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Renewable Sector</w:t>
            </w:r>
          </w:p>
        </w:tc>
        <w:tc>
          <w:tcPr>
            <w:tcW w:w="3053" w:type="dxa"/>
            <w:tcBorders>
              <w:top w:val="nil"/>
              <w:left w:val="nil"/>
              <w:bottom w:val="single" w:sz="8" w:space="0" w:color="auto"/>
              <w:right w:val="single" w:sz="8" w:space="0" w:color="auto"/>
            </w:tcBorders>
            <w:shd w:val="clear" w:color="auto" w:fill="auto"/>
            <w:noWrap/>
            <w:vAlign w:val="center"/>
            <w:hideMark/>
          </w:tcPr>
          <w:p w14:paraId="57411D7E"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286" w:type="dxa"/>
            <w:tcBorders>
              <w:top w:val="nil"/>
              <w:left w:val="nil"/>
              <w:bottom w:val="single" w:sz="8" w:space="0" w:color="auto"/>
              <w:right w:val="single" w:sz="8" w:space="0" w:color="auto"/>
            </w:tcBorders>
            <w:shd w:val="clear" w:color="auto" w:fill="auto"/>
            <w:noWrap/>
            <w:vAlign w:val="center"/>
            <w:hideMark/>
          </w:tcPr>
          <w:p w14:paraId="78155804"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984" w:type="dxa"/>
            <w:tcBorders>
              <w:top w:val="nil"/>
              <w:left w:val="nil"/>
              <w:bottom w:val="single" w:sz="8" w:space="0" w:color="auto"/>
              <w:right w:val="single" w:sz="8" w:space="0" w:color="auto"/>
            </w:tcBorders>
            <w:shd w:val="clear" w:color="auto" w:fill="auto"/>
            <w:noWrap/>
            <w:vAlign w:val="center"/>
            <w:hideMark/>
          </w:tcPr>
          <w:p w14:paraId="65DE8B36"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4.55%</w:t>
            </w:r>
          </w:p>
        </w:tc>
        <w:tc>
          <w:tcPr>
            <w:tcW w:w="1380" w:type="dxa"/>
            <w:tcBorders>
              <w:top w:val="nil"/>
              <w:left w:val="nil"/>
              <w:bottom w:val="single" w:sz="8" w:space="0" w:color="auto"/>
              <w:right w:val="single" w:sz="8" w:space="0" w:color="auto"/>
            </w:tcBorders>
            <w:shd w:val="clear" w:color="auto" w:fill="auto"/>
            <w:noWrap/>
            <w:vAlign w:val="center"/>
            <w:hideMark/>
          </w:tcPr>
          <w:p w14:paraId="258F76E7"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30.00%</w:t>
            </w:r>
          </w:p>
        </w:tc>
      </w:tr>
      <w:tr w:rsidR="00DF72B5" w:rsidRPr="00DF72B5" w14:paraId="67CAF99C"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FFFF00"/>
            <w:vAlign w:val="center"/>
            <w:hideMark/>
          </w:tcPr>
          <w:p w14:paraId="756CCC55"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Marine Components</w:t>
            </w:r>
          </w:p>
        </w:tc>
        <w:tc>
          <w:tcPr>
            <w:tcW w:w="3053" w:type="dxa"/>
            <w:tcBorders>
              <w:top w:val="nil"/>
              <w:left w:val="nil"/>
              <w:bottom w:val="single" w:sz="8" w:space="0" w:color="auto"/>
              <w:right w:val="single" w:sz="8" w:space="0" w:color="auto"/>
            </w:tcBorders>
            <w:shd w:val="clear" w:color="auto" w:fill="auto"/>
            <w:noWrap/>
            <w:vAlign w:val="center"/>
            <w:hideMark/>
          </w:tcPr>
          <w:p w14:paraId="69E7C752"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Industry Sources &amp; TechSci Research Estimates</w:t>
            </w:r>
          </w:p>
        </w:tc>
        <w:tc>
          <w:tcPr>
            <w:tcW w:w="1286" w:type="dxa"/>
            <w:tcBorders>
              <w:top w:val="nil"/>
              <w:left w:val="nil"/>
              <w:bottom w:val="single" w:sz="8" w:space="0" w:color="auto"/>
              <w:right w:val="single" w:sz="8" w:space="0" w:color="auto"/>
            </w:tcBorders>
            <w:shd w:val="clear" w:color="auto" w:fill="auto"/>
            <w:noWrap/>
            <w:vAlign w:val="center"/>
            <w:hideMark/>
          </w:tcPr>
          <w:p w14:paraId="7BD68B19"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984" w:type="dxa"/>
            <w:tcBorders>
              <w:top w:val="nil"/>
              <w:left w:val="nil"/>
              <w:bottom w:val="single" w:sz="8" w:space="0" w:color="auto"/>
              <w:right w:val="single" w:sz="8" w:space="0" w:color="auto"/>
            </w:tcBorders>
            <w:shd w:val="clear" w:color="auto" w:fill="auto"/>
            <w:noWrap/>
            <w:vAlign w:val="center"/>
            <w:hideMark/>
          </w:tcPr>
          <w:p w14:paraId="70A33703"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5.01%</w:t>
            </w:r>
          </w:p>
        </w:tc>
        <w:tc>
          <w:tcPr>
            <w:tcW w:w="1380" w:type="dxa"/>
            <w:tcBorders>
              <w:top w:val="nil"/>
              <w:left w:val="nil"/>
              <w:bottom w:val="single" w:sz="8" w:space="0" w:color="auto"/>
              <w:right w:val="single" w:sz="8" w:space="0" w:color="auto"/>
            </w:tcBorders>
            <w:shd w:val="clear" w:color="auto" w:fill="auto"/>
            <w:noWrap/>
            <w:vAlign w:val="center"/>
            <w:hideMark/>
          </w:tcPr>
          <w:p w14:paraId="408274E3"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15.00%</w:t>
            </w:r>
          </w:p>
        </w:tc>
      </w:tr>
      <w:tr w:rsidR="00DF72B5" w:rsidRPr="00DF72B5" w14:paraId="47374A0A"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FFFF00"/>
            <w:noWrap/>
            <w:vAlign w:val="center"/>
            <w:hideMark/>
          </w:tcPr>
          <w:p w14:paraId="70D6CB02"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Market Growth in Historical Period (2015-2020)</w:t>
            </w:r>
          </w:p>
        </w:tc>
        <w:tc>
          <w:tcPr>
            <w:tcW w:w="3053" w:type="dxa"/>
            <w:tcBorders>
              <w:top w:val="nil"/>
              <w:left w:val="nil"/>
              <w:bottom w:val="single" w:sz="8" w:space="0" w:color="auto"/>
              <w:right w:val="single" w:sz="8" w:space="0" w:color="000000"/>
            </w:tcBorders>
            <w:shd w:val="clear" w:color="auto" w:fill="auto"/>
            <w:noWrap/>
            <w:vAlign w:val="center"/>
            <w:hideMark/>
          </w:tcPr>
          <w:p w14:paraId="7B36F6CC"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Industry Sources &amp; TechSci Research Estimates</w:t>
            </w:r>
          </w:p>
        </w:tc>
        <w:tc>
          <w:tcPr>
            <w:tcW w:w="1286" w:type="dxa"/>
            <w:tcBorders>
              <w:top w:val="nil"/>
              <w:left w:val="nil"/>
              <w:bottom w:val="single" w:sz="8" w:space="0" w:color="auto"/>
              <w:right w:val="single" w:sz="8" w:space="0" w:color="auto"/>
            </w:tcBorders>
            <w:shd w:val="clear" w:color="auto" w:fill="auto"/>
            <w:noWrap/>
            <w:vAlign w:val="center"/>
            <w:hideMark/>
          </w:tcPr>
          <w:p w14:paraId="06A6DFAE"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Historical</w:t>
            </w:r>
          </w:p>
        </w:tc>
        <w:tc>
          <w:tcPr>
            <w:tcW w:w="984" w:type="dxa"/>
            <w:tcBorders>
              <w:top w:val="nil"/>
              <w:left w:val="nil"/>
              <w:bottom w:val="single" w:sz="8" w:space="0" w:color="auto"/>
              <w:right w:val="single" w:sz="8" w:space="0" w:color="auto"/>
            </w:tcBorders>
            <w:shd w:val="clear" w:color="auto" w:fill="auto"/>
            <w:noWrap/>
            <w:vAlign w:val="center"/>
            <w:hideMark/>
          </w:tcPr>
          <w:p w14:paraId="4ADFDB85"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0.75%</w:t>
            </w:r>
          </w:p>
        </w:tc>
        <w:tc>
          <w:tcPr>
            <w:tcW w:w="1380" w:type="dxa"/>
            <w:tcBorders>
              <w:top w:val="nil"/>
              <w:left w:val="nil"/>
              <w:bottom w:val="single" w:sz="8" w:space="0" w:color="auto"/>
              <w:right w:val="single" w:sz="8" w:space="0" w:color="auto"/>
            </w:tcBorders>
            <w:shd w:val="clear" w:color="auto" w:fill="auto"/>
            <w:noWrap/>
            <w:vAlign w:val="center"/>
            <w:hideMark/>
          </w:tcPr>
          <w:p w14:paraId="08F557D5"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6.00%</w:t>
            </w:r>
          </w:p>
        </w:tc>
      </w:tr>
      <w:tr w:rsidR="00DF72B5" w:rsidRPr="00DF72B5" w14:paraId="1B5920AD" w14:textId="77777777" w:rsidTr="00DF72B5">
        <w:trPr>
          <w:trHeight w:val="338"/>
        </w:trPr>
        <w:tc>
          <w:tcPr>
            <w:tcW w:w="3457" w:type="dxa"/>
            <w:tcBorders>
              <w:top w:val="nil"/>
              <w:left w:val="single" w:sz="8" w:space="0" w:color="auto"/>
              <w:bottom w:val="single" w:sz="8" w:space="0" w:color="auto"/>
              <w:right w:val="single" w:sz="8" w:space="0" w:color="auto"/>
            </w:tcBorders>
            <w:shd w:val="clear" w:color="000000" w:fill="ACB9CA"/>
            <w:noWrap/>
            <w:vAlign w:val="center"/>
            <w:hideMark/>
          </w:tcPr>
          <w:p w14:paraId="2F203C4C"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CAGR (2021-2030)</w:t>
            </w:r>
          </w:p>
        </w:tc>
        <w:tc>
          <w:tcPr>
            <w:tcW w:w="6703" w:type="dxa"/>
            <w:gridSpan w:val="4"/>
            <w:tcBorders>
              <w:top w:val="single" w:sz="8" w:space="0" w:color="auto"/>
              <w:left w:val="nil"/>
              <w:bottom w:val="nil"/>
              <w:right w:val="nil"/>
            </w:tcBorders>
            <w:shd w:val="clear" w:color="000000" w:fill="333F4F"/>
            <w:noWrap/>
            <w:vAlign w:val="center"/>
            <w:hideMark/>
          </w:tcPr>
          <w:p w14:paraId="02B60136" w14:textId="77777777" w:rsidR="00DF72B5" w:rsidRPr="00DF72B5" w:rsidRDefault="00DF72B5" w:rsidP="00DF72B5">
            <w:pPr>
              <w:spacing w:after="0" w:line="240" w:lineRule="auto"/>
              <w:jc w:val="center"/>
              <w:rPr>
                <w:rFonts w:ascii="Arial" w:eastAsia="Times New Roman" w:hAnsi="Arial" w:cs="Arial"/>
                <w:b/>
                <w:bCs/>
                <w:color w:val="FFFFFF"/>
                <w:sz w:val="20"/>
                <w:szCs w:val="20"/>
                <w:lang w:eastAsia="en-IN"/>
              </w:rPr>
            </w:pPr>
            <w:r w:rsidRPr="00DF72B5">
              <w:rPr>
                <w:rFonts w:ascii="Arial" w:eastAsia="Times New Roman" w:hAnsi="Arial" w:cs="Arial"/>
                <w:b/>
                <w:bCs/>
                <w:color w:val="FFFFFF"/>
                <w:sz w:val="20"/>
                <w:szCs w:val="20"/>
                <w:lang w:eastAsia="en-IN"/>
              </w:rPr>
              <w:t>4.66%</w:t>
            </w:r>
          </w:p>
        </w:tc>
      </w:tr>
    </w:tbl>
    <w:p w14:paraId="2C100AFA" w14:textId="77777777" w:rsidR="00DF72B5" w:rsidRPr="00DF72B5" w:rsidRDefault="00DF72B5" w:rsidP="00DF72B5">
      <w:pPr>
        <w:spacing w:after="0" w:line="240" w:lineRule="auto"/>
        <w:rPr>
          <w:rFonts w:ascii="Calibri" w:eastAsia="Times New Roman" w:hAnsi="Calibri" w:cs="Calibri"/>
          <w:color w:val="000000"/>
          <w:lang w:eastAsia="en-IN"/>
        </w:rPr>
      </w:pPr>
      <w:r w:rsidRPr="00DF72B5">
        <w:rPr>
          <w:rFonts w:ascii="Calibri" w:eastAsia="Times New Roman" w:hAnsi="Calibri" w:cs="Calibri"/>
          <w:color w:val="000000"/>
          <w:lang w:eastAsia="en-IN"/>
        </w:rPr>
        <w:t xml:space="preserve">*Mainly the Pipes &amp; Tanks going in Industrial and manufacturing sector. </w:t>
      </w:r>
    </w:p>
    <w:p w14:paraId="4DAB6E2B" w14:textId="3C76BC5A" w:rsidR="00C22CE3" w:rsidRDefault="001D5CC2" w:rsidP="00912B14">
      <w:pPr>
        <w:spacing w:line="360" w:lineRule="auto"/>
        <w:textAlignment w:val="baseline"/>
        <w:rPr>
          <w:rFonts w:ascii="Arial" w:hAnsi="Arial" w:cs="Arial"/>
          <w:b/>
          <w:bCs/>
          <w:sz w:val="24"/>
          <w:szCs w:val="24"/>
        </w:rPr>
      </w:pPr>
      <w:r w:rsidRPr="001543F7">
        <w:rPr>
          <w:rFonts w:ascii="Arial" w:hAnsi="Arial" w:cs="Arial"/>
          <w:b/>
          <w:bCs/>
          <w:noProof/>
          <w:sz w:val="24"/>
          <w:szCs w:val="24"/>
        </w:rPr>
        <mc:AlternateContent>
          <mc:Choice Requires="wps">
            <w:drawing>
              <wp:anchor distT="45720" distB="45720" distL="114300" distR="114300" simplePos="0" relativeHeight="252916736" behindDoc="0" locked="0" layoutInCell="1" allowOverlap="1" wp14:anchorId="1802545D" wp14:editId="4901E6AB">
                <wp:simplePos x="0" y="0"/>
                <wp:positionH relativeFrom="margin">
                  <wp:align>left</wp:align>
                </wp:positionH>
                <wp:positionV relativeFrom="paragraph">
                  <wp:posOffset>250220</wp:posOffset>
                </wp:positionV>
                <wp:extent cx="6560185" cy="1404620"/>
                <wp:effectExtent l="0" t="0" r="12065" b="19050"/>
                <wp:wrapSquare wrapText="bothSides"/>
                <wp:docPr id="2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85" cy="1404620"/>
                        </a:xfrm>
                        <a:prstGeom prst="rect">
                          <a:avLst/>
                        </a:prstGeom>
                        <a:solidFill>
                          <a:schemeClr val="accent5">
                            <a:lumMod val="50000"/>
                          </a:schemeClr>
                        </a:solidFill>
                        <a:ln w="9525">
                          <a:solidFill>
                            <a:srgbClr val="000000"/>
                          </a:solidFill>
                          <a:miter lim="800000"/>
                          <a:headEnd/>
                          <a:tailEnd/>
                        </a:ln>
                      </wps:spPr>
                      <wps:txbx>
                        <w:txbxContent>
                          <w:p w14:paraId="70386306" w14:textId="77777777" w:rsidR="001D5CC2" w:rsidRPr="001543F7" w:rsidRDefault="001D5CC2" w:rsidP="001D5CC2">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802545D" id="_x0000_s1087" type="#_x0000_t202" style="position:absolute;margin-left:0;margin-top:19.7pt;width:516.55pt;height:110.6pt;z-index:2529167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" fillcolor="#1f4d78 [1608]">
                <v:textbox style="mso-fit-shape-to-text:t">
                  <w:txbxContent>
                    <w:p w14:paraId="70386306" w14:textId="77777777" w:rsidR="001D5CC2" w:rsidRPr="001543F7" w:rsidRDefault="001D5CC2" w:rsidP="001D5CC2">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6B7124C7" w14:textId="18277315" w:rsidR="00C22CE3" w:rsidRDefault="00C22CE3" w:rsidP="00912B14">
      <w:pPr>
        <w:spacing w:line="360" w:lineRule="auto"/>
        <w:textAlignment w:val="baseline"/>
        <w:rPr>
          <w:rFonts w:ascii="Arial" w:hAnsi="Arial" w:cs="Arial"/>
          <w:b/>
          <w:bCs/>
          <w:sz w:val="24"/>
          <w:szCs w:val="24"/>
        </w:rPr>
      </w:pPr>
    </w:p>
    <w:p w14:paraId="144927A1" w14:textId="77777777" w:rsidR="00C22CE3" w:rsidRDefault="00C22CE3" w:rsidP="00912B14">
      <w:pPr>
        <w:spacing w:line="360" w:lineRule="auto"/>
        <w:textAlignment w:val="baseline"/>
        <w:rPr>
          <w:rFonts w:ascii="Arial" w:hAnsi="Arial" w:cs="Arial"/>
          <w:b/>
          <w:bCs/>
          <w:sz w:val="24"/>
          <w:szCs w:val="24"/>
        </w:rPr>
      </w:pPr>
    </w:p>
    <w:p w14:paraId="2554F71F" w14:textId="77777777" w:rsidR="00C22CE3" w:rsidRDefault="00C22CE3" w:rsidP="00912B14">
      <w:pPr>
        <w:spacing w:line="360" w:lineRule="auto"/>
        <w:textAlignment w:val="baseline"/>
        <w:rPr>
          <w:rFonts w:ascii="Arial" w:hAnsi="Arial" w:cs="Arial"/>
          <w:b/>
          <w:bCs/>
          <w:sz w:val="24"/>
          <w:szCs w:val="24"/>
        </w:rPr>
      </w:pPr>
    </w:p>
    <w:p w14:paraId="72913C61" w14:textId="0586F440" w:rsidR="00912B14" w:rsidRPr="0061645E" w:rsidRDefault="00912B14" w:rsidP="00912B14">
      <w:pPr>
        <w:spacing w:line="360" w:lineRule="auto"/>
        <w:textAlignment w:val="baseline"/>
        <w:rPr>
          <w:rFonts w:ascii="Arial" w:hAnsi="Arial" w:cs="Arial"/>
          <w:b/>
          <w:bCs/>
          <w:sz w:val="24"/>
          <w:szCs w:val="24"/>
        </w:rPr>
      </w:pPr>
      <w:r w:rsidRPr="0061645E">
        <w:rPr>
          <w:rFonts w:ascii="Arial" w:hAnsi="Arial" w:cs="Arial"/>
          <w:b/>
          <w:bCs/>
          <w:sz w:val="24"/>
          <w:szCs w:val="24"/>
        </w:rPr>
        <w:t>3.2.3.2. Operating Efficiency</w:t>
      </w:r>
    </w:p>
    <w:p w14:paraId="047AE4D4" w14:textId="512E245D" w:rsidR="009E2A18" w:rsidRPr="0061645E" w:rsidRDefault="00912B14" w:rsidP="0061645E">
      <w:pPr>
        <w:spacing w:line="360" w:lineRule="auto"/>
        <w:textAlignment w:val="baseline"/>
        <w:rPr>
          <w:rFonts w:ascii="Arial" w:hAnsi="Arial" w:cs="Arial"/>
          <w:b/>
          <w:bCs/>
          <w:sz w:val="24"/>
          <w:szCs w:val="24"/>
        </w:rPr>
      </w:pPr>
      <w:r w:rsidRPr="0061645E">
        <w:rPr>
          <w:rFonts w:ascii="Arial" w:hAnsi="Arial" w:cs="Arial"/>
          <w:b/>
          <w:bCs/>
          <w:sz w:val="24"/>
          <w:szCs w:val="24"/>
        </w:rPr>
        <w:t>Europe Vinyl Ester Resin Operating Efficiency (Percentage), 2015-2030F</w:t>
      </w:r>
    </w:p>
    <w:p w14:paraId="3645D15C" w14:textId="2D73CFB5" w:rsidR="00023038" w:rsidRDefault="00AE05DC">
      <w:pPr>
        <w:rPr>
          <w:color w:val="000000" w:themeColor="text1"/>
        </w:rPr>
      </w:pPr>
      <w:r w:rsidRPr="002B5730">
        <w:rPr>
          <w:noProof/>
          <w:color w:val="000000" w:themeColor="text1"/>
        </w:rPr>
        <w:drawing>
          <wp:inline distT="0" distB="0" distL="0" distR="0" wp14:anchorId="364F61D4" wp14:editId="19BBFD99">
            <wp:extent cx="6429375" cy="2731325"/>
            <wp:effectExtent l="0" t="0" r="0" b="0"/>
            <wp:docPr id="17" name="Chart 17">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4EACC26" w14:textId="1B54188A" w:rsidR="00912B14" w:rsidRPr="0061645E" w:rsidRDefault="003B4B95" w:rsidP="0061645E">
      <w:pPr>
        <w:spacing w:line="360" w:lineRule="auto"/>
        <w:rPr>
          <w:rFonts w:ascii="Arial" w:hAnsi="Arial" w:cs="Arial"/>
          <w:b/>
          <w:bCs/>
          <w:sz w:val="24"/>
          <w:szCs w:val="24"/>
        </w:rPr>
      </w:pPr>
      <w:r w:rsidRPr="002B5730">
        <w:rPr>
          <w:noProof/>
          <w:color w:val="000000" w:themeColor="text1"/>
        </w:rPr>
        <mc:AlternateContent>
          <mc:Choice Requires="wps">
            <w:drawing>
              <wp:anchor distT="0" distB="0" distL="114300" distR="114300" simplePos="0" relativeHeight="252104704" behindDoc="0" locked="0" layoutInCell="1" allowOverlap="1" wp14:anchorId="3CD75C49" wp14:editId="1E1DF445">
                <wp:simplePos x="0" y="0"/>
                <wp:positionH relativeFrom="column">
                  <wp:posOffset>3804137</wp:posOffset>
                </wp:positionH>
                <wp:positionV relativeFrom="paragraph">
                  <wp:posOffset>10440</wp:posOffset>
                </wp:positionV>
                <wp:extent cx="2588458" cy="200055"/>
                <wp:effectExtent l="0" t="0" r="0" b="0"/>
                <wp:wrapNone/>
                <wp:docPr id="165"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17A3DF2C"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3CD75C49" id="_x0000_s1088" type="#_x0000_t202" style="position:absolute;margin-left:299.55pt;margin-top:.8pt;width:203.8pt;height:15.7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" filled="f" stroked="f">
                <v:textbox style="mso-fit-shape-to-text:t">
                  <w:txbxContent>
                    <w:p w14:paraId="17A3DF2C"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912B14" w:rsidRPr="0061645E">
        <w:rPr>
          <w:rFonts w:ascii="Arial" w:hAnsi="Arial" w:cs="Arial"/>
          <w:b/>
          <w:bCs/>
          <w:sz w:val="24"/>
          <w:szCs w:val="24"/>
        </w:rPr>
        <w:t>3.2.3.3. Demand By Application</w:t>
      </w:r>
    </w:p>
    <w:p w14:paraId="02950EB4" w14:textId="5445F036" w:rsidR="00023038" w:rsidRPr="0061645E" w:rsidRDefault="00912B14" w:rsidP="0061645E">
      <w:pPr>
        <w:spacing w:line="360" w:lineRule="auto"/>
        <w:rPr>
          <w:rFonts w:ascii="Arial" w:hAnsi="Arial" w:cs="Arial"/>
          <w:b/>
          <w:bCs/>
          <w:sz w:val="24"/>
          <w:szCs w:val="24"/>
        </w:rPr>
      </w:pPr>
      <w:r w:rsidRPr="0061645E">
        <w:rPr>
          <w:rFonts w:ascii="Arial" w:hAnsi="Arial" w:cs="Arial"/>
          <w:b/>
          <w:bCs/>
          <w:sz w:val="24"/>
          <w:szCs w:val="24"/>
        </w:rPr>
        <w:t>Europe Vinyl Ester Resin Demand, By Application, By Volume</w:t>
      </w:r>
      <w:r w:rsidR="007C5B32">
        <w:rPr>
          <w:rFonts w:ascii="Arial" w:hAnsi="Arial" w:cs="Arial"/>
          <w:b/>
          <w:bCs/>
          <w:sz w:val="24"/>
          <w:szCs w:val="24"/>
        </w:rPr>
        <w:t xml:space="preserve"> (000’ Tonnes)</w:t>
      </w:r>
      <w:r w:rsidR="00681F3A">
        <w:rPr>
          <w:rFonts w:ascii="Arial" w:hAnsi="Arial" w:cs="Arial"/>
          <w:b/>
          <w:bCs/>
          <w:sz w:val="24"/>
          <w:szCs w:val="24"/>
        </w:rPr>
        <w:t xml:space="preserve"> </w:t>
      </w:r>
      <w:r w:rsidR="00F81BEE">
        <w:rPr>
          <w:rFonts w:ascii="Arial" w:hAnsi="Arial" w:cs="Arial"/>
          <w:b/>
          <w:bCs/>
          <w:sz w:val="24"/>
          <w:szCs w:val="24"/>
        </w:rPr>
        <w:t>(%)</w:t>
      </w:r>
      <w:r w:rsidRPr="0061645E">
        <w:rPr>
          <w:rFonts w:ascii="Arial" w:hAnsi="Arial" w:cs="Arial"/>
          <w:b/>
          <w:bCs/>
          <w:sz w:val="24"/>
          <w:szCs w:val="24"/>
        </w:rPr>
        <w:t>, 2015–2030F</w:t>
      </w:r>
    </w:p>
    <w:p w14:paraId="50E79939" w14:textId="7DA1EA56" w:rsidR="0069198A" w:rsidRPr="002B5730" w:rsidRDefault="003B4B95">
      <w:pPr>
        <w:rPr>
          <w:color w:val="000000" w:themeColor="text1"/>
        </w:rPr>
      </w:pPr>
      <w:r w:rsidRPr="002B5730">
        <w:rPr>
          <w:b/>
          <w:noProof/>
          <w:color w:val="000000" w:themeColor="text1"/>
        </w:rPr>
        <mc:AlternateContent>
          <mc:Choice Requires="wps">
            <w:drawing>
              <wp:anchor distT="0" distB="0" distL="114300" distR="114300" simplePos="0" relativeHeight="252016640" behindDoc="0" locked="0" layoutInCell="1" allowOverlap="1" wp14:anchorId="00003767" wp14:editId="158D095C">
                <wp:simplePos x="0" y="0"/>
                <wp:positionH relativeFrom="margin">
                  <wp:posOffset>3032715</wp:posOffset>
                </wp:positionH>
                <wp:positionV relativeFrom="paragraph">
                  <wp:posOffset>2870982</wp:posOffset>
                </wp:positionV>
                <wp:extent cx="3297555" cy="307777"/>
                <wp:effectExtent l="0" t="0" r="0" b="0"/>
                <wp:wrapNone/>
                <wp:docPr id="247" name="TextBox 4"/>
                <wp:cNvGraphicFramePr/>
                <a:graphic xmlns:a="http://schemas.openxmlformats.org/drawingml/2006/main">
                  <a:graphicData uri="http://schemas.microsoft.com/office/word/2010/wordprocessingShape">
                    <wps:wsp>
                      <wps:cNvSpPr txBox="1"/>
                      <wps:spPr>
                        <a:xfrm>
                          <a:off x="0" y="0"/>
                          <a:ext cx="3297555" cy="307777"/>
                        </a:xfrm>
                        <a:prstGeom prst="rect">
                          <a:avLst/>
                        </a:prstGeom>
                        <a:noFill/>
                      </wps:spPr>
                      <wps:txbx>
                        <w:txbxContent>
                          <w:p w14:paraId="541E944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342B093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0003767" id="_x0000_s1089" type="#_x0000_t202" style="position:absolute;margin-left:238.8pt;margin-top:226.05pt;width:259.65pt;height:24.25pt;z-index:252016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" filled="f" stroked="f">
                <v:textbox style="mso-fit-shape-to-text:t">
                  <w:txbxContent>
                    <w:p w14:paraId="541E944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342B093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23038" w:rsidRPr="002B5730">
        <w:rPr>
          <w:noProof/>
          <w:color w:val="000000" w:themeColor="text1"/>
        </w:rPr>
        <w:drawing>
          <wp:inline distT="0" distB="0" distL="0" distR="0" wp14:anchorId="7E0573C7" wp14:editId="4D32F373">
            <wp:extent cx="6410325" cy="2860158"/>
            <wp:effectExtent l="0" t="0" r="0" b="0"/>
            <wp:docPr id="20" name="Chart 20">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1665D529" w14:textId="0F45A399" w:rsidR="00214D2B" w:rsidRDefault="00214D2B" w:rsidP="00831834">
      <w:pPr>
        <w:spacing w:line="360" w:lineRule="auto"/>
        <w:jc w:val="both"/>
        <w:rPr>
          <w:rFonts w:ascii="Arial" w:hAnsi="Arial" w:cs="Arial"/>
          <w:color w:val="000000" w:themeColor="text1"/>
          <w:sz w:val="24"/>
          <w:szCs w:val="24"/>
        </w:rPr>
      </w:pPr>
    </w:p>
    <w:p w14:paraId="4D4A327F" w14:textId="77777777" w:rsidR="003B4B95" w:rsidRDefault="003B4B95" w:rsidP="00831834">
      <w:pPr>
        <w:spacing w:line="360" w:lineRule="auto"/>
        <w:jc w:val="both"/>
        <w:rPr>
          <w:rFonts w:ascii="Arial" w:hAnsi="Arial" w:cs="Arial"/>
          <w:color w:val="000000" w:themeColor="text1"/>
          <w:sz w:val="24"/>
          <w:szCs w:val="24"/>
        </w:rPr>
      </w:pPr>
    </w:p>
    <w:tbl>
      <w:tblPr>
        <w:tblW w:w="10024" w:type="dxa"/>
        <w:tblLook w:val="04A0" w:firstRow="1" w:lastRow="0" w:firstColumn="1" w:lastColumn="0" w:noHBand="0" w:noVBand="1"/>
      </w:tblPr>
      <w:tblGrid>
        <w:gridCol w:w="2347"/>
        <w:gridCol w:w="853"/>
        <w:gridCol w:w="853"/>
        <w:gridCol w:w="853"/>
        <w:gridCol w:w="853"/>
        <w:gridCol w:w="853"/>
        <w:gridCol w:w="853"/>
        <w:gridCol w:w="853"/>
        <w:gridCol w:w="853"/>
        <w:gridCol w:w="853"/>
      </w:tblGrid>
      <w:tr w:rsidR="0097059C" w:rsidRPr="0097059C" w14:paraId="285780ED" w14:textId="77777777" w:rsidTr="0097059C">
        <w:trPr>
          <w:trHeight w:val="378"/>
        </w:trPr>
        <w:tc>
          <w:tcPr>
            <w:tcW w:w="2347"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5E7F2011"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lastRenderedPageBreak/>
              <w:t xml:space="preserve">Demand by Application </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4DFE0E42"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2015</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2675CAE7"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2016</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0FF5B9FE"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2017</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60ECEFFB"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2018</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7CBF5E8D"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2019</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549B366A"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2020</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61836FA0"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2021E</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0A5E3547"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2025F</w:t>
            </w:r>
          </w:p>
        </w:tc>
        <w:tc>
          <w:tcPr>
            <w:tcW w:w="853" w:type="dxa"/>
            <w:tcBorders>
              <w:top w:val="single" w:sz="8" w:space="0" w:color="auto"/>
              <w:left w:val="nil"/>
              <w:bottom w:val="single" w:sz="8" w:space="0" w:color="auto"/>
              <w:right w:val="single" w:sz="8" w:space="0" w:color="auto"/>
            </w:tcBorders>
            <w:shd w:val="clear" w:color="000000" w:fill="C00000"/>
            <w:noWrap/>
            <w:vAlign w:val="center"/>
            <w:hideMark/>
          </w:tcPr>
          <w:p w14:paraId="5B2EAAB3" w14:textId="77777777" w:rsidR="0097059C" w:rsidRPr="0097059C" w:rsidRDefault="0097059C" w:rsidP="0097059C">
            <w:pPr>
              <w:spacing w:after="0" w:line="240" w:lineRule="auto"/>
              <w:jc w:val="center"/>
              <w:rPr>
                <w:rFonts w:ascii="Arial" w:eastAsia="Times New Roman" w:hAnsi="Arial" w:cs="Arial"/>
                <w:b/>
                <w:bCs/>
                <w:color w:val="FFFFFF"/>
                <w:sz w:val="20"/>
                <w:szCs w:val="20"/>
                <w:lang w:eastAsia="en-IN"/>
              </w:rPr>
            </w:pPr>
            <w:r w:rsidRPr="0097059C">
              <w:rPr>
                <w:rFonts w:ascii="Arial" w:eastAsia="Times New Roman" w:hAnsi="Arial" w:cs="Arial"/>
                <w:b/>
                <w:bCs/>
                <w:color w:val="FFFFFF"/>
                <w:sz w:val="20"/>
                <w:szCs w:val="20"/>
                <w:lang w:val="en-US" w:eastAsia="en-IN"/>
              </w:rPr>
              <w:t>2030F</w:t>
            </w:r>
          </w:p>
        </w:tc>
      </w:tr>
      <w:tr w:rsidR="0097059C" w:rsidRPr="0097059C" w14:paraId="230A4DF8" w14:textId="77777777" w:rsidTr="0097059C">
        <w:trPr>
          <w:trHeight w:val="378"/>
        </w:trPr>
        <w:tc>
          <w:tcPr>
            <w:tcW w:w="2347" w:type="dxa"/>
            <w:tcBorders>
              <w:top w:val="nil"/>
              <w:left w:val="single" w:sz="8" w:space="0" w:color="auto"/>
              <w:bottom w:val="single" w:sz="8" w:space="0" w:color="auto"/>
              <w:right w:val="single" w:sz="8" w:space="0" w:color="auto"/>
            </w:tcBorders>
            <w:shd w:val="clear" w:color="000000" w:fill="FFFFFF"/>
            <w:noWrap/>
            <w:vAlign w:val="center"/>
            <w:hideMark/>
          </w:tcPr>
          <w:p w14:paraId="3FF9CD27" w14:textId="77777777" w:rsidR="0097059C" w:rsidRPr="0097059C" w:rsidRDefault="0097059C" w:rsidP="0097059C">
            <w:pPr>
              <w:spacing w:after="0" w:line="240" w:lineRule="auto"/>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Pipes &amp; Tanks</w:t>
            </w:r>
          </w:p>
        </w:tc>
        <w:tc>
          <w:tcPr>
            <w:tcW w:w="853" w:type="dxa"/>
            <w:tcBorders>
              <w:top w:val="nil"/>
              <w:left w:val="nil"/>
              <w:bottom w:val="single" w:sz="8" w:space="0" w:color="auto"/>
              <w:right w:val="single" w:sz="8" w:space="0" w:color="auto"/>
            </w:tcBorders>
            <w:shd w:val="clear" w:color="000000" w:fill="FFFFFF"/>
            <w:noWrap/>
            <w:vAlign w:val="center"/>
            <w:hideMark/>
          </w:tcPr>
          <w:p w14:paraId="6D402ED3"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100</w:t>
            </w:r>
          </w:p>
        </w:tc>
        <w:tc>
          <w:tcPr>
            <w:tcW w:w="853" w:type="dxa"/>
            <w:tcBorders>
              <w:top w:val="nil"/>
              <w:left w:val="nil"/>
              <w:bottom w:val="single" w:sz="8" w:space="0" w:color="auto"/>
              <w:right w:val="single" w:sz="8" w:space="0" w:color="auto"/>
            </w:tcBorders>
            <w:shd w:val="clear" w:color="000000" w:fill="FFFFFF"/>
            <w:noWrap/>
            <w:vAlign w:val="center"/>
            <w:hideMark/>
          </w:tcPr>
          <w:p w14:paraId="525156CD"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103</w:t>
            </w:r>
          </w:p>
        </w:tc>
        <w:tc>
          <w:tcPr>
            <w:tcW w:w="853" w:type="dxa"/>
            <w:tcBorders>
              <w:top w:val="nil"/>
              <w:left w:val="nil"/>
              <w:bottom w:val="single" w:sz="8" w:space="0" w:color="auto"/>
              <w:right w:val="single" w:sz="8" w:space="0" w:color="auto"/>
            </w:tcBorders>
            <w:shd w:val="clear" w:color="000000" w:fill="FFFFFF"/>
            <w:noWrap/>
            <w:vAlign w:val="center"/>
            <w:hideMark/>
          </w:tcPr>
          <w:p w14:paraId="157BE3F2"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105</w:t>
            </w:r>
          </w:p>
        </w:tc>
        <w:tc>
          <w:tcPr>
            <w:tcW w:w="853" w:type="dxa"/>
            <w:tcBorders>
              <w:top w:val="nil"/>
              <w:left w:val="nil"/>
              <w:bottom w:val="single" w:sz="8" w:space="0" w:color="auto"/>
              <w:right w:val="single" w:sz="8" w:space="0" w:color="auto"/>
            </w:tcBorders>
            <w:shd w:val="clear" w:color="000000" w:fill="FFFFFF"/>
            <w:noWrap/>
            <w:vAlign w:val="center"/>
            <w:hideMark/>
          </w:tcPr>
          <w:p w14:paraId="4CE47CDA"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109</w:t>
            </w:r>
          </w:p>
        </w:tc>
        <w:tc>
          <w:tcPr>
            <w:tcW w:w="853" w:type="dxa"/>
            <w:tcBorders>
              <w:top w:val="nil"/>
              <w:left w:val="nil"/>
              <w:bottom w:val="single" w:sz="8" w:space="0" w:color="auto"/>
              <w:right w:val="single" w:sz="8" w:space="0" w:color="auto"/>
            </w:tcBorders>
            <w:shd w:val="clear" w:color="000000" w:fill="FFFFFF"/>
            <w:noWrap/>
            <w:vAlign w:val="center"/>
            <w:hideMark/>
          </w:tcPr>
          <w:p w14:paraId="74968B0A"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111</w:t>
            </w:r>
          </w:p>
        </w:tc>
        <w:tc>
          <w:tcPr>
            <w:tcW w:w="853" w:type="dxa"/>
            <w:tcBorders>
              <w:top w:val="nil"/>
              <w:left w:val="nil"/>
              <w:bottom w:val="single" w:sz="8" w:space="0" w:color="auto"/>
              <w:right w:val="single" w:sz="8" w:space="0" w:color="auto"/>
            </w:tcBorders>
            <w:shd w:val="clear" w:color="000000" w:fill="FFFFFF"/>
            <w:noWrap/>
            <w:vAlign w:val="center"/>
            <w:hideMark/>
          </w:tcPr>
          <w:p w14:paraId="4E60E249"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104</w:t>
            </w:r>
          </w:p>
        </w:tc>
        <w:tc>
          <w:tcPr>
            <w:tcW w:w="853" w:type="dxa"/>
            <w:tcBorders>
              <w:top w:val="nil"/>
              <w:left w:val="nil"/>
              <w:bottom w:val="single" w:sz="8" w:space="0" w:color="auto"/>
              <w:right w:val="single" w:sz="8" w:space="0" w:color="auto"/>
            </w:tcBorders>
            <w:shd w:val="clear" w:color="000000" w:fill="FFFFFF"/>
            <w:noWrap/>
            <w:vAlign w:val="center"/>
            <w:hideMark/>
          </w:tcPr>
          <w:p w14:paraId="75D5FAD6"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110</w:t>
            </w:r>
          </w:p>
        </w:tc>
        <w:tc>
          <w:tcPr>
            <w:tcW w:w="853" w:type="dxa"/>
            <w:tcBorders>
              <w:top w:val="nil"/>
              <w:left w:val="nil"/>
              <w:bottom w:val="single" w:sz="8" w:space="0" w:color="auto"/>
              <w:right w:val="single" w:sz="8" w:space="0" w:color="auto"/>
            </w:tcBorders>
            <w:shd w:val="clear" w:color="000000" w:fill="FFFFFF"/>
            <w:noWrap/>
            <w:vAlign w:val="center"/>
            <w:hideMark/>
          </w:tcPr>
          <w:p w14:paraId="2D04C84C"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134</w:t>
            </w:r>
          </w:p>
        </w:tc>
        <w:tc>
          <w:tcPr>
            <w:tcW w:w="853" w:type="dxa"/>
            <w:tcBorders>
              <w:top w:val="nil"/>
              <w:left w:val="nil"/>
              <w:bottom w:val="single" w:sz="8" w:space="0" w:color="auto"/>
              <w:right w:val="single" w:sz="8" w:space="0" w:color="auto"/>
            </w:tcBorders>
            <w:shd w:val="clear" w:color="000000" w:fill="FFFFFF"/>
            <w:noWrap/>
            <w:vAlign w:val="center"/>
            <w:hideMark/>
          </w:tcPr>
          <w:p w14:paraId="2B84DC75"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166</w:t>
            </w:r>
          </w:p>
        </w:tc>
      </w:tr>
      <w:tr w:rsidR="0097059C" w:rsidRPr="0097059C" w14:paraId="439B8A38" w14:textId="77777777" w:rsidTr="0097059C">
        <w:trPr>
          <w:trHeight w:val="378"/>
        </w:trPr>
        <w:tc>
          <w:tcPr>
            <w:tcW w:w="2347" w:type="dxa"/>
            <w:tcBorders>
              <w:top w:val="nil"/>
              <w:left w:val="single" w:sz="8" w:space="0" w:color="auto"/>
              <w:bottom w:val="single" w:sz="8" w:space="0" w:color="auto"/>
              <w:right w:val="single" w:sz="8" w:space="0" w:color="auto"/>
            </w:tcBorders>
            <w:shd w:val="clear" w:color="000000" w:fill="FFFFFF"/>
            <w:noWrap/>
            <w:vAlign w:val="center"/>
            <w:hideMark/>
          </w:tcPr>
          <w:p w14:paraId="5D5DF849" w14:textId="77777777" w:rsidR="0097059C" w:rsidRPr="0097059C" w:rsidRDefault="0097059C" w:rsidP="0097059C">
            <w:pPr>
              <w:spacing w:after="0" w:line="240" w:lineRule="auto"/>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Marine Components</w:t>
            </w:r>
          </w:p>
        </w:tc>
        <w:tc>
          <w:tcPr>
            <w:tcW w:w="853" w:type="dxa"/>
            <w:tcBorders>
              <w:top w:val="nil"/>
              <w:left w:val="nil"/>
              <w:bottom w:val="single" w:sz="8" w:space="0" w:color="auto"/>
              <w:right w:val="single" w:sz="8" w:space="0" w:color="auto"/>
            </w:tcBorders>
            <w:shd w:val="clear" w:color="000000" w:fill="FFFFFF"/>
            <w:noWrap/>
            <w:vAlign w:val="center"/>
            <w:hideMark/>
          </w:tcPr>
          <w:p w14:paraId="790AF683"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29</w:t>
            </w:r>
          </w:p>
        </w:tc>
        <w:tc>
          <w:tcPr>
            <w:tcW w:w="853" w:type="dxa"/>
            <w:tcBorders>
              <w:top w:val="nil"/>
              <w:left w:val="nil"/>
              <w:bottom w:val="single" w:sz="8" w:space="0" w:color="auto"/>
              <w:right w:val="single" w:sz="8" w:space="0" w:color="auto"/>
            </w:tcBorders>
            <w:shd w:val="clear" w:color="000000" w:fill="FFFFFF"/>
            <w:noWrap/>
            <w:vAlign w:val="center"/>
            <w:hideMark/>
          </w:tcPr>
          <w:p w14:paraId="349FF24E"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30</w:t>
            </w:r>
          </w:p>
        </w:tc>
        <w:tc>
          <w:tcPr>
            <w:tcW w:w="853" w:type="dxa"/>
            <w:tcBorders>
              <w:top w:val="nil"/>
              <w:left w:val="nil"/>
              <w:bottom w:val="single" w:sz="8" w:space="0" w:color="auto"/>
              <w:right w:val="single" w:sz="8" w:space="0" w:color="auto"/>
            </w:tcBorders>
            <w:shd w:val="clear" w:color="000000" w:fill="FFFFFF"/>
            <w:noWrap/>
            <w:vAlign w:val="center"/>
            <w:hideMark/>
          </w:tcPr>
          <w:p w14:paraId="771F77C5"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30</w:t>
            </w:r>
          </w:p>
        </w:tc>
        <w:tc>
          <w:tcPr>
            <w:tcW w:w="853" w:type="dxa"/>
            <w:tcBorders>
              <w:top w:val="nil"/>
              <w:left w:val="nil"/>
              <w:bottom w:val="single" w:sz="8" w:space="0" w:color="auto"/>
              <w:right w:val="single" w:sz="8" w:space="0" w:color="auto"/>
            </w:tcBorders>
            <w:shd w:val="clear" w:color="000000" w:fill="FFFFFF"/>
            <w:noWrap/>
            <w:vAlign w:val="center"/>
            <w:hideMark/>
          </w:tcPr>
          <w:p w14:paraId="0D42ADD1"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31</w:t>
            </w:r>
          </w:p>
        </w:tc>
        <w:tc>
          <w:tcPr>
            <w:tcW w:w="853" w:type="dxa"/>
            <w:tcBorders>
              <w:top w:val="nil"/>
              <w:left w:val="nil"/>
              <w:bottom w:val="single" w:sz="8" w:space="0" w:color="auto"/>
              <w:right w:val="single" w:sz="8" w:space="0" w:color="auto"/>
            </w:tcBorders>
            <w:shd w:val="clear" w:color="000000" w:fill="FFFFFF"/>
            <w:noWrap/>
            <w:vAlign w:val="center"/>
            <w:hideMark/>
          </w:tcPr>
          <w:p w14:paraId="5212D81B"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32</w:t>
            </w:r>
          </w:p>
        </w:tc>
        <w:tc>
          <w:tcPr>
            <w:tcW w:w="853" w:type="dxa"/>
            <w:tcBorders>
              <w:top w:val="nil"/>
              <w:left w:val="nil"/>
              <w:bottom w:val="single" w:sz="8" w:space="0" w:color="auto"/>
              <w:right w:val="single" w:sz="8" w:space="0" w:color="auto"/>
            </w:tcBorders>
            <w:shd w:val="clear" w:color="000000" w:fill="FFFFFF"/>
            <w:noWrap/>
            <w:vAlign w:val="center"/>
            <w:hideMark/>
          </w:tcPr>
          <w:p w14:paraId="37F971F4"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30</w:t>
            </w:r>
          </w:p>
        </w:tc>
        <w:tc>
          <w:tcPr>
            <w:tcW w:w="853" w:type="dxa"/>
            <w:tcBorders>
              <w:top w:val="nil"/>
              <w:left w:val="nil"/>
              <w:bottom w:val="single" w:sz="8" w:space="0" w:color="auto"/>
              <w:right w:val="single" w:sz="8" w:space="0" w:color="auto"/>
            </w:tcBorders>
            <w:shd w:val="clear" w:color="000000" w:fill="FFFFFF"/>
            <w:noWrap/>
            <w:vAlign w:val="center"/>
            <w:hideMark/>
          </w:tcPr>
          <w:p w14:paraId="779577ED"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32</w:t>
            </w:r>
          </w:p>
        </w:tc>
        <w:tc>
          <w:tcPr>
            <w:tcW w:w="853" w:type="dxa"/>
            <w:tcBorders>
              <w:top w:val="nil"/>
              <w:left w:val="nil"/>
              <w:bottom w:val="single" w:sz="8" w:space="0" w:color="auto"/>
              <w:right w:val="single" w:sz="8" w:space="0" w:color="auto"/>
            </w:tcBorders>
            <w:shd w:val="clear" w:color="000000" w:fill="FFFFFF"/>
            <w:noWrap/>
            <w:vAlign w:val="center"/>
            <w:hideMark/>
          </w:tcPr>
          <w:p w14:paraId="3C26BA94"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39</w:t>
            </w:r>
          </w:p>
        </w:tc>
        <w:tc>
          <w:tcPr>
            <w:tcW w:w="853" w:type="dxa"/>
            <w:tcBorders>
              <w:top w:val="nil"/>
              <w:left w:val="nil"/>
              <w:bottom w:val="single" w:sz="8" w:space="0" w:color="auto"/>
              <w:right w:val="single" w:sz="8" w:space="0" w:color="auto"/>
            </w:tcBorders>
            <w:shd w:val="clear" w:color="000000" w:fill="FFFFFF"/>
            <w:noWrap/>
            <w:vAlign w:val="center"/>
            <w:hideMark/>
          </w:tcPr>
          <w:p w14:paraId="34D0A6CB"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48</w:t>
            </w:r>
          </w:p>
        </w:tc>
      </w:tr>
      <w:tr w:rsidR="0097059C" w:rsidRPr="0097059C" w14:paraId="7DAA281B" w14:textId="77777777" w:rsidTr="0097059C">
        <w:trPr>
          <w:trHeight w:val="378"/>
        </w:trPr>
        <w:tc>
          <w:tcPr>
            <w:tcW w:w="2347" w:type="dxa"/>
            <w:tcBorders>
              <w:top w:val="nil"/>
              <w:left w:val="single" w:sz="8" w:space="0" w:color="auto"/>
              <w:bottom w:val="single" w:sz="8" w:space="0" w:color="auto"/>
              <w:right w:val="single" w:sz="8" w:space="0" w:color="auto"/>
            </w:tcBorders>
            <w:shd w:val="clear" w:color="000000" w:fill="FFFFFF"/>
            <w:noWrap/>
            <w:vAlign w:val="center"/>
            <w:hideMark/>
          </w:tcPr>
          <w:p w14:paraId="41126354" w14:textId="77777777" w:rsidR="0097059C" w:rsidRPr="0097059C" w:rsidRDefault="0097059C" w:rsidP="0097059C">
            <w:pPr>
              <w:spacing w:after="0" w:line="240" w:lineRule="auto"/>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Renewables</w:t>
            </w:r>
          </w:p>
        </w:tc>
        <w:tc>
          <w:tcPr>
            <w:tcW w:w="853" w:type="dxa"/>
            <w:tcBorders>
              <w:top w:val="nil"/>
              <w:left w:val="nil"/>
              <w:bottom w:val="single" w:sz="8" w:space="0" w:color="auto"/>
              <w:right w:val="single" w:sz="8" w:space="0" w:color="auto"/>
            </w:tcBorders>
            <w:shd w:val="clear" w:color="000000" w:fill="FFFFFF"/>
            <w:noWrap/>
            <w:vAlign w:val="center"/>
            <w:hideMark/>
          </w:tcPr>
          <w:p w14:paraId="79797750"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w:t>
            </w:r>
          </w:p>
        </w:tc>
        <w:tc>
          <w:tcPr>
            <w:tcW w:w="853" w:type="dxa"/>
            <w:tcBorders>
              <w:top w:val="nil"/>
              <w:left w:val="nil"/>
              <w:bottom w:val="single" w:sz="8" w:space="0" w:color="auto"/>
              <w:right w:val="single" w:sz="8" w:space="0" w:color="auto"/>
            </w:tcBorders>
            <w:shd w:val="clear" w:color="000000" w:fill="FFFFFF"/>
            <w:noWrap/>
            <w:vAlign w:val="center"/>
            <w:hideMark/>
          </w:tcPr>
          <w:p w14:paraId="43E3242F"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w:t>
            </w:r>
          </w:p>
        </w:tc>
        <w:tc>
          <w:tcPr>
            <w:tcW w:w="853" w:type="dxa"/>
            <w:tcBorders>
              <w:top w:val="nil"/>
              <w:left w:val="nil"/>
              <w:bottom w:val="single" w:sz="8" w:space="0" w:color="auto"/>
              <w:right w:val="single" w:sz="8" w:space="0" w:color="auto"/>
            </w:tcBorders>
            <w:shd w:val="clear" w:color="000000" w:fill="FFFFFF"/>
            <w:noWrap/>
            <w:vAlign w:val="center"/>
            <w:hideMark/>
          </w:tcPr>
          <w:p w14:paraId="7BEFFD1B"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w:t>
            </w:r>
          </w:p>
        </w:tc>
        <w:tc>
          <w:tcPr>
            <w:tcW w:w="853" w:type="dxa"/>
            <w:tcBorders>
              <w:top w:val="nil"/>
              <w:left w:val="nil"/>
              <w:bottom w:val="single" w:sz="8" w:space="0" w:color="auto"/>
              <w:right w:val="single" w:sz="8" w:space="0" w:color="auto"/>
            </w:tcBorders>
            <w:shd w:val="clear" w:color="000000" w:fill="FFFFFF"/>
            <w:noWrap/>
            <w:vAlign w:val="center"/>
            <w:hideMark/>
          </w:tcPr>
          <w:p w14:paraId="40CDF370"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11</w:t>
            </w:r>
          </w:p>
        </w:tc>
        <w:tc>
          <w:tcPr>
            <w:tcW w:w="853" w:type="dxa"/>
            <w:tcBorders>
              <w:top w:val="nil"/>
              <w:left w:val="nil"/>
              <w:bottom w:val="single" w:sz="8" w:space="0" w:color="auto"/>
              <w:right w:val="single" w:sz="8" w:space="0" w:color="auto"/>
            </w:tcBorders>
            <w:shd w:val="clear" w:color="000000" w:fill="FFFFFF"/>
            <w:noWrap/>
            <w:vAlign w:val="center"/>
            <w:hideMark/>
          </w:tcPr>
          <w:p w14:paraId="3800E8A1"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11</w:t>
            </w:r>
          </w:p>
        </w:tc>
        <w:tc>
          <w:tcPr>
            <w:tcW w:w="853" w:type="dxa"/>
            <w:tcBorders>
              <w:top w:val="nil"/>
              <w:left w:val="nil"/>
              <w:bottom w:val="single" w:sz="8" w:space="0" w:color="auto"/>
              <w:right w:val="single" w:sz="8" w:space="0" w:color="auto"/>
            </w:tcBorders>
            <w:shd w:val="clear" w:color="000000" w:fill="FFFFFF"/>
            <w:noWrap/>
            <w:vAlign w:val="center"/>
            <w:hideMark/>
          </w:tcPr>
          <w:p w14:paraId="15E93345"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10</w:t>
            </w:r>
          </w:p>
        </w:tc>
        <w:tc>
          <w:tcPr>
            <w:tcW w:w="853" w:type="dxa"/>
            <w:tcBorders>
              <w:top w:val="nil"/>
              <w:left w:val="nil"/>
              <w:bottom w:val="single" w:sz="8" w:space="0" w:color="auto"/>
              <w:right w:val="single" w:sz="8" w:space="0" w:color="auto"/>
            </w:tcBorders>
            <w:shd w:val="clear" w:color="000000" w:fill="FFFFFF"/>
            <w:noWrap/>
            <w:vAlign w:val="center"/>
            <w:hideMark/>
          </w:tcPr>
          <w:p w14:paraId="2E609C2F"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11</w:t>
            </w:r>
          </w:p>
        </w:tc>
        <w:tc>
          <w:tcPr>
            <w:tcW w:w="853" w:type="dxa"/>
            <w:tcBorders>
              <w:top w:val="nil"/>
              <w:left w:val="nil"/>
              <w:bottom w:val="single" w:sz="8" w:space="0" w:color="auto"/>
              <w:right w:val="single" w:sz="8" w:space="0" w:color="auto"/>
            </w:tcBorders>
            <w:shd w:val="clear" w:color="000000" w:fill="FFFFFF"/>
            <w:noWrap/>
            <w:vAlign w:val="center"/>
            <w:hideMark/>
          </w:tcPr>
          <w:p w14:paraId="4B5480CE"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13</w:t>
            </w:r>
          </w:p>
        </w:tc>
        <w:tc>
          <w:tcPr>
            <w:tcW w:w="853" w:type="dxa"/>
            <w:tcBorders>
              <w:top w:val="nil"/>
              <w:left w:val="nil"/>
              <w:bottom w:val="single" w:sz="8" w:space="0" w:color="auto"/>
              <w:right w:val="single" w:sz="8" w:space="0" w:color="auto"/>
            </w:tcBorders>
            <w:shd w:val="clear" w:color="000000" w:fill="FFFFFF"/>
            <w:noWrap/>
            <w:vAlign w:val="center"/>
            <w:hideMark/>
          </w:tcPr>
          <w:p w14:paraId="03DE2E7D"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16</w:t>
            </w:r>
          </w:p>
        </w:tc>
      </w:tr>
      <w:tr w:rsidR="0097059C" w:rsidRPr="0097059C" w14:paraId="7C6A0646" w14:textId="77777777" w:rsidTr="0097059C">
        <w:trPr>
          <w:trHeight w:val="378"/>
        </w:trPr>
        <w:tc>
          <w:tcPr>
            <w:tcW w:w="2347" w:type="dxa"/>
            <w:tcBorders>
              <w:top w:val="nil"/>
              <w:left w:val="single" w:sz="8" w:space="0" w:color="auto"/>
              <w:bottom w:val="single" w:sz="8" w:space="0" w:color="auto"/>
              <w:right w:val="single" w:sz="8" w:space="0" w:color="auto"/>
            </w:tcBorders>
            <w:shd w:val="clear" w:color="000000" w:fill="FFFFFF"/>
            <w:noWrap/>
            <w:vAlign w:val="center"/>
            <w:hideMark/>
          </w:tcPr>
          <w:p w14:paraId="03D18494" w14:textId="77777777" w:rsidR="0097059C" w:rsidRPr="0097059C" w:rsidRDefault="0097059C" w:rsidP="0097059C">
            <w:pPr>
              <w:spacing w:after="0" w:line="240" w:lineRule="auto"/>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Others</w:t>
            </w:r>
          </w:p>
        </w:tc>
        <w:tc>
          <w:tcPr>
            <w:tcW w:w="853" w:type="dxa"/>
            <w:tcBorders>
              <w:top w:val="nil"/>
              <w:left w:val="nil"/>
              <w:bottom w:val="single" w:sz="8" w:space="0" w:color="auto"/>
              <w:right w:val="single" w:sz="8" w:space="0" w:color="auto"/>
            </w:tcBorders>
            <w:shd w:val="clear" w:color="000000" w:fill="FFFFFF"/>
            <w:noWrap/>
            <w:vAlign w:val="center"/>
            <w:hideMark/>
          </w:tcPr>
          <w:p w14:paraId="17D7E37B"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32</w:t>
            </w:r>
          </w:p>
        </w:tc>
        <w:tc>
          <w:tcPr>
            <w:tcW w:w="853" w:type="dxa"/>
            <w:tcBorders>
              <w:top w:val="nil"/>
              <w:left w:val="nil"/>
              <w:bottom w:val="single" w:sz="8" w:space="0" w:color="auto"/>
              <w:right w:val="single" w:sz="8" w:space="0" w:color="auto"/>
            </w:tcBorders>
            <w:shd w:val="clear" w:color="000000" w:fill="FFFFFF"/>
            <w:noWrap/>
            <w:vAlign w:val="center"/>
            <w:hideMark/>
          </w:tcPr>
          <w:p w14:paraId="503EA49F"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33</w:t>
            </w:r>
          </w:p>
        </w:tc>
        <w:tc>
          <w:tcPr>
            <w:tcW w:w="853" w:type="dxa"/>
            <w:tcBorders>
              <w:top w:val="nil"/>
              <w:left w:val="nil"/>
              <w:bottom w:val="single" w:sz="8" w:space="0" w:color="auto"/>
              <w:right w:val="single" w:sz="8" w:space="0" w:color="auto"/>
            </w:tcBorders>
            <w:shd w:val="clear" w:color="000000" w:fill="FFFFFF"/>
            <w:noWrap/>
            <w:vAlign w:val="center"/>
            <w:hideMark/>
          </w:tcPr>
          <w:p w14:paraId="0E3E57C8"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35</w:t>
            </w:r>
          </w:p>
        </w:tc>
        <w:tc>
          <w:tcPr>
            <w:tcW w:w="853" w:type="dxa"/>
            <w:tcBorders>
              <w:top w:val="nil"/>
              <w:left w:val="nil"/>
              <w:bottom w:val="single" w:sz="8" w:space="0" w:color="auto"/>
              <w:right w:val="single" w:sz="8" w:space="0" w:color="auto"/>
            </w:tcBorders>
            <w:shd w:val="clear" w:color="000000" w:fill="FFFFFF"/>
            <w:noWrap/>
            <w:vAlign w:val="center"/>
            <w:hideMark/>
          </w:tcPr>
          <w:p w14:paraId="08BA5C57"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35</w:t>
            </w:r>
          </w:p>
        </w:tc>
        <w:tc>
          <w:tcPr>
            <w:tcW w:w="853" w:type="dxa"/>
            <w:tcBorders>
              <w:top w:val="nil"/>
              <w:left w:val="nil"/>
              <w:bottom w:val="single" w:sz="8" w:space="0" w:color="auto"/>
              <w:right w:val="single" w:sz="8" w:space="0" w:color="auto"/>
            </w:tcBorders>
            <w:shd w:val="clear" w:color="000000" w:fill="FFFFFF"/>
            <w:noWrap/>
            <w:vAlign w:val="center"/>
            <w:hideMark/>
          </w:tcPr>
          <w:p w14:paraId="7075306C"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36</w:t>
            </w:r>
          </w:p>
        </w:tc>
        <w:tc>
          <w:tcPr>
            <w:tcW w:w="853" w:type="dxa"/>
            <w:tcBorders>
              <w:top w:val="nil"/>
              <w:left w:val="nil"/>
              <w:bottom w:val="single" w:sz="8" w:space="0" w:color="auto"/>
              <w:right w:val="single" w:sz="8" w:space="0" w:color="auto"/>
            </w:tcBorders>
            <w:shd w:val="clear" w:color="000000" w:fill="FFFFFF"/>
            <w:noWrap/>
            <w:vAlign w:val="center"/>
            <w:hideMark/>
          </w:tcPr>
          <w:p w14:paraId="5ACF8FA0"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34</w:t>
            </w:r>
          </w:p>
        </w:tc>
        <w:tc>
          <w:tcPr>
            <w:tcW w:w="853" w:type="dxa"/>
            <w:tcBorders>
              <w:top w:val="nil"/>
              <w:left w:val="nil"/>
              <w:bottom w:val="single" w:sz="8" w:space="0" w:color="auto"/>
              <w:right w:val="single" w:sz="8" w:space="0" w:color="auto"/>
            </w:tcBorders>
            <w:shd w:val="clear" w:color="000000" w:fill="FFFFFF"/>
            <w:noWrap/>
            <w:vAlign w:val="center"/>
            <w:hideMark/>
          </w:tcPr>
          <w:p w14:paraId="67C5D8A5"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34</w:t>
            </w:r>
          </w:p>
        </w:tc>
        <w:tc>
          <w:tcPr>
            <w:tcW w:w="853" w:type="dxa"/>
            <w:tcBorders>
              <w:top w:val="nil"/>
              <w:left w:val="nil"/>
              <w:bottom w:val="single" w:sz="8" w:space="0" w:color="auto"/>
              <w:right w:val="single" w:sz="8" w:space="0" w:color="auto"/>
            </w:tcBorders>
            <w:shd w:val="clear" w:color="000000" w:fill="FFFFFF"/>
            <w:noWrap/>
            <w:vAlign w:val="center"/>
            <w:hideMark/>
          </w:tcPr>
          <w:p w14:paraId="2C1524E2"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43</w:t>
            </w:r>
          </w:p>
        </w:tc>
        <w:tc>
          <w:tcPr>
            <w:tcW w:w="853" w:type="dxa"/>
            <w:tcBorders>
              <w:top w:val="nil"/>
              <w:left w:val="nil"/>
              <w:bottom w:val="single" w:sz="8" w:space="0" w:color="auto"/>
              <w:right w:val="single" w:sz="8" w:space="0" w:color="auto"/>
            </w:tcBorders>
            <w:shd w:val="clear" w:color="000000" w:fill="FFFFFF"/>
            <w:noWrap/>
            <w:vAlign w:val="center"/>
            <w:hideMark/>
          </w:tcPr>
          <w:p w14:paraId="4234BE01" w14:textId="77777777" w:rsidR="0097059C" w:rsidRPr="0097059C" w:rsidRDefault="0097059C" w:rsidP="0097059C">
            <w:pPr>
              <w:spacing w:after="0" w:line="240" w:lineRule="auto"/>
              <w:jc w:val="center"/>
              <w:rPr>
                <w:rFonts w:ascii="Arial" w:eastAsia="Times New Roman" w:hAnsi="Arial" w:cs="Arial"/>
                <w:color w:val="000000"/>
                <w:sz w:val="20"/>
                <w:szCs w:val="20"/>
                <w:lang w:eastAsia="en-IN"/>
              </w:rPr>
            </w:pPr>
            <w:r w:rsidRPr="0097059C">
              <w:rPr>
                <w:rFonts w:ascii="Arial" w:eastAsia="Times New Roman" w:hAnsi="Arial" w:cs="Arial"/>
                <w:color w:val="000000"/>
                <w:sz w:val="20"/>
                <w:szCs w:val="20"/>
                <w:lang w:eastAsia="en-IN"/>
              </w:rPr>
              <w:t>52</w:t>
            </w:r>
          </w:p>
        </w:tc>
      </w:tr>
      <w:tr w:rsidR="0097059C" w:rsidRPr="0097059C" w14:paraId="41C1B2A9" w14:textId="77777777" w:rsidTr="0097059C">
        <w:trPr>
          <w:trHeight w:val="378"/>
        </w:trPr>
        <w:tc>
          <w:tcPr>
            <w:tcW w:w="2347" w:type="dxa"/>
            <w:tcBorders>
              <w:top w:val="nil"/>
              <w:left w:val="single" w:sz="8" w:space="0" w:color="auto"/>
              <w:bottom w:val="single" w:sz="8" w:space="0" w:color="auto"/>
              <w:right w:val="single" w:sz="8" w:space="0" w:color="auto"/>
            </w:tcBorders>
            <w:shd w:val="clear" w:color="000000" w:fill="FFFFFF"/>
            <w:noWrap/>
            <w:vAlign w:val="center"/>
            <w:hideMark/>
          </w:tcPr>
          <w:p w14:paraId="0A7FAA70" w14:textId="77777777" w:rsidR="0097059C" w:rsidRPr="0097059C" w:rsidRDefault="0097059C" w:rsidP="0097059C">
            <w:pPr>
              <w:spacing w:after="0" w:line="240" w:lineRule="auto"/>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Total</w:t>
            </w:r>
          </w:p>
        </w:tc>
        <w:tc>
          <w:tcPr>
            <w:tcW w:w="853" w:type="dxa"/>
            <w:tcBorders>
              <w:top w:val="nil"/>
              <w:left w:val="nil"/>
              <w:bottom w:val="single" w:sz="8" w:space="0" w:color="auto"/>
              <w:right w:val="single" w:sz="8" w:space="0" w:color="auto"/>
            </w:tcBorders>
            <w:shd w:val="clear" w:color="000000" w:fill="FFFFFF"/>
            <w:noWrap/>
            <w:vAlign w:val="center"/>
            <w:hideMark/>
          </w:tcPr>
          <w:p w14:paraId="5EBA39AA"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171</w:t>
            </w:r>
          </w:p>
        </w:tc>
        <w:tc>
          <w:tcPr>
            <w:tcW w:w="853" w:type="dxa"/>
            <w:tcBorders>
              <w:top w:val="nil"/>
              <w:left w:val="nil"/>
              <w:bottom w:val="single" w:sz="8" w:space="0" w:color="auto"/>
              <w:right w:val="single" w:sz="8" w:space="0" w:color="auto"/>
            </w:tcBorders>
            <w:shd w:val="clear" w:color="000000" w:fill="FFFFFF"/>
            <w:noWrap/>
            <w:vAlign w:val="center"/>
            <w:hideMark/>
          </w:tcPr>
          <w:p w14:paraId="29432AB1"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176</w:t>
            </w:r>
          </w:p>
        </w:tc>
        <w:tc>
          <w:tcPr>
            <w:tcW w:w="853" w:type="dxa"/>
            <w:tcBorders>
              <w:top w:val="nil"/>
              <w:left w:val="nil"/>
              <w:bottom w:val="single" w:sz="8" w:space="0" w:color="auto"/>
              <w:right w:val="single" w:sz="8" w:space="0" w:color="auto"/>
            </w:tcBorders>
            <w:shd w:val="clear" w:color="000000" w:fill="FFFFFF"/>
            <w:noWrap/>
            <w:vAlign w:val="center"/>
            <w:hideMark/>
          </w:tcPr>
          <w:p w14:paraId="10C98C6A"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180</w:t>
            </w:r>
          </w:p>
        </w:tc>
        <w:tc>
          <w:tcPr>
            <w:tcW w:w="853" w:type="dxa"/>
            <w:tcBorders>
              <w:top w:val="nil"/>
              <w:left w:val="nil"/>
              <w:bottom w:val="single" w:sz="8" w:space="0" w:color="auto"/>
              <w:right w:val="single" w:sz="8" w:space="0" w:color="auto"/>
            </w:tcBorders>
            <w:shd w:val="clear" w:color="000000" w:fill="FFFFFF"/>
            <w:noWrap/>
            <w:vAlign w:val="center"/>
            <w:hideMark/>
          </w:tcPr>
          <w:p w14:paraId="1F1C7642"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186</w:t>
            </w:r>
          </w:p>
        </w:tc>
        <w:tc>
          <w:tcPr>
            <w:tcW w:w="853" w:type="dxa"/>
            <w:tcBorders>
              <w:top w:val="nil"/>
              <w:left w:val="nil"/>
              <w:bottom w:val="single" w:sz="8" w:space="0" w:color="auto"/>
              <w:right w:val="single" w:sz="8" w:space="0" w:color="auto"/>
            </w:tcBorders>
            <w:shd w:val="clear" w:color="000000" w:fill="FFFFFF"/>
            <w:noWrap/>
            <w:vAlign w:val="center"/>
            <w:hideMark/>
          </w:tcPr>
          <w:p w14:paraId="21F17AD9"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190</w:t>
            </w:r>
          </w:p>
        </w:tc>
        <w:tc>
          <w:tcPr>
            <w:tcW w:w="853" w:type="dxa"/>
            <w:tcBorders>
              <w:top w:val="nil"/>
              <w:left w:val="nil"/>
              <w:bottom w:val="single" w:sz="8" w:space="0" w:color="auto"/>
              <w:right w:val="single" w:sz="8" w:space="0" w:color="auto"/>
            </w:tcBorders>
            <w:shd w:val="clear" w:color="000000" w:fill="FFFFFF"/>
            <w:noWrap/>
            <w:vAlign w:val="center"/>
            <w:hideMark/>
          </w:tcPr>
          <w:p w14:paraId="4802AB80"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178</w:t>
            </w:r>
          </w:p>
        </w:tc>
        <w:tc>
          <w:tcPr>
            <w:tcW w:w="853" w:type="dxa"/>
            <w:tcBorders>
              <w:top w:val="nil"/>
              <w:left w:val="nil"/>
              <w:bottom w:val="single" w:sz="8" w:space="0" w:color="auto"/>
              <w:right w:val="single" w:sz="8" w:space="0" w:color="auto"/>
            </w:tcBorders>
            <w:shd w:val="clear" w:color="000000" w:fill="FFFFFF"/>
            <w:noWrap/>
            <w:vAlign w:val="center"/>
            <w:hideMark/>
          </w:tcPr>
          <w:p w14:paraId="297A3115"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187</w:t>
            </w:r>
          </w:p>
        </w:tc>
        <w:tc>
          <w:tcPr>
            <w:tcW w:w="853" w:type="dxa"/>
            <w:tcBorders>
              <w:top w:val="nil"/>
              <w:left w:val="nil"/>
              <w:bottom w:val="single" w:sz="8" w:space="0" w:color="auto"/>
              <w:right w:val="single" w:sz="8" w:space="0" w:color="auto"/>
            </w:tcBorders>
            <w:shd w:val="clear" w:color="000000" w:fill="FFFFFF"/>
            <w:noWrap/>
            <w:vAlign w:val="center"/>
            <w:hideMark/>
          </w:tcPr>
          <w:p w14:paraId="4FB9B577"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229</w:t>
            </w:r>
          </w:p>
        </w:tc>
        <w:tc>
          <w:tcPr>
            <w:tcW w:w="853" w:type="dxa"/>
            <w:tcBorders>
              <w:top w:val="nil"/>
              <w:left w:val="nil"/>
              <w:bottom w:val="single" w:sz="8" w:space="0" w:color="auto"/>
              <w:right w:val="single" w:sz="8" w:space="0" w:color="auto"/>
            </w:tcBorders>
            <w:shd w:val="clear" w:color="000000" w:fill="FFFFFF"/>
            <w:noWrap/>
            <w:vAlign w:val="center"/>
            <w:hideMark/>
          </w:tcPr>
          <w:p w14:paraId="227370F9" w14:textId="77777777" w:rsidR="0097059C" w:rsidRPr="0097059C" w:rsidRDefault="0097059C" w:rsidP="0097059C">
            <w:pPr>
              <w:spacing w:after="0" w:line="240" w:lineRule="auto"/>
              <w:jc w:val="center"/>
              <w:rPr>
                <w:rFonts w:ascii="Arial" w:eastAsia="Times New Roman" w:hAnsi="Arial" w:cs="Arial"/>
                <w:b/>
                <w:bCs/>
                <w:color w:val="000000"/>
                <w:sz w:val="20"/>
                <w:szCs w:val="20"/>
                <w:lang w:eastAsia="en-IN"/>
              </w:rPr>
            </w:pPr>
            <w:r w:rsidRPr="0097059C">
              <w:rPr>
                <w:rFonts w:ascii="Arial" w:eastAsia="Times New Roman" w:hAnsi="Arial" w:cs="Arial"/>
                <w:b/>
                <w:bCs/>
                <w:color w:val="000000"/>
                <w:sz w:val="20"/>
                <w:szCs w:val="20"/>
                <w:lang w:eastAsia="en-IN"/>
              </w:rPr>
              <w:t>282</w:t>
            </w:r>
          </w:p>
        </w:tc>
      </w:tr>
    </w:tbl>
    <w:p w14:paraId="18033955" w14:textId="364CDCD4" w:rsidR="00E03735" w:rsidRDefault="00881A72" w:rsidP="00831834">
      <w:pPr>
        <w:spacing w:line="360" w:lineRule="auto"/>
        <w:jc w:val="both"/>
        <w:rPr>
          <w:rFonts w:ascii="Arial" w:hAnsi="Arial" w:cs="Arial"/>
          <w:color w:val="000000" w:themeColor="text1"/>
          <w:sz w:val="24"/>
          <w:szCs w:val="24"/>
        </w:rPr>
        <w:sectPr w:rsidR="00E03735"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
          <w:noProof/>
          <w:color w:val="000000" w:themeColor="text1"/>
        </w:rPr>
        <mc:AlternateContent>
          <mc:Choice Requires="wps">
            <w:drawing>
              <wp:anchor distT="0" distB="0" distL="114300" distR="114300" simplePos="0" relativeHeight="252477440" behindDoc="0" locked="0" layoutInCell="1" allowOverlap="1" wp14:anchorId="051FF21E" wp14:editId="04A472B7">
                <wp:simplePos x="0" y="0"/>
                <wp:positionH relativeFrom="margin">
                  <wp:posOffset>3194050</wp:posOffset>
                </wp:positionH>
                <wp:positionV relativeFrom="paragraph">
                  <wp:posOffset>271499</wp:posOffset>
                </wp:positionV>
                <wp:extent cx="3297555" cy="307777"/>
                <wp:effectExtent l="0" t="0" r="0" b="0"/>
                <wp:wrapNone/>
                <wp:docPr id="1267" name="TextBox 4"/>
                <wp:cNvGraphicFramePr/>
                <a:graphic xmlns:a="http://schemas.openxmlformats.org/drawingml/2006/main">
                  <a:graphicData uri="http://schemas.microsoft.com/office/word/2010/wordprocessingShape">
                    <wps:wsp>
                      <wps:cNvSpPr txBox="1"/>
                      <wps:spPr>
                        <a:xfrm>
                          <a:off x="0" y="0"/>
                          <a:ext cx="3297555" cy="307777"/>
                        </a:xfrm>
                        <a:prstGeom prst="rect">
                          <a:avLst/>
                        </a:prstGeom>
                        <a:noFill/>
                      </wps:spPr>
                      <wps:txbx>
                        <w:txbxContent>
                          <w:p w14:paraId="777D493E"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1C6FCA1C"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51FF21E" id="_x0000_s1090" type="#_x0000_t202" style="position:absolute;left:0;text-align:left;margin-left:251.5pt;margin-top:21.4pt;width:259.65pt;height:24.25pt;z-index:252477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" filled="f" stroked="f">
                <v:textbox style="mso-fit-shape-to-text:t">
                  <w:txbxContent>
                    <w:p w14:paraId="777D493E"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1C6FCA1C"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31A717B9" w14:textId="37F7BE50" w:rsidR="00A72FE3" w:rsidRDefault="00A72FE3">
      <w:pPr>
        <w:rPr>
          <w:color w:val="000000" w:themeColor="text1"/>
        </w:rPr>
      </w:pPr>
    </w:p>
    <w:p w14:paraId="3C00CFA5" w14:textId="272EDBB2" w:rsidR="00555BDB" w:rsidRPr="0061645E" w:rsidRDefault="00555BDB" w:rsidP="0061645E">
      <w:pPr>
        <w:spacing w:line="360" w:lineRule="auto"/>
        <w:rPr>
          <w:rFonts w:ascii="Arial" w:hAnsi="Arial" w:cs="Arial"/>
          <w:b/>
          <w:bCs/>
          <w:sz w:val="24"/>
          <w:szCs w:val="24"/>
        </w:rPr>
      </w:pPr>
      <w:r w:rsidRPr="0061645E">
        <w:rPr>
          <w:rFonts w:ascii="Arial" w:hAnsi="Arial" w:cs="Arial"/>
          <w:b/>
          <w:bCs/>
          <w:sz w:val="24"/>
          <w:szCs w:val="24"/>
        </w:rPr>
        <w:t>3.2.3.4. Demand By Type</w:t>
      </w:r>
    </w:p>
    <w:p w14:paraId="49CD14A9" w14:textId="1860739E" w:rsidR="00555BDB" w:rsidRPr="0061645E" w:rsidRDefault="00555BDB" w:rsidP="0061645E">
      <w:pPr>
        <w:spacing w:line="360" w:lineRule="auto"/>
        <w:rPr>
          <w:rFonts w:ascii="Arial" w:hAnsi="Arial" w:cs="Arial"/>
          <w:b/>
          <w:bCs/>
          <w:sz w:val="24"/>
          <w:szCs w:val="24"/>
        </w:rPr>
      </w:pPr>
      <w:r w:rsidRPr="0061645E">
        <w:rPr>
          <w:rFonts w:ascii="Arial" w:hAnsi="Arial" w:cs="Arial"/>
          <w:b/>
          <w:bCs/>
          <w:sz w:val="24"/>
          <w:szCs w:val="24"/>
        </w:rPr>
        <w:t>Europe Vinyl Ester Resin Demand, By Type, By Volume</w:t>
      </w:r>
      <w:r w:rsidR="007C5B32">
        <w:rPr>
          <w:rFonts w:ascii="Arial" w:hAnsi="Arial" w:cs="Arial"/>
          <w:b/>
          <w:bCs/>
          <w:sz w:val="24"/>
          <w:szCs w:val="24"/>
        </w:rPr>
        <w:t xml:space="preserve"> (000’ </w:t>
      </w:r>
      <w:r w:rsidR="00F81BEE">
        <w:rPr>
          <w:rFonts w:ascii="Arial" w:hAnsi="Arial" w:cs="Arial"/>
          <w:b/>
          <w:bCs/>
          <w:sz w:val="24"/>
          <w:szCs w:val="24"/>
        </w:rPr>
        <w:t>Tonnes) (%)</w:t>
      </w:r>
      <w:r w:rsidRPr="0061645E">
        <w:rPr>
          <w:rFonts w:ascii="Arial" w:hAnsi="Arial" w:cs="Arial"/>
          <w:b/>
          <w:bCs/>
          <w:sz w:val="24"/>
          <w:szCs w:val="24"/>
        </w:rPr>
        <w:t>, 2015–2030F</w:t>
      </w:r>
    </w:p>
    <w:p w14:paraId="2ABD1168" w14:textId="1E6C4E33" w:rsidR="00555BDB" w:rsidRDefault="00555BDB">
      <w:pPr>
        <w:rPr>
          <w:color w:val="000000" w:themeColor="text1"/>
        </w:rPr>
        <w:sectPr w:rsidR="00555BDB"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B3AF34C" w14:textId="30A6EB00" w:rsidR="0069198A" w:rsidRDefault="0068383C">
      <w:pPr>
        <w:rPr>
          <w:color w:val="000000" w:themeColor="text1"/>
        </w:rPr>
      </w:pPr>
      <w:r w:rsidRPr="002B5730">
        <w:rPr>
          <w:bCs/>
          <w:noProof/>
          <w:color w:val="000000" w:themeColor="text1"/>
        </w:rPr>
        <mc:AlternateContent>
          <mc:Choice Requires="wps">
            <w:drawing>
              <wp:anchor distT="0" distB="0" distL="114300" distR="114300" simplePos="0" relativeHeight="252024832" behindDoc="0" locked="0" layoutInCell="1" allowOverlap="1" wp14:anchorId="3F62677D" wp14:editId="4D715B0C">
                <wp:simplePos x="0" y="0"/>
                <wp:positionH relativeFrom="margin">
                  <wp:posOffset>2194560</wp:posOffset>
                </wp:positionH>
                <wp:positionV relativeFrom="paragraph">
                  <wp:posOffset>2657032</wp:posOffset>
                </wp:positionV>
                <wp:extent cx="4333875" cy="307340"/>
                <wp:effectExtent l="0" t="0" r="0" b="0"/>
                <wp:wrapNone/>
                <wp:docPr id="1088" name="TextBox 22"/>
                <wp:cNvGraphicFramePr/>
                <a:graphic xmlns:a="http://schemas.openxmlformats.org/drawingml/2006/main">
                  <a:graphicData uri="http://schemas.microsoft.com/office/word/2010/wordprocessingShape">
                    <wps:wsp>
                      <wps:cNvSpPr txBox="1"/>
                      <wps:spPr>
                        <a:xfrm>
                          <a:off x="0" y="0"/>
                          <a:ext cx="4333875" cy="307340"/>
                        </a:xfrm>
                        <a:prstGeom prst="rect">
                          <a:avLst/>
                        </a:prstGeom>
                        <a:noFill/>
                      </wps:spPr>
                      <wps:txbx>
                        <w:txbxContent>
                          <w:p w14:paraId="264B2EC2"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2D4D86E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3F62677D" id="_x0000_s1091" type="#_x0000_t202" style="position:absolute;margin-left:172.8pt;margin-top:209.2pt;width:341.25pt;height:24.2pt;z-index:252024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" filled="f" stroked="f">
                <v:textbox style="mso-fit-shape-to-text:t">
                  <w:txbxContent>
                    <w:p w14:paraId="264B2EC2"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2D4D86E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13644D" w:rsidRPr="002B5730">
        <w:rPr>
          <w:noProof/>
          <w:color w:val="000000" w:themeColor="text1"/>
        </w:rPr>
        <w:drawing>
          <wp:inline distT="0" distB="0" distL="0" distR="0" wp14:anchorId="3EBB95C7" wp14:editId="7A3A415F">
            <wp:extent cx="6448425" cy="2615610"/>
            <wp:effectExtent l="0" t="0" r="0" b="0"/>
            <wp:docPr id="22" name="Chart 22">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A780397" w14:textId="48ED63D4" w:rsidR="00E03735" w:rsidRDefault="00E03735">
      <w:pPr>
        <w:rPr>
          <w:color w:val="000000" w:themeColor="text1"/>
        </w:rPr>
      </w:pPr>
    </w:p>
    <w:tbl>
      <w:tblPr>
        <w:tblW w:w="10461" w:type="dxa"/>
        <w:tblInd w:w="-185" w:type="dxa"/>
        <w:tblLook w:val="04A0" w:firstRow="1" w:lastRow="0" w:firstColumn="1" w:lastColumn="0" w:noHBand="0" w:noVBand="1"/>
      </w:tblPr>
      <w:tblGrid>
        <w:gridCol w:w="2003"/>
        <w:gridCol w:w="877"/>
        <w:gridCol w:w="877"/>
        <w:gridCol w:w="877"/>
        <w:gridCol w:w="878"/>
        <w:gridCol w:w="1002"/>
        <w:gridCol w:w="997"/>
        <w:gridCol w:w="997"/>
        <w:gridCol w:w="997"/>
        <w:gridCol w:w="956"/>
      </w:tblGrid>
      <w:tr w:rsidR="008D1421" w:rsidRPr="008D1421" w14:paraId="726CD1FC" w14:textId="77777777" w:rsidTr="00881A72">
        <w:trPr>
          <w:trHeight w:val="429"/>
        </w:trPr>
        <w:tc>
          <w:tcPr>
            <w:tcW w:w="2003"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7E5E23C0" w14:textId="01DBF98D" w:rsidR="008D1421" w:rsidRPr="008D1421" w:rsidRDefault="008D1421" w:rsidP="00BF252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Demand by Type</w:t>
            </w:r>
            <w:r w:rsidR="007C5B32">
              <w:rPr>
                <w:rFonts w:ascii="Arial" w:eastAsia="Times New Roman" w:hAnsi="Arial" w:cs="Arial"/>
                <w:b/>
                <w:bCs/>
                <w:color w:val="FFFFFF" w:themeColor="background1"/>
                <w:sz w:val="20"/>
                <w:szCs w:val="20"/>
                <w:lang w:val="en-US"/>
              </w:rPr>
              <w:t xml:space="preserve"> </w:t>
            </w:r>
          </w:p>
        </w:tc>
        <w:tc>
          <w:tcPr>
            <w:tcW w:w="877" w:type="dxa"/>
            <w:tcBorders>
              <w:top w:val="single" w:sz="4" w:space="0" w:color="auto"/>
              <w:left w:val="nil"/>
              <w:bottom w:val="single" w:sz="4" w:space="0" w:color="auto"/>
              <w:right w:val="single" w:sz="4" w:space="0" w:color="auto"/>
            </w:tcBorders>
            <w:shd w:val="clear" w:color="auto" w:fill="C00000"/>
            <w:noWrap/>
            <w:vAlign w:val="center"/>
            <w:hideMark/>
          </w:tcPr>
          <w:p w14:paraId="7C8E7E39"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877" w:type="dxa"/>
            <w:tcBorders>
              <w:top w:val="single" w:sz="4" w:space="0" w:color="auto"/>
              <w:left w:val="nil"/>
              <w:bottom w:val="single" w:sz="4" w:space="0" w:color="auto"/>
              <w:right w:val="single" w:sz="4" w:space="0" w:color="auto"/>
            </w:tcBorders>
            <w:shd w:val="clear" w:color="auto" w:fill="C00000"/>
            <w:noWrap/>
            <w:vAlign w:val="center"/>
            <w:hideMark/>
          </w:tcPr>
          <w:p w14:paraId="018D4C1E"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877" w:type="dxa"/>
            <w:tcBorders>
              <w:top w:val="single" w:sz="4" w:space="0" w:color="auto"/>
              <w:left w:val="nil"/>
              <w:bottom w:val="single" w:sz="4" w:space="0" w:color="auto"/>
              <w:right w:val="single" w:sz="4" w:space="0" w:color="auto"/>
            </w:tcBorders>
            <w:shd w:val="clear" w:color="auto" w:fill="C00000"/>
            <w:noWrap/>
            <w:vAlign w:val="bottom"/>
            <w:hideMark/>
          </w:tcPr>
          <w:p w14:paraId="24ADD4AC"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878" w:type="dxa"/>
            <w:tcBorders>
              <w:top w:val="single" w:sz="4" w:space="0" w:color="auto"/>
              <w:left w:val="nil"/>
              <w:bottom w:val="single" w:sz="4" w:space="0" w:color="auto"/>
              <w:right w:val="single" w:sz="4" w:space="0" w:color="auto"/>
            </w:tcBorders>
            <w:shd w:val="clear" w:color="auto" w:fill="C00000"/>
            <w:noWrap/>
            <w:vAlign w:val="bottom"/>
            <w:hideMark/>
          </w:tcPr>
          <w:p w14:paraId="3BC47FAF"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1002" w:type="dxa"/>
            <w:tcBorders>
              <w:top w:val="single" w:sz="4" w:space="0" w:color="auto"/>
              <w:left w:val="nil"/>
              <w:bottom w:val="single" w:sz="4" w:space="0" w:color="auto"/>
              <w:right w:val="single" w:sz="4" w:space="0" w:color="auto"/>
            </w:tcBorders>
            <w:shd w:val="clear" w:color="auto" w:fill="C00000"/>
            <w:noWrap/>
            <w:vAlign w:val="bottom"/>
            <w:hideMark/>
          </w:tcPr>
          <w:p w14:paraId="7C634090"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997" w:type="dxa"/>
            <w:tcBorders>
              <w:top w:val="single" w:sz="4" w:space="0" w:color="auto"/>
              <w:left w:val="nil"/>
              <w:bottom w:val="single" w:sz="4" w:space="0" w:color="auto"/>
              <w:right w:val="single" w:sz="4" w:space="0" w:color="auto"/>
            </w:tcBorders>
            <w:shd w:val="clear" w:color="auto" w:fill="C00000"/>
            <w:noWrap/>
            <w:vAlign w:val="bottom"/>
            <w:hideMark/>
          </w:tcPr>
          <w:p w14:paraId="06B0D0B3"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c>
          <w:tcPr>
            <w:tcW w:w="997" w:type="dxa"/>
            <w:tcBorders>
              <w:top w:val="single" w:sz="4" w:space="0" w:color="auto"/>
              <w:left w:val="nil"/>
              <w:bottom w:val="single" w:sz="4" w:space="0" w:color="auto"/>
              <w:right w:val="single" w:sz="4" w:space="0" w:color="auto"/>
            </w:tcBorders>
            <w:shd w:val="clear" w:color="auto" w:fill="C00000"/>
            <w:noWrap/>
            <w:vAlign w:val="bottom"/>
            <w:hideMark/>
          </w:tcPr>
          <w:p w14:paraId="48430438"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2021E</w:t>
            </w:r>
          </w:p>
        </w:tc>
        <w:tc>
          <w:tcPr>
            <w:tcW w:w="997" w:type="dxa"/>
            <w:tcBorders>
              <w:top w:val="single" w:sz="4" w:space="0" w:color="auto"/>
              <w:left w:val="nil"/>
              <w:bottom w:val="single" w:sz="4" w:space="0" w:color="auto"/>
              <w:right w:val="single" w:sz="4" w:space="0" w:color="auto"/>
            </w:tcBorders>
            <w:shd w:val="clear" w:color="auto" w:fill="C00000"/>
            <w:noWrap/>
            <w:vAlign w:val="bottom"/>
            <w:hideMark/>
          </w:tcPr>
          <w:p w14:paraId="747A4EFA"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2025F</w:t>
            </w:r>
          </w:p>
        </w:tc>
        <w:tc>
          <w:tcPr>
            <w:tcW w:w="95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36A1A612"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2030F</w:t>
            </w:r>
          </w:p>
        </w:tc>
      </w:tr>
      <w:tr w:rsidR="008D1421" w:rsidRPr="008D1421" w14:paraId="6D106478" w14:textId="77777777" w:rsidTr="00881A72">
        <w:trPr>
          <w:trHeight w:val="504"/>
        </w:trPr>
        <w:tc>
          <w:tcPr>
            <w:tcW w:w="2003" w:type="dxa"/>
            <w:tcBorders>
              <w:top w:val="nil"/>
              <w:left w:val="single" w:sz="4" w:space="0" w:color="auto"/>
              <w:bottom w:val="single" w:sz="4" w:space="0" w:color="auto"/>
              <w:right w:val="single" w:sz="4" w:space="0" w:color="auto"/>
            </w:tcBorders>
            <w:shd w:val="clear" w:color="000000" w:fill="FFFFFF"/>
            <w:noWrap/>
            <w:vAlign w:val="bottom"/>
            <w:hideMark/>
          </w:tcPr>
          <w:p w14:paraId="53C09B65" w14:textId="77777777" w:rsidR="008D1421" w:rsidRPr="008D1421" w:rsidRDefault="008D1421" w:rsidP="00E03735">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Bisphenol-</w:t>
            </w:r>
            <w:proofErr w:type="gramStart"/>
            <w:r w:rsidRPr="008D1421">
              <w:rPr>
                <w:rFonts w:ascii="Arial" w:hAnsi="Arial" w:cs="Arial"/>
                <w:color w:val="000000"/>
                <w:sz w:val="20"/>
                <w:szCs w:val="20"/>
              </w:rPr>
              <w:t>A,F</w:t>
            </w:r>
            <w:proofErr w:type="gramEnd"/>
            <w:r w:rsidRPr="008D1421">
              <w:rPr>
                <w:rFonts w:ascii="Arial" w:hAnsi="Arial" w:cs="Arial"/>
                <w:color w:val="000000"/>
                <w:sz w:val="20"/>
                <w:szCs w:val="20"/>
              </w:rPr>
              <w:t>,S vinyl ester resin</w:t>
            </w:r>
          </w:p>
        </w:tc>
        <w:tc>
          <w:tcPr>
            <w:tcW w:w="877" w:type="dxa"/>
            <w:tcBorders>
              <w:top w:val="nil"/>
              <w:left w:val="nil"/>
              <w:bottom w:val="single" w:sz="4" w:space="0" w:color="auto"/>
              <w:right w:val="single" w:sz="4" w:space="0" w:color="auto"/>
            </w:tcBorders>
            <w:shd w:val="clear" w:color="000000" w:fill="FFFFFF"/>
            <w:noWrap/>
            <w:vAlign w:val="bottom"/>
            <w:hideMark/>
          </w:tcPr>
          <w:p w14:paraId="1F164C6F" w14:textId="7DDAB331"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91</w:t>
            </w:r>
          </w:p>
        </w:tc>
        <w:tc>
          <w:tcPr>
            <w:tcW w:w="877" w:type="dxa"/>
            <w:tcBorders>
              <w:top w:val="nil"/>
              <w:left w:val="nil"/>
              <w:bottom w:val="single" w:sz="4" w:space="0" w:color="auto"/>
              <w:right w:val="single" w:sz="4" w:space="0" w:color="auto"/>
            </w:tcBorders>
            <w:shd w:val="clear" w:color="000000" w:fill="FFFFFF"/>
            <w:noWrap/>
            <w:vAlign w:val="bottom"/>
            <w:hideMark/>
          </w:tcPr>
          <w:p w14:paraId="357EF087" w14:textId="4C75230E"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93</w:t>
            </w:r>
          </w:p>
        </w:tc>
        <w:tc>
          <w:tcPr>
            <w:tcW w:w="877" w:type="dxa"/>
            <w:tcBorders>
              <w:top w:val="nil"/>
              <w:left w:val="nil"/>
              <w:bottom w:val="single" w:sz="4" w:space="0" w:color="auto"/>
              <w:right w:val="single" w:sz="4" w:space="0" w:color="auto"/>
            </w:tcBorders>
            <w:shd w:val="clear" w:color="000000" w:fill="FFFFFF"/>
            <w:noWrap/>
            <w:vAlign w:val="bottom"/>
            <w:hideMark/>
          </w:tcPr>
          <w:p w14:paraId="61DE3957" w14:textId="48708E3A"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96</w:t>
            </w:r>
          </w:p>
        </w:tc>
        <w:tc>
          <w:tcPr>
            <w:tcW w:w="878" w:type="dxa"/>
            <w:tcBorders>
              <w:top w:val="nil"/>
              <w:left w:val="nil"/>
              <w:bottom w:val="single" w:sz="4" w:space="0" w:color="auto"/>
              <w:right w:val="single" w:sz="4" w:space="0" w:color="auto"/>
            </w:tcBorders>
            <w:shd w:val="clear" w:color="000000" w:fill="FFFFFF"/>
            <w:noWrap/>
            <w:vAlign w:val="bottom"/>
            <w:hideMark/>
          </w:tcPr>
          <w:p w14:paraId="254AB7B1" w14:textId="0D3918E7"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100</w:t>
            </w:r>
          </w:p>
        </w:tc>
        <w:tc>
          <w:tcPr>
            <w:tcW w:w="1002" w:type="dxa"/>
            <w:tcBorders>
              <w:top w:val="nil"/>
              <w:left w:val="nil"/>
              <w:bottom w:val="single" w:sz="4" w:space="0" w:color="auto"/>
              <w:right w:val="single" w:sz="4" w:space="0" w:color="auto"/>
            </w:tcBorders>
            <w:shd w:val="clear" w:color="000000" w:fill="FFFFFF"/>
            <w:noWrap/>
            <w:vAlign w:val="bottom"/>
            <w:hideMark/>
          </w:tcPr>
          <w:p w14:paraId="3E75C928" w14:textId="704EAB56"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101</w:t>
            </w:r>
          </w:p>
        </w:tc>
        <w:tc>
          <w:tcPr>
            <w:tcW w:w="997" w:type="dxa"/>
            <w:tcBorders>
              <w:top w:val="nil"/>
              <w:left w:val="nil"/>
              <w:bottom w:val="single" w:sz="4" w:space="0" w:color="auto"/>
              <w:right w:val="single" w:sz="4" w:space="0" w:color="auto"/>
            </w:tcBorders>
            <w:shd w:val="clear" w:color="000000" w:fill="FFFFFF"/>
            <w:noWrap/>
            <w:vAlign w:val="bottom"/>
            <w:hideMark/>
          </w:tcPr>
          <w:p w14:paraId="47B2E4CA" w14:textId="21C4C68A"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94</w:t>
            </w:r>
          </w:p>
        </w:tc>
        <w:tc>
          <w:tcPr>
            <w:tcW w:w="997" w:type="dxa"/>
            <w:tcBorders>
              <w:top w:val="nil"/>
              <w:left w:val="nil"/>
              <w:bottom w:val="single" w:sz="4" w:space="0" w:color="auto"/>
              <w:right w:val="single" w:sz="4" w:space="0" w:color="auto"/>
            </w:tcBorders>
            <w:shd w:val="clear" w:color="000000" w:fill="FFFFFF"/>
            <w:noWrap/>
            <w:vAlign w:val="bottom"/>
            <w:hideMark/>
          </w:tcPr>
          <w:p w14:paraId="34FFEA62" w14:textId="72B0534B"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100</w:t>
            </w:r>
          </w:p>
        </w:tc>
        <w:tc>
          <w:tcPr>
            <w:tcW w:w="997" w:type="dxa"/>
            <w:tcBorders>
              <w:top w:val="nil"/>
              <w:left w:val="nil"/>
              <w:bottom w:val="single" w:sz="4" w:space="0" w:color="auto"/>
              <w:right w:val="single" w:sz="4" w:space="0" w:color="auto"/>
            </w:tcBorders>
            <w:shd w:val="clear" w:color="000000" w:fill="FFFFFF"/>
            <w:noWrap/>
            <w:vAlign w:val="bottom"/>
            <w:hideMark/>
          </w:tcPr>
          <w:p w14:paraId="2DA289B1" w14:textId="7FB07C7F"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122</w:t>
            </w:r>
          </w:p>
        </w:tc>
        <w:tc>
          <w:tcPr>
            <w:tcW w:w="956" w:type="dxa"/>
            <w:tcBorders>
              <w:top w:val="nil"/>
              <w:left w:val="nil"/>
              <w:bottom w:val="single" w:sz="4" w:space="0" w:color="auto"/>
              <w:right w:val="single" w:sz="4" w:space="0" w:color="auto"/>
            </w:tcBorders>
            <w:shd w:val="clear" w:color="000000" w:fill="FFFFFF"/>
            <w:noWrap/>
            <w:vAlign w:val="bottom"/>
            <w:hideMark/>
          </w:tcPr>
          <w:p w14:paraId="160586C8" w14:textId="282C3517"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150</w:t>
            </w:r>
          </w:p>
        </w:tc>
      </w:tr>
      <w:tr w:rsidR="008D1421" w:rsidRPr="008D1421" w14:paraId="1A357353" w14:textId="77777777" w:rsidTr="00881A72">
        <w:trPr>
          <w:trHeight w:val="504"/>
        </w:trPr>
        <w:tc>
          <w:tcPr>
            <w:tcW w:w="2003" w:type="dxa"/>
            <w:tcBorders>
              <w:top w:val="nil"/>
              <w:left w:val="single" w:sz="4" w:space="0" w:color="auto"/>
              <w:bottom w:val="single" w:sz="4" w:space="0" w:color="auto"/>
              <w:right w:val="single" w:sz="4" w:space="0" w:color="auto"/>
            </w:tcBorders>
            <w:shd w:val="clear" w:color="000000" w:fill="FFFFFF"/>
            <w:noWrap/>
            <w:vAlign w:val="bottom"/>
            <w:hideMark/>
          </w:tcPr>
          <w:p w14:paraId="28EB4A2E" w14:textId="77777777" w:rsidR="008D1421" w:rsidRPr="008D1421" w:rsidRDefault="008D1421" w:rsidP="00E03735">
            <w:pPr>
              <w:spacing w:after="0" w:line="240" w:lineRule="auto"/>
              <w:rPr>
                <w:rFonts w:ascii="Arial" w:eastAsia="Times New Roman" w:hAnsi="Arial" w:cs="Arial"/>
                <w:color w:val="000000"/>
                <w:sz w:val="20"/>
                <w:szCs w:val="20"/>
                <w:lang w:val="en-US"/>
              </w:rPr>
            </w:pPr>
            <w:proofErr w:type="spellStart"/>
            <w:r w:rsidRPr="008D1421">
              <w:rPr>
                <w:rFonts w:ascii="Arial" w:hAnsi="Arial" w:cs="Arial"/>
                <w:color w:val="000000"/>
                <w:sz w:val="20"/>
                <w:szCs w:val="20"/>
              </w:rPr>
              <w:t>Novolac</w:t>
            </w:r>
            <w:proofErr w:type="spellEnd"/>
            <w:r w:rsidRPr="008D1421">
              <w:rPr>
                <w:rFonts w:ascii="Arial" w:hAnsi="Arial" w:cs="Arial"/>
                <w:color w:val="000000"/>
                <w:sz w:val="20"/>
                <w:szCs w:val="20"/>
              </w:rPr>
              <w:t xml:space="preserve"> vinyl ester resin</w:t>
            </w:r>
          </w:p>
        </w:tc>
        <w:tc>
          <w:tcPr>
            <w:tcW w:w="877" w:type="dxa"/>
            <w:tcBorders>
              <w:top w:val="nil"/>
              <w:left w:val="nil"/>
              <w:bottom w:val="single" w:sz="4" w:space="0" w:color="auto"/>
              <w:right w:val="single" w:sz="4" w:space="0" w:color="auto"/>
            </w:tcBorders>
            <w:shd w:val="clear" w:color="000000" w:fill="FFFFFF"/>
            <w:noWrap/>
            <w:vAlign w:val="bottom"/>
            <w:hideMark/>
          </w:tcPr>
          <w:p w14:paraId="6589807B" w14:textId="0FF138F3"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47</w:t>
            </w:r>
          </w:p>
        </w:tc>
        <w:tc>
          <w:tcPr>
            <w:tcW w:w="877" w:type="dxa"/>
            <w:tcBorders>
              <w:top w:val="nil"/>
              <w:left w:val="nil"/>
              <w:bottom w:val="single" w:sz="4" w:space="0" w:color="auto"/>
              <w:right w:val="single" w:sz="4" w:space="0" w:color="auto"/>
            </w:tcBorders>
            <w:shd w:val="clear" w:color="000000" w:fill="FFFFFF"/>
            <w:noWrap/>
            <w:vAlign w:val="bottom"/>
            <w:hideMark/>
          </w:tcPr>
          <w:p w14:paraId="6712CA3E" w14:textId="28C18226"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49</w:t>
            </w:r>
          </w:p>
        </w:tc>
        <w:tc>
          <w:tcPr>
            <w:tcW w:w="877" w:type="dxa"/>
            <w:tcBorders>
              <w:top w:val="nil"/>
              <w:left w:val="nil"/>
              <w:bottom w:val="single" w:sz="4" w:space="0" w:color="auto"/>
              <w:right w:val="single" w:sz="4" w:space="0" w:color="auto"/>
            </w:tcBorders>
            <w:shd w:val="clear" w:color="000000" w:fill="FFFFFF"/>
            <w:noWrap/>
            <w:vAlign w:val="bottom"/>
            <w:hideMark/>
          </w:tcPr>
          <w:p w14:paraId="56E5AB60" w14:textId="0B2B2B1A"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50</w:t>
            </w:r>
          </w:p>
        </w:tc>
        <w:tc>
          <w:tcPr>
            <w:tcW w:w="878" w:type="dxa"/>
            <w:tcBorders>
              <w:top w:val="nil"/>
              <w:left w:val="nil"/>
              <w:bottom w:val="single" w:sz="4" w:space="0" w:color="auto"/>
              <w:right w:val="single" w:sz="4" w:space="0" w:color="auto"/>
            </w:tcBorders>
            <w:shd w:val="clear" w:color="000000" w:fill="FFFFFF"/>
            <w:noWrap/>
            <w:vAlign w:val="bottom"/>
            <w:hideMark/>
          </w:tcPr>
          <w:p w14:paraId="43EC6F92" w14:textId="1F87E91E"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51</w:t>
            </w:r>
          </w:p>
        </w:tc>
        <w:tc>
          <w:tcPr>
            <w:tcW w:w="1002" w:type="dxa"/>
            <w:tcBorders>
              <w:top w:val="nil"/>
              <w:left w:val="nil"/>
              <w:bottom w:val="single" w:sz="4" w:space="0" w:color="auto"/>
              <w:right w:val="single" w:sz="4" w:space="0" w:color="auto"/>
            </w:tcBorders>
            <w:shd w:val="clear" w:color="000000" w:fill="FFFFFF"/>
            <w:noWrap/>
            <w:vAlign w:val="bottom"/>
            <w:hideMark/>
          </w:tcPr>
          <w:p w14:paraId="60810AE1" w14:textId="6D02D53C"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52</w:t>
            </w:r>
          </w:p>
        </w:tc>
        <w:tc>
          <w:tcPr>
            <w:tcW w:w="997" w:type="dxa"/>
            <w:tcBorders>
              <w:top w:val="nil"/>
              <w:left w:val="nil"/>
              <w:bottom w:val="single" w:sz="4" w:space="0" w:color="auto"/>
              <w:right w:val="single" w:sz="4" w:space="0" w:color="auto"/>
            </w:tcBorders>
            <w:shd w:val="clear" w:color="000000" w:fill="FFFFFF"/>
            <w:noWrap/>
            <w:vAlign w:val="bottom"/>
            <w:hideMark/>
          </w:tcPr>
          <w:p w14:paraId="518B4795" w14:textId="4D94A7A1"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49</w:t>
            </w:r>
          </w:p>
        </w:tc>
        <w:tc>
          <w:tcPr>
            <w:tcW w:w="997" w:type="dxa"/>
            <w:tcBorders>
              <w:top w:val="nil"/>
              <w:left w:val="nil"/>
              <w:bottom w:val="single" w:sz="4" w:space="0" w:color="auto"/>
              <w:right w:val="single" w:sz="4" w:space="0" w:color="auto"/>
            </w:tcBorders>
            <w:shd w:val="clear" w:color="000000" w:fill="FFFFFF"/>
            <w:noWrap/>
            <w:vAlign w:val="bottom"/>
            <w:hideMark/>
          </w:tcPr>
          <w:p w14:paraId="674603E8" w14:textId="35CEC2E3"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51</w:t>
            </w:r>
          </w:p>
        </w:tc>
        <w:tc>
          <w:tcPr>
            <w:tcW w:w="997" w:type="dxa"/>
            <w:tcBorders>
              <w:top w:val="nil"/>
              <w:left w:val="nil"/>
              <w:bottom w:val="single" w:sz="4" w:space="0" w:color="auto"/>
              <w:right w:val="single" w:sz="4" w:space="0" w:color="auto"/>
            </w:tcBorders>
            <w:shd w:val="clear" w:color="000000" w:fill="FFFFFF"/>
            <w:noWrap/>
            <w:vAlign w:val="bottom"/>
            <w:hideMark/>
          </w:tcPr>
          <w:p w14:paraId="3A5B2D0A" w14:textId="2B83070A"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62</w:t>
            </w:r>
          </w:p>
        </w:tc>
        <w:tc>
          <w:tcPr>
            <w:tcW w:w="956" w:type="dxa"/>
            <w:tcBorders>
              <w:top w:val="nil"/>
              <w:left w:val="nil"/>
              <w:bottom w:val="single" w:sz="4" w:space="0" w:color="auto"/>
              <w:right w:val="single" w:sz="4" w:space="0" w:color="auto"/>
            </w:tcBorders>
            <w:shd w:val="clear" w:color="000000" w:fill="FFFFFF"/>
            <w:noWrap/>
            <w:vAlign w:val="bottom"/>
            <w:hideMark/>
          </w:tcPr>
          <w:p w14:paraId="3F1EC341" w14:textId="4914314D"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78</w:t>
            </w:r>
          </w:p>
        </w:tc>
      </w:tr>
      <w:tr w:rsidR="008D1421" w:rsidRPr="008D1421" w14:paraId="49575773" w14:textId="77777777" w:rsidTr="00881A72">
        <w:trPr>
          <w:trHeight w:val="504"/>
        </w:trPr>
        <w:tc>
          <w:tcPr>
            <w:tcW w:w="2003" w:type="dxa"/>
            <w:tcBorders>
              <w:top w:val="nil"/>
              <w:left w:val="single" w:sz="4" w:space="0" w:color="auto"/>
              <w:bottom w:val="single" w:sz="4" w:space="0" w:color="auto"/>
              <w:right w:val="single" w:sz="4" w:space="0" w:color="auto"/>
            </w:tcBorders>
            <w:shd w:val="clear" w:color="000000" w:fill="FFFFFF"/>
            <w:noWrap/>
            <w:vAlign w:val="bottom"/>
            <w:hideMark/>
          </w:tcPr>
          <w:p w14:paraId="0F960169" w14:textId="77777777" w:rsidR="008D1421" w:rsidRPr="008D1421" w:rsidRDefault="008D1421" w:rsidP="00E03735">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Brominated vinyl ester resin</w:t>
            </w:r>
          </w:p>
        </w:tc>
        <w:tc>
          <w:tcPr>
            <w:tcW w:w="877" w:type="dxa"/>
            <w:tcBorders>
              <w:top w:val="nil"/>
              <w:left w:val="nil"/>
              <w:bottom w:val="single" w:sz="4" w:space="0" w:color="auto"/>
              <w:right w:val="single" w:sz="4" w:space="0" w:color="auto"/>
            </w:tcBorders>
            <w:shd w:val="clear" w:color="000000" w:fill="FFFFFF"/>
            <w:noWrap/>
            <w:vAlign w:val="bottom"/>
            <w:hideMark/>
          </w:tcPr>
          <w:p w14:paraId="08C0CCD9" w14:textId="6AD560D1"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16</w:t>
            </w:r>
          </w:p>
        </w:tc>
        <w:tc>
          <w:tcPr>
            <w:tcW w:w="877" w:type="dxa"/>
            <w:tcBorders>
              <w:top w:val="nil"/>
              <w:left w:val="nil"/>
              <w:bottom w:val="single" w:sz="4" w:space="0" w:color="auto"/>
              <w:right w:val="single" w:sz="4" w:space="0" w:color="auto"/>
            </w:tcBorders>
            <w:shd w:val="clear" w:color="000000" w:fill="FFFFFF"/>
            <w:noWrap/>
            <w:vAlign w:val="bottom"/>
            <w:hideMark/>
          </w:tcPr>
          <w:p w14:paraId="677F610B" w14:textId="15E2C335"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16</w:t>
            </w:r>
          </w:p>
        </w:tc>
        <w:tc>
          <w:tcPr>
            <w:tcW w:w="877" w:type="dxa"/>
            <w:tcBorders>
              <w:top w:val="nil"/>
              <w:left w:val="nil"/>
              <w:bottom w:val="single" w:sz="4" w:space="0" w:color="auto"/>
              <w:right w:val="single" w:sz="4" w:space="0" w:color="auto"/>
            </w:tcBorders>
            <w:shd w:val="clear" w:color="000000" w:fill="FFFFFF"/>
            <w:noWrap/>
            <w:vAlign w:val="bottom"/>
            <w:hideMark/>
          </w:tcPr>
          <w:p w14:paraId="1CBAD663" w14:textId="1805667B"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16</w:t>
            </w:r>
          </w:p>
        </w:tc>
        <w:tc>
          <w:tcPr>
            <w:tcW w:w="878" w:type="dxa"/>
            <w:tcBorders>
              <w:top w:val="nil"/>
              <w:left w:val="nil"/>
              <w:bottom w:val="single" w:sz="4" w:space="0" w:color="auto"/>
              <w:right w:val="single" w:sz="4" w:space="0" w:color="auto"/>
            </w:tcBorders>
            <w:shd w:val="clear" w:color="000000" w:fill="FFFFFF"/>
            <w:noWrap/>
            <w:vAlign w:val="bottom"/>
            <w:hideMark/>
          </w:tcPr>
          <w:p w14:paraId="46BF6350" w14:textId="064A0E76"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16</w:t>
            </w:r>
          </w:p>
        </w:tc>
        <w:tc>
          <w:tcPr>
            <w:tcW w:w="1002" w:type="dxa"/>
            <w:tcBorders>
              <w:top w:val="nil"/>
              <w:left w:val="nil"/>
              <w:bottom w:val="single" w:sz="4" w:space="0" w:color="auto"/>
              <w:right w:val="single" w:sz="4" w:space="0" w:color="auto"/>
            </w:tcBorders>
            <w:shd w:val="clear" w:color="000000" w:fill="FFFFFF"/>
            <w:noWrap/>
            <w:vAlign w:val="bottom"/>
            <w:hideMark/>
          </w:tcPr>
          <w:p w14:paraId="3751DB9D" w14:textId="03871809"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16</w:t>
            </w:r>
          </w:p>
        </w:tc>
        <w:tc>
          <w:tcPr>
            <w:tcW w:w="997" w:type="dxa"/>
            <w:tcBorders>
              <w:top w:val="nil"/>
              <w:left w:val="nil"/>
              <w:bottom w:val="single" w:sz="4" w:space="0" w:color="auto"/>
              <w:right w:val="single" w:sz="4" w:space="0" w:color="auto"/>
            </w:tcBorders>
            <w:shd w:val="clear" w:color="000000" w:fill="FFFFFF"/>
            <w:noWrap/>
            <w:vAlign w:val="bottom"/>
            <w:hideMark/>
          </w:tcPr>
          <w:p w14:paraId="5A62F0EC" w14:textId="702BB5AB"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16</w:t>
            </w:r>
          </w:p>
        </w:tc>
        <w:tc>
          <w:tcPr>
            <w:tcW w:w="997" w:type="dxa"/>
            <w:tcBorders>
              <w:top w:val="nil"/>
              <w:left w:val="nil"/>
              <w:bottom w:val="single" w:sz="4" w:space="0" w:color="auto"/>
              <w:right w:val="single" w:sz="4" w:space="0" w:color="auto"/>
            </w:tcBorders>
            <w:shd w:val="clear" w:color="000000" w:fill="FFFFFF"/>
            <w:noWrap/>
            <w:vAlign w:val="bottom"/>
            <w:hideMark/>
          </w:tcPr>
          <w:p w14:paraId="20C1743D" w14:textId="11447369"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17</w:t>
            </w:r>
          </w:p>
        </w:tc>
        <w:tc>
          <w:tcPr>
            <w:tcW w:w="997" w:type="dxa"/>
            <w:tcBorders>
              <w:top w:val="nil"/>
              <w:left w:val="nil"/>
              <w:bottom w:val="single" w:sz="4" w:space="0" w:color="auto"/>
              <w:right w:val="single" w:sz="4" w:space="0" w:color="auto"/>
            </w:tcBorders>
            <w:shd w:val="clear" w:color="000000" w:fill="FFFFFF"/>
            <w:noWrap/>
            <w:vAlign w:val="bottom"/>
            <w:hideMark/>
          </w:tcPr>
          <w:p w14:paraId="12F43013" w14:textId="2C7FBEFC"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20</w:t>
            </w:r>
          </w:p>
        </w:tc>
        <w:tc>
          <w:tcPr>
            <w:tcW w:w="956" w:type="dxa"/>
            <w:tcBorders>
              <w:top w:val="nil"/>
              <w:left w:val="nil"/>
              <w:bottom w:val="single" w:sz="4" w:space="0" w:color="auto"/>
              <w:right w:val="single" w:sz="4" w:space="0" w:color="auto"/>
            </w:tcBorders>
            <w:shd w:val="clear" w:color="000000" w:fill="FFFFFF"/>
            <w:noWrap/>
            <w:vAlign w:val="bottom"/>
            <w:hideMark/>
          </w:tcPr>
          <w:p w14:paraId="7F3C5A0B" w14:textId="5D7F72CC"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24</w:t>
            </w:r>
          </w:p>
        </w:tc>
      </w:tr>
      <w:tr w:rsidR="008D1421" w:rsidRPr="008D1421" w14:paraId="743DC11C" w14:textId="77777777" w:rsidTr="00881A72">
        <w:trPr>
          <w:trHeight w:val="504"/>
        </w:trPr>
        <w:tc>
          <w:tcPr>
            <w:tcW w:w="2003" w:type="dxa"/>
            <w:tcBorders>
              <w:top w:val="nil"/>
              <w:left w:val="single" w:sz="4" w:space="0" w:color="auto"/>
              <w:bottom w:val="single" w:sz="4" w:space="0" w:color="auto"/>
              <w:right w:val="single" w:sz="4" w:space="0" w:color="auto"/>
            </w:tcBorders>
            <w:shd w:val="clear" w:color="000000" w:fill="FFFFFF"/>
            <w:noWrap/>
            <w:vAlign w:val="bottom"/>
            <w:hideMark/>
          </w:tcPr>
          <w:p w14:paraId="36C2AF91" w14:textId="77777777" w:rsidR="008D1421" w:rsidRPr="008D1421" w:rsidRDefault="008D1421" w:rsidP="00E03735">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Other chemistry</w:t>
            </w:r>
          </w:p>
        </w:tc>
        <w:tc>
          <w:tcPr>
            <w:tcW w:w="877" w:type="dxa"/>
            <w:tcBorders>
              <w:top w:val="nil"/>
              <w:left w:val="nil"/>
              <w:bottom w:val="single" w:sz="4" w:space="0" w:color="auto"/>
              <w:right w:val="single" w:sz="4" w:space="0" w:color="auto"/>
            </w:tcBorders>
            <w:shd w:val="clear" w:color="000000" w:fill="FFFFFF"/>
            <w:noWrap/>
            <w:vAlign w:val="bottom"/>
            <w:hideMark/>
          </w:tcPr>
          <w:p w14:paraId="65D630E1" w14:textId="7C6F41CA"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17</w:t>
            </w:r>
          </w:p>
        </w:tc>
        <w:tc>
          <w:tcPr>
            <w:tcW w:w="877" w:type="dxa"/>
            <w:tcBorders>
              <w:top w:val="nil"/>
              <w:left w:val="nil"/>
              <w:bottom w:val="single" w:sz="4" w:space="0" w:color="auto"/>
              <w:right w:val="single" w:sz="4" w:space="0" w:color="auto"/>
            </w:tcBorders>
            <w:shd w:val="clear" w:color="000000" w:fill="FFFFFF"/>
            <w:noWrap/>
            <w:vAlign w:val="bottom"/>
            <w:hideMark/>
          </w:tcPr>
          <w:p w14:paraId="651E1475" w14:textId="38290C01"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18</w:t>
            </w:r>
          </w:p>
        </w:tc>
        <w:tc>
          <w:tcPr>
            <w:tcW w:w="877" w:type="dxa"/>
            <w:tcBorders>
              <w:top w:val="nil"/>
              <w:left w:val="nil"/>
              <w:bottom w:val="single" w:sz="4" w:space="0" w:color="auto"/>
              <w:right w:val="single" w:sz="4" w:space="0" w:color="auto"/>
            </w:tcBorders>
            <w:shd w:val="clear" w:color="000000" w:fill="FFFFFF"/>
            <w:noWrap/>
            <w:vAlign w:val="bottom"/>
            <w:hideMark/>
          </w:tcPr>
          <w:p w14:paraId="4E03BBD9" w14:textId="343AC737"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18</w:t>
            </w:r>
          </w:p>
        </w:tc>
        <w:tc>
          <w:tcPr>
            <w:tcW w:w="878" w:type="dxa"/>
            <w:tcBorders>
              <w:top w:val="nil"/>
              <w:left w:val="nil"/>
              <w:bottom w:val="single" w:sz="4" w:space="0" w:color="auto"/>
              <w:right w:val="single" w:sz="4" w:space="0" w:color="auto"/>
            </w:tcBorders>
            <w:shd w:val="clear" w:color="000000" w:fill="FFFFFF"/>
            <w:noWrap/>
            <w:vAlign w:val="bottom"/>
            <w:hideMark/>
          </w:tcPr>
          <w:p w14:paraId="004A4A87" w14:textId="7023688F"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19</w:t>
            </w:r>
          </w:p>
        </w:tc>
        <w:tc>
          <w:tcPr>
            <w:tcW w:w="1002" w:type="dxa"/>
            <w:tcBorders>
              <w:top w:val="nil"/>
              <w:left w:val="nil"/>
              <w:bottom w:val="single" w:sz="4" w:space="0" w:color="auto"/>
              <w:right w:val="single" w:sz="4" w:space="0" w:color="auto"/>
            </w:tcBorders>
            <w:shd w:val="clear" w:color="000000" w:fill="FFFFFF"/>
            <w:noWrap/>
            <w:vAlign w:val="bottom"/>
            <w:hideMark/>
          </w:tcPr>
          <w:p w14:paraId="3D19D697" w14:textId="56F99078"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21</w:t>
            </w:r>
          </w:p>
        </w:tc>
        <w:tc>
          <w:tcPr>
            <w:tcW w:w="997" w:type="dxa"/>
            <w:tcBorders>
              <w:top w:val="nil"/>
              <w:left w:val="nil"/>
              <w:bottom w:val="single" w:sz="4" w:space="0" w:color="auto"/>
              <w:right w:val="single" w:sz="4" w:space="0" w:color="auto"/>
            </w:tcBorders>
            <w:shd w:val="clear" w:color="000000" w:fill="FFFFFF"/>
            <w:noWrap/>
            <w:vAlign w:val="bottom"/>
            <w:hideMark/>
          </w:tcPr>
          <w:p w14:paraId="234A2584" w14:textId="020B86AE"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18</w:t>
            </w:r>
          </w:p>
        </w:tc>
        <w:tc>
          <w:tcPr>
            <w:tcW w:w="997" w:type="dxa"/>
            <w:tcBorders>
              <w:top w:val="nil"/>
              <w:left w:val="nil"/>
              <w:bottom w:val="single" w:sz="4" w:space="0" w:color="auto"/>
              <w:right w:val="single" w:sz="4" w:space="0" w:color="auto"/>
            </w:tcBorders>
            <w:shd w:val="clear" w:color="000000" w:fill="FFFFFF"/>
            <w:noWrap/>
            <w:vAlign w:val="bottom"/>
            <w:hideMark/>
          </w:tcPr>
          <w:p w14:paraId="6E8E05D4" w14:textId="52D19C22"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20</w:t>
            </w:r>
          </w:p>
        </w:tc>
        <w:tc>
          <w:tcPr>
            <w:tcW w:w="997" w:type="dxa"/>
            <w:tcBorders>
              <w:top w:val="nil"/>
              <w:left w:val="nil"/>
              <w:bottom w:val="single" w:sz="4" w:space="0" w:color="auto"/>
              <w:right w:val="single" w:sz="4" w:space="0" w:color="auto"/>
            </w:tcBorders>
            <w:shd w:val="clear" w:color="000000" w:fill="FFFFFF"/>
            <w:noWrap/>
            <w:vAlign w:val="bottom"/>
            <w:hideMark/>
          </w:tcPr>
          <w:p w14:paraId="4656327C" w14:textId="267287AA"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24</w:t>
            </w:r>
          </w:p>
        </w:tc>
        <w:tc>
          <w:tcPr>
            <w:tcW w:w="956" w:type="dxa"/>
            <w:tcBorders>
              <w:top w:val="nil"/>
              <w:left w:val="nil"/>
              <w:bottom w:val="single" w:sz="4" w:space="0" w:color="auto"/>
              <w:right w:val="single" w:sz="4" w:space="0" w:color="auto"/>
            </w:tcBorders>
            <w:shd w:val="clear" w:color="000000" w:fill="FFFFFF"/>
            <w:noWrap/>
            <w:vAlign w:val="bottom"/>
            <w:hideMark/>
          </w:tcPr>
          <w:p w14:paraId="1C6BF25E" w14:textId="205AED6B" w:rsidR="008D1421" w:rsidRPr="008D1421" w:rsidRDefault="008D1421" w:rsidP="00E03735">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29</w:t>
            </w:r>
          </w:p>
        </w:tc>
      </w:tr>
      <w:tr w:rsidR="008D1421" w:rsidRPr="008D1421" w14:paraId="70C98711" w14:textId="77777777" w:rsidTr="00881A72">
        <w:trPr>
          <w:trHeight w:val="504"/>
        </w:trPr>
        <w:tc>
          <w:tcPr>
            <w:tcW w:w="2003" w:type="dxa"/>
            <w:tcBorders>
              <w:top w:val="nil"/>
              <w:left w:val="single" w:sz="4" w:space="0" w:color="auto"/>
              <w:bottom w:val="single" w:sz="4" w:space="0" w:color="auto"/>
              <w:right w:val="single" w:sz="4" w:space="0" w:color="auto"/>
            </w:tcBorders>
            <w:shd w:val="clear" w:color="000000" w:fill="FFFFFF"/>
            <w:noWrap/>
            <w:vAlign w:val="bottom"/>
            <w:hideMark/>
          </w:tcPr>
          <w:p w14:paraId="00263B86" w14:textId="77777777" w:rsidR="008D1421" w:rsidRPr="00881A72" w:rsidRDefault="008D1421" w:rsidP="00E03735">
            <w:pPr>
              <w:spacing w:after="0" w:line="240" w:lineRule="auto"/>
              <w:rPr>
                <w:rFonts w:ascii="Arial" w:eastAsia="Times New Roman" w:hAnsi="Arial" w:cs="Arial"/>
                <w:b/>
                <w:bCs/>
                <w:color w:val="000000"/>
                <w:sz w:val="20"/>
                <w:szCs w:val="20"/>
                <w:lang w:val="en-US"/>
              </w:rPr>
            </w:pPr>
            <w:r w:rsidRPr="00881A72">
              <w:rPr>
                <w:rFonts w:ascii="Arial" w:hAnsi="Arial" w:cs="Arial"/>
                <w:b/>
                <w:bCs/>
                <w:color w:val="000000"/>
                <w:sz w:val="20"/>
                <w:szCs w:val="20"/>
              </w:rPr>
              <w:t>Total</w:t>
            </w:r>
          </w:p>
        </w:tc>
        <w:tc>
          <w:tcPr>
            <w:tcW w:w="877" w:type="dxa"/>
            <w:tcBorders>
              <w:top w:val="nil"/>
              <w:left w:val="nil"/>
              <w:bottom w:val="single" w:sz="4" w:space="0" w:color="auto"/>
              <w:right w:val="single" w:sz="4" w:space="0" w:color="auto"/>
            </w:tcBorders>
            <w:shd w:val="clear" w:color="000000" w:fill="FFFFFF"/>
            <w:noWrap/>
            <w:vAlign w:val="bottom"/>
            <w:hideMark/>
          </w:tcPr>
          <w:p w14:paraId="55C629F8" w14:textId="15D4F1BA"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171</w:t>
            </w:r>
          </w:p>
        </w:tc>
        <w:tc>
          <w:tcPr>
            <w:tcW w:w="877" w:type="dxa"/>
            <w:tcBorders>
              <w:top w:val="nil"/>
              <w:left w:val="nil"/>
              <w:bottom w:val="single" w:sz="4" w:space="0" w:color="auto"/>
              <w:right w:val="single" w:sz="4" w:space="0" w:color="auto"/>
            </w:tcBorders>
            <w:shd w:val="clear" w:color="000000" w:fill="FFFFFF"/>
            <w:noWrap/>
            <w:vAlign w:val="bottom"/>
            <w:hideMark/>
          </w:tcPr>
          <w:p w14:paraId="2E44E1F8" w14:textId="2B7C52D7"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176</w:t>
            </w:r>
          </w:p>
        </w:tc>
        <w:tc>
          <w:tcPr>
            <w:tcW w:w="877" w:type="dxa"/>
            <w:tcBorders>
              <w:top w:val="nil"/>
              <w:left w:val="nil"/>
              <w:bottom w:val="single" w:sz="4" w:space="0" w:color="auto"/>
              <w:right w:val="single" w:sz="4" w:space="0" w:color="auto"/>
            </w:tcBorders>
            <w:shd w:val="clear" w:color="000000" w:fill="FFFFFF"/>
            <w:noWrap/>
            <w:vAlign w:val="bottom"/>
            <w:hideMark/>
          </w:tcPr>
          <w:p w14:paraId="239DA4E9" w14:textId="411DDF8F"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180</w:t>
            </w:r>
          </w:p>
        </w:tc>
        <w:tc>
          <w:tcPr>
            <w:tcW w:w="878" w:type="dxa"/>
            <w:tcBorders>
              <w:top w:val="nil"/>
              <w:left w:val="nil"/>
              <w:bottom w:val="single" w:sz="4" w:space="0" w:color="auto"/>
              <w:right w:val="single" w:sz="4" w:space="0" w:color="auto"/>
            </w:tcBorders>
            <w:shd w:val="clear" w:color="000000" w:fill="FFFFFF"/>
            <w:noWrap/>
            <w:vAlign w:val="bottom"/>
            <w:hideMark/>
          </w:tcPr>
          <w:p w14:paraId="71CC52DC" w14:textId="1C17BADE"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186</w:t>
            </w:r>
          </w:p>
        </w:tc>
        <w:tc>
          <w:tcPr>
            <w:tcW w:w="1002" w:type="dxa"/>
            <w:tcBorders>
              <w:top w:val="nil"/>
              <w:left w:val="nil"/>
              <w:bottom w:val="single" w:sz="4" w:space="0" w:color="auto"/>
              <w:right w:val="single" w:sz="4" w:space="0" w:color="auto"/>
            </w:tcBorders>
            <w:shd w:val="clear" w:color="000000" w:fill="FFFFFF"/>
            <w:noWrap/>
            <w:vAlign w:val="bottom"/>
            <w:hideMark/>
          </w:tcPr>
          <w:p w14:paraId="4693C86B" w14:textId="295C1EB5"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190</w:t>
            </w:r>
          </w:p>
        </w:tc>
        <w:tc>
          <w:tcPr>
            <w:tcW w:w="997" w:type="dxa"/>
            <w:tcBorders>
              <w:top w:val="nil"/>
              <w:left w:val="nil"/>
              <w:bottom w:val="single" w:sz="4" w:space="0" w:color="auto"/>
              <w:right w:val="single" w:sz="4" w:space="0" w:color="auto"/>
            </w:tcBorders>
            <w:shd w:val="clear" w:color="000000" w:fill="FFFFFF"/>
            <w:noWrap/>
            <w:vAlign w:val="bottom"/>
            <w:hideMark/>
          </w:tcPr>
          <w:p w14:paraId="2E7C8C83" w14:textId="449FE153"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178</w:t>
            </w:r>
          </w:p>
        </w:tc>
        <w:tc>
          <w:tcPr>
            <w:tcW w:w="997" w:type="dxa"/>
            <w:tcBorders>
              <w:top w:val="nil"/>
              <w:left w:val="nil"/>
              <w:bottom w:val="single" w:sz="4" w:space="0" w:color="auto"/>
              <w:right w:val="single" w:sz="4" w:space="0" w:color="auto"/>
            </w:tcBorders>
            <w:shd w:val="clear" w:color="000000" w:fill="FFFFFF"/>
            <w:noWrap/>
            <w:vAlign w:val="bottom"/>
            <w:hideMark/>
          </w:tcPr>
          <w:p w14:paraId="7B2736AF" w14:textId="7AFD310D"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187</w:t>
            </w:r>
          </w:p>
        </w:tc>
        <w:tc>
          <w:tcPr>
            <w:tcW w:w="997" w:type="dxa"/>
            <w:tcBorders>
              <w:top w:val="nil"/>
              <w:left w:val="nil"/>
              <w:bottom w:val="single" w:sz="4" w:space="0" w:color="auto"/>
              <w:right w:val="single" w:sz="4" w:space="0" w:color="auto"/>
            </w:tcBorders>
            <w:shd w:val="clear" w:color="000000" w:fill="FFFFFF"/>
            <w:noWrap/>
            <w:vAlign w:val="bottom"/>
            <w:hideMark/>
          </w:tcPr>
          <w:p w14:paraId="1216B725" w14:textId="473ED526"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229</w:t>
            </w:r>
          </w:p>
        </w:tc>
        <w:tc>
          <w:tcPr>
            <w:tcW w:w="956" w:type="dxa"/>
            <w:tcBorders>
              <w:top w:val="nil"/>
              <w:left w:val="nil"/>
              <w:bottom w:val="single" w:sz="4" w:space="0" w:color="auto"/>
              <w:right w:val="single" w:sz="4" w:space="0" w:color="auto"/>
            </w:tcBorders>
            <w:shd w:val="clear" w:color="000000" w:fill="FFFFFF"/>
            <w:noWrap/>
            <w:vAlign w:val="bottom"/>
            <w:hideMark/>
          </w:tcPr>
          <w:p w14:paraId="1352F68F" w14:textId="6FA1382D" w:rsidR="008D1421" w:rsidRPr="00881A72" w:rsidRDefault="008D1421" w:rsidP="00E03735">
            <w:pPr>
              <w:spacing w:after="0" w:line="240" w:lineRule="auto"/>
              <w:jc w:val="center"/>
              <w:rPr>
                <w:rFonts w:ascii="Arial" w:eastAsia="Times New Roman" w:hAnsi="Arial" w:cs="Arial"/>
                <w:b/>
                <w:bCs/>
                <w:color w:val="000000" w:themeColor="text1"/>
                <w:sz w:val="20"/>
                <w:szCs w:val="20"/>
                <w:lang w:val="en-US"/>
              </w:rPr>
            </w:pPr>
            <w:r w:rsidRPr="00881A72">
              <w:rPr>
                <w:rFonts w:ascii="Arial" w:hAnsi="Arial" w:cs="Arial"/>
                <w:b/>
                <w:bCs/>
                <w:color w:val="000000"/>
                <w:sz w:val="20"/>
                <w:szCs w:val="20"/>
              </w:rPr>
              <w:t>282</w:t>
            </w:r>
          </w:p>
        </w:tc>
      </w:tr>
    </w:tbl>
    <w:p w14:paraId="151776B6" w14:textId="30727E35" w:rsidR="00881A72" w:rsidRDefault="00881A72">
      <w:pPr>
        <w:rPr>
          <w:color w:val="000000" w:themeColor="text1"/>
        </w:rPr>
      </w:pPr>
      <w:r w:rsidRPr="002B5730">
        <w:rPr>
          <w:bCs/>
          <w:noProof/>
          <w:color w:val="000000" w:themeColor="text1"/>
        </w:rPr>
        <mc:AlternateContent>
          <mc:Choice Requires="wps">
            <w:drawing>
              <wp:anchor distT="0" distB="0" distL="114300" distR="114300" simplePos="0" relativeHeight="252479488" behindDoc="0" locked="0" layoutInCell="1" allowOverlap="1" wp14:anchorId="5C622B4B" wp14:editId="75239CD9">
                <wp:simplePos x="0" y="0"/>
                <wp:positionH relativeFrom="margin">
                  <wp:posOffset>2194824</wp:posOffset>
                </wp:positionH>
                <wp:positionV relativeFrom="paragraph">
                  <wp:posOffset>140236</wp:posOffset>
                </wp:positionV>
                <wp:extent cx="4333875" cy="391885"/>
                <wp:effectExtent l="0" t="0" r="0" b="0"/>
                <wp:wrapNone/>
                <wp:docPr id="1268" name="TextBox 22"/>
                <wp:cNvGraphicFramePr/>
                <a:graphic xmlns:a="http://schemas.openxmlformats.org/drawingml/2006/main">
                  <a:graphicData uri="http://schemas.microsoft.com/office/word/2010/wordprocessingShape">
                    <wps:wsp>
                      <wps:cNvSpPr txBox="1"/>
                      <wps:spPr>
                        <a:xfrm>
                          <a:off x="0" y="0"/>
                          <a:ext cx="4333875" cy="391885"/>
                        </a:xfrm>
                        <a:prstGeom prst="rect">
                          <a:avLst/>
                        </a:prstGeom>
                        <a:noFill/>
                      </wps:spPr>
                      <wps:txbx>
                        <w:txbxContent>
                          <w:p w14:paraId="41255854"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50BA7099"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C622B4B" id="_x0000_s1092" type="#_x0000_t202" style="position:absolute;margin-left:172.8pt;margin-top:11.05pt;width:341.25pt;height:30.85pt;z-index:25247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" filled="f" stroked="f">
                <v:textbox>
                  <w:txbxContent>
                    <w:p w14:paraId="41255854"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50BA7099"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2723E8DF" w14:textId="77777777" w:rsidR="003B4B95" w:rsidRDefault="003B4B95" w:rsidP="003757E0">
      <w:pPr>
        <w:tabs>
          <w:tab w:val="left" w:pos="1530"/>
        </w:tabs>
        <w:spacing w:line="480" w:lineRule="auto"/>
        <w:rPr>
          <w:rFonts w:ascii="Arial" w:eastAsia="Arial" w:hAnsi="Arial" w:cs="Arial"/>
          <w:bCs/>
          <w:i/>
          <w:iCs/>
          <w:color w:val="000000" w:themeColor="text1"/>
          <w:sz w:val="18"/>
          <w:szCs w:val="18"/>
        </w:rPr>
      </w:pPr>
    </w:p>
    <w:p w14:paraId="0F250C59" w14:textId="5EACD2E8" w:rsidR="003757E0" w:rsidRPr="003757E0" w:rsidRDefault="003757E0" w:rsidP="003757E0">
      <w:pPr>
        <w:tabs>
          <w:tab w:val="left" w:pos="1530"/>
        </w:tabs>
        <w:spacing w:line="480" w:lineRule="auto"/>
        <w:rPr>
          <w:rFonts w:ascii="Arial" w:eastAsia="Arial" w:hAnsi="Arial" w:cs="Arial"/>
          <w:bCs/>
          <w:i/>
          <w:iCs/>
          <w:color w:val="000000" w:themeColor="text1"/>
          <w:sz w:val="18"/>
          <w:szCs w:val="18"/>
        </w:rPr>
      </w:pPr>
      <w:r w:rsidRPr="003757E0">
        <w:rPr>
          <w:rFonts w:ascii="Arial" w:eastAsia="Arial" w:hAnsi="Arial" w:cs="Arial"/>
          <w:bCs/>
          <w:i/>
          <w:iCs/>
          <w:color w:val="000000" w:themeColor="text1"/>
          <w:sz w:val="18"/>
          <w:szCs w:val="18"/>
        </w:rPr>
        <w:t>*Note: In 2020, the percentage distribution of Bisp</w:t>
      </w:r>
      <w:r>
        <w:rPr>
          <w:rFonts w:ascii="Arial" w:eastAsia="Arial" w:hAnsi="Arial" w:cs="Arial"/>
          <w:bCs/>
          <w:i/>
          <w:iCs/>
          <w:color w:val="000000" w:themeColor="text1"/>
          <w:sz w:val="18"/>
          <w:szCs w:val="18"/>
        </w:rPr>
        <w:t>h</w:t>
      </w:r>
      <w:r w:rsidRPr="003757E0">
        <w:rPr>
          <w:rFonts w:ascii="Arial" w:eastAsia="Arial" w:hAnsi="Arial" w:cs="Arial"/>
          <w:bCs/>
          <w:i/>
          <w:iCs/>
          <w:color w:val="000000" w:themeColor="text1"/>
          <w:sz w:val="18"/>
          <w:szCs w:val="18"/>
        </w:rPr>
        <w:t>enol- A, F and S</w:t>
      </w:r>
      <w:r>
        <w:rPr>
          <w:rFonts w:ascii="Arial" w:eastAsia="Arial" w:hAnsi="Arial" w:cs="Arial"/>
          <w:bCs/>
          <w:i/>
          <w:iCs/>
          <w:color w:val="000000" w:themeColor="text1"/>
          <w:sz w:val="18"/>
          <w:szCs w:val="18"/>
        </w:rPr>
        <w:t xml:space="preserve"> in Europe</w:t>
      </w:r>
      <w:r w:rsidRPr="003757E0">
        <w:rPr>
          <w:rFonts w:ascii="Arial" w:eastAsia="Arial" w:hAnsi="Arial" w:cs="Arial"/>
          <w:bCs/>
          <w:i/>
          <w:iCs/>
          <w:color w:val="000000" w:themeColor="text1"/>
          <w:sz w:val="18"/>
          <w:szCs w:val="18"/>
        </w:rPr>
        <w:t xml:space="preserve"> was </w:t>
      </w:r>
      <w:r>
        <w:rPr>
          <w:rFonts w:ascii="Arial" w:eastAsia="Arial" w:hAnsi="Arial" w:cs="Arial"/>
          <w:bCs/>
          <w:i/>
          <w:iCs/>
          <w:color w:val="000000" w:themeColor="text1"/>
          <w:sz w:val="18"/>
          <w:szCs w:val="18"/>
        </w:rPr>
        <w:t>81</w:t>
      </w:r>
      <w:r w:rsidRPr="003757E0">
        <w:rPr>
          <w:rFonts w:ascii="Arial" w:eastAsia="Arial" w:hAnsi="Arial" w:cs="Arial"/>
          <w:bCs/>
          <w:i/>
          <w:iCs/>
          <w:color w:val="000000" w:themeColor="text1"/>
          <w:sz w:val="18"/>
          <w:szCs w:val="18"/>
        </w:rPr>
        <w:t xml:space="preserve">%, </w:t>
      </w:r>
      <w:r>
        <w:rPr>
          <w:rFonts w:ascii="Arial" w:eastAsia="Arial" w:hAnsi="Arial" w:cs="Arial"/>
          <w:bCs/>
          <w:i/>
          <w:iCs/>
          <w:color w:val="000000" w:themeColor="text1"/>
          <w:sz w:val="18"/>
          <w:szCs w:val="18"/>
        </w:rPr>
        <w:t>15</w:t>
      </w:r>
      <w:r w:rsidRPr="003757E0">
        <w:rPr>
          <w:rFonts w:ascii="Arial" w:eastAsia="Arial" w:hAnsi="Arial" w:cs="Arial"/>
          <w:bCs/>
          <w:i/>
          <w:iCs/>
          <w:color w:val="000000" w:themeColor="text1"/>
          <w:sz w:val="18"/>
          <w:szCs w:val="18"/>
        </w:rPr>
        <w:t xml:space="preserve">% and </w:t>
      </w:r>
      <w:r>
        <w:rPr>
          <w:rFonts w:ascii="Arial" w:eastAsia="Arial" w:hAnsi="Arial" w:cs="Arial"/>
          <w:bCs/>
          <w:i/>
          <w:iCs/>
          <w:color w:val="000000" w:themeColor="text1"/>
          <w:sz w:val="18"/>
          <w:szCs w:val="18"/>
        </w:rPr>
        <w:t>4</w:t>
      </w:r>
      <w:r w:rsidRPr="003757E0">
        <w:rPr>
          <w:rFonts w:ascii="Arial" w:eastAsia="Arial" w:hAnsi="Arial" w:cs="Arial"/>
          <w:bCs/>
          <w:i/>
          <w:iCs/>
          <w:color w:val="000000" w:themeColor="text1"/>
          <w:sz w:val="18"/>
          <w:szCs w:val="18"/>
        </w:rPr>
        <w:t>%, respectively.</w:t>
      </w:r>
    </w:p>
    <w:p w14:paraId="7FF7EEA9" w14:textId="77777777" w:rsidR="003B4B95" w:rsidRDefault="003B4B95" w:rsidP="007B461A">
      <w:pPr>
        <w:spacing w:line="360" w:lineRule="auto"/>
        <w:textAlignment w:val="baseline"/>
        <w:rPr>
          <w:rFonts w:ascii="Arial" w:eastAsia="Verdana" w:hAnsi="Arial" w:cs="Arial"/>
          <w:b/>
          <w:bCs/>
          <w:color w:val="000000"/>
          <w:kern w:val="24"/>
          <w:sz w:val="24"/>
          <w:szCs w:val="24"/>
        </w:rPr>
      </w:pPr>
    </w:p>
    <w:p w14:paraId="1F109B61" w14:textId="10BEBA26" w:rsidR="007B461A" w:rsidRPr="00AF20A2" w:rsidRDefault="007B461A" w:rsidP="007B461A">
      <w:pPr>
        <w:spacing w:line="360" w:lineRule="auto"/>
        <w:textAlignment w:val="baseline"/>
        <w:rPr>
          <w:rFonts w:ascii="Arial" w:eastAsia="Verdana" w:hAnsi="Arial" w:cs="Arial"/>
          <w:b/>
          <w:bCs/>
          <w:color w:val="000000"/>
          <w:kern w:val="24"/>
          <w:sz w:val="24"/>
          <w:szCs w:val="24"/>
        </w:rPr>
      </w:pPr>
      <w:r w:rsidRPr="00AF20A2">
        <w:rPr>
          <w:rFonts w:ascii="Arial" w:eastAsia="Verdana" w:hAnsi="Arial" w:cs="Arial"/>
          <w:b/>
          <w:bCs/>
          <w:color w:val="000000"/>
          <w:kern w:val="24"/>
          <w:sz w:val="24"/>
          <w:szCs w:val="24"/>
        </w:rPr>
        <w:t>Europe Vinyl Ester Resin Demand Supply Analysis, By Volume, 2015-2030F (Thousand Tonnes)</w:t>
      </w: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7B461A" w:rsidRPr="00113DAD" w14:paraId="7B4D9339" w14:textId="77777777" w:rsidTr="005B1169">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B258E8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ADAF83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D721267"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C38D5E2"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B71F820"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E489FDD"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329E2FC"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8F5C792"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7F606B4"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46BF8FD"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D3BD454"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7B461A" w:rsidRPr="00113DAD" w14:paraId="24A3D1C2" w14:textId="77777777" w:rsidTr="005B1169">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A15E385"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Europe</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4C66238"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9B2F6A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AE401C"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4DE564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0A0AF0C"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208</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F681D4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208</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836FB7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213</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058DF3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77921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2BC7F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213</w:t>
            </w:r>
          </w:p>
        </w:tc>
      </w:tr>
      <w:tr w:rsidR="007B461A" w:rsidRPr="00113DAD" w14:paraId="6A33A13B" w14:textId="77777777" w:rsidTr="005B1169">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BB2D6B2"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56E32E9F"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480804C"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169.60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0C6CB1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172.07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569DEE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172.40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9997B4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172.50</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01ACBB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174.49</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F075BB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169.95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8575D8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176.39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AAB747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181.09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E9F8EB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189.61</w:t>
            </w:r>
          </w:p>
        </w:tc>
      </w:tr>
      <w:tr w:rsidR="007B461A" w:rsidRPr="00113DAD" w14:paraId="4C8C4FEB"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9BD3397"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A711BEB"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048EE1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171.09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E2115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175.88</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3C0FB1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179.66</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D6EA20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185.58</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84B21F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189.85</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561D8E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177.60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5CA817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187.10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4D5758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228.54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C0A272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281.95</w:t>
            </w:r>
          </w:p>
        </w:tc>
      </w:tr>
      <w:tr w:rsidR="007B461A" w:rsidRPr="00113DAD" w14:paraId="0FC76DD1"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DE2BAEB"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3E29AD53"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FEB2ED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C70678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2.80%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F3FE70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18EDA9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3.30%</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064FE5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2.30%</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D7F2D5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-6.45%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2FC6B7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5.35%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8B3281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4.72%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C15EA3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3.86%</w:t>
            </w:r>
          </w:p>
        </w:tc>
      </w:tr>
      <w:tr w:rsidR="007B461A" w:rsidRPr="00113DAD" w14:paraId="73314131"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0CCADFC"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73B8C30"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7E002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6D8B59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2BBC23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815A55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1750F3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2D485B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E19CEA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-10.70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F1A10C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-47.45</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6032F0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-92.34</w:t>
            </w:r>
          </w:p>
        </w:tc>
      </w:tr>
    </w:tbl>
    <w:p w14:paraId="20962E60" w14:textId="40B4FF5C" w:rsidR="002B5C26" w:rsidRPr="007B461A" w:rsidRDefault="007B461A" w:rsidP="007B461A">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813312" behindDoc="0" locked="0" layoutInCell="1" allowOverlap="1" wp14:anchorId="411C1C49" wp14:editId="6E760544">
                <wp:simplePos x="0" y="0"/>
                <wp:positionH relativeFrom="column">
                  <wp:posOffset>4543425</wp:posOffset>
                </wp:positionH>
                <wp:positionV relativeFrom="paragraph">
                  <wp:posOffset>100965</wp:posOffset>
                </wp:positionV>
                <wp:extent cx="1809277" cy="584775"/>
                <wp:effectExtent l="0" t="0" r="0" b="0"/>
                <wp:wrapNone/>
                <wp:docPr id="11"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4B588C71" w14:textId="77777777" w:rsidR="007B461A" w:rsidRPr="00E33B0C" w:rsidRDefault="007B461A" w:rsidP="007B461A">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11C1C49" id="_x0000_s1093" type="#_x0000_t202" style="position:absolute;left:0;text-align:left;margin-left:357.75pt;margin-top:7.95pt;width:142.45pt;height:46.05pt;z-index:25281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" filled="f" stroked="f">
                <v:textbox style="mso-fit-shape-to-text:t">
                  <w:txbxContent>
                    <w:p w14:paraId="4B588C71" w14:textId="77777777" w:rsidR="007B461A" w:rsidRPr="00E33B0C" w:rsidRDefault="007B461A" w:rsidP="007B461A">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p>
    <w:p w14:paraId="3709CC24" w14:textId="77777777"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3.2.3.5. Demand By Sales Channel</w:t>
      </w:r>
    </w:p>
    <w:p w14:paraId="736B365B" w14:textId="0E77D435" w:rsidR="00555BDB" w:rsidRPr="0061645E" w:rsidRDefault="00555BDB" w:rsidP="00990C86">
      <w:pPr>
        <w:spacing w:line="360" w:lineRule="auto"/>
        <w:jc w:val="both"/>
        <w:rPr>
          <w:rFonts w:ascii="Arial" w:hAnsi="Arial" w:cs="Arial"/>
          <w:b/>
          <w:bCs/>
          <w:sz w:val="24"/>
          <w:szCs w:val="24"/>
        </w:rPr>
        <w:sectPr w:rsidR="00555BDB" w:rsidRPr="0061645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9E3EC7D" w14:textId="7CAF62A1"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Europe Vinyl Ester Resin Demand, By Sales Channel, By Volume</w:t>
      </w:r>
      <w:r w:rsidR="007C5B32">
        <w:rPr>
          <w:rFonts w:ascii="Arial" w:hAnsi="Arial" w:cs="Arial"/>
          <w:b/>
          <w:bCs/>
          <w:sz w:val="24"/>
          <w:szCs w:val="24"/>
        </w:rPr>
        <w:t xml:space="preserve"> (000’ Tonnes)</w:t>
      </w:r>
      <w:r w:rsidRPr="0061645E">
        <w:rPr>
          <w:rFonts w:ascii="Arial" w:hAnsi="Arial" w:cs="Arial"/>
          <w:b/>
          <w:bCs/>
          <w:sz w:val="24"/>
          <w:szCs w:val="24"/>
        </w:rPr>
        <w:t>, 2015–2020</w:t>
      </w:r>
    </w:p>
    <w:p w14:paraId="4ABAD24C" w14:textId="69AF19AB" w:rsidR="00023038" w:rsidRDefault="00E03735">
      <w:pPr>
        <w:rPr>
          <w:color w:val="000000" w:themeColor="text1"/>
        </w:rPr>
      </w:pPr>
      <w:r w:rsidRPr="002B5730">
        <w:rPr>
          <w:noProof/>
          <w:color w:val="000000" w:themeColor="text1"/>
        </w:rPr>
        <mc:AlternateContent>
          <mc:Choice Requires="wps">
            <w:drawing>
              <wp:anchor distT="0" distB="0" distL="114300" distR="114300" simplePos="0" relativeHeight="252106752" behindDoc="0" locked="0" layoutInCell="1" allowOverlap="1" wp14:anchorId="27FF9D87" wp14:editId="5C06D273">
                <wp:simplePos x="0" y="0"/>
                <wp:positionH relativeFrom="column">
                  <wp:posOffset>4343400</wp:posOffset>
                </wp:positionH>
                <wp:positionV relativeFrom="paragraph">
                  <wp:posOffset>2320290</wp:posOffset>
                </wp:positionV>
                <wp:extent cx="1864360" cy="200025"/>
                <wp:effectExtent l="0" t="0" r="0" b="0"/>
                <wp:wrapNone/>
                <wp:docPr id="167"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390B8765"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27FF9D87" id="_x0000_s1094" type="#_x0000_t202" style="position:absolute;margin-left:342pt;margin-top:182.7pt;width:146.8pt;height:15.75pt;z-index:25210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" filled="f" stroked="f">
                <v:textbox style="mso-fit-shape-to-text:t">
                  <w:txbxContent>
                    <w:p w14:paraId="390B8765"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13644D" w:rsidRPr="002B5730">
        <w:rPr>
          <w:noProof/>
          <w:color w:val="000000" w:themeColor="text1"/>
        </w:rPr>
        <w:drawing>
          <wp:inline distT="0" distB="0" distL="0" distR="0" wp14:anchorId="10E33AFE" wp14:editId="49BE7461">
            <wp:extent cx="6477000" cy="2314575"/>
            <wp:effectExtent l="0" t="0" r="0" b="0"/>
            <wp:docPr id="24" name="Chart 24">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10EB0B2" w14:textId="2F6B7D7D" w:rsidR="00E03735" w:rsidRDefault="00E03735">
      <w:pPr>
        <w:rPr>
          <w:color w:val="000000" w:themeColor="text1"/>
        </w:rPr>
      </w:pPr>
    </w:p>
    <w:tbl>
      <w:tblPr>
        <w:tblW w:w="10380" w:type="dxa"/>
        <w:tblInd w:w="-185" w:type="dxa"/>
        <w:tblLook w:val="04A0" w:firstRow="1" w:lastRow="0" w:firstColumn="1" w:lastColumn="0" w:noHBand="0" w:noVBand="1"/>
      </w:tblPr>
      <w:tblGrid>
        <w:gridCol w:w="2767"/>
        <w:gridCol w:w="1212"/>
        <w:gridCol w:w="1212"/>
        <w:gridCol w:w="1212"/>
        <w:gridCol w:w="1214"/>
        <w:gridCol w:w="1385"/>
        <w:gridCol w:w="1378"/>
      </w:tblGrid>
      <w:tr w:rsidR="00630962" w:rsidRPr="008D1421" w14:paraId="2F6D6FF0" w14:textId="77777777" w:rsidTr="00630962">
        <w:trPr>
          <w:trHeight w:val="235"/>
        </w:trPr>
        <w:tc>
          <w:tcPr>
            <w:tcW w:w="2767"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6087F6B3" w14:textId="35096713" w:rsidR="00630962" w:rsidRPr="008D1421" w:rsidRDefault="00630962" w:rsidP="00BF252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 xml:space="preserve">Demand by </w:t>
            </w:r>
            <w:r>
              <w:rPr>
                <w:rFonts w:ascii="Arial" w:eastAsia="Times New Roman" w:hAnsi="Arial" w:cs="Arial"/>
                <w:b/>
                <w:bCs/>
                <w:color w:val="FFFFFF" w:themeColor="background1"/>
                <w:sz w:val="20"/>
                <w:szCs w:val="20"/>
                <w:lang w:val="en-US"/>
              </w:rPr>
              <w:t xml:space="preserve">Sales Channel (000’ </w:t>
            </w:r>
            <w:proofErr w:type="spellStart"/>
            <w:r>
              <w:rPr>
                <w:rFonts w:ascii="Arial" w:eastAsia="Times New Roman" w:hAnsi="Arial" w:cs="Arial"/>
                <w:b/>
                <w:bCs/>
                <w:color w:val="FFFFFF" w:themeColor="background1"/>
                <w:sz w:val="20"/>
                <w:szCs w:val="20"/>
                <w:lang w:val="en-US"/>
              </w:rPr>
              <w:t>Tonnes</w:t>
            </w:r>
            <w:proofErr w:type="spellEnd"/>
            <w:r>
              <w:rPr>
                <w:rFonts w:ascii="Arial" w:eastAsia="Times New Roman" w:hAnsi="Arial" w:cs="Arial"/>
                <w:b/>
                <w:bCs/>
                <w:color w:val="FFFFFF" w:themeColor="background1"/>
                <w:sz w:val="20"/>
                <w:szCs w:val="20"/>
                <w:lang w:val="en-US"/>
              </w:rPr>
              <w:t>)</w:t>
            </w:r>
          </w:p>
        </w:tc>
        <w:tc>
          <w:tcPr>
            <w:tcW w:w="1212" w:type="dxa"/>
            <w:tcBorders>
              <w:top w:val="single" w:sz="4" w:space="0" w:color="auto"/>
              <w:left w:val="nil"/>
              <w:bottom w:val="single" w:sz="4" w:space="0" w:color="auto"/>
              <w:right w:val="single" w:sz="4" w:space="0" w:color="auto"/>
            </w:tcBorders>
            <w:shd w:val="clear" w:color="auto" w:fill="C00000"/>
            <w:noWrap/>
            <w:vAlign w:val="center"/>
            <w:hideMark/>
          </w:tcPr>
          <w:p w14:paraId="5B102BAF"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1212" w:type="dxa"/>
            <w:tcBorders>
              <w:top w:val="single" w:sz="4" w:space="0" w:color="auto"/>
              <w:left w:val="nil"/>
              <w:bottom w:val="single" w:sz="4" w:space="0" w:color="auto"/>
              <w:right w:val="single" w:sz="4" w:space="0" w:color="auto"/>
            </w:tcBorders>
            <w:shd w:val="clear" w:color="auto" w:fill="C00000"/>
            <w:noWrap/>
            <w:vAlign w:val="center"/>
            <w:hideMark/>
          </w:tcPr>
          <w:p w14:paraId="1668BFAE"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1212" w:type="dxa"/>
            <w:tcBorders>
              <w:top w:val="single" w:sz="4" w:space="0" w:color="auto"/>
              <w:left w:val="nil"/>
              <w:bottom w:val="single" w:sz="4" w:space="0" w:color="auto"/>
              <w:right w:val="single" w:sz="4" w:space="0" w:color="auto"/>
            </w:tcBorders>
            <w:shd w:val="clear" w:color="auto" w:fill="C00000"/>
            <w:noWrap/>
            <w:vAlign w:val="bottom"/>
            <w:hideMark/>
          </w:tcPr>
          <w:p w14:paraId="4B8E274A"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1214" w:type="dxa"/>
            <w:tcBorders>
              <w:top w:val="single" w:sz="4" w:space="0" w:color="auto"/>
              <w:left w:val="nil"/>
              <w:bottom w:val="single" w:sz="4" w:space="0" w:color="auto"/>
              <w:right w:val="single" w:sz="4" w:space="0" w:color="auto"/>
            </w:tcBorders>
            <w:shd w:val="clear" w:color="auto" w:fill="C00000"/>
            <w:noWrap/>
            <w:vAlign w:val="bottom"/>
            <w:hideMark/>
          </w:tcPr>
          <w:p w14:paraId="27861AC0"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1385" w:type="dxa"/>
            <w:tcBorders>
              <w:top w:val="single" w:sz="4" w:space="0" w:color="auto"/>
              <w:left w:val="nil"/>
              <w:bottom w:val="single" w:sz="4" w:space="0" w:color="auto"/>
              <w:right w:val="single" w:sz="4" w:space="0" w:color="auto"/>
            </w:tcBorders>
            <w:shd w:val="clear" w:color="auto" w:fill="C00000"/>
            <w:noWrap/>
            <w:vAlign w:val="bottom"/>
            <w:hideMark/>
          </w:tcPr>
          <w:p w14:paraId="5EBCFB8F"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1378" w:type="dxa"/>
            <w:tcBorders>
              <w:top w:val="single" w:sz="4" w:space="0" w:color="auto"/>
              <w:left w:val="nil"/>
              <w:bottom w:val="single" w:sz="4" w:space="0" w:color="auto"/>
              <w:right w:val="single" w:sz="4" w:space="0" w:color="auto"/>
            </w:tcBorders>
            <w:shd w:val="clear" w:color="auto" w:fill="C00000"/>
            <w:noWrap/>
            <w:vAlign w:val="bottom"/>
            <w:hideMark/>
          </w:tcPr>
          <w:p w14:paraId="130B858D"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r>
      <w:tr w:rsidR="00630962" w:rsidRPr="008D1421" w14:paraId="6D7C300C" w14:textId="77777777" w:rsidTr="00630962">
        <w:trPr>
          <w:trHeight w:val="278"/>
        </w:trPr>
        <w:tc>
          <w:tcPr>
            <w:tcW w:w="2767" w:type="dxa"/>
            <w:tcBorders>
              <w:top w:val="nil"/>
              <w:left w:val="single" w:sz="4" w:space="0" w:color="auto"/>
              <w:bottom w:val="single" w:sz="4" w:space="0" w:color="auto"/>
              <w:right w:val="single" w:sz="4" w:space="0" w:color="auto"/>
            </w:tcBorders>
            <w:shd w:val="clear" w:color="000000" w:fill="FFFFFF"/>
            <w:noWrap/>
            <w:vAlign w:val="bottom"/>
            <w:hideMark/>
          </w:tcPr>
          <w:p w14:paraId="146C157E" w14:textId="77777777" w:rsidR="00630962" w:rsidRPr="008D1421" w:rsidRDefault="00630962" w:rsidP="00E2530D">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 xml:space="preserve">Direct </w:t>
            </w:r>
          </w:p>
        </w:tc>
        <w:tc>
          <w:tcPr>
            <w:tcW w:w="1212" w:type="dxa"/>
            <w:tcBorders>
              <w:top w:val="nil"/>
              <w:left w:val="nil"/>
              <w:bottom w:val="single" w:sz="4" w:space="0" w:color="auto"/>
              <w:right w:val="single" w:sz="4" w:space="0" w:color="auto"/>
            </w:tcBorders>
            <w:shd w:val="clear" w:color="000000" w:fill="FFFFFF"/>
            <w:noWrap/>
            <w:vAlign w:val="bottom"/>
            <w:hideMark/>
          </w:tcPr>
          <w:p w14:paraId="11814B4F" w14:textId="67170368"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140</w:t>
            </w:r>
          </w:p>
        </w:tc>
        <w:tc>
          <w:tcPr>
            <w:tcW w:w="1212" w:type="dxa"/>
            <w:tcBorders>
              <w:top w:val="nil"/>
              <w:left w:val="nil"/>
              <w:bottom w:val="single" w:sz="4" w:space="0" w:color="auto"/>
              <w:right w:val="single" w:sz="4" w:space="0" w:color="auto"/>
            </w:tcBorders>
            <w:shd w:val="clear" w:color="000000" w:fill="FFFFFF"/>
            <w:noWrap/>
            <w:vAlign w:val="bottom"/>
            <w:hideMark/>
          </w:tcPr>
          <w:p w14:paraId="2832C295" w14:textId="5D4BD01C"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144</w:t>
            </w:r>
          </w:p>
        </w:tc>
        <w:tc>
          <w:tcPr>
            <w:tcW w:w="1212" w:type="dxa"/>
            <w:tcBorders>
              <w:top w:val="nil"/>
              <w:left w:val="nil"/>
              <w:bottom w:val="single" w:sz="4" w:space="0" w:color="auto"/>
              <w:right w:val="single" w:sz="4" w:space="0" w:color="auto"/>
            </w:tcBorders>
            <w:shd w:val="clear" w:color="000000" w:fill="FFFFFF"/>
            <w:noWrap/>
            <w:vAlign w:val="bottom"/>
            <w:hideMark/>
          </w:tcPr>
          <w:p w14:paraId="3E5FA067" w14:textId="62DD5C96"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148</w:t>
            </w:r>
          </w:p>
        </w:tc>
        <w:tc>
          <w:tcPr>
            <w:tcW w:w="1214" w:type="dxa"/>
            <w:tcBorders>
              <w:top w:val="nil"/>
              <w:left w:val="nil"/>
              <w:bottom w:val="single" w:sz="4" w:space="0" w:color="auto"/>
              <w:right w:val="single" w:sz="4" w:space="0" w:color="auto"/>
            </w:tcBorders>
            <w:shd w:val="clear" w:color="000000" w:fill="FFFFFF"/>
            <w:noWrap/>
            <w:vAlign w:val="bottom"/>
            <w:hideMark/>
          </w:tcPr>
          <w:p w14:paraId="759953D3" w14:textId="67737F4A"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152</w:t>
            </w:r>
          </w:p>
        </w:tc>
        <w:tc>
          <w:tcPr>
            <w:tcW w:w="1385" w:type="dxa"/>
            <w:tcBorders>
              <w:top w:val="nil"/>
              <w:left w:val="nil"/>
              <w:bottom w:val="single" w:sz="4" w:space="0" w:color="auto"/>
              <w:right w:val="single" w:sz="4" w:space="0" w:color="auto"/>
            </w:tcBorders>
            <w:shd w:val="clear" w:color="000000" w:fill="FFFFFF"/>
            <w:noWrap/>
            <w:vAlign w:val="bottom"/>
            <w:hideMark/>
          </w:tcPr>
          <w:p w14:paraId="1631BFA3" w14:textId="41B85D30"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156</w:t>
            </w:r>
          </w:p>
        </w:tc>
        <w:tc>
          <w:tcPr>
            <w:tcW w:w="1378" w:type="dxa"/>
            <w:tcBorders>
              <w:top w:val="nil"/>
              <w:left w:val="nil"/>
              <w:bottom w:val="single" w:sz="4" w:space="0" w:color="auto"/>
              <w:right w:val="single" w:sz="4" w:space="0" w:color="auto"/>
            </w:tcBorders>
            <w:shd w:val="clear" w:color="000000" w:fill="FFFFFF"/>
            <w:noWrap/>
            <w:vAlign w:val="bottom"/>
            <w:hideMark/>
          </w:tcPr>
          <w:p w14:paraId="0D919EF8" w14:textId="034646A9"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146</w:t>
            </w:r>
          </w:p>
        </w:tc>
      </w:tr>
      <w:tr w:rsidR="00630962" w:rsidRPr="008D1421" w14:paraId="4C2A8E6B" w14:textId="77777777" w:rsidTr="00630962">
        <w:trPr>
          <w:trHeight w:val="278"/>
        </w:trPr>
        <w:tc>
          <w:tcPr>
            <w:tcW w:w="2767" w:type="dxa"/>
            <w:tcBorders>
              <w:top w:val="nil"/>
              <w:left w:val="single" w:sz="4" w:space="0" w:color="auto"/>
              <w:bottom w:val="single" w:sz="4" w:space="0" w:color="auto"/>
              <w:right w:val="single" w:sz="4" w:space="0" w:color="auto"/>
            </w:tcBorders>
            <w:shd w:val="clear" w:color="000000" w:fill="FFFFFF"/>
            <w:noWrap/>
            <w:vAlign w:val="bottom"/>
            <w:hideMark/>
          </w:tcPr>
          <w:p w14:paraId="504C1FDD" w14:textId="77777777" w:rsidR="00630962" w:rsidRPr="008D1421" w:rsidRDefault="00630962" w:rsidP="00E2530D">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 xml:space="preserve">Indirect </w:t>
            </w:r>
          </w:p>
        </w:tc>
        <w:tc>
          <w:tcPr>
            <w:tcW w:w="1212" w:type="dxa"/>
            <w:tcBorders>
              <w:top w:val="nil"/>
              <w:left w:val="nil"/>
              <w:bottom w:val="single" w:sz="4" w:space="0" w:color="auto"/>
              <w:right w:val="single" w:sz="4" w:space="0" w:color="auto"/>
            </w:tcBorders>
            <w:shd w:val="clear" w:color="000000" w:fill="FFFFFF"/>
            <w:noWrap/>
            <w:vAlign w:val="bottom"/>
            <w:hideMark/>
          </w:tcPr>
          <w:p w14:paraId="136F4385" w14:textId="4A6CE44F"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31</w:t>
            </w:r>
          </w:p>
        </w:tc>
        <w:tc>
          <w:tcPr>
            <w:tcW w:w="1212" w:type="dxa"/>
            <w:tcBorders>
              <w:top w:val="nil"/>
              <w:left w:val="nil"/>
              <w:bottom w:val="single" w:sz="4" w:space="0" w:color="auto"/>
              <w:right w:val="single" w:sz="4" w:space="0" w:color="auto"/>
            </w:tcBorders>
            <w:shd w:val="clear" w:color="000000" w:fill="FFFFFF"/>
            <w:noWrap/>
            <w:vAlign w:val="bottom"/>
            <w:hideMark/>
          </w:tcPr>
          <w:p w14:paraId="2E7DFDD0" w14:textId="0AB96E94"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32</w:t>
            </w:r>
          </w:p>
        </w:tc>
        <w:tc>
          <w:tcPr>
            <w:tcW w:w="1212" w:type="dxa"/>
            <w:tcBorders>
              <w:top w:val="nil"/>
              <w:left w:val="nil"/>
              <w:bottom w:val="single" w:sz="4" w:space="0" w:color="auto"/>
              <w:right w:val="single" w:sz="4" w:space="0" w:color="auto"/>
            </w:tcBorders>
            <w:shd w:val="clear" w:color="000000" w:fill="FFFFFF"/>
            <w:noWrap/>
            <w:vAlign w:val="bottom"/>
            <w:hideMark/>
          </w:tcPr>
          <w:p w14:paraId="327EECC1" w14:textId="093FC854"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32</w:t>
            </w:r>
          </w:p>
        </w:tc>
        <w:tc>
          <w:tcPr>
            <w:tcW w:w="1214" w:type="dxa"/>
            <w:tcBorders>
              <w:top w:val="nil"/>
              <w:left w:val="nil"/>
              <w:bottom w:val="single" w:sz="4" w:space="0" w:color="auto"/>
              <w:right w:val="single" w:sz="4" w:space="0" w:color="auto"/>
            </w:tcBorders>
            <w:shd w:val="clear" w:color="000000" w:fill="FFFFFF"/>
            <w:noWrap/>
            <w:vAlign w:val="bottom"/>
            <w:hideMark/>
          </w:tcPr>
          <w:p w14:paraId="4A4D79EF" w14:textId="43DAE721"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34</w:t>
            </w:r>
          </w:p>
        </w:tc>
        <w:tc>
          <w:tcPr>
            <w:tcW w:w="1385" w:type="dxa"/>
            <w:tcBorders>
              <w:top w:val="nil"/>
              <w:left w:val="nil"/>
              <w:bottom w:val="single" w:sz="4" w:space="0" w:color="auto"/>
              <w:right w:val="single" w:sz="4" w:space="0" w:color="auto"/>
            </w:tcBorders>
            <w:shd w:val="clear" w:color="000000" w:fill="FFFFFF"/>
            <w:noWrap/>
            <w:vAlign w:val="bottom"/>
            <w:hideMark/>
          </w:tcPr>
          <w:p w14:paraId="194BAD27" w14:textId="51A2AF84"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34</w:t>
            </w:r>
          </w:p>
        </w:tc>
        <w:tc>
          <w:tcPr>
            <w:tcW w:w="1378" w:type="dxa"/>
            <w:tcBorders>
              <w:top w:val="nil"/>
              <w:left w:val="nil"/>
              <w:bottom w:val="single" w:sz="4" w:space="0" w:color="auto"/>
              <w:right w:val="single" w:sz="4" w:space="0" w:color="auto"/>
            </w:tcBorders>
            <w:shd w:val="clear" w:color="000000" w:fill="FFFFFF"/>
            <w:noWrap/>
            <w:vAlign w:val="bottom"/>
            <w:hideMark/>
          </w:tcPr>
          <w:p w14:paraId="073E7728" w14:textId="1113F5DB" w:rsidR="00630962" w:rsidRPr="008D1421" w:rsidRDefault="00630962" w:rsidP="00E2530D">
            <w:pPr>
              <w:spacing w:after="0" w:line="240" w:lineRule="auto"/>
              <w:jc w:val="center"/>
              <w:rPr>
                <w:rFonts w:ascii="Arial" w:eastAsia="Times New Roman" w:hAnsi="Arial" w:cs="Arial"/>
                <w:color w:val="000000" w:themeColor="text1"/>
                <w:sz w:val="20"/>
                <w:szCs w:val="20"/>
                <w:lang w:val="en-US"/>
              </w:rPr>
            </w:pPr>
            <w:r w:rsidRPr="008D1421">
              <w:rPr>
                <w:rFonts w:ascii="Arial" w:hAnsi="Arial" w:cs="Arial"/>
                <w:color w:val="000000"/>
                <w:sz w:val="20"/>
                <w:szCs w:val="20"/>
              </w:rPr>
              <w:t>32</w:t>
            </w:r>
          </w:p>
        </w:tc>
      </w:tr>
      <w:tr w:rsidR="00630962" w:rsidRPr="008D1421" w14:paraId="1CFAE2F5" w14:textId="77777777" w:rsidTr="00630962">
        <w:trPr>
          <w:trHeight w:val="278"/>
        </w:trPr>
        <w:tc>
          <w:tcPr>
            <w:tcW w:w="2767" w:type="dxa"/>
            <w:tcBorders>
              <w:top w:val="nil"/>
              <w:left w:val="single" w:sz="4" w:space="0" w:color="auto"/>
              <w:bottom w:val="single" w:sz="4" w:space="0" w:color="auto"/>
              <w:right w:val="single" w:sz="4" w:space="0" w:color="auto"/>
            </w:tcBorders>
            <w:shd w:val="clear" w:color="000000" w:fill="FFFFFF"/>
            <w:noWrap/>
            <w:vAlign w:val="bottom"/>
            <w:hideMark/>
          </w:tcPr>
          <w:p w14:paraId="17A67CE9" w14:textId="77777777" w:rsidR="00630962" w:rsidRPr="00B36DA0" w:rsidRDefault="00630962" w:rsidP="00E2530D">
            <w:pPr>
              <w:spacing w:after="0" w:line="240" w:lineRule="auto"/>
              <w:rPr>
                <w:rFonts w:ascii="Arial" w:eastAsia="Times New Roman" w:hAnsi="Arial" w:cs="Arial"/>
                <w:b/>
                <w:bCs/>
                <w:color w:val="000000"/>
                <w:sz w:val="20"/>
                <w:szCs w:val="20"/>
                <w:lang w:val="en-US"/>
              </w:rPr>
            </w:pPr>
            <w:r w:rsidRPr="00B36DA0">
              <w:rPr>
                <w:rFonts w:ascii="Arial" w:hAnsi="Arial" w:cs="Arial"/>
                <w:b/>
                <w:bCs/>
                <w:color w:val="000000"/>
                <w:sz w:val="20"/>
                <w:szCs w:val="20"/>
              </w:rPr>
              <w:t>Total</w:t>
            </w:r>
          </w:p>
        </w:tc>
        <w:tc>
          <w:tcPr>
            <w:tcW w:w="1212" w:type="dxa"/>
            <w:tcBorders>
              <w:top w:val="nil"/>
              <w:left w:val="nil"/>
              <w:bottom w:val="single" w:sz="4" w:space="0" w:color="auto"/>
              <w:right w:val="single" w:sz="4" w:space="0" w:color="auto"/>
            </w:tcBorders>
            <w:shd w:val="clear" w:color="000000" w:fill="FFFFFF"/>
            <w:noWrap/>
            <w:vAlign w:val="bottom"/>
            <w:hideMark/>
          </w:tcPr>
          <w:p w14:paraId="6912BF8C" w14:textId="2BA85B88" w:rsidR="00630962" w:rsidRPr="00B36DA0" w:rsidRDefault="00630962" w:rsidP="00E2530D">
            <w:pPr>
              <w:spacing w:after="0" w:line="240" w:lineRule="auto"/>
              <w:jc w:val="center"/>
              <w:rPr>
                <w:rFonts w:ascii="Arial" w:eastAsia="Times New Roman" w:hAnsi="Arial" w:cs="Arial"/>
                <w:b/>
                <w:bCs/>
                <w:color w:val="000000" w:themeColor="text1"/>
                <w:sz w:val="20"/>
                <w:szCs w:val="20"/>
                <w:lang w:val="en-US"/>
              </w:rPr>
            </w:pPr>
            <w:r w:rsidRPr="00B36DA0">
              <w:rPr>
                <w:rFonts w:ascii="Arial" w:hAnsi="Arial" w:cs="Arial"/>
                <w:b/>
                <w:bCs/>
                <w:color w:val="000000"/>
                <w:sz w:val="20"/>
                <w:szCs w:val="20"/>
              </w:rPr>
              <w:t>171</w:t>
            </w:r>
          </w:p>
        </w:tc>
        <w:tc>
          <w:tcPr>
            <w:tcW w:w="1212" w:type="dxa"/>
            <w:tcBorders>
              <w:top w:val="nil"/>
              <w:left w:val="nil"/>
              <w:bottom w:val="single" w:sz="4" w:space="0" w:color="auto"/>
              <w:right w:val="single" w:sz="4" w:space="0" w:color="auto"/>
            </w:tcBorders>
            <w:shd w:val="clear" w:color="000000" w:fill="FFFFFF"/>
            <w:noWrap/>
            <w:vAlign w:val="bottom"/>
            <w:hideMark/>
          </w:tcPr>
          <w:p w14:paraId="0F4B53F3" w14:textId="57529DB8" w:rsidR="00630962" w:rsidRPr="00B36DA0" w:rsidRDefault="00630962" w:rsidP="00E2530D">
            <w:pPr>
              <w:spacing w:after="0" w:line="240" w:lineRule="auto"/>
              <w:jc w:val="center"/>
              <w:rPr>
                <w:rFonts w:ascii="Arial" w:eastAsia="Times New Roman" w:hAnsi="Arial" w:cs="Arial"/>
                <w:b/>
                <w:bCs/>
                <w:color w:val="000000" w:themeColor="text1"/>
                <w:sz w:val="20"/>
                <w:szCs w:val="20"/>
                <w:lang w:val="en-US"/>
              </w:rPr>
            </w:pPr>
            <w:r w:rsidRPr="00B36DA0">
              <w:rPr>
                <w:rFonts w:ascii="Arial" w:hAnsi="Arial" w:cs="Arial"/>
                <w:b/>
                <w:bCs/>
                <w:color w:val="000000"/>
                <w:sz w:val="20"/>
                <w:szCs w:val="20"/>
              </w:rPr>
              <w:t>176</w:t>
            </w:r>
          </w:p>
        </w:tc>
        <w:tc>
          <w:tcPr>
            <w:tcW w:w="1212" w:type="dxa"/>
            <w:tcBorders>
              <w:top w:val="nil"/>
              <w:left w:val="nil"/>
              <w:bottom w:val="single" w:sz="4" w:space="0" w:color="auto"/>
              <w:right w:val="single" w:sz="4" w:space="0" w:color="auto"/>
            </w:tcBorders>
            <w:shd w:val="clear" w:color="000000" w:fill="FFFFFF"/>
            <w:noWrap/>
            <w:vAlign w:val="bottom"/>
            <w:hideMark/>
          </w:tcPr>
          <w:p w14:paraId="57E04EF1" w14:textId="2C566D36" w:rsidR="00630962" w:rsidRPr="00B36DA0" w:rsidRDefault="00630962" w:rsidP="00E2530D">
            <w:pPr>
              <w:spacing w:after="0" w:line="240" w:lineRule="auto"/>
              <w:jc w:val="center"/>
              <w:rPr>
                <w:rFonts w:ascii="Arial" w:eastAsia="Times New Roman" w:hAnsi="Arial" w:cs="Arial"/>
                <w:b/>
                <w:bCs/>
                <w:color w:val="000000" w:themeColor="text1"/>
                <w:sz w:val="20"/>
                <w:szCs w:val="20"/>
                <w:lang w:val="en-US"/>
              </w:rPr>
            </w:pPr>
            <w:r w:rsidRPr="00B36DA0">
              <w:rPr>
                <w:rFonts w:ascii="Arial" w:hAnsi="Arial" w:cs="Arial"/>
                <w:b/>
                <w:bCs/>
                <w:color w:val="000000"/>
                <w:sz w:val="20"/>
                <w:szCs w:val="20"/>
              </w:rPr>
              <w:t>180</w:t>
            </w:r>
          </w:p>
        </w:tc>
        <w:tc>
          <w:tcPr>
            <w:tcW w:w="1214" w:type="dxa"/>
            <w:tcBorders>
              <w:top w:val="nil"/>
              <w:left w:val="nil"/>
              <w:bottom w:val="single" w:sz="4" w:space="0" w:color="auto"/>
              <w:right w:val="single" w:sz="4" w:space="0" w:color="auto"/>
            </w:tcBorders>
            <w:shd w:val="clear" w:color="000000" w:fill="FFFFFF"/>
            <w:noWrap/>
            <w:vAlign w:val="bottom"/>
            <w:hideMark/>
          </w:tcPr>
          <w:p w14:paraId="53416032" w14:textId="7A4570AE" w:rsidR="00630962" w:rsidRPr="00B36DA0" w:rsidRDefault="00630962" w:rsidP="00E2530D">
            <w:pPr>
              <w:spacing w:after="0" w:line="240" w:lineRule="auto"/>
              <w:jc w:val="center"/>
              <w:rPr>
                <w:rFonts w:ascii="Arial" w:eastAsia="Times New Roman" w:hAnsi="Arial" w:cs="Arial"/>
                <w:b/>
                <w:bCs/>
                <w:color w:val="000000" w:themeColor="text1"/>
                <w:sz w:val="20"/>
                <w:szCs w:val="20"/>
                <w:lang w:val="en-US"/>
              </w:rPr>
            </w:pPr>
            <w:r w:rsidRPr="00B36DA0">
              <w:rPr>
                <w:rFonts w:ascii="Arial" w:hAnsi="Arial" w:cs="Arial"/>
                <w:b/>
                <w:bCs/>
                <w:color w:val="000000"/>
                <w:sz w:val="20"/>
                <w:szCs w:val="20"/>
              </w:rPr>
              <w:t>186</w:t>
            </w:r>
          </w:p>
        </w:tc>
        <w:tc>
          <w:tcPr>
            <w:tcW w:w="1385" w:type="dxa"/>
            <w:tcBorders>
              <w:top w:val="nil"/>
              <w:left w:val="nil"/>
              <w:bottom w:val="single" w:sz="4" w:space="0" w:color="auto"/>
              <w:right w:val="single" w:sz="4" w:space="0" w:color="auto"/>
            </w:tcBorders>
            <w:shd w:val="clear" w:color="000000" w:fill="FFFFFF"/>
            <w:noWrap/>
            <w:vAlign w:val="bottom"/>
            <w:hideMark/>
          </w:tcPr>
          <w:p w14:paraId="0E14468B" w14:textId="170B25A4" w:rsidR="00630962" w:rsidRPr="00B36DA0" w:rsidRDefault="00630962" w:rsidP="00E2530D">
            <w:pPr>
              <w:spacing w:after="0" w:line="240" w:lineRule="auto"/>
              <w:jc w:val="center"/>
              <w:rPr>
                <w:rFonts w:ascii="Arial" w:eastAsia="Times New Roman" w:hAnsi="Arial" w:cs="Arial"/>
                <w:b/>
                <w:bCs/>
                <w:color w:val="000000" w:themeColor="text1"/>
                <w:sz w:val="20"/>
                <w:szCs w:val="20"/>
                <w:lang w:val="en-US"/>
              </w:rPr>
            </w:pPr>
            <w:r w:rsidRPr="00B36DA0">
              <w:rPr>
                <w:rFonts w:ascii="Arial" w:hAnsi="Arial" w:cs="Arial"/>
                <w:b/>
                <w:bCs/>
                <w:color w:val="000000"/>
                <w:sz w:val="20"/>
                <w:szCs w:val="20"/>
              </w:rPr>
              <w:t>190</w:t>
            </w:r>
          </w:p>
        </w:tc>
        <w:tc>
          <w:tcPr>
            <w:tcW w:w="1378" w:type="dxa"/>
            <w:tcBorders>
              <w:top w:val="nil"/>
              <w:left w:val="nil"/>
              <w:bottom w:val="single" w:sz="4" w:space="0" w:color="auto"/>
              <w:right w:val="single" w:sz="4" w:space="0" w:color="auto"/>
            </w:tcBorders>
            <w:shd w:val="clear" w:color="000000" w:fill="FFFFFF"/>
            <w:noWrap/>
            <w:vAlign w:val="bottom"/>
            <w:hideMark/>
          </w:tcPr>
          <w:p w14:paraId="3AE2F6F2" w14:textId="6DB05D32" w:rsidR="00630962" w:rsidRPr="00B36DA0" w:rsidRDefault="00630962" w:rsidP="00E2530D">
            <w:pPr>
              <w:spacing w:after="0" w:line="240" w:lineRule="auto"/>
              <w:jc w:val="center"/>
              <w:rPr>
                <w:rFonts w:ascii="Arial" w:eastAsia="Times New Roman" w:hAnsi="Arial" w:cs="Arial"/>
                <w:b/>
                <w:bCs/>
                <w:color w:val="000000" w:themeColor="text1"/>
                <w:sz w:val="20"/>
                <w:szCs w:val="20"/>
                <w:lang w:val="en-US"/>
              </w:rPr>
            </w:pPr>
            <w:r w:rsidRPr="00B36DA0">
              <w:rPr>
                <w:rFonts w:ascii="Arial" w:hAnsi="Arial" w:cs="Arial"/>
                <w:b/>
                <w:bCs/>
                <w:color w:val="000000"/>
                <w:sz w:val="20"/>
                <w:szCs w:val="20"/>
              </w:rPr>
              <w:t>178</w:t>
            </w:r>
          </w:p>
        </w:tc>
      </w:tr>
    </w:tbl>
    <w:p w14:paraId="47752F75" w14:textId="49B9F269" w:rsidR="00E03735" w:rsidRDefault="008D1421">
      <w:pPr>
        <w:rPr>
          <w:color w:val="000000" w:themeColor="text1"/>
        </w:rPr>
      </w:pPr>
      <w:r w:rsidRPr="002B5730">
        <w:rPr>
          <w:noProof/>
          <w:color w:val="000000" w:themeColor="text1"/>
        </w:rPr>
        <mc:AlternateContent>
          <mc:Choice Requires="wps">
            <w:drawing>
              <wp:anchor distT="0" distB="0" distL="114300" distR="114300" simplePos="0" relativeHeight="252481536" behindDoc="0" locked="0" layoutInCell="1" allowOverlap="1" wp14:anchorId="59D1C6ED" wp14:editId="3C6E7A21">
                <wp:simplePos x="0" y="0"/>
                <wp:positionH relativeFrom="column">
                  <wp:posOffset>4523014</wp:posOffset>
                </wp:positionH>
                <wp:positionV relativeFrom="paragraph">
                  <wp:posOffset>76439</wp:posOffset>
                </wp:positionV>
                <wp:extent cx="1952502" cy="200025"/>
                <wp:effectExtent l="0" t="0" r="0" b="0"/>
                <wp:wrapNone/>
                <wp:docPr id="1269" name="TextBox 4"/>
                <wp:cNvGraphicFramePr/>
                <a:graphic xmlns:a="http://schemas.openxmlformats.org/drawingml/2006/main">
                  <a:graphicData uri="http://schemas.microsoft.com/office/word/2010/wordprocessingShape">
                    <wps:wsp>
                      <wps:cNvSpPr txBox="1"/>
                      <wps:spPr>
                        <a:xfrm>
                          <a:off x="0" y="0"/>
                          <a:ext cx="1952502" cy="200025"/>
                        </a:xfrm>
                        <a:prstGeom prst="rect">
                          <a:avLst/>
                        </a:prstGeom>
                        <a:noFill/>
                      </wps:spPr>
                      <wps:txbx>
                        <w:txbxContent>
                          <w:p w14:paraId="09CBD7F2"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59D1C6ED" id="_x0000_s1095" type="#_x0000_t202" style="position:absolute;margin-left:356.15pt;margin-top:6pt;width:153.75pt;height:15.75pt;z-index:25248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" filled="f" stroked="f">
                <v:textbox style="mso-fit-shape-to-text:t">
                  <w:txbxContent>
                    <w:p w14:paraId="09CBD7F2"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20949CC5" w14:textId="77777777" w:rsidR="0097059C" w:rsidRDefault="0097059C" w:rsidP="00555BDB">
      <w:pPr>
        <w:spacing w:line="360" w:lineRule="auto"/>
        <w:textAlignment w:val="baseline"/>
        <w:rPr>
          <w:rFonts w:ascii="Arial" w:hAnsi="Arial" w:cs="Arial"/>
          <w:b/>
          <w:bCs/>
          <w:sz w:val="24"/>
          <w:szCs w:val="24"/>
        </w:rPr>
      </w:pPr>
    </w:p>
    <w:p w14:paraId="6AD04722" w14:textId="6F015130"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3.2.3.6. Sales By Company</w:t>
      </w:r>
    </w:p>
    <w:p w14:paraId="10EEC966" w14:textId="0BB6A276"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Europe Vinyl Ester Resin Sales, By Company, By Volume</w:t>
      </w:r>
      <w:r w:rsidR="007C5B32">
        <w:rPr>
          <w:rFonts w:ascii="Arial" w:hAnsi="Arial" w:cs="Arial"/>
          <w:b/>
          <w:bCs/>
          <w:sz w:val="24"/>
          <w:szCs w:val="24"/>
        </w:rPr>
        <w:t xml:space="preserve"> (000’ Tonnes)</w:t>
      </w:r>
      <w:r w:rsidR="00F81BEE">
        <w:rPr>
          <w:rFonts w:ascii="Arial" w:hAnsi="Arial" w:cs="Arial"/>
          <w:b/>
          <w:bCs/>
          <w:sz w:val="24"/>
          <w:szCs w:val="24"/>
        </w:rPr>
        <w:t xml:space="preserve"> (%)</w:t>
      </w:r>
      <w:r w:rsidRPr="0061645E">
        <w:rPr>
          <w:rFonts w:ascii="Arial" w:hAnsi="Arial" w:cs="Arial"/>
          <w:b/>
          <w:bCs/>
          <w:sz w:val="24"/>
          <w:szCs w:val="24"/>
        </w:rPr>
        <w:t>, 2020</w:t>
      </w:r>
    </w:p>
    <w:p w14:paraId="7DA38A01" w14:textId="77777777" w:rsidR="00C77616" w:rsidRDefault="00C77616" w:rsidP="00C77616">
      <w:pPr>
        <w:rPr>
          <w:rFonts w:ascii="Arial" w:eastAsia="Arial" w:hAnsi="Arial" w:cs="Arial"/>
          <w:color w:val="000000" w:themeColor="text1"/>
          <w:sz w:val="24"/>
          <w:szCs w:val="24"/>
        </w:rPr>
      </w:pPr>
    </w:p>
    <w:p w14:paraId="05F23995" w14:textId="004F0591" w:rsidR="00C77616" w:rsidRDefault="00C77616" w:rsidP="00C77616">
      <w:pPr>
        <w:rPr>
          <w:rFonts w:ascii="Arial" w:eastAsia="Arial" w:hAnsi="Arial" w:cs="Arial"/>
          <w:color w:val="000000" w:themeColor="text1"/>
          <w:sz w:val="24"/>
          <w:szCs w:val="24"/>
        </w:rPr>
      </w:pPr>
      <w:r w:rsidRPr="002B5730">
        <w:rPr>
          <w:noProof/>
          <w:color w:val="000000" w:themeColor="text1"/>
        </w:rPr>
        <w:drawing>
          <wp:inline distT="0" distB="0" distL="0" distR="0" wp14:anchorId="738A87D5" wp14:editId="34E201B6">
            <wp:extent cx="6457950" cy="1533525"/>
            <wp:effectExtent l="0" t="0" r="0" b="0"/>
            <wp:docPr id="2078" name="Chart 2078">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295308A" w14:textId="39708DEE" w:rsidR="0097059C" w:rsidRDefault="0097059C"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80832" behindDoc="0" locked="0" layoutInCell="1" allowOverlap="1" wp14:anchorId="663E3152" wp14:editId="765F0D89">
                <wp:simplePos x="0" y="0"/>
                <wp:positionH relativeFrom="margin">
                  <wp:posOffset>2419985</wp:posOffset>
                </wp:positionH>
                <wp:positionV relativeFrom="paragraph">
                  <wp:posOffset>29845</wp:posOffset>
                </wp:positionV>
                <wp:extent cx="4075237" cy="415498"/>
                <wp:effectExtent l="0" t="0" r="0" b="0"/>
                <wp:wrapNone/>
                <wp:docPr id="2077" name="TextBox 4"/>
                <wp:cNvGraphicFramePr/>
                <a:graphic xmlns:a="http://schemas.openxmlformats.org/drawingml/2006/main">
                  <a:graphicData uri="http://schemas.microsoft.com/office/word/2010/wordprocessingShape">
                    <wps:wsp>
                      <wps:cNvSpPr txBox="1"/>
                      <wps:spPr>
                        <a:xfrm>
                          <a:off x="0" y="0"/>
                          <a:ext cx="4075237" cy="415498"/>
                        </a:xfrm>
                        <a:prstGeom prst="rect">
                          <a:avLst/>
                        </a:prstGeom>
                        <a:noFill/>
                      </wps:spPr>
                      <wps:txbx>
                        <w:txbxContent>
                          <w:p w14:paraId="0FAE047F" w14:textId="596B804D"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proofErr w:type="spellStart"/>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Polynt</w:t>
                            </w:r>
                            <w:proofErr w:type="spellEnd"/>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S.p.A.</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Reinhold GmbH</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Ashland Global Holdings Inc.</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Allnex</w:t>
                            </w:r>
                            <w:proofErr w:type="spellEnd"/>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group</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gramStart"/>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roofErr w:type="gramEnd"/>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
                          <w:p w14:paraId="21EF2F77"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wps:txbx>
                      <wps:bodyPr wrap="square" rtlCol="0">
                        <a:spAutoFit/>
                      </wps:bodyPr>
                    </wps:wsp>
                  </a:graphicData>
                </a:graphic>
              </wp:anchor>
            </w:drawing>
          </mc:Choice>
          <mc:Fallback>
            <w:pict>
              <v:shape w14:anchorId="663E3152" id="_x0000_s1096" type="#_x0000_t202" style="position:absolute;margin-left:190.55pt;margin-top:2.35pt;width:320.9pt;height:32.7pt;z-index:252280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" filled="f" stroked="f">
                <v:textbox style="mso-fit-shape-to-text:t">
                  <w:txbxContent>
                    <w:p w14:paraId="0FAE047F" w14:textId="596B804D"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proofErr w:type="spellStart"/>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Polynt</w:t>
                      </w:r>
                      <w:proofErr w:type="spellEnd"/>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S.p.A.</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Reinhold GmbH</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Ashland Global Holdings Inc.</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Allnex</w:t>
                      </w:r>
                      <w:proofErr w:type="spellEnd"/>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group</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gramStart"/>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roofErr w:type="gramEnd"/>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
                    <w:p w14:paraId="21EF2F77"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v:textbox>
                <w10:wrap anchorx="margin"/>
              </v:shape>
            </w:pict>
          </mc:Fallback>
        </mc:AlternateContent>
      </w:r>
    </w:p>
    <w:p w14:paraId="5E195346" w14:textId="1E719588" w:rsidR="0097059C" w:rsidRDefault="0097059C" w:rsidP="00C77616">
      <w:pPr>
        <w:rPr>
          <w:rFonts w:ascii="Arial" w:eastAsia="Arial" w:hAnsi="Arial" w:cs="Arial"/>
          <w:color w:val="000000" w:themeColor="text1"/>
          <w:sz w:val="24"/>
          <w:szCs w:val="24"/>
        </w:rPr>
      </w:pPr>
    </w:p>
    <w:p w14:paraId="0682440C" w14:textId="77777777" w:rsidR="0097059C" w:rsidRDefault="0097059C" w:rsidP="00C77616">
      <w:pPr>
        <w:rPr>
          <w:rFonts w:ascii="Arial" w:eastAsia="Arial" w:hAnsi="Arial" w:cs="Arial"/>
          <w:color w:val="000000" w:themeColor="text1"/>
          <w:sz w:val="24"/>
          <w:szCs w:val="24"/>
        </w:rPr>
      </w:pPr>
    </w:p>
    <w:p w14:paraId="1A1F8152" w14:textId="2870E432" w:rsidR="0097059C" w:rsidRPr="0097059C" w:rsidRDefault="0097059C" w:rsidP="0097059C">
      <w:pPr>
        <w:rPr>
          <w:rFonts w:ascii="Arial" w:eastAsia="Arial" w:hAnsi="Arial" w:cs="Arial"/>
          <w:b/>
          <w:bCs/>
          <w:color w:val="000000" w:themeColor="text1"/>
          <w:sz w:val="24"/>
          <w:szCs w:val="24"/>
        </w:rPr>
      </w:pPr>
      <w:r w:rsidRPr="0097059C">
        <w:rPr>
          <w:rFonts w:ascii="Arial" w:eastAsia="Arial" w:hAnsi="Arial" w:cs="Arial"/>
          <w:b/>
          <w:bCs/>
          <w:color w:val="000000" w:themeColor="text1"/>
          <w:sz w:val="24"/>
          <w:szCs w:val="24"/>
        </w:rPr>
        <w:t>Europe Market Insights</w:t>
      </w:r>
    </w:p>
    <w:p w14:paraId="29F105A0" w14:textId="77777777" w:rsidR="0097059C" w:rsidRDefault="0097059C" w:rsidP="0097059C">
      <w:pPr>
        <w:rPr>
          <w:rFonts w:ascii="Arial" w:eastAsia="Arial" w:hAnsi="Arial" w:cs="Arial"/>
          <w:color w:val="000000" w:themeColor="text1"/>
          <w:sz w:val="24"/>
          <w:szCs w:val="24"/>
        </w:rPr>
      </w:pPr>
    </w:p>
    <w:p w14:paraId="45B0EA99" w14:textId="78391FB1" w:rsidR="0097059C" w:rsidRPr="0097059C" w:rsidRDefault="0097059C" w:rsidP="0008641D">
      <w:pPr>
        <w:spacing w:line="360" w:lineRule="auto"/>
        <w:jc w:val="both"/>
        <w:rPr>
          <w:rFonts w:ascii="Arial" w:eastAsia="Arial" w:hAnsi="Arial" w:cs="Arial"/>
          <w:color w:val="000000" w:themeColor="text1"/>
          <w:sz w:val="24"/>
          <w:szCs w:val="24"/>
        </w:rPr>
      </w:pPr>
      <w:r w:rsidRPr="0097059C">
        <w:rPr>
          <w:rFonts w:ascii="Arial" w:eastAsia="Arial" w:hAnsi="Arial" w:cs="Arial"/>
          <w:color w:val="000000" w:themeColor="text1"/>
          <w:sz w:val="24"/>
          <w:szCs w:val="24"/>
        </w:rPr>
        <w:t>VER demand in Europe has registered a CAGR of around 0.75% from 2015-2020. It is expected to grow at a substantial pace with a CAGR of 4.66% from 2021-2030 driven by its increasing preference in pipes and marine components owing to the effective chemical and corrosion resistance offered.</w:t>
      </w:r>
    </w:p>
    <w:p w14:paraId="2F24D82F" w14:textId="6D9F653E" w:rsidR="0097059C" w:rsidRPr="0097059C" w:rsidRDefault="0097059C" w:rsidP="0008641D">
      <w:pPr>
        <w:spacing w:line="360" w:lineRule="auto"/>
        <w:jc w:val="both"/>
        <w:rPr>
          <w:rFonts w:ascii="Arial" w:eastAsia="Arial" w:hAnsi="Arial" w:cs="Arial"/>
          <w:color w:val="000000" w:themeColor="text1"/>
          <w:sz w:val="24"/>
          <w:szCs w:val="24"/>
        </w:rPr>
      </w:pPr>
      <w:r w:rsidRPr="0097059C">
        <w:rPr>
          <w:rFonts w:ascii="Arial" w:eastAsia="Arial" w:hAnsi="Arial" w:cs="Arial"/>
          <w:color w:val="000000" w:themeColor="text1"/>
          <w:sz w:val="24"/>
          <w:szCs w:val="24"/>
        </w:rPr>
        <w:t xml:space="preserve">European VER market is </w:t>
      </w:r>
      <w:r w:rsidR="00C62BA4">
        <w:rPr>
          <w:rFonts w:ascii="Arial" w:eastAsia="Arial" w:hAnsi="Arial" w:cs="Arial"/>
          <w:color w:val="000000" w:themeColor="text1"/>
          <w:sz w:val="24"/>
          <w:szCs w:val="24"/>
        </w:rPr>
        <w:t xml:space="preserve">being controlled by </w:t>
      </w:r>
      <w:r w:rsidRPr="0097059C">
        <w:rPr>
          <w:rFonts w:ascii="Arial" w:eastAsia="Arial" w:hAnsi="Arial" w:cs="Arial"/>
          <w:color w:val="000000" w:themeColor="text1"/>
          <w:sz w:val="24"/>
          <w:szCs w:val="24"/>
        </w:rPr>
        <w:t>INEOS Composites and Hexion Inc. each having 30KTPA capacity.</w:t>
      </w:r>
    </w:p>
    <w:p w14:paraId="1271F40A" w14:textId="56BE9596" w:rsidR="0097059C" w:rsidRDefault="0097059C" w:rsidP="00C77616">
      <w:pPr>
        <w:rPr>
          <w:rFonts w:ascii="Arial" w:eastAsia="Arial" w:hAnsi="Arial" w:cs="Arial"/>
          <w:color w:val="000000" w:themeColor="text1"/>
          <w:sz w:val="24"/>
          <w:szCs w:val="24"/>
        </w:rPr>
      </w:pPr>
    </w:p>
    <w:p w14:paraId="1228C263" w14:textId="40B615E0" w:rsidR="0097059C" w:rsidRDefault="0097059C" w:rsidP="00C77616">
      <w:pPr>
        <w:rPr>
          <w:rFonts w:ascii="Arial" w:eastAsia="Arial" w:hAnsi="Arial" w:cs="Arial"/>
          <w:color w:val="000000" w:themeColor="text1"/>
          <w:sz w:val="24"/>
          <w:szCs w:val="24"/>
        </w:rPr>
      </w:pPr>
    </w:p>
    <w:p w14:paraId="5545A6D3" w14:textId="3928D466" w:rsidR="00A63DF1" w:rsidRPr="002B5730" w:rsidRDefault="00A63DF1" w:rsidP="00A63DF1">
      <w:pPr>
        <w:rPr>
          <w:color w:val="000000" w:themeColor="text1"/>
        </w:rPr>
      </w:pPr>
    </w:p>
    <w:p w14:paraId="6C1DC763" w14:textId="29C3C551" w:rsidR="00A63DF1" w:rsidRPr="002B5730" w:rsidRDefault="00A63DF1" w:rsidP="00A63DF1">
      <w:pPr>
        <w:rPr>
          <w:color w:val="000000" w:themeColor="text1"/>
        </w:rPr>
      </w:pPr>
    </w:p>
    <w:p w14:paraId="4D771FE5" w14:textId="77A07866" w:rsidR="00A63DF1" w:rsidRDefault="00A63DF1" w:rsidP="00A63DF1">
      <w:pPr>
        <w:rPr>
          <w:color w:val="000000" w:themeColor="text1"/>
        </w:rPr>
      </w:pPr>
    </w:p>
    <w:p w14:paraId="586D5983" w14:textId="6757A05D" w:rsidR="00A93F5E" w:rsidRDefault="00A93F5E" w:rsidP="00A63DF1">
      <w:pPr>
        <w:rPr>
          <w:color w:val="000000" w:themeColor="text1"/>
        </w:rPr>
      </w:pPr>
    </w:p>
    <w:p w14:paraId="6B639D57" w14:textId="5CA22B82" w:rsidR="00A93F5E" w:rsidRDefault="00A93F5E" w:rsidP="00A63DF1">
      <w:pPr>
        <w:rPr>
          <w:color w:val="000000" w:themeColor="text1"/>
        </w:rPr>
      </w:pPr>
    </w:p>
    <w:p w14:paraId="6E10FBA2" w14:textId="17B56007" w:rsidR="00A93F5E" w:rsidRDefault="00A93F5E" w:rsidP="00A63DF1">
      <w:pPr>
        <w:rPr>
          <w:color w:val="000000" w:themeColor="text1"/>
        </w:rPr>
      </w:pPr>
    </w:p>
    <w:p w14:paraId="4B86728E" w14:textId="3D4E327A" w:rsidR="00A93F5E" w:rsidRDefault="00A93F5E" w:rsidP="00A63DF1">
      <w:pPr>
        <w:rPr>
          <w:color w:val="000000" w:themeColor="text1"/>
        </w:rPr>
      </w:pPr>
    </w:p>
    <w:p w14:paraId="715A6044" w14:textId="34FD0442" w:rsidR="00A93F5E" w:rsidRDefault="003B4B95" w:rsidP="00A63DF1">
      <w:pPr>
        <w:rPr>
          <w:color w:val="000000" w:themeColor="text1"/>
        </w:rPr>
      </w:pPr>
      <w:r w:rsidRPr="002B5730">
        <w:rPr>
          <w:noProof/>
          <w:color w:val="000000" w:themeColor="text1"/>
        </w:rPr>
        <w:lastRenderedPageBreak/>
        <w:drawing>
          <wp:anchor distT="0" distB="0" distL="114300" distR="114300" simplePos="0" relativeHeight="251656190" behindDoc="1" locked="0" layoutInCell="1" allowOverlap="1" wp14:anchorId="3697F5EF" wp14:editId="69993A0E">
            <wp:simplePos x="0" y="0"/>
            <wp:positionH relativeFrom="page">
              <wp:align>left</wp:align>
            </wp:positionH>
            <wp:positionV relativeFrom="paragraph">
              <wp:posOffset>-1085850</wp:posOffset>
            </wp:positionV>
            <wp:extent cx="7629525" cy="10915015"/>
            <wp:effectExtent l="0" t="0" r="9525" b="635"/>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9525" cy="10915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E872B1" w14:textId="356313D8" w:rsidR="00A93F5E" w:rsidRDefault="00C62BA4" w:rsidP="00A63DF1">
      <w:pPr>
        <w:rPr>
          <w:color w:val="000000" w:themeColor="text1"/>
        </w:rPr>
      </w:pPr>
      <w:r w:rsidRPr="002B5730">
        <w:rPr>
          <w:noProof/>
          <w:color w:val="000000" w:themeColor="text1"/>
        </w:rPr>
        <mc:AlternateContent>
          <mc:Choice Requires="wps">
            <w:drawing>
              <wp:anchor distT="0" distB="0" distL="114300" distR="114300" simplePos="0" relativeHeight="252143616" behindDoc="0" locked="0" layoutInCell="1" allowOverlap="1" wp14:anchorId="2EAE803C" wp14:editId="63EC2EDB">
                <wp:simplePos x="0" y="0"/>
                <wp:positionH relativeFrom="page">
                  <wp:posOffset>1428475</wp:posOffset>
                </wp:positionH>
                <wp:positionV relativeFrom="paragraph">
                  <wp:posOffset>108633</wp:posOffset>
                </wp:positionV>
                <wp:extent cx="4505325" cy="2434442"/>
                <wp:effectExtent l="0" t="0" r="0" b="0"/>
                <wp:wrapNone/>
                <wp:docPr id="5" name="Content Placeholder 2">
                  <a:extLst xmlns:a="http://schemas.openxmlformats.org/drawingml/2006/main">
                    <a:ext uri="{FF2B5EF4-FFF2-40B4-BE49-F238E27FC236}">
                      <a16:creationId xmlns:a16="http://schemas.microsoft.com/office/drawing/2014/main" id="{F888F908-0425-448A-9F48-E1135DF27EB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05325" cy="2434442"/>
                        </a:xfrm>
                        <a:prstGeom prst="rect">
                          <a:avLst/>
                        </a:prstGeom>
                      </wps:spPr>
                      <wps:txbx>
                        <w:txbxContent>
                          <w:p w14:paraId="774CB842" w14:textId="352C99E8" w:rsidR="00A63DF1" w:rsidRPr="00FE0EDA"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NORTH AMERICA VINYL ESTER RESIN </w:t>
                            </w:r>
                            <w:r w:rsidR="00676DE5">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2EAE803C" id="_x0000_s1097" type="#_x0000_t202" style="position:absolute;margin-left:112.5pt;margin-top:8.55pt;width:354.75pt;height:191.7pt;z-index:25214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" filled="f" stroked="f">
                <v:textbox inset="2.30908mm,1.1546mm,2.30908mm,1.1546mm">
                  <w:txbxContent>
                    <w:p w14:paraId="774CB842" w14:textId="352C99E8" w:rsidR="00A63DF1" w:rsidRPr="00FE0EDA"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NORTH AMERICA VINYL ESTER RESIN </w:t>
                      </w:r>
                      <w:r w:rsidR="00676DE5">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 xml:space="preserve">DEMAND SUPPLY </w:t>
                      </w: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00655196" w14:textId="5D6854F2" w:rsidR="00A93F5E" w:rsidRDefault="00A93F5E" w:rsidP="00A63DF1">
      <w:pPr>
        <w:rPr>
          <w:color w:val="000000" w:themeColor="text1"/>
        </w:rPr>
      </w:pPr>
    </w:p>
    <w:p w14:paraId="35FFD3BC" w14:textId="249C759B" w:rsidR="00A93F5E" w:rsidRPr="002B5730" w:rsidRDefault="00A93F5E" w:rsidP="00A63DF1">
      <w:pPr>
        <w:rPr>
          <w:color w:val="000000" w:themeColor="text1"/>
        </w:rPr>
      </w:pPr>
    </w:p>
    <w:p w14:paraId="6E0F62A4" w14:textId="718BCE1D" w:rsidR="00A63DF1" w:rsidRPr="002B5730" w:rsidRDefault="00A63DF1" w:rsidP="00A63DF1">
      <w:pPr>
        <w:rPr>
          <w:color w:val="000000" w:themeColor="text1"/>
        </w:rPr>
      </w:pPr>
    </w:p>
    <w:p w14:paraId="5F480E3C" w14:textId="10E7DA9A" w:rsidR="00A63DF1" w:rsidRPr="002B5730" w:rsidRDefault="00A63DF1" w:rsidP="00A63DF1">
      <w:pPr>
        <w:rPr>
          <w:color w:val="000000" w:themeColor="text1"/>
        </w:rPr>
      </w:pPr>
    </w:p>
    <w:p w14:paraId="6A56F9EC" w14:textId="5E6B13AD" w:rsidR="00A63DF1" w:rsidRPr="002B5730" w:rsidRDefault="00A63DF1" w:rsidP="00A63DF1">
      <w:pPr>
        <w:rPr>
          <w:color w:val="000000" w:themeColor="text1"/>
        </w:rPr>
      </w:pPr>
    </w:p>
    <w:p w14:paraId="25BEC2AE" w14:textId="77777777" w:rsidR="00A63DF1" w:rsidRPr="002B5730" w:rsidRDefault="00A63DF1" w:rsidP="00A63DF1">
      <w:pPr>
        <w:rPr>
          <w:color w:val="000000" w:themeColor="text1"/>
        </w:rPr>
      </w:pPr>
    </w:p>
    <w:p w14:paraId="223F4EED" w14:textId="3255F650" w:rsidR="00A63DF1" w:rsidRPr="002B5730" w:rsidRDefault="00A63DF1" w:rsidP="00A63DF1">
      <w:pPr>
        <w:rPr>
          <w:color w:val="000000" w:themeColor="text1"/>
        </w:rPr>
      </w:pPr>
    </w:p>
    <w:p w14:paraId="71C39909" w14:textId="07A2321E" w:rsidR="00A63DF1" w:rsidRPr="002B5730" w:rsidRDefault="00A63DF1" w:rsidP="00A63DF1">
      <w:pPr>
        <w:tabs>
          <w:tab w:val="right" w:pos="9415"/>
        </w:tabs>
        <w:rPr>
          <w:color w:val="000000" w:themeColor="text1"/>
        </w:rPr>
      </w:pPr>
      <w:r w:rsidRPr="002B5730">
        <w:rPr>
          <w:color w:val="000000" w:themeColor="text1"/>
        </w:rPr>
        <w:tab/>
      </w:r>
    </w:p>
    <w:p w14:paraId="77D2DE49" w14:textId="3F81D462" w:rsidR="00A63DF1" w:rsidRPr="002B5730" w:rsidRDefault="00A63DF1" w:rsidP="00A63DF1">
      <w:pPr>
        <w:rPr>
          <w:color w:val="000000" w:themeColor="text1"/>
        </w:rPr>
      </w:pPr>
    </w:p>
    <w:p w14:paraId="6FA685A3" w14:textId="7BB49262" w:rsidR="00A63DF1" w:rsidRPr="002B5730" w:rsidRDefault="00A63DF1" w:rsidP="00A63DF1">
      <w:pPr>
        <w:rPr>
          <w:color w:val="000000" w:themeColor="text1"/>
        </w:rPr>
      </w:pPr>
    </w:p>
    <w:p w14:paraId="6261A670" w14:textId="1BFAD266" w:rsidR="00A63DF1" w:rsidRPr="002B5730" w:rsidRDefault="00A63DF1" w:rsidP="00A63DF1">
      <w:pPr>
        <w:rPr>
          <w:color w:val="000000" w:themeColor="text1"/>
        </w:rPr>
      </w:pPr>
      <w:r w:rsidRPr="002B5730">
        <w:rPr>
          <w:noProof/>
          <w:color w:val="000000" w:themeColor="text1"/>
        </w:rPr>
        <w:drawing>
          <wp:anchor distT="0" distB="0" distL="114300" distR="114300" simplePos="0" relativeHeight="252146688" behindDoc="0" locked="0" layoutInCell="1" allowOverlap="1" wp14:anchorId="3EA4B9D2" wp14:editId="70954B17">
            <wp:simplePos x="0" y="0"/>
            <wp:positionH relativeFrom="column">
              <wp:posOffset>1550035</wp:posOffset>
            </wp:positionH>
            <wp:positionV relativeFrom="paragraph">
              <wp:posOffset>125804</wp:posOffset>
            </wp:positionV>
            <wp:extent cx="3044825" cy="1974565"/>
            <wp:effectExtent l="38100" t="38100" r="98425" b="10223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4825" cy="197456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73B0A00" w14:textId="24D50A5A" w:rsidR="00A63DF1" w:rsidRPr="002B5730" w:rsidRDefault="00A63DF1" w:rsidP="00A63DF1">
      <w:pPr>
        <w:rPr>
          <w:color w:val="000000" w:themeColor="text1"/>
        </w:rPr>
      </w:pPr>
    </w:p>
    <w:p w14:paraId="585E2496" w14:textId="5FE8B3A2" w:rsidR="00A63DF1" w:rsidRDefault="00A63DF1" w:rsidP="00A63DF1">
      <w:pPr>
        <w:rPr>
          <w:color w:val="000000" w:themeColor="text1"/>
        </w:rPr>
      </w:pPr>
    </w:p>
    <w:p w14:paraId="7D402B5C" w14:textId="21CC5CA3" w:rsidR="009531BD" w:rsidRDefault="009531BD" w:rsidP="00A63DF1">
      <w:pPr>
        <w:rPr>
          <w:color w:val="000000" w:themeColor="text1"/>
        </w:rPr>
      </w:pPr>
    </w:p>
    <w:p w14:paraId="380AA891" w14:textId="0BF183DE" w:rsidR="009531BD" w:rsidRDefault="009531BD" w:rsidP="00A63DF1">
      <w:pPr>
        <w:rPr>
          <w:color w:val="000000" w:themeColor="text1"/>
        </w:rPr>
      </w:pPr>
    </w:p>
    <w:p w14:paraId="4B5C902C" w14:textId="3913CE7D" w:rsidR="009531BD" w:rsidRDefault="009531BD" w:rsidP="00A63DF1">
      <w:pPr>
        <w:rPr>
          <w:color w:val="000000" w:themeColor="text1"/>
        </w:rPr>
      </w:pPr>
    </w:p>
    <w:p w14:paraId="47E55778" w14:textId="44596A10" w:rsidR="009531BD" w:rsidRDefault="009531BD" w:rsidP="00A63DF1">
      <w:pPr>
        <w:rPr>
          <w:color w:val="000000" w:themeColor="text1"/>
        </w:rPr>
      </w:pPr>
    </w:p>
    <w:p w14:paraId="3546CEFD" w14:textId="787F9E51" w:rsidR="009531BD" w:rsidRDefault="009531BD" w:rsidP="00A63DF1">
      <w:pPr>
        <w:rPr>
          <w:color w:val="000000" w:themeColor="text1"/>
        </w:rPr>
      </w:pPr>
    </w:p>
    <w:p w14:paraId="52E98488" w14:textId="1133453F" w:rsidR="009531BD" w:rsidRDefault="009531BD" w:rsidP="00A63DF1">
      <w:pPr>
        <w:rPr>
          <w:color w:val="000000" w:themeColor="text1"/>
        </w:rPr>
      </w:pPr>
    </w:p>
    <w:p w14:paraId="76F447CB" w14:textId="147322A5" w:rsidR="00C62BA4" w:rsidRDefault="00C62BA4" w:rsidP="00A63DF1">
      <w:pPr>
        <w:rPr>
          <w:color w:val="000000" w:themeColor="text1"/>
        </w:rPr>
      </w:pPr>
    </w:p>
    <w:p w14:paraId="2004DD00" w14:textId="759F004B" w:rsidR="00C62BA4" w:rsidRDefault="00C62BA4" w:rsidP="00A63DF1">
      <w:pPr>
        <w:rPr>
          <w:color w:val="000000" w:themeColor="text1"/>
        </w:rPr>
      </w:pPr>
    </w:p>
    <w:p w14:paraId="6FDB3F65" w14:textId="491BF329" w:rsidR="00C62BA4" w:rsidRDefault="00C62BA4" w:rsidP="00A63DF1">
      <w:pPr>
        <w:rPr>
          <w:color w:val="000000" w:themeColor="text1"/>
        </w:rPr>
      </w:pPr>
    </w:p>
    <w:p w14:paraId="504C5445" w14:textId="1B49B5E2" w:rsidR="00C62BA4" w:rsidRDefault="00C62BA4" w:rsidP="00A63DF1">
      <w:pPr>
        <w:rPr>
          <w:color w:val="000000" w:themeColor="text1"/>
        </w:rPr>
      </w:pPr>
    </w:p>
    <w:p w14:paraId="75D35845" w14:textId="47EE3F9C" w:rsidR="00C62BA4" w:rsidRDefault="00C62BA4" w:rsidP="00A63DF1">
      <w:pPr>
        <w:rPr>
          <w:color w:val="000000" w:themeColor="text1"/>
        </w:rPr>
      </w:pPr>
    </w:p>
    <w:p w14:paraId="1A0B16EB" w14:textId="367B07A5" w:rsidR="00C62BA4" w:rsidRDefault="00C62BA4" w:rsidP="00A63DF1">
      <w:pPr>
        <w:rPr>
          <w:color w:val="000000" w:themeColor="text1"/>
        </w:rPr>
      </w:pPr>
    </w:p>
    <w:p w14:paraId="28E1095A" w14:textId="5C309550" w:rsidR="00C62BA4" w:rsidRDefault="00C62BA4" w:rsidP="00A63DF1">
      <w:pPr>
        <w:rPr>
          <w:color w:val="000000" w:themeColor="text1"/>
        </w:rPr>
      </w:pPr>
    </w:p>
    <w:p w14:paraId="4EDD132D" w14:textId="12357B85" w:rsidR="00C62BA4" w:rsidRDefault="00C62BA4" w:rsidP="00A63DF1">
      <w:pPr>
        <w:rPr>
          <w:color w:val="000000" w:themeColor="text1"/>
        </w:rPr>
      </w:pPr>
    </w:p>
    <w:p w14:paraId="28D04C73" w14:textId="5A1194EB" w:rsidR="00C62BA4" w:rsidRDefault="00C62BA4" w:rsidP="00A63DF1">
      <w:pPr>
        <w:rPr>
          <w:color w:val="000000" w:themeColor="text1"/>
        </w:rPr>
      </w:pPr>
    </w:p>
    <w:p w14:paraId="6F8ADD99" w14:textId="77777777" w:rsidR="00C62BA4" w:rsidRDefault="00C62BA4" w:rsidP="00A63DF1">
      <w:pPr>
        <w:rPr>
          <w:color w:val="000000" w:themeColor="text1"/>
        </w:rPr>
      </w:pPr>
    </w:p>
    <w:p w14:paraId="633B3896" w14:textId="71F6CFD8" w:rsidR="009531BD" w:rsidRDefault="009531BD" w:rsidP="00A63DF1">
      <w:pPr>
        <w:rPr>
          <w:color w:val="000000" w:themeColor="text1"/>
        </w:rPr>
      </w:pPr>
    </w:p>
    <w:p w14:paraId="6183B5C2" w14:textId="216E0F57" w:rsidR="009531BD" w:rsidRPr="0022076A" w:rsidRDefault="009531BD" w:rsidP="009531BD">
      <w:pPr>
        <w:spacing w:line="360" w:lineRule="auto"/>
        <w:textAlignment w:val="baseline"/>
        <w:rPr>
          <w:rFonts w:ascii="Arial" w:hAnsi="Arial" w:cs="Arial"/>
          <w:b/>
          <w:bCs/>
          <w:sz w:val="24"/>
          <w:szCs w:val="24"/>
        </w:rPr>
        <w:sectPr w:rsidR="009531BD" w:rsidRPr="0022076A"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Arial" w:hAnsi="Arial" w:cs="Arial"/>
          <w:b/>
          <w:bCs/>
          <w:sz w:val="24"/>
          <w:szCs w:val="24"/>
        </w:rPr>
        <w:t>North America</w:t>
      </w:r>
      <w:r w:rsidRPr="0022076A">
        <w:rPr>
          <w:rFonts w:ascii="Arial" w:hAnsi="Arial" w:cs="Arial"/>
          <w:b/>
          <w:bCs/>
          <w:sz w:val="24"/>
          <w:szCs w:val="24"/>
        </w:rPr>
        <w:t xml:space="preserve"> </w:t>
      </w:r>
      <w:r>
        <w:rPr>
          <w:rFonts w:ascii="Arial" w:hAnsi="Arial" w:cs="Arial"/>
          <w:b/>
          <w:bCs/>
          <w:sz w:val="24"/>
          <w:szCs w:val="24"/>
        </w:rPr>
        <w:t xml:space="preserve">Vinyl Ester Resin </w:t>
      </w:r>
      <w:r w:rsidRPr="00257590">
        <w:rPr>
          <w:rFonts w:ascii="Arial" w:hAnsi="Arial" w:cs="Arial"/>
          <w:b/>
          <w:bCs/>
          <w:sz w:val="24"/>
          <w:szCs w:val="24"/>
        </w:rPr>
        <w:t>Capacity</w:t>
      </w:r>
      <w:r>
        <w:rPr>
          <w:rFonts w:ascii="Arial" w:hAnsi="Arial" w:cs="Arial"/>
          <w:b/>
          <w:bCs/>
          <w:sz w:val="24"/>
          <w:szCs w:val="24"/>
        </w:rPr>
        <w:t xml:space="preserve"> &amp; </w:t>
      </w:r>
      <w:r w:rsidRPr="00257590">
        <w:rPr>
          <w:rFonts w:ascii="Arial" w:hAnsi="Arial" w:cs="Arial"/>
          <w:b/>
          <w:bCs/>
          <w:sz w:val="24"/>
          <w:szCs w:val="24"/>
        </w:rPr>
        <w:t>Production</w:t>
      </w:r>
      <w:r>
        <w:rPr>
          <w:rFonts w:ascii="Arial" w:hAnsi="Arial" w:cs="Arial"/>
          <w:b/>
          <w:bCs/>
          <w:sz w:val="24"/>
          <w:szCs w:val="24"/>
        </w:rPr>
        <w:t xml:space="preserve">, By Volume (000’ Tonnes), 2015 - 2030F (Thousand Tonnes) </w:t>
      </w:r>
    </w:p>
    <w:p w14:paraId="7020EB00" w14:textId="053561E2" w:rsidR="00A93F5E" w:rsidRDefault="00A93F5E" w:rsidP="00A93F5E">
      <w:pPr>
        <w:spacing w:line="360" w:lineRule="auto"/>
        <w:jc w:val="both"/>
        <w:rPr>
          <w:rFonts w:ascii="Arial" w:hAnsi="Arial" w:cs="Arial"/>
          <w:sz w:val="24"/>
          <w:szCs w:val="24"/>
        </w:rPr>
      </w:pPr>
      <w:r>
        <w:rPr>
          <w:noProof/>
        </w:rPr>
        <mc:AlternateContent>
          <mc:Choice Requires="wps">
            <w:drawing>
              <wp:anchor distT="0" distB="0" distL="114300" distR="114300" simplePos="0" relativeHeight="252445696" behindDoc="0" locked="0" layoutInCell="1" allowOverlap="1" wp14:anchorId="5D5D361E" wp14:editId="5BF2171B">
                <wp:simplePos x="0" y="0"/>
                <wp:positionH relativeFrom="column">
                  <wp:posOffset>5187315</wp:posOffset>
                </wp:positionH>
                <wp:positionV relativeFrom="paragraph">
                  <wp:posOffset>2807335</wp:posOffset>
                </wp:positionV>
                <wp:extent cx="1280160" cy="292735"/>
                <wp:effectExtent l="0" t="0" r="0" b="0"/>
                <wp:wrapNone/>
                <wp:docPr id="19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3DDBDA00" w14:textId="77777777" w:rsidR="00A93F5E" w:rsidRPr="005858C1" w:rsidRDefault="00A93F5E" w:rsidP="00A93F5E">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5D5D361E" id="_x0000_s1098" type="#_x0000_t202" style="position:absolute;left:0;text-align:left;margin-left:408.45pt;margin-top:221.05pt;width:100.8pt;height:23.05pt;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" filled="f" stroked="f">
                <v:textbox style="mso-fit-shape-to-text:t">
                  <w:txbxContent>
                    <w:p w14:paraId="3DDBDA00" w14:textId="77777777" w:rsidR="00A93F5E" w:rsidRPr="005858C1" w:rsidRDefault="00A93F5E" w:rsidP="00A93F5E">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Pr="002B5730">
        <w:rPr>
          <w:noProof/>
          <w:color w:val="000000" w:themeColor="text1"/>
        </w:rPr>
        <w:drawing>
          <wp:inline distT="0" distB="0" distL="0" distR="0" wp14:anchorId="59A72A6E" wp14:editId="471E7550">
            <wp:extent cx="6457950" cy="3609975"/>
            <wp:effectExtent l="0" t="0" r="0" b="0"/>
            <wp:docPr id="208" name="Chart 208">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W w:w="10062" w:type="dxa"/>
        <w:tblLook w:val="04A0" w:firstRow="1" w:lastRow="0" w:firstColumn="1" w:lastColumn="0" w:noHBand="0" w:noVBand="1"/>
      </w:tblPr>
      <w:tblGrid>
        <w:gridCol w:w="3522"/>
        <w:gridCol w:w="2727"/>
        <w:gridCol w:w="1271"/>
        <w:gridCol w:w="1271"/>
        <w:gridCol w:w="1271"/>
      </w:tblGrid>
      <w:tr w:rsidR="002679BF" w:rsidRPr="002679BF" w14:paraId="2216A156" w14:textId="77777777" w:rsidTr="002679BF">
        <w:trPr>
          <w:trHeight w:val="334"/>
        </w:trPr>
        <w:tc>
          <w:tcPr>
            <w:tcW w:w="3522"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10BEAC6F" w14:textId="77777777" w:rsidR="002679BF" w:rsidRPr="002679BF" w:rsidRDefault="002679BF" w:rsidP="002679BF">
            <w:pPr>
              <w:spacing w:after="0" w:line="240" w:lineRule="auto"/>
              <w:rPr>
                <w:rFonts w:ascii="Verdana" w:eastAsia="Times New Roman" w:hAnsi="Verdana" w:cs="Calibri"/>
                <w:b/>
                <w:bCs/>
                <w:color w:val="FFFFFF"/>
                <w:sz w:val="20"/>
                <w:szCs w:val="20"/>
                <w:lang w:eastAsia="en-IN"/>
              </w:rPr>
            </w:pPr>
            <w:r w:rsidRPr="002679BF">
              <w:rPr>
                <w:rFonts w:ascii="Verdana" w:eastAsia="Times New Roman" w:hAnsi="Verdana" w:cs="Calibri"/>
                <w:b/>
                <w:bCs/>
                <w:color w:val="FFFFFF"/>
                <w:sz w:val="20"/>
                <w:szCs w:val="20"/>
                <w:lang w:val="en-US" w:eastAsia="en-IN"/>
              </w:rPr>
              <w:t>Company</w:t>
            </w:r>
          </w:p>
        </w:tc>
        <w:tc>
          <w:tcPr>
            <w:tcW w:w="2727" w:type="dxa"/>
            <w:tcBorders>
              <w:top w:val="single" w:sz="8" w:space="0" w:color="auto"/>
              <w:left w:val="nil"/>
              <w:bottom w:val="single" w:sz="8" w:space="0" w:color="auto"/>
              <w:right w:val="single" w:sz="8" w:space="0" w:color="auto"/>
            </w:tcBorders>
            <w:shd w:val="clear" w:color="000000" w:fill="C00000"/>
            <w:noWrap/>
            <w:vAlign w:val="center"/>
            <w:hideMark/>
          </w:tcPr>
          <w:p w14:paraId="7DE9E14F" w14:textId="77777777" w:rsidR="002679BF" w:rsidRPr="002679BF" w:rsidRDefault="002679BF" w:rsidP="002679BF">
            <w:pPr>
              <w:spacing w:after="0" w:line="240" w:lineRule="auto"/>
              <w:jc w:val="center"/>
              <w:rPr>
                <w:rFonts w:ascii="Verdana" w:eastAsia="Times New Roman" w:hAnsi="Verdana" w:cs="Calibri"/>
                <w:b/>
                <w:bCs/>
                <w:color w:val="FFFFFF"/>
                <w:sz w:val="20"/>
                <w:szCs w:val="20"/>
                <w:lang w:eastAsia="en-IN"/>
              </w:rPr>
            </w:pPr>
            <w:r w:rsidRPr="002679BF">
              <w:rPr>
                <w:rFonts w:ascii="Verdana" w:eastAsia="Times New Roman" w:hAnsi="Verdana" w:cs="Calibri"/>
                <w:b/>
                <w:bCs/>
                <w:color w:val="FFFFFF"/>
                <w:sz w:val="20"/>
                <w:szCs w:val="20"/>
                <w:lang w:eastAsia="en-IN"/>
              </w:rPr>
              <w:t>Location</w:t>
            </w:r>
          </w:p>
        </w:tc>
        <w:tc>
          <w:tcPr>
            <w:tcW w:w="1271" w:type="dxa"/>
            <w:tcBorders>
              <w:top w:val="single" w:sz="8" w:space="0" w:color="auto"/>
              <w:left w:val="nil"/>
              <w:bottom w:val="single" w:sz="8" w:space="0" w:color="auto"/>
              <w:right w:val="single" w:sz="8" w:space="0" w:color="auto"/>
            </w:tcBorders>
            <w:shd w:val="clear" w:color="000000" w:fill="C00000"/>
            <w:noWrap/>
            <w:vAlign w:val="center"/>
            <w:hideMark/>
          </w:tcPr>
          <w:p w14:paraId="10757C61" w14:textId="77777777" w:rsidR="002679BF" w:rsidRPr="002679BF" w:rsidRDefault="002679BF" w:rsidP="002679BF">
            <w:pPr>
              <w:spacing w:after="0" w:line="240" w:lineRule="auto"/>
              <w:jc w:val="center"/>
              <w:rPr>
                <w:rFonts w:ascii="Verdana" w:eastAsia="Times New Roman" w:hAnsi="Verdana" w:cs="Calibri"/>
                <w:b/>
                <w:bCs/>
                <w:color w:val="FFFFFF"/>
                <w:sz w:val="20"/>
                <w:szCs w:val="20"/>
                <w:lang w:eastAsia="en-IN"/>
              </w:rPr>
            </w:pPr>
            <w:r w:rsidRPr="002679BF">
              <w:rPr>
                <w:rFonts w:ascii="Verdana" w:eastAsia="Times New Roman" w:hAnsi="Verdana" w:cs="Calibri"/>
                <w:b/>
                <w:bCs/>
                <w:color w:val="FFFFFF"/>
                <w:sz w:val="20"/>
                <w:szCs w:val="20"/>
                <w:lang w:val="en-US" w:eastAsia="en-IN"/>
              </w:rPr>
              <w:t>2015</w:t>
            </w:r>
          </w:p>
        </w:tc>
        <w:tc>
          <w:tcPr>
            <w:tcW w:w="1271" w:type="dxa"/>
            <w:tcBorders>
              <w:top w:val="single" w:sz="8" w:space="0" w:color="auto"/>
              <w:left w:val="nil"/>
              <w:bottom w:val="single" w:sz="8" w:space="0" w:color="auto"/>
              <w:right w:val="single" w:sz="8" w:space="0" w:color="auto"/>
            </w:tcBorders>
            <w:shd w:val="clear" w:color="000000" w:fill="C00000"/>
            <w:noWrap/>
            <w:vAlign w:val="center"/>
            <w:hideMark/>
          </w:tcPr>
          <w:p w14:paraId="06313F47" w14:textId="77777777" w:rsidR="002679BF" w:rsidRPr="002679BF" w:rsidRDefault="002679BF" w:rsidP="002679BF">
            <w:pPr>
              <w:spacing w:after="0" w:line="240" w:lineRule="auto"/>
              <w:jc w:val="center"/>
              <w:rPr>
                <w:rFonts w:ascii="Verdana" w:eastAsia="Times New Roman" w:hAnsi="Verdana" w:cs="Calibri"/>
                <w:b/>
                <w:bCs/>
                <w:color w:val="FFFFFF"/>
                <w:sz w:val="20"/>
                <w:szCs w:val="20"/>
                <w:lang w:eastAsia="en-IN"/>
              </w:rPr>
            </w:pPr>
            <w:r w:rsidRPr="002679BF">
              <w:rPr>
                <w:rFonts w:ascii="Verdana" w:eastAsia="Times New Roman" w:hAnsi="Verdana" w:cs="Calibri"/>
                <w:b/>
                <w:bCs/>
                <w:color w:val="FFFFFF"/>
                <w:sz w:val="20"/>
                <w:szCs w:val="20"/>
                <w:lang w:val="en-US" w:eastAsia="en-IN"/>
              </w:rPr>
              <w:t>2020</w:t>
            </w:r>
          </w:p>
        </w:tc>
        <w:tc>
          <w:tcPr>
            <w:tcW w:w="1271" w:type="dxa"/>
            <w:tcBorders>
              <w:top w:val="single" w:sz="8" w:space="0" w:color="auto"/>
              <w:left w:val="nil"/>
              <w:bottom w:val="single" w:sz="8" w:space="0" w:color="auto"/>
              <w:right w:val="single" w:sz="8" w:space="0" w:color="auto"/>
            </w:tcBorders>
            <w:shd w:val="clear" w:color="000000" w:fill="C00000"/>
            <w:noWrap/>
            <w:vAlign w:val="center"/>
            <w:hideMark/>
          </w:tcPr>
          <w:p w14:paraId="2A553673" w14:textId="77777777" w:rsidR="002679BF" w:rsidRPr="002679BF" w:rsidRDefault="002679BF" w:rsidP="002679BF">
            <w:pPr>
              <w:spacing w:after="0" w:line="240" w:lineRule="auto"/>
              <w:jc w:val="center"/>
              <w:rPr>
                <w:rFonts w:ascii="Verdana" w:eastAsia="Times New Roman" w:hAnsi="Verdana" w:cs="Calibri"/>
                <w:b/>
                <w:bCs/>
                <w:color w:val="FFFFFF"/>
                <w:sz w:val="20"/>
                <w:szCs w:val="20"/>
                <w:lang w:eastAsia="en-IN"/>
              </w:rPr>
            </w:pPr>
            <w:r w:rsidRPr="002679BF">
              <w:rPr>
                <w:rFonts w:ascii="Verdana" w:eastAsia="Times New Roman" w:hAnsi="Verdana" w:cs="Calibri"/>
                <w:b/>
                <w:bCs/>
                <w:color w:val="FFFFFF"/>
                <w:sz w:val="20"/>
                <w:szCs w:val="20"/>
                <w:lang w:val="en-US" w:eastAsia="en-IN"/>
              </w:rPr>
              <w:t>2030F</w:t>
            </w:r>
          </w:p>
        </w:tc>
      </w:tr>
      <w:tr w:rsidR="002679BF" w:rsidRPr="002679BF" w14:paraId="5B49CCFD" w14:textId="77777777" w:rsidTr="002679BF">
        <w:trPr>
          <w:trHeight w:val="334"/>
        </w:trPr>
        <w:tc>
          <w:tcPr>
            <w:tcW w:w="3522" w:type="dxa"/>
            <w:tcBorders>
              <w:top w:val="nil"/>
              <w:left w:val="single" w:sz="8" w:space="0" w:color="auto"/>
              <w:bottom w:val="single" w:sz="8" w:space="0" w:color="auto"/>
              <w:right w:val="single" w:sz="8" w:space="0" w:color="auto"/>
            </w:tcBorders>
            <w:shd w:val="clear" w:color="auto" w:fill="auto"/>
            <w:noWrap/>
            <w:vAlign w:val="center"/>
            <w:hideMark/>
          </w:tcPr>
          <w:p w14:paraId="593825A0"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 xml:space="preserve">AOC - </w:t>
            </w:r>
            <w:proofErr w:type="spellStart"/>
            <w:r w:rsidRPr="002679BF">
              <w:rPr>
                <w:rFonts w:ascii="Arial" w:eastAsia="Times New Roman" w:hAnsi="Arial" w:cs="Arial"/>
                <w:color w:val="000000"/>
                <w:sz w:val="20"/>
                <w:szCs w:val="20"/>
                <w:lang w:eastAsia="en-IN"/>
              </w:rPr>
              <w:t>Aliancys</w:t>
            </w:r>
            <w:proofErr w:type="spellEnd"/>
          </w:p>
        </w:tc>
        <w:tc>
          <w:tcPr>
            <w:tcW w:w="2727" w:type="dxa"/>
            <w:tcBorders>
              <w:top w:val="nil"/>
              <w:left w:val="nil"/>
              <w:bottom w:val="single" w:sz="8" w:space="0" w:color="auto"/>
              <w:right w:val="single" w:sz="8" w:space="0" w:color="auto"/>
            </w:tcBorders>
            <w:shd w:val="clear" w:color="auto" w:fill="auto"/>
            <w:noWrap/>
            <w:vAlign w:val="center"/>
            <w:hideMark/>
          </w:tcPr>
          <w:p w14:paraId="5A084C9B"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USA</w:t>
            </w:r>
          </w:p>
        </w:tc>
        <w:tc>
          <w:tcPr>
            <w:tcW w:w="1271" w:type="dxa"/>
            <w:tcBorders>
              <w:top w:val="nil"/>
              <w:left w:val="nil"/>
              <w:bottom w:val="single" w:sz="8" w:space="0" w:color="auto"/>
              <w:right w:val="single" w:sz="8" w:space="0" w:color="auto"/>
            </w:tcBorders>
            <w:shd w:val="clear" w:color="auto" w:fill="auto"/>
            <w:noWrap/>
            <w:vAlign w:val="center"/>
            <w:hideMark/>
          </w:tcPr>
          <w:p w14:paraId="0B6FBC3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60</w:t>
            </w:r>
          </w:p>
        </w:tc>
        <w:tc>
          <w:tcPr>
            <w:tcW w:w="1271" w:type="dxa"/>
            <w:tcBorders>
              <w:top w:val="nil"/>
              <w:left w:val="nil"/>
              <w:bottom w:val="single" w:sz="8" w:space="0" w:color="auto"/>
              <w:right w:val="single" w:sz="8" w:space="0" w:color="auto"/>
            </w:tcBorders>
            <w:shd w:val="clear" w:color="auto" w:fill="auto"/>
            <w:noWrap/>
            <w:vAlign w:val="center"/>
            <w:hideMark/>
          </w:tcPr>
          <w:p w14:paraId="58943EA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70</w:t>
            </w:r>
          </w:p>
        </w:tc>
        <w:tc>
          <w:tcPr>
            <w:tcW w:w="1271" w:type="dxa"/>
            <w:tcBorders>
              <w:top w:val="nil"/>
              <w:left w:val="nil"/>
              <w:bottom w:val="single" w:sz="8" w:space="0" w:color="auto"/>
              <w:right w:val="single" w:sz="8" w:space="0" w:color="auto"/>
            </w:tcBorders>
            <w:shd w:val="clear" w:color="auto" w:fill="auto"/>
            <w:noWrap/>
            <w:vAlign w:val="center"/>
            <w:hideMark/>
          </w:tcPr>
          <w:p w14:paraId="4A34811B"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70</w:t>
            </w:r>
          </w:p>
        </w:tc>
      </w:tr>
      <w:tr w:rsidR="002679BF" w:rsidRPr="002679BF" w14:paraId="459B7FC6" w14:textId="77777777" w:rsidTr="002679BF">
        <w:trPr>
          <w:trHeight w:val="334"/>
        </w:trPr>
        <w:tc>
          <w:tcPr>
            <w:tcW w:w="3522" w:type="dxa"/>
            <w:tcBorders>
              <w:top w:val="nil"/>
              <w:left w:val="single" w:sz="8" w:space="0" w:color="auto"/>
              <w:bottom w:val="single" w:sz="8" w:space="0" w:color="auto"/>
              <w:right w:val="single" w:sz="8" w:space="0" w:color="auto"/>
            </w:tcBorders>
            <w:shd w:val="clear" w:color="auto" w:fill="auto"/>
            <w:noWrap/>
            <w:vAlign w:val="center"/>
            <w:hideMark/>
          </w:tcPr>
          <w:p w14:paraId="3949DA21" w14:textId="77777777" w:rsidR="002679BF" w:rsidRPr="002679BF" w:rsidRDefault="002679BF" w:rsidP="002679BF">
            <w:pPr>
              <w:spacing w:after="0" w:line="240" w:lineRule="auto"/>
              <w:rPr>
                <w:rFonts w:ascii="Arial" w:eastAsia="Times New Roman" w:hAnsi="Arial" w:cs="Arial"/>
                <w:color w:val="000000"/>
                <w:sz w:val="20"/>
                <w:szCs w:val="20"/>
                <w:lang w:eastAsia="en-IN"/>
              </w:rPr>
            </w:pPr>
            <w:proofErr w:type="spellStart"/>
            <w:r w:rsidRPr="002679BF">
              <w:rPr>
                <w:rFonts w:ascii="Arial" w:eastAsia="Times New Roman" w:hAnsi="Arial" w:cs="Arial"/>
                <w:color w:val="000000"/>
                <w:sz w:val="20"/>
                <w:szCs w:val="20"/>
                <w:lang w:eastAsia="en-IN"/>
              </w:rPr>
              <w:t>Polynt-Reichhold</w:t>
            </w:r>
            <w:proofErr w:type="spellEnd"/>
          </w:p>
        </w:tc>
        <w:tc>
          <w:tcPr>
            <w:tcW w:w="2727" w:type="dxa"/>
            <w:tcBorders>
              <w:top w:val="nil"/>
              <w:left w:val="nil"/>
              <w:bottom w:val="single" w:sz="8" w:space="0" w:color="auto"/>
              <w:right w:val="single" w:sz="8" w:space="0" w:color="auto"/>
            </w:tcBorders>
            <w:shd w:val="clear" w:color="auto" w:fill="auto"/>
            <w:noWrap/>
            <w:vAlign w:val="center"/>
            <w:hideMark/>
          </w:tcPr>
          <w:p w14:paraId="6142041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USA</w:t>
            </w:r>
          </w:p>
        </w:tc>
        <w:tc>
          <w:tcPr>
            <w:tcW w:w="1271" w:type="dxa"/>
            <w:tcBorders>
              <w:top w:val="nil"/>
              <w:left w:val="nil"/>
              <w:bottom w:val="single" w:sz="8" w:space="0" w:color="auto"/>
              <w:right w:val="single" w:sz="8" w:space="0" w:color="auto"/>
            </w:tcBorders>
            <w:shd w:val="clear" w:color="auto" w:fill="auto"/>
            <w:noWrap/>
            <w:vAlign w:val="center"/>
            <w:hideMark/>
          </w:tcPr>
          <w:p w14:paraId="3CA4F4D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35</w:t>
            </w:r>
          </w:p>
        </w:tc>
        <w:tc>
          <w:tcPr>
            <w:tcW w:w="1271" w:type="dxa"/>
            <w:tcBorders>
              <w:top w:val="nil"/>
              <w:left w:val="nil"/>
              <w:bottom w:val="single" w:sz="8" w:space="0" w:color="auto"/>
              <w:right w:val="single" w:sz="8" w:space="0" w:color="auto"/>
            </w:tcBorders>
            <w:shd w:val="clear" w:color="auto" w:fill="auto"/>
            <w:noWrap/>
            <w:vAlign w:val="center"/>
            <w:hideMark/>
          </w:tcPr>
          <w:p w14:paraId="1F511B2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45</w:t>
            </w:r>
          </w:p>
        </w:tc>
        <w:tc>
          <w:tcPr>
            <w:tcW w:w="1271" w:type="dxa"/>
            <w:tcBorders>
              <w:top w:val="nil"/>
              <w:left w:val="nil"/>
              <w:bottom w:val="single" w:sz="8" w:space="0" w:color="auto"/>
              <w:right w:val="single" w:sz="8" w:space="0" w:color="auto"/>
            </w:tcBorders>
            <w:shd w:val="clear" w:color="auto" w:fill="auto"/>
            <w:noWrap/>
            <w:vAlign w:val="center"/>
            <w:hideMark/>
          </w:tcPr>
          <w:p w14:paraId="058B21C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45</w:t>
            </w:r>
          </w:p>
        </w:tc>
      </w:tr>
      <w:tr w:rsidR="002679BF" w:rsidRPr="002679BF" w14:paraId="74F09165" w14:textId="77777777" w:rsidTr="002679BF">
        <w:trPr>
          <w:trHeight w:val="334"/>
        </w:trPr>
        <w:tc>
          <w:tcPr>
            <w:tcW w:w="3522" w:type="dxa"/>
            <w:tcBorders>
              <w:top w:val="nil"/>
              <w:left w:val="single" w:sz="8" w:space="0" w:color="auto"/>
              <w:bottom w:val="single" w:sz="8" w:space="0" w:color="auto"/>
              <w:right w:val="single" w:sz="8" w:space="0" w:color="auto"/>
            </w:tcBorders>
            <w:shd w:val="clear" w:color="auto" w:fill="auto"/>
            <w:noWrap/>
            <w:vAlign w:val="center"/>
            <w:hideMark/>
          </w:tcPr>
          <w:p w14:paraId="79819668"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INEOS Composites</w:t>
            </w:r>
          </w:p>
        </w:tc>
        <w:tc>
          <w:tcPr>
            <w:tcW w:w="2727" w:type="dxa"/>
            <w:tcBorders>
              <w:top w:val="nil"/>
              <w:left w:val="nil"/>
              <w:bottom w:val="single" w:sz="8" w:space="0" w:color="auto"/>
              <w:right w:val="single" w:sz="8" w:space="0" w:color="auto"/>
            </w:tcBorders>
            <w:shd w:val="clear" w:color="auto" w:fill="auto"/>
            <w:noWrap/>
            <w:vAlign w:val="center"/>
            <w:hideMark/>
          </w:tcPr>
          <w:p w14:paraId="7B741EEB"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USA</w:t>
            </w:r>
          </w:p>
        </w:tc>
        <w:tc>
          <w:tcPr>
            <w:tcW w:w="1271" w:type="dxa"/>
            <w:tcBorders>
              <w:top w:val="nil"/>
              <w:left w:val="nil"/>
              <w:bottom w:val="single" w:sz="8" w:space="0" w:color="auto"/>
              <w:right w:val="single" w:sz="8" w:space="0" w:color="auto"/>
            </w:tcBorders>
            <w:shd w:val="clear" w:color="auto" w:fill="auto"/>
            <w:noWrap/>
            <w:vAlign w:val="center"/>
            <w:hideMark/>
          </w:tcPr>
          <w:p w14:paraId="30D3296A" w14:textId="77777777" w:rsidR="002679BF" w:rsidRPr="002679BF" w:rsidRDefault="002679BF" w:rsidP="002679BF">
            <w:pPr>
              <w:spacing w:after="0" w:line="240" w:lineRule="auto"/>
              <w:jc w:val="center"/>
              <w:rPr>
                <w:rFonts w:ascii="Calibri" w:eastAsia="Times New Roman" w:hAnsi="Calibri" w:cs="Calibri"/>
                <w:color w:val="000000"/>
                <w:lang w:eastAsia="en-IN"/>
              </w:rPr>
            </w:pPr>
            <w:r w:rsidRPr="002679BF">
              <w:rPr>
                <w:rFonts w:ascii="Calibri" w:eastAsia="Times New Roman" w:hAnsi="Calibri" w:cs="Calibri"/>
                <w:color w:val="000000"/>
                <w:lang w:eastAsia="en-IN"/>
              </w:rPr>
              <w:t>0</w:t>
            </w:r>
          </w:p>
        </w:tc>
        <w:tc>
          <w:tcPr>
            <w:tcW w:w="1271" w:type="dxa"/>
            <w:tcBorders>
              <w:top w:val="nil"/>
              <w:left w:val="nil"/>
              <w:bottom w:val="single" w:sz="8" w:space="0" w:color="auto"/>
              <w:right w:val="single" w:sz="8" w:space="0" w:color="auto"/>
            </w:tcBorders>
            <w:shd w:val="clear" w:color="auto" w:fill="auto"/>
            <w:noWrap/>
            <w:vAlign w:val="center"/>
            <w:hideMark/>
          </w:tcPr>
          <w:p w14:paraId="2FE88DB8" w14:textId="77777777" w:rsidR="002679BF" w:rsidRPr="002679BF" w:rsidRDefault="002679BF" w:rsidP="002679BF">
            <w:pPr>
              <w:spacing w:after="0" w:line="240" w:lineRule="auto"/>
              <w:jc w:val="center"/>
              <w:rPr>
                <w:rFonts w:ascii="Calibri" w:eastAsia="Times New Roman" w:hAnsi="Calibri" w:cs="Calibri"/>
                <w:color w:val="000000"/>
                <w:lang w:eastAsia="en-IN"/>
              </w:rPr>
            </w:pPr>
            <w:r w:rsidRPr="002679BF">
              <w:rPr>
                <w:rFonts w:ascii="Calibri" w:eastAsia="Times New Roman" w:hAnsi="Calibri" w:cs="Calibri"/>
                <w:color w:val="000000"/>
                <w:lang w:eastAsia="en-IN"/>
              </w:rPr>
              <w:t>35</w:t>
            </w:r>
          </w:p>
        </w:tc>
        <w:tc>
          <w:tcPr>
            <w:tcW w:w="1271" w:type="dxa"/>
            <w:tcBorders>
              <w:top w:val="nil"/>
              <w:left w:val="nil"/>
              <w:bottom w:val="single" w:sz="8" w:space="0" w:color="auto"/>
              <w:right w:val="single" w:sz="8" w:space="0" w:color="auto"/>
            </w:tcBorders>
            <w:shd w:val="clear" w:color="auto" w:fill="auto"/>
            <w:noWrap/>
            <w:vAlign w:val="center"/>
            <w:hideMark/>
          </w:tcPr>
          <w:p w14:paraId="079186E4" w14:textId="77777777" w:rsidR="002679BF" w:rsidRPr="002679BF" w:rsidRDefault="002679BF" w:rsidP="002679BF">
            <w:pPr>
              <w:spacing w:after="0" w:line="240" w:lineRule="auto"/>
              <w:jc w:val="center"/>
              <w:rPr>
                <w:rFonts w:ascii="Calibri" w:eastAsia="Times New Roman" w:hAnsi="Calibri" w:cs="Calibri"/>
                <w:color w:val="000000"/>
                <w:lang w:eastAsia="en-IN"/>
              </w:rPr>
            </w:pPr>
            <w:r w:rsidRPr="002679BF">
              <w:rPr>
                <w:rFonts w:ascii="Calibri" w:eastAsia="Times New Roman" w:hAnsi="Calibri" w:cs="Calibri"/>
                <w:color w:val="000000"/>
                <w:lang w:eastAsia="en-IN"/>
              </w:rPr>
              <w:t>35</w:t>
            </w:r>
          </w:p>
        </w:tc>
      </w:tr>
      <w:tr w:rsidR="002679BF" w:rsidRPr="002679BF" w14:paraId="549AD51B" w14:textId="77777777" w:rsidTr="002679BF">
        <w:trPr>
          <w:trHeight w:val="334"/>
        </w:trPr>
        <w:tc>
          <w:tcPr>
            <w:tcW w:w="3522" w:type="dxa"/>
            <w:tcBorders>
              <w:top w:val="nil"/>
              <w:left w:val="single" w:sz="8" w:space="0" w:color="auto"/>
              <w:bottom w:val="single" w:sz="8" w:space="0" w:color="auto"/>
              <w:right w:val="single" w:sz="8" w:space="0" w:color="auto"/>
            </w:tcBorders>
            <w:shd w:val="clear" w:color="auto" w:fill="auto"/>
            <w:noWrap/>
            <w:vAlign w:val="center"/>
            <w:hideMark/>
          </w:tcPr>
          <w:p w14:paraId="4C06D537" w14:textId="77777777" w:rsidR="002679BF" w:rsidRPr="002679BF" w:rsidRDefault="002679BF" w:rsidP="002679BF">
            <w:pPr>
              <w:spacing w:after="0" w:line="240" w:lineRule="auto"/>
              <w:rPr>
                <w:rFonts w:ascii="Arial" w:eastAsia="Times New Roman" w:hAnsi="Arial" w:cs="Arial"/>
                <w:color w:val="000000"/>
                <w:sz w:val="20"/>
                <w:szCs w:val="20"/>
                <w:lang w:eastAsia="en-IN"/>
              </w:rPr>
            </w:pPr>
            <w:proofErr w:type="spellStart"/>
            <w:r w:rsidRPr="002679BF">
              <w:rPr>
                <w:rFonts w:ascii="Arial" w:eastAsia="Times New Roman" w:hAnsi="Arial" w:cs="Arial"/>
                <w:color w:val="000000"/>
                <w:sz w:val="20"/>
                <w:szCs w:val="20"/>
                <w:lang w:eastAsia="en-IN"/>
              </w:rPr>
              <w:t>Interplastic</w:t>
            </w:r>
            <w:proofErr w:type="spellEnd"/>
            <w:r w:rsidRPr="002679BF">
              <w:rPr>
                <w:rFonts w:ascii="Arial" w:eastAsia="Times New Roman" w:hAnsi="Arial" w:cs="Arial"/>
                <w:color w:val="000000"/>
                <w:sz w:val="20"/>
                <w:szCs w:val="20"/>
                <w:lang w:eastAsia="en-IN"/>
              </w:rPr>
              <w:t xml:space="preserve"> Corporation</w:t>
            </w:r>
          </w:p>
        </w:tc>
        <w:tc>
          <w:tcPr>
            <w:tcW w:w="2727" w:type="dxa"/>
            <w:tcBorders>
              <w:top w:val="nil"/>
              <w:left w:val="nil"/>
              <w:bottom w:val="single" w:sz="8" w:space="0" w:color="auto"/>
              <w:right w:val="single" w:sz="8" w:space="0" w:color="auto"/>
            </w:tcBorders>
            <w:shd w:val="clear" w:color="auto" w:fill="auto"/>
            <w:noWrap/>
            <w:vAlign w:val="center"/>
            <w:hideMark/>
          </w:tcPr>
          <w:p w14:paraId="3D2E6CD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USA</w:t>
            </w:r>
          </w:p>
        </w:tc>
        <w:tc>
          <w:tcPr>
            <w:tcW w:w="1271" w:type="dxa"/>
            <w:tcBorders>
              <w:top w:val="nil"/>
              <w:left w:val="nil"/>
              <w:bottom w:val="single" w:sz="8" w:space="0" w:color="auto"/>
              <w:right w:val="single" w:sz="8" w:space="0" w:color="auto"/>
            </w:tcBorders>
            <w:shd w:val="clear" w:color="auto" w:fill="auto"/>
            <w:noWrap/>
            <w:vAlign w:val="center"/>
            <w:hideMark/>
          </w:tcPr>
          <w:p w14:paraId="3911F6A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20</w:t>
            </w:r>
          </w:p>
        </w:tc>
        <w:tc>
          <w:tcPr>
            <w:tcW w:w="1271" w:type="dxa"/>
            <w:tcBorders>
              <w:top w:val="nil"/>
              <w:left w:val="nil"/>
              <w:bottom w:val="single" w:sz="8" w:space="0" w:color="auto"/>
              <w:right w:val="single" w:sz="8" w:space="0" w:color="auto"/>
            </w:tcBorders>
            <w:shd w:val="clear" w:color="auto" w:fill="auto"/>
            <w:noWrap/>
            <w:vAlign w:val="center"/>
            <w:hideMark/>
          </w:tcPr>
          <w:p w14:paraId="01304541"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20</w:t>
            </w:r>
          </w:p>
        </w:tc>
        <w:tc>
          <w:tcPr>
            <w:tcW w:w="1271" w:type="dxa"/>
            <w:tcBorders>
              <w:top w:val="nil"/>
              <w:left w:val="nil"/>
              <w:bottom w:val="single" w:sz="8" w:space="0" w:color="auto"/>
              <w:right w:val="single" w:sz="8" w:space="0" w:color="auto"/>
            </w:tcBorders>
            <w:shd w:val="clear" w:color="auto" w:fill="auto"/>
            <w:noWrap/>
            <w:vAlign w:val="center"/>
            <w:hideMark/>
          </w:tcPr>
          <w:p w14:paraId="33DD874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20</w:t>
            </w:r>
          </w:p>
        </w:tc>
      </w:tr>
      <w:tr w:rsidR="002679BF" w:rsidRPr="002679BF" w14:paraId="5201002E" w14:textId="77777777" w:rsidTr="002679BF">
        <w:trPr>
          <w:trHeight w:val="334"/>
        </w:trPr>
        <w:tc>
          <w:tcPr>
            <w:tcW w:w="3522" w:type="dxa"/>
            <w:tcBorders>
              <w:top w:val="nil"/>
              <w:left w:val="single" w:sz="8" w:space="0" w:color="auto"/>
              <w:bottom w:val="single" w:sz="8" w:space="0" w:color="auto"/>
              <w:right w:val="single" w:sz="8" w:space="0" w:color="auto"/>
            </w:tcBorders>
            <w:shd w:val="clear" w:color="auto" w:fill="auto"/>
            <w:noWrap/>
            <w:vAlign w:val="center"/>
            <w:hideMark/>
          </w:tcPr>
          <w:p w14:paraId="52EE41E4"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Ashland Global Holdings Inc.</w:t>
            </w:r>
          </w:p>
        </w:tc>
        <w:tc>
          <w:tcPr>
            <w:tcW w:w="2727" w:type="dxa"/>
            <w:tcBorders>
              <w:top w:val="nil"/>
              <w:left w:val="nil"/>
              <w:bottom w:val="single" w:sz="8" w:space="0" w:color="auto"/>
              <w:right w:val="single" w:sz="8" w:space="0" w:color="auto"/>
            </w:tcBorders>
            <w:shd w:val="clear" w:color="auto" w:fill="auto"/>
            <w:noWrap/>
            <w:vAlign w:val="center"/>
            <w:hideMark/>
          </w:tcPr>
          <w:p w14:paraId="1962982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USA</w:t>
            </w:r>
          </w:p>
        </w:tc>
        <w:tc>
          <w:tcPr>
            <w:tcW w:w="1271" w:type="dxa"/>
            <w:tcBorders>
              <w:top w:val="nil"/>
              <w:left w:val="nil"/>
              <w:bottom w:val="single" w:sz="8" w:space="0" w:color="auto"/>
              <w:right w:val="single" w:sz="8" w:space="0" w:color="auto"/>
            </w:tcBorders>
            <w:shd w:val="clear" w:color="auto" w:fill="auto"/>
            <w:noWrap/>
            <w:vAlign w:val="center"/>
            <w:hideMark/>
          </w:tcPr>
          <w:p w14:paraId="7673DF3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30</w:t>
            </w:r>
          </w:p>
        </w:tc>
        <w:tc>
          <w:tcPr>
            <w:tcW w:w="1271" w:type="dxa"/>
            <w:tcBorders>
              <w:top w:val="nil"/>
              <w:left w:val="nil"/>
              <w:bottom w:val="single" w:sz="8" w:space="0" w:color="auto"/>
              <w:right w:val="single" w:sz="8" w:space="0" w:color="auto"/>
            </w:tcBorders>
            <w:shd w:val="clear" w:color="auto" w:fill="auto"/>
            <w:noWrap/>
            <w:vAlign w:val="center"/>
            <w:hideMark/>
          </w:tcPr>
          <w:p w14:paraId="5647330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0</w:t>
            </w:r>
          </w:p>
        </w:tc>
        <w:tc>
          <w:tcPr>
            <w:tcW w:w="1271" w:type="dxa"/>
            <w:tcBorders>
              <w:top w:val="nil"/>
              <w:left w:val="nil"/>
              <w:bottom w:val="single" w:sz="8" w:space="0" w:color="auto"/>
              <w:right w:val="single" w:sz="8" w:space="0" w:color="auto"/>
            </w:tcBorders>
            <w:shd w:val="clear" w:color="auto" w:fill="auto"/>
            <w:noWrap/>
            <w:vAlign w:val="center"/>
            <w:hideMark/>
          </w:tcPr>
          <w:p w14:paraId="047D3258"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0</w:t>
            </w:r>
          </w:p>
        </w:tc>
      </w:tr>
      <w:tr w:rsidR="002679BF" w:rsidRPr="002679BF" w14:paraId="472D9556" w14:textId="77777777" w:rsidTr="002679BF">
        <w:trPr>
          <w:trHeight w:val="334"/>
        </w:trPr>
        <w:tc>
          <w:tcPr>
            <w:tcW w:w="3522" w:type="dxa"/>
            <w:tcBorders>
              <w:top w:val="nil"/>
              <w:left w:val="single" w:sz="8" w:space="0" w:color="auto"/>
              <w:bottom w:val="single" w:sz="8" w:space="0" w:color="auto"/>
              <w:right w:val="single" w:sz="8" w:space="0" w:color="auto"/>
            </w:tcBorders>
            <w:shd w:val="clear" w:color="auto" w:fill="auto"/>
            <w:noWrap/>
            <w:vAlign w:val="center"/>
            <w:hideMark/>
          </w:tcPr>
          <w:p w14:paraId="0B70D6FB"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Others</w:t>
            </w:r>
          </w:p>
        </w:tc>
        <w:tc>
          <w:tcPr>
            <w:tcW w:w="2727" w:type="dxa"/>
            <w:tcBorders>
              <w:top w:val="nil"/>
              <w:left w:val="nil"/>
              <w:bottom w:val="single" w:sz="8" w:space="0" w:color="auto"/>
              <w:right w:val="single" w:sz="8" w:space="0" w:color="auto"/>
            </w:tcBorders>
            <w:shd w:val="clear" w:color="auto" w:fill="auto"/>
            <w:noWrap/>
            <w:vAlign w:val="center"/>
            <w:hideMark/>
          </w:tcPr>
          <w:p w14:paraId="02F40EBD"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Rest of North America</w:t>
            </w:r>
          </w:p>
        </w:tc>
        <w:tc>
          <w:tcPr>
            <w:tcW w:w="1271" w:type="dxa"/>
            <w:tcBorders>
              <w:top w:val="nil"/>
              <w:left w:val="nil"/>
              <w:bottom w:val="single" w:sz="8" w:space="0" w:color="auto"/>
              <w:right w:val="single" w:sz="8" w:space="0" w:color="auto"/>
            </w:tcBorders>
            <w:shd w:val="clear" w:color="auto" w:fill="auto"/>
            <w:noWrap/>
            <w:vAlign w:val="center"/>
            <w:hideMark/>
          </w:tcPr>
          <w:p w14:paraId="67E61AEF" w14:textId="77777777" w:rsidR="002679BF" w:rsidRPr="002679BF" w:rsidRDefault="002679BF" w:rsidP="002679BF">
            <w:pPr>
              <w:spacing w:after="0" w:line="240" w:lineRule="auto"/>
              <w:jc w:val="center"/>
              <w:rPr>
                <w:rFonts w:ascii="Calibri" w:eastAsia="Times New Roman" w:hAnsi="Calibri" w:cs="Calibri"/>
                <w:color w:val="000000"/>
                <w:lang w:eastAsia="en-IN"/>
              </w:rPr>
            </w:pPr>
            <w:r w:rsidRPr="002679BF">
              <w:rPr>
                <w:rFonts w:ascii="Calibri" w:eastAsia="Times New Roman" w:hAnsi="Calibri" w:cs="Calibri"/>
                <w:color w:val="000000"/>
                <w:lang w:eastAsia="en-IN"/>
              </w:rPr>
              <w:t>55</w:t>
            </w:r>
          </w:p>
        </w:tc>
        <w:tc>
          <w:tcPr>
            <w:tcW w:w="1271" w:type="dxa"/>
            <w:tcBorders>
              <w:top w:val="nil"/>
              <w:left w:val="nil"/>
              <w:bottom w:val="single" w:sz="8" w:space="0" w:color="auto"/>
              <w:right w:val="single" w:sz="8" w:space="0" w:color="auto"/>
            </w:tcBorders>
            <w:shd w:val="clear" w:color="auto" w:fill="auto"/>
            <w:noWrap/>
            <w:vAlign w:val="center"/>
            <w:hideMark/>
          </w:tcPr>
          <w:p w14:paraId="01A43E76" w14:textId="77777777" w:rsidR="002679BF" w:rsidRPr="002679BF" w:rsidRDefault="002679BF" w:rsidP="002679BF">
            <w:pPr>
              <w:spacing w:after="0" w:line="240" w:lineRule="auto"/>
              <w:jc w:val="center"/>
              <w:rPr>
                <w:rFonts w:ascii="Calibri" w:eastAsia="Times New Roman" w:hAnsi="Calibri" w:cs="Calibri"/>
                <w:color w:val="000000"/>
                <w:lang w:eastAsia="en-IN"/>
              </w:rPr>
            </w:pPr>
            <w:r w:rsidRPr="002679BF">
              <w:rPr>
                <w:rFonts w:ascii="Calibri" w:eastAsia="Times New Roman" w:hAnsi="Calibri" w:cs="Calibri"/>
                <w:color w:val="000000"/>
                <w:lang w:eastAsia="en-IN"/>
              </w:rPr>
              <w:t>55</w:t>
            </w:r>
          </w:p>
        </w:tc>
        <w:tc>
          <w:tcPr>
            <w:tcW w:w="1271" w:type="dxa"/>
            <w:tcBorders>
              <w:top w:val="nil"/>
              <w:left w:val="nil"/>
              <w:bottom w:val="single" w:sz="8" w:space="0" w:color="auto"/>
              <w:right w:val="single" w:sz="8" w:space="0" w:color="auto"/>
            </w:tcBorders>
            <w:shd w:val="clear" w:color="auto" w:fill="auto"/>
            <w:noWrap/>
            <w:vAlign w:val="center"/>
            <w:hideMark/>
          </w:tcPr>
          <w:p w14:paraId="14FCF41C" w14:textId="77777777" w:rsidR="002679BF" w:rsidRPr="002679BF" w:rsidRDefault="002679BF" w:rsidP="002679BF">
            <w:pPr>
              <w:spacing w:after="0" w:line="240" w:lineRule="auto"/>
              <w:jc w:val="center"/>
              <w:rPr>
                <w:rFonts w:ascii="Calibri" w:eastAsia="Times New Roman" w:hAnsi="Calibri" w:cs="Calibri"/>
                <w:color w:val="000000"/>
                <w:lang w:eastAsia="en-IN"/>
              </w:rPr>
            </w:pPr>
            <w:r w:rsidRPr="002679BF">
              <w:rPr>
                <w:rFonts w:ascii="Calibri" w:eastAsia="Times New Roman" w:hAnsi="Calibri" w:cs="Calibri"/>
                <w:color w:val="000000"/>
                <w:lang w:eastAsia="en-IN"/>
              </w:rPr>
              <w:t>55</w:t>
            </w:r>
          </w:p>
        </w:tc>
      </w:tr>
      <w:tr w:rsidR="002679BF" w:rsidRPr="002679BF" w14:paraId="3F468DE6" w14:textId="77777777" w:rsidTr="002679BF">
        <w:trPr>
          <w:trHeight w:val="334"/>
        </w:trPr>
        <w:tc>
          <w:tcPr>
            <w:tcW w:w="3522" w:type="dxa"/>
            <w:tcBorders>
              <w:top w:val="nil"/>
              <w:left w:val="single" w:sz="8" w:space="0" w:color="auto"/>
              <w:bottom w:val="single" w:sz="8" w:space="0" w:color="auto"/>
              <w:right w:val="single" w:sz="8" w:space="0" w:color="auto"/>
            </w:tcBorders>
            <w:shd w:val="clear" w:color="000000" w:fill="C00000"/>
            <w:noWrap/>
            <w:vAlign w:val="center"/>
            <w:hideMark/>
          </w:tcPr>
          <w:p w14:paraId="3AC6EE4E" w14:textId="77777777" w:rsidR="002679BF" w:rsidRPr="002679BF" w:rsidRDefault="002679BF" w:rsidP="002679BF">
            <w:pPr>
              <w:spacing w:after="0" w:line="240" w:lineRule="auto"/>
              <w:rPr>
                <w:rFonts w:ascii="Verdana" w:eastAsia="Times New Roman" w:hAnsi="Verdana" w:cs="Calibri"/>
                <w:color w:val="FFFFFF"/>
                <w:sz w:val="20"/>
                <w:szCs w:val="20"/>
                <w:lang w:eastAsia="en-IN"/>
              </w:rPr>
            </w:pPr>
            <w:r w:rsidRPr="002679BF">
              <w:rPr>
                <w:rFonts w:ascii="Verdana" w:eastAsia="Times New Roman" w:hAnsi="Verdana" w:cs="Calibri"/>
                <w:color w:val="FFFFFF"/>
                <w:sz w:val="20"/>
                <w:szCs w:val="20"/>
                <w:lang w:val="en-US" w:eastAsia="en-IN"/>
              </w:rPr>
              <w:t>Total</w:t>
            </w:r>
          </w:p>
        </w:tc>
        <w:tc>
          <w:tcPr>
            <w:tcW w:w="2727" w:type="dxa"/>
            <w:tcBorders>
              <w:top w:val="nil"/>
              <w:left w:val="nil"/>
              <w:bottom w:val="single" w:sz="8" w:space="0" w:color="auto"/>
              <w:right w:val="single" w:sz="8" w:space="0" w:color="auto"/>
            </w:tcBorders>
            <w:shd w:val="clear" w:color="000000" w:fill="C00000"/>
            <w:noWrap/>
            <w:vAlign w:val="center"/>
            <w:hideMark/>
          </w:tcPr>
          <w:p w14:paraId="7CB0F143" w14:textId="77777777" w:rsidR="002679BF" w:rsidRPr="002679BF" w:rsidRDefault="002679BF" w:rsidP="002679BF">
            <w:pPr>
              <w:spacing w:after="0" w:line="240" w:lineRule="auto"/>
              <w:jc w:val="center"/>
              <w:rPr>
                <w:rFonts w:ascii="Verdana" w:eastAsia="Times New Roman" w:hAnsi="Verdana" w:cs="Calibri"/>
                <w:color w:val="FFFFFF"/>
                <w:sz w:val="20"/>
                <w:szCs w:val="20"/>
                <w:lang w:eastAsia="en-IN"/>
              </w:rPr>
            </w:pPr>
            <w:r w:rsidRPr="002679BF">
              <w:rPr>
                <w:rFonts w:ascii="Verdana" w:eastAsia="Times New Roman" w:hAnsi="Verdana" w:cs="Calibri"/>
                <w:color w:val="FFFFFF"/>
                <w:sz w:val="20"/>
                <w:szCs w:val="20"/>
                <w:lang w:eastAsia="en-IN"/>
              </w:rPr>
              <w:t> </w:t>
            </w:r>
          </w:p>
        </w:tc>
        <w:tc>
          <w:tcPr>
            <w:tcW w:w="1271" w:type="dxa"/>
            <w:tcBorders>
              <w:top w:val="nil"/>
              <w:left w:val="nil"/>
              <w:bottom w:val="single" w:sz="8" w:space="0" w:color="auto"/>
              <w:right w:val="single" w:sz="8" w:space="0" w:color="auto"/>
            </w:tcBorders>
            <w:shd w:val="clear" w:color="000000" w:fill="C00000"/>
            <w:noWrap/>
            <w:vAlign w:val="center"/>
            <w:hideMark/>
          </w:tcPr>
          <w:p w14:paraId="2B2489C2" w14:textId="77777777" w:rsidR="002679BF" w:rsidRPr="002679BF" w:rsidRDefault="002679BF" w:rsidP="002679BF">
            <w:pPr>
              <w:spacing w:after="0" w:line="240" w:lineRule="auto"/>
              <w:jc w:val="center"/>
              <w:rPr>
                <w:rFonts w:ascii="Calibri" w:eastAsia="Times New Roman" w:hAnsi="Calibri" w:cs="Calibri"/>
                <w:b/>
                <w:bCs/>
                <w:color w:val="FFFFFF"/>
                <w:lang w:eastAsia="en-IN"/>
              </w:rPr>
            </w:pPr>
            <w:r w:rsidRPr="002679BF">
              <w:rPr>
                <w:rFonts w:ascii="Calibri" w:eastAsia="Times New Roman" w:hAnsi="Calibri" w:cs="Calibri"/>
                <w:b/>
                <w:bCs/>
                <w:color w:val="FFFFFF"/>
                <w:lang w:eastAsia="en-IN"/>
              </w:rPr>
              <w:t>200</w:t>
            </w:r>
          </w:p>
        </w:tc>
        <w:tc>
          <w:tcPr>
            <w:tcW w:w="1271" w:type="dxa"/>
            <w:tcBorders>
              <w:top w:val="nil"/>
              <w:left w:val="nil"/>
              <w:bottom w:val="single" w:sz="8" w:space="0" w:color="auto"/>
              <w:right w:val="single" w:sz="8" w:space="0" w:color="auto"/>
            </w:tcBorders>
            <w:shd w:val="clear" w:color="000000" w:fill="C00000"/>
            <w:noWrap/>
            <w:vAlign w:val="center"/>
            <w:hideMark/>
          </w:tcPr>
          <w:p w14:paraId="33C5990A" w14:textId="77777777" w:rsidR="002679BF" w:rsidRPr="002679BF" w:rsidRDefault="002679BF" w:rsidP="002679BF">
            <w:pPr>
              <w:spacing w:after="0" w:line="240" w:lineRule="auto"/>
              <w:jc w:val="center"/>
              <w:rPr>
                <w:rFonts w:ascii="Calibri" w:eastAsia="Times New Roman" w:hAnsi="Calibri" w:cs="Calibri"/>
                <w:color w:val="FFFFFF"/>
                <w:lang w:eastAsia="en-IN"/>
              </w:rPr>
            </w:pPr>
            <w:r w:rsidRPr="002679BF">
              <w:rPr>
                <w:rFonts w:ascii="Calibri" w:eastAsia="Times New Roman" w:hAnsi="Calibri" w:cs="Calibri"/>
                <w:color w:val="FFFFFF"/>
                <w:lang w:eastAsia="en-IN"/>
              </w:rPr>
              <w:t>225</w:t>
            </w:r>
          </w:p>
        </w:tc>
        <w:tc>
          <w:tcPr>
            <w:tcW w:w="1271" w:type="dxa"/>
            <w:tcBorders>
              <w:top w:val="nil"/>
              <w:left w:val="nil"/>
              <w:bottom w:val="single" w:sz="8" w:space="0" w:color="auto"/>
              <w:right w:val="single" w:sz="8" w:space="0" w:color="auto"/>
            </w:tcBorders>
            <w:shd w:val="clear" w:color="000000" w:fill="C00000"/>
            <w:noWrap/>
            <w:vAlign w:val="center"/>
            <w:hideMark/>
          </w:tcPr>
          <w:p w14:paraId="3E8CEC00" w14:textId="77777777" w:rsidR="002679BF" w:rsidRPr="002679BF" w:rsidRDefault="002679BF" w:rsidP="002679BF">
            <w:pPr>
              <w:spacing w:after="0" w:line="240" w:lineRule="auto"/>
              <w:jc w:val="center"/>
              <w:rPr>
                <w:rFonts w:ascii="Calibri" w:eastAsia="Times New Roman" w:hAnsi="Calibri" w:cs="Calibri"/>
                <w:color w:val="FFFFFF"/>
                <w:lang w:eastAsia="en-IN"/>
              </w:rPr>
            </w:pPr>
            <w:r w:rsidRPr="002679BF">
              <w:rPr>
                <w:rFonts w:ascii="Calibri" w:eastAsia="Times New Roman" w:hAnsi="Calibri" w:cs="Calibri"/>
                <w:color w:val="FFFFFF"/>
                <w:lang w:eastAsia="en-IN"/>
              </w:rPr>
              <w:t>225</w:t>
            </w:r>
          </w:p>
        </w:tc>
      </w:tr>
    </w:tbl>
    <w:p w14:paraId="73C53890" w14:textId="05548E5F" w:rsidR="00A93F5E" w:rsidRDefault="002679BF" w:rsidP="00A93F5E">
      <w:pPr>
        <w:jc w:val="both"/>
        <w:rPr>
          <w:rFonts w:ascii="Arial" w:hAnsi="Arial" w:cs="Arial"/>
          <w:sz w:val="24"/>
          <w:szCs w:val="24"/>
        </w:rPr>
      </w:pPr>
      <w:r>
        <w:rPr>
          <w:noProof/>
        </w:rPr>
        <mc:AlternateContent>
          <mc:Choice Requires="wps">
            <w:drawing>
              <wp:anchor distT="0" distB="0" distL="114300" distR="114300" simplePos="0" relativeHeight="252528640" behindDoc="0" locked="0" layoutInCell="1" allowOverlap="1" wp14:anchorId="0D0BBE33" wp14:editId="0139105D">
                <wp:simplePos x="0" y="0"/>
                <wp:positionH relativeFrom="column">
                  <wp:posOffset>5100955</wp:posOffset>
                </wp:positionH>
                <wp:positionV relativeFrom="paragraph">
                  <wp:posOffset>62230</wp:posOffset>
                </wp:positionV>
                <wp:extent cx="1280160" cy="292735"/>
                <wp:effectExtent l="0" t="0" r="0" b="0"/>
                <wp:wrapNone/>
                <wp:docPr id="219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4FB64903" w14:textId="77777777" w:rsidR="00881A72" w:rsidRPr="005858C1" w:rsidRDefault="00881A72" w:rsidP="00881A7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0D0BBE33" id="_x0000_s1099" type="#_x0000_t202" style="position:absolute;left:0;text-align:left;margin-left:401.65pt;margin-top:4.9pt;width:100.8pt;height:23.05pt;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" filled="f" stroked="f">
                <v:textbox style="mso-fit-shape-to-text:t">
                  <w:txbxContent>
                    <w:p w14:paraId="4FB64903" w14:textId="77777777" w:rsidR="00881A72" w:rsidRPr="005858C1" w:rsidRDefault="00881A72" w:rsidP="00881A7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p>
    <w:p w14:paraId="1AAE4CF1" w14:textId="77777777" w:rsidR="007E1CA0" w:rsidRPr="007E1CA0" w:rsidRDefault="007E1CA0" w:rsidP="007E1CA0">
      <w:pPr>
        <w:spacing w:line="360" w:lineRule="auto"/>
        <w:textAlignment w:val="baseline"/>
        <w:rPr>
          <w:rFonts w:ascii="Arial" w:hAnsi="Arial" w:cs="Arial"/>
          <w:b/>
          <w:bCs/>
          <w:sz w:val="24"/>
          <w:szCs w:val="24"/>
        </w:rPr>
      </w:pPr>
      <w:r w:rsidRPr="007E1CA0">
        <w:rPr>
          <w:rFonts w:ascii="Arial" w:hAnsi="Arial" w:cs="Arial"/>
          <w:b/>
          <w:bCs/>
          <w:sz w:val="24"/>
          <w:szCs w:val="24"/>
        </w:rPr>
        <w:t>Capacity and Production by Company</w:t>
      </w:r>
    </w:p>
    <w:p w14:paraId="2BCA7D5D" w14:textId="5E9DB4C4" w:rsidR="007E1CA0" w:rsidRPr="007E1CA0" w:rsidRDefault="007E1CA0" w:rsidP="007E1CA0">
      <w:pPr>
        <w:spacing w:line="360" w:lineRule="auto"/>
        <w:jc w:val="both"/>
        <w:textAlignment w:val="baseline"/>
        <w:rPr>
          <w:rFonts w:ascii="Arial" w:hAnsi="Arial" w:cs="Arial"/>
          <w:sz w:val="24"/>
          <w:szCs w:val="24"/>
        </w:rPr>
      </w:pPr>
      <w:r w:rsidRPr="007E1CA0">
        <w:rPr>
          <w:rFonts w:ascii="Arial" w:hAnsi="Arial" w:cs="Arial"/>
          <w:sz w:val="24"/>
          <w:szCs w:val="24"/>
        </w:rPr>
        <w:t xml:space="preserve">The total installed capacity in North America region stood at 225 thousand tonnes in 2020. The key market players in the region are AOC – </w:t>
      </w:r>
      <w:proofErr w:type="spellStart"/>
      <w:r w:rsidRPr="007E1CA0">
        <w:rPr>
          <w:rFonts w:ascii="Arial" w:hAnsi="Arial" w:cs="Arial"/>
          <w:sz w:val="24"/>
          <w:szCs w:val="24"/>
        </w:rPr>
        <w:t>Aliancys</w:t>
      </w:r>
      <w:proofErr w:type="spellEnd"/>
      <w:r w:rsidRPr="007E1CA0">
        <w:rPr>
          <w:rFonts w:ascii="Arial" w:hAnsi="Arial" w:cs="Arial"/>
          <w:sz w:val="24"/>
          <w:szCs w:val="24"/>
        </w:rPr>
        <w:t xml:space="preserve">, </w:t>
      </w:r>
      <w:proofErr w:type="spellStart"/>
      <w:r w:rsidRPr="007E1CA0">
        <w:rPr>
          <w:rFonts w:ascii="Arial" w:hAnsi="Arial" w:cs="Arial"/>
          <w:sz w:val="24"/>
          <w:szCs w:val="24"/>
        </w:rPr>
        <w:t>Polynt-Reichhold</w:t>
      </w:r>
      <w:proofErr w:type="spellEnd"/>
      <w:r w:rsidRPr="007E1CA0">
        <w:rPr>
          <w:rFonts w:ascii="Arial" w:hAnsi="Arial" w:cs="Arial"/>
          <w:sz w:val="24"/>
          <w:szCs w:val="24"/>
        </w:rPr>
        <w:t xml:space="preserve">, INEOS composites, and </w:t>
      </w:r>
      <w:proofErr w:type="spellStart"/>
      <w:r w:rsidRPr="007E1CA0">
        <w:rPr>
          <w:rFonts w:ascii="Arial" w:hAnsi="Arial" w:cs="Arial"/>
          <w:sz w:val="24"/>
          <w:szCs w:val="24"/>
        </w:rPr>
        <w:t>Interplastics</w:t>
      </w:r>
      <w:proofErr w:type="spellEnd"/>
      <w:r w:rsidRPr="007E1CA0">
        <w:rPr>
          <w:rFonts w:ascii="Arial" w:hAnsi="Arial" w:cs="Arial"/>
          <w:sz w:val="24"/>
          <w:szCs w:val="24"/>
        </w:rPr>
        <w:t xml:space="preserve"> Corporation. AOC – </w:t>
      </w:r>
      <w:proofErr w:type="spellStart"/>
      <w:r w:rsidRPr="007E1CA0">
        <w:rPr>
          <w:rFonts w:ascii="Arial" w:hAnsi="Arial" w:cs="Arial"/>
          <w:sz w:val="24"/>
          <w:szCs w:val="24"/>
        </w:rPr>
        <w:t>Aliancys</w:t>
      </w:r>
      <w:proofErr w:type="spellEnd"/>
      <w:r w:rsidRPr="007E1CA0">
        <w:rPr>
          <w:rFonts w:ascii="Arial" w:hAnsi="Arial" w:cs="Arial"/>
          <w:sz w:val="24"/>
          <w:szCs w:val="24"/>
        </w:rPr>
        <w:t xml:space="preserve"> and </w:t>
      </w:r>
      <w:proofErr w:type="spellStart"/>
      <w:r w:rsidRPr="007E1CA0">
        <w:rPr>
          <w:rFonts w:ascii="Arial" w:hAnsi="Arial" w:cs="Arial"/>
          <w:sz w:val="24"/>
          <w:szCs w:val="24"/>
        </w:rPr>
        <w:t>Polynt-Reichhold</w:t>
      </w:r>
      <w:proofErr w:type="spellEnd"/>
      <w:r w:rsidRPr="007E1CA0">
        <w:rPr>
          <w:rFonts w:ascii="Arial" w:hAnsi="Arial" w:cs="Arial"/>
          <w:sz w:val="24"/>
          <w:szCs w:val="24"/>
        </w:rPr>
        <w:t xml:space="preserve"> together contribute to 51% of the total installed capacities. </w:t>
      </w:r>
    </w:p>
    <w:p w14:paraId="18AB0218" w14:textId="77777777" w:rsidR="007E1CA0" w:rsidRDefault="007E1CA0" w:rsidP="007E1CA0">
      <w:pPr>
        <w:spacing w:line="360" w:lineRule="auto"/>
        <w:jc w:val="both"/>
        <w:textAlignment w:val="baseline"/>
        <w:rPr>
          <w:rFonts w:ascii="Arial" w:hAnsi="Arial" w:cs="Arial"/>
          <w:sz w:val="24"/>
          <w:szCs w:val="24"/>
        </w:rPr>
      </w:pPr>
    </w:p>
    <w:p w14:paraId="12381B06" w14:textId="43CC88DB" w:rsidR="007E1CA0" w:rsidRPr="007E1CA0" w:rsidRDefault="007E1CA0" w:rsidP="007E1CA0">
      <w:pPr>
        <w:spacing w:line="360" w:lineRule="auto"/>
        <w:jc w:val="both"/>
        <w:textAlignment w:val="baseline"/>
        <w:rPr>
          <w:rFonts w:ascii="Arial" w:hAnsi="Arial" w:cs="Arial"/>
          <w:sz w:val="24"/>
          <w:szCs w:val="24"/>
        </w:rPr>
      </w:pPr>
      <w:r w:rsidRPr="007E1CA0">
        <w:rPr>
          <w:rFonts w:ascii="Arial" w:hAnsi="Arial" w:cs="Arial"/>
          <w:sz w:val="24"/>
          <w:szCs w:val="24"/>
        </w:rPr>
        <w:lastRenderedPageBreak/>
        <w:t>In 2019, INEOS composites took complete acquisition of Ashland Global Holdings taking over its 30 thousand tonnes per annum of vinyl ester resin capacity.</w:t>
      </w:r>
    </w:p>
    <w:p w14:paraId="0D717E8A" w14:textId="77777777" w:rsidR="007E1CA0" w:rsidRPr="007E1CA0" w:rsidRDefault="007E1CA0" w:rsidP="007E1CA0">
      <w:pPr>
        <w:spacing w:line="360" w:lineRule="auto"/>
        <w:jc w:val="both"/>
        <w:textAlignment w:val="baseline"/>
        <w:rPr>
          <w:rFonts w:ascii="Arial" w:hAnsi="Arial" w:cs="Arial"/>
          <w:sz w:val="24"/>
          <w:szCs w:val="24"/>
        </w:rPr>
      </w:pPr>
      <w:r w:rsidRPr="007E1CA0">
        <w:rPr>
          <w:rFonts w:ascii="Arial" w:hAnsi="Arial" w:cs="Arial"/>
          <w:sz w:val="24"/>
          <w:szCs w:val="24"/>
        </w:rPr>
        <w:t>The production of vinyl ester resin in 2020 volumed to 181 thousand tonnes, which was lower than its production of 194 thousand tonnes in 2019 due to the subdued operations in the pandemic period.</w:t>
      </w:r>
    </w:p>
    <w:p w14:paraId="3B0F8BDC" w14:textId="561020F0" w:rsidR="009531BD" w:rsidRPr="007E1CA0" w:rsidRDefault="007E1CA0" w:rsidP="007E1CA0">
      <w:pPr>
        <w:spacing w:line="360" w:lineRule="auto"/>
        <w:jc w:val="both"/>
        <w:textAlignment w:val="baseline"/>
        <w:rPr>
          <w:rFonts w:ascii="Arial" w:hAnsi="Arial" w:cs="Arial"/>
          <w:sz w:val="24"/>
          <w:szCs w:val="24"/>
        </w:rPr>
      </w:pPr>
      <w:r w:rsidRPr="007E1CA0">
        <w:rPr>
          <w:rFonts w:ascii="Arial" w:hAnsi="Arial" w:cs="Arial"/>
          <w:sz w:val="24"/>
          <w:szCs w:val="24"/>
        </w:rPr>
        <w:t>The increasing demand in the end-user industries is going to propel the companies to produce higher volumes of vinyl ester resin which is expected to rise to 200 thousand tonnes by 2030.</w:t>
      </w:r>
    </w:p>
    <w:p w14:paraId="539A122D" w14:textId="5930DB5A" w:rsidR="009531BD" w:rsidRPr="007E1CA0" w:rsidRDefault="009531BD" w:rsidP="007E1CA0">
      <w:pPr>
        <w:spacing w:line="360" w:lineRule="auto"/>
        <w:jc w:val="both"/>
        <w:textAlignment w:val="baseline"/>
        <w:rPr>
          <w:rFonts w:ascii="Arial" w:hAnsi="Arial" w:cs="Arial"/>
          <w:sz w:val="24"/>
          <w:szCs w:val="24"/>
        </w:rPr>
      </w:pPr>
    </w:p>
    <w:p w14:paraId="2EBBD24E" w14:textId="77777777" w:rsidR="009531BD" w:rsidRDefault="009531BD" w:rsidP="00555BDB">
      <w:pPr>
        <w:spacing w:line="360" w:lineRule="auto"/>
        <w:textAlignment w:val="baseline"/>
        <w:rPr>
          <w:rFonts w:ascii="Arial" w:hAnsi="Arial" w:cs="Arial"/>
          <w:b/>
          <w:bCs/>
          <w:sz w:val="24"/>
          <w:szCs w:val="24"/>
        </w:rPr>
      </w:pPr>
    </w:p>
    <w:p w14:paraId="488F1226" w14:textId="7C2EC14D"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3.2.4. North America Vinyl Ester Resin Demand Supply Outlook</w:t>
      </w:r>
    </w:p>
    <w:p w14:paraId="0A5A0141" w14:textId="0A9AB0CB"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North America Vinyl Ester Resin Demand, By Volume (</w:t>
      </w:r>
      <w:r w:rsidR="007C5B32">
        <w:rPr>
          <w:rFonts w:ascii="Arial" w:hAnsi="Arial" w:cs="Arial"/>
          <w:b/>
          <w:bCs/>
          <w:sz w:val="24"/>
          <w:szCs w:val="24"/>
        </w:rPr>
        <w:t>000’</w:t>
      </w:r>
      <w:r w:rsidRPr="0061645E">
        <w:rPr>
          <w:rFonts w:ascii="Arial" w:hAnsi="Arial" w:cs="Arial"/>
          <w:b/>
          <w:bCs/>
          <w:sz w:val="24"/>
          <w:szCs w:val="24"/>
        </w:rPr>
        <w:t xml:space="preserve"> Tonnes), 2015–2030F</w:t>
      </w:r>
    </w:p>
    <w:p w14:paraId="5B042715" w14:textId="562348B0" w:rsidR="00023038" w:rsidRDefault="00881A72">
      <w:pPr>
        <w:rPr>
          <w:color w:val="000000" w:themeColor="text1"/>
        </w:rPr>
      </w:pPr>
      <w:r>
        <w:rPr>
          <w:noProof/>
        </w:rPr>
        <mc:AlternateContent>
          <mc:Choice Requires="wps">
            <w:drawing>
              <wp:anchor distT="0" distB="0" distL="114300" distR="114300" simplePos="0" relativeHeight="252530688" behindDoc="0" locked="0" layoutInCell="1" allowOverlap="1" wp14:anchorId="088A68A4" wp14:editId="32E0E844">
                <wp:simplePos x="0" y="0"/>
                <wp:positionH relativeFrom="column">
                  <wp:posOffset>5189516</wp:posOffset>
                </wp:positionH>
                <wp:positionV relativeFrom="paragraph">
                  <wp:posOffset>2315466</wp:posOffset>
                </wp:positionV>
                <wp:extent cx="1280160" cy="292735"/>
                <wp:effectExtent l="0" t="0" r="0" b="0"/>
                <wp:wrapNone/>
                <wp:docPr id="219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0BE8AFF5" w14:textId="77777777" w:rsidR="00881A72" w:rsidRPr="005858C1" w:rsidRDefault="00881A72" w:rsidP="00881A7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088A68A4" id="_x0000_s1100" type="#_x0000_t202" style="position:absolute;margin-left:408.6pt;margin-top:182.3pt;width:100.8pt;height:23.05pt;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" filled="f" stroked="f">
                <v:textbox style="mso-fit-shape-to-text:t">
                  <w:txbxContent>
                    <w:p w14:paraId="0BE8AFF5" w14:textId="77777777" w:rsidR="00881A72" w:rsidRPr="005858C1" w:rsidRDefault="00881A72" w:rsidP="00881A7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2A5D60" w:rsidRPr="002B5730">
        <w:rPr>
          <w:noProof/>
          <w:color w:val="000000" w:themeColor="text1"/>
        </w:rPr>
        <w:drawing>
          <wp:inline distT="0" distB="0" distL="0" distR="0" wp14:anchorId="7B4135F3" wp14:editId="2876D89E">
            <wp:extent cx="6410325" cy="2238375"/>
            <wp:effectExtent l="0" t="0" r="0" b="9525"/>
            <wp:docPr id="27" name="Chart 27">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49F0649" w14:textId="6D73807F" w:rsidR="00BF7D58" w:rsidRDefault="00BF7D58" w:rsidP="00AB7B64">
      <w:pPr>
        <w:spacing w:line="360" w:lineRule="auto"/>
        <w:jc w:val="both"/>
        <w:rPr>
          <w:rFonts w:ascii="Arial" w:hAnsi="Arial" w:cs="Arial"/>
          <w:color w:val="000000" w:themeColor="text1"/>
          <w:sz w:val="24"/>
          <w:szCs w:val="24"/>
        </w:rPr>
      </w:pPr>
    </w:p>
    <w:p w14:paraId="5A9183F1"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The vinyl ester resin market in North America has grown at a steady pace in the historical years. However, limitations in the downstream sectors owing to operation halts and lockdown constraints restricted the market growth in 2020 which stood at 164 thousand tonnes.</w:t>
      </w:r>
    </w:p>
    <w:p w14:paraId="1B7F9BF4"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With revival of infrastructural projects post-COVID19 period and increasing investment in renewables are expected to drive the vinyl ester resin market growth at a quite healthy CAGR of 5.3% by 2030.</w:t>
      </w:r>
    </w:p>
    <w:p w14:paraId="098EAC98" w14:textId="5475AD2C" w:rsidR="00143C36"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Several manufacturers are investing heavily in capacity expansion and new technology development to meet the growing demand for vinyl ester resin in the region.</w:t>
      </w:r>
    </w:p>
    <w:p w14:paraId="1811F2F9" w14:textId="77777777" w:rsidR="00C22CE3" w:rsidRPr="00C22CE3" w:rsidRDefault="00C22CE3" w:rsidP="00C22CE3">
      <w:pPr>
        <w:spacing w:line="360" w:lineRule="auto"/>
        <w:jc w:val="both"/>
        <w:rPr>
          <w:rFonts w:ascii="Arial" w:hAnsi="Arial" w:cs="Arial"/>
          <w:color w:val="000000" w:themeColor="text1"/>
          <w:sz w:val="24"/>
          <w:szCs w:val="24"/>
        </w:rPr>
      </w:pPr>
      <w:r w:rsidRPr="00C22CE3">
        <w:rPr>
          <w:rFonts w:ascii="Arial" w:hAnsi="Arial" w:cs="Arial"/>
          <w:color w:val="000000" w:themeColor="text1"/>
          <w:sz w:val="24"/>
          <w:szCs w:val="24"/>
        </w:rPr>
        <w:lastRenderedPageBreak/>
        <w:t xml:space="preserve">This increase in demand is attributed to growing infrastructure projects and increasing investment in renewable energy sector. </w:t>
      </w:r>
    </w:p>
    <w:p w14:paraId="01564CC2" w14:textId="6C72E20C" w:rsidR="00143C36" w:rsidRDefault="00C22CE3" w:rsidP="00C22CE3">
      <w:pPr>
        <w:spacing w:line="360" w:lineRule="auto"/>
        <w:jc w:val="both"/>
        <w:rPr>
          <w:rFonts w:ascii="Arial" w:hAnsi="Arial" w:cs="Arial"/>
          <w:color w:val="000000" w:themeColor="text1"/>
          <w:sz w:val="24"/>
          <w:szCs w:val="24"/>
        </w:rPr>
      </w:pPr>
      <w:r w:rsidRPr="00C22CE3">
        <w:rPr>
          <w:rFonts w:ascii="Arial" w:hAnsi="Arial" w:cs="Arial"/>
          <w:color w:val="000000" w:themeColor="text1"/>
          <w:sz w:val="24"/>
          <w:szCs w:val="24"/>
        </w:rPr>
        <w:t>Several manufacturers are investing heavily in capacity expansion and new technology development to meet the growing demand for vinyl ester resin in the region.</w:t>
      </w:r>
    </w:p>
    <w:tbl>
      <w:tblPr>
        <w:tblW w:w="10160" w:type="dxa"/>
        <w:tblLook w:val="04A0" w:firstRow="1" w:lastRow="0" w:firstColumn="1" w:lastColumn="0" w:noHBand="0" w:noVBand="1"/>
      </w:tblPr>
      <w:tblGrid>
        <w:gridCol w:w="3493"/>
        <w:gridCol w:w="3075"/>
        <w:gridCol w:w="1209"/>
        <w:gridCol w:w="1002"/>
        <w:gridCol w:w="1381"/>
      </w:tblGrid>
      <w:tr w:rsidR="00DF72B5" w:rsidRPr="00DF72B5" w14:paraId="2C11036A" w14:textId="77777777" w:rsidTr="00DF72B5">
        <w:trPr>
          <w:trHeight w:val="341"/>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6173A1BF" w14:textId="77777777" w:rsidR="00DF72B5" w:rsidRPr="00DF72B5" w:rsidRDefault="00DF72B5" w:rsidP="00DF72B5">
            <w:pPr>
              <w:spacing w:after="0" w:line="240" w:lineRule="auto"/>
              <w:jc w:val="center"/>
              <w:rPr>
                <w:rFonts w:ascii="Arial" w:eastAsia="Times New Roman" w:hAnsi="Arial" w:cs="Arial"/>
                <w:b/>
                <w:bCs/>
                <w:color w:val="FFFFFF"/>
                <w:sz w:val="20"/>
                <w:szCs w:val="20"/>
                <w:lang w:eastAsia="en-IN"/>
              </w:rPr>
            </w:pPr>
            <w:r w:rsidRPr="00DF72B5">
              <w:rPr>
                <w:rFonts w:ascii="Arial" w:eastAsia="Times New Roman" w:hAnsi="Arial" w:cs="Arial"/>
                <w:b/>
                <w:bCs/>
                <w:color w:val="FFFFFF"/>
                <w:sz w:val="20"/>
                <w:szCs w:val="20"/>
                <w:lang w:eastAsia="en-IN"/>
              </w:rPr>
              <w:t>Approach: Growth Forecast Via Factors (Impact Analysis)</w:t>
            </w:r>
          </w:p>
        </w:tc>
      </w:tr>
      <w:tr w:rsidR="00DF72B5" w:rsidRPr="00DF72B5" w14:paraId="03F04F19"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ACB9CA"/>
            <w:noWrap/>
            <w:vAlign w:val="center"/>
            <w:hideMark/>
          </w:tcPr>
          <w:p w14:paraId="23BCC9FC"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Factors</w:t>
            </w:r>
          </w:p>
        </w:tc>
        <w:tc>
          <w:tcPr>
            <w:tcW w:w="3075" w:type="dxa"/>
            <w:tcBorders>
              <w:top w:val="nil"/>
              <w:left w:val="nil"/>
              <w:bottom w:val="single" w:sz="8" w:space="0" w:color="auto"/>
              <w:right w:val="single" w:sz="8" w:space="0" w:color="auto"/>
            </w:tcBorders>
            <w:shd w:val="clear" w:color="000000" w:fill="ACB9CA"/>
            <w:noWrap/>
            <w:vAlign w:val="center"/>
            <w:hideMark/>
          </w:tcPr>
          <w:p w14:paraId="1C9D7F2C"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Sources</w:t>
            </w:r>
          </w:p>
        </w:tc>
        <w:tc>
          <w:tcPr>
            <w:tcW w:w="1209" w:type="dxa"/>
            <w:tcBorders>
              <w:top w:val="nil"/>
              <w:left w:val="nil"/>
              <w:bottom w:val="single" w:sz="8" w:space="0" w:color="auto"/>
              <w:right w:val="single" w:sz="8" w:space="0" w:color="auto"/>
            </w:tcBorders>
            <w:shd w:val="clear" w:color="000000" w:fill="ACB9CA"/>
            <w:noWrap/>
            <w:vAlign w:val="center"/>
            <w:hideMark/>
          </w:tcPr>
          <w:p w14:paraId="61247E6B"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Value</w:t>
            </w:r>
          </w:p>
        </w:tc>
        <w:tc>
          <w:tcPr>
            <w:tcW w:w="1002" w:type="dxa"/>
            <w:tcBorders>
              <w:top w:val="nil"/>
              <w:left w:val="nil"/>
              <w:bottom w:val="single" w:sz="8" w:space="0" w:color="auto"/>
              <w:right w:val="single" w:sz="8" w:space="0" w:color="auto"/>
            </w:tcBorders>
            <w:shd w:val="clear" w:color="000000" w:fill="ACB9CA"/>
            <w:vAlign w:val="center"/>
            <w:hideMark/>
          </w:tcPr>
          <w:p w14:paraId="5012BAFE"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CAGR</w:t>
            </w:r>
          </w:p>
        </w:tc>
        <w:tc>
          <w:tcPr>
            <w:tcW w:w="1381" w:type="dxa"/>
            <w:tcBorders>
              <w:top w:val="nil"/>
              <w:left w:val="nil"/>
              <w:bottom w:val="single" w:sz="8" w:space="0" w:color="auto"/>
              <w:right w:val="single" w:sz="8" w:space="0" w:color="auto"/>
            </w:tcBorders>
            <w:shd w:val="clear" w:color="000000" w:fill="ACB9CA"/>
            <w:noWrap/>
            <w:vAlign w:val="center"/>
            <w:hideMark/>
          </w:tcPr>
          <w:p w14:paraId="799C803B"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Weightage</w:t>
            </w:r>
          </w:p>
        </w:tc>
      </w:tr>
      <w:tr w:rsidR="00DF72B5" w:rsidRPr="00DF72B5" w14:paraId="3A57B876"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351728B5"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GDP Growth Rate (2021-2030 Period)</w:t>
            </w:r>
          </w:p>
        </w:tc>
        <w:tc>
          <w:tcPr>
            <w:tcW w:w="3075" w:type="dxa"/>
            <w:tcBorders>
              <w:top w:val="nil"/>
              <w:left w:val="nil"/>
              <w:bottom w:val="single" w:sz="8" w:space="0" w:color="auto"/>
              <w:right w:val="single" w:sz="8" w:space="0" w:color="auto"/>
            </w:tcBorders>
            <w:shd w:val="clear" w:color="auto" w:fill="auto"/>
            <w:noWrap/>
            <w:vAlign w:val="center"/>
            <w:hideMark/>
          </w:tcPr>
          <w:p w14:paraId="54816B30"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World Bank, IMF, TechSci Estimates</w:t>
            </w:r>
          </w:p>
        </w:tc>
        <w:tc>
          <w:tcPr>
            <w:tcW w:w="1209" w:type="dxa"/>
            <w:tcBorders>
              <w:top w:val="nil"/>
              <w:left w:val="nil"/>
              <w:bottom w:val="single" w:sz="8" w:space="0" w:color="auto"/>
              <w:right w:val="single" w:sz="8" w:space="0" w:color="auto"/>
            </w:tcBorders>
            <w:shd w:val="clear" w:color="auto" w:fill="auto"/>
            <w:noWrap/>
            <w:vAlign w:val="center"/>
            <w:hideMark/>
          </w:tcPr>
          <w:p w14:paraId="03F9FC90"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285AD7E9"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4.70%</w:t>
            </w:r>
          </w:p>
        </w:tc>
        <w:tc>
          <w:tcPr>
            <w:tcW w:w="1381" w:type="dxa"/>
            <w:tcBorders>
              <w:top w:val="nil"/>
              <w:left w:val="nil"/>
              <w:bottom w:val="single" w:sz="8" w:space="0" w:color="auto"/>
              <w:right w:val="single" w:sz="8" w:space="0" w:color="auto"/>
            </w:tcBorders>
            <w:shd w:val="clear" w:color="auto" w:fill="auto"/>
            <w:noWrap/>
            <w:vAlign w:val="center"/>
            <w:hideMark/>
          </w:tcPr>
          <w:p w14:paraId="4019D6F1"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10.00%</w:t>
            </w:r>
          </w:p>
        </w:tc>
      </w:tr>
      <w:tr w:rsidR="00DF72B5" w:rsidRPr="00DF72B5" w14:paraId="450BC558"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524C69B2"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GDP Per Capita (%)</w:t>
            </w:r>
          </w:p>
        </w:tc>
        <w:tc>
          <w:tcPr>
            <w:tcW w:w="3075" w:type="dxa"/>
            <w:tcBorders>
              <w:top w:val="nil"/>
              <w:left w:val="nil"/>
              <w:bottom w:val="single" w:sz="8" w:space="0" w:color="auto"/>
              <w:right w:val="single" w:sz="8" w:space="0" w:color="auto"/>
            </w:tcBorders>
            <w:shd w:val="clear" w:color="auto" w:fill="auto"/>
            <w:noWrap/>
            <w:vAlign w:val="center"/>
            <w:hideMark/>
          </w:tcPr>
          <w:p w14:paraId="587FC1E8"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World Bank, IMF, TechSci Estimates</w:t>
            </w:r>
          </w:p>
        </w:tc>
        <w:tc>
          <w:tcPr>
            <w:tcW w:w="1209" w:type="dxa"/>
            <w:tcBorders>
              <w:top w:val="nil"/>
              <w:left w:val="nil"/>
              <w:bottom w:val="single" w:sz="8" w:space="0" w:color="auto"/>
              <w:right w:val="single" w:sz="8" w:space="0" w:color="auto"/>
            </w:tcBorders>
            <w:shd w:val="clear" w:color="auto" w:fill="auto"/>
            <w:noWrap/>
            <w:vAlign w:val="center"/>
            <w:hideMark/>
          </w:tcPr>
          <w:p w14:paraId="383EBEDE"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5A2D1F77"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3.26%</w:t>
            </w:r>
          </w:p>
        </w:tc>
        <w:tc>
          <w:tcPr>
            <w:tcW w:w="1381" w:type="dxa"/>
            <w:tcBorders>
              <w:top w:val="nil"/>
              <w:left w:val="nil"/>
              <w:bottom w:val="single" w:sz="8" w:space="0" w:color="auto"/>
              <w:right w:val="single" w:sz="8" w:space="0" w:color="auto"/>
            </w:tcBorders>
            <w:shd w:val="clear" w:color="auto" w:fill="auto"/>
            <w:noWrap/>
            <w:vAlign w:val="center"/>
            <w:hideMark/>
          </w:tcPr>
          <w:p w14:paraId="101D09C0"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2.00%</w:t>
            </w:r>
          </w:p>
        </w:tc>
      </w:tr>
      <w:tr w:rsidR="00DF72B5" w:rsidRPr="00DF72B5" w14:paraId="2D5D0A96"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6F9E9C74"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Average Selling Growth (%)</w:t>
            </w:r>
          </w:p>
        </w:tc>
        <w:tc>
          <w:tcPr>
            <w:tcW w:w="3075" w:type="dxa"/>
            <w:tcBorders>
              <w:top w:val="nil"/>
              <w:left w:val="nil"/>
              <w:bottom w:val="single" w:sz="8" w:space="0" w:color="auto"/>
              <w:right w:val="single" w:sz="8" w:space="0" w:color="auto"/>
            </w:tcBorders>
            <w:shd w:val="clear" w:color="auto" w:fill="auto"/>
            <w:noWrap/>
            <w:vAlign w:val="center"/>
            <w:hideMark/>
          </w:tcPr>
          <w:p w14:paraId="32E50607"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209" w:type="dxa"/>
            <w:tcBorders>
              <w:top w:val="nil"/>
              <w:left w:val="nil"/>
              <w:bottom w:val="single" w:sz="8" w:space="0" w:color="auto"/>
              <w:right w:val="single" w:sz="8" w:space="0" w:color="auto"/>
            </w:tcBorders>
            <w:shd w:val="clear" w:color="auto" w:fill="auto"/>
            <w:noWrap/>
            <w:vAlign w:val="center"/>
            <w:hideMark/>
          </w:tcPr>
          <w:p w14:paraId="17250600"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0263DE1C"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3.20%</w:t>
            </w:r>
          </w:p>
        </w:tc>
        <w:tc>
          <w:tcPr>
            <w:tcW w:w="1381" w:type="dxa"/>
            <w:tcBorders>
              <w:top w:val="nil"/>
              <w:left w:val="nil"/>
              <w:bottom w:val="single" w:sz="8" w:space="0" w:color="auto"/>
              <w:right w:val="single" w:sz="8" w:space="0" w:color="auto"/>
            </w:tcBorders>
            <w:shd w:val="clear" w:color="auto" w:fill="auto"/>
            <w:noWrap/>
            <w:vAlign w:val="center"/>
            <w:hideMark/>
          </w:tcPr>
          <w:p w14:paraId="4C4C7CD0"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4.00%</w:t>
            </w:r>
          </w:p>
        </w:tc>
      </w:tr>
      <w:tr w:rsidR="00DF72B5" w:rsidRPr="00DF72B5" w14:paraId="68D25986"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FFFF00"/>
            <w:vAlign w:val="center"/>
            <w:hideMark/>
          </w:tcPr>
          <w:p w14:paraId="656BF0DC"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Construction* Sector</w:t>
            </w:r>
          </w:p>
        </w:tc>
        <w:tc>
          <w:tcPr>
            <w:tcW w:w="3075" w:type="dxa"/>
            <w:tcBorders>
              <w:top w:val="nil"/>
              <w:left w:val="nil"/>
              <w:bottom w:val="single" w:sz="8" w:space="0" w:color="auto"/>
              <w:right w:val="single" w:sz="8" w:space="0" w:color="auto"/>
            </w:tcBorders>
            <w:shd w:val="clear" w:color="auto" w:fill="auto"/>
            <w:noWrap/>
            <w:vAlign w:val="center"/>
            <w:hideMark/>
          </w:tcPr>
          <w:p w14:paraId="790415FD"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209" w:type="dxa"/>
            <w:tcBorders>
              <w:top w:val="nil"/>
              <w:left w:val="nil"/>
              <w:bottom w:val="single" w:sz="8" w:space="0" w:color="auto"/>
              <w:right w:val="single" w:sz="8" w:space="0" w:color="auto"/>
            </w:tcBorders>
            <w:shd w:val="clear" w:color="auto" w:fill="auto"/>
            <w:noWrap/>
            <w:vAlign w:val="center"/>
            <w:hideMark/>
          </w:tcPr>
          <w:p w14:paraId="2CCC8498"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3D079475"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6.40%</w:t>
            </w:r>
          </w:p>
        </w:tc>
        <w:tc>
          <w:tcPr>
            <w:tcW w:w="1381" w:type="dxa"/>
            <w:tcBorders>
              <w:top w:val="nil"/>
              <w:left w:val="nil"/>
              <w:bottom w:val="single" w:sz="8" w:space="0" w:color="auto"/>
              <w:right w:val="single" w:sz="8" w:space="0" w:color="auto"/>
            </w:tcBorders>
            <w:shd w:val="clear" w:color="auto" w:fill="auto"/>
            <w:noWrap/>
            <w:vAlign w:val="center"/>
            <w:hideMark/>
          </w:tcPr>
          <w:p w14:paraId="66D73327"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22.00%</w:t>
            </w:r>
          </w:p>
        </w:tc>
      </w:tr>
      <w:tr w:rsidR="00DF72B5" w:rsidRPr="00DF72B5" w14:paraId="15E3FC7A"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FFFF00"/>
            <w:vAlign w:val="center"/>
            <w:hideMark/>
          </w:tcPr>
          <w:p w14:paraId="68C15B45"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Renewable Sector</w:t>
            </w:r>
          </w:p>
        </w:tc>
        <w:tc>
          <w:tcPr>
            <w:tcW w:w="3075" w:type="dxa"/>
            <w:tcBorders>
              <w:top w:val="nil"/>
              <w:left w:val="nil"/>
              <w:bottom w:val="single" w:sz="8" w:space="0" w:color="auto"/>
              <w:right w:val="single" w:sz="8" w:space="0" w:color="auto"/>
            </w:tcBorders>
            <w:shd w:val="clear" w:color="auto" w:fill="auto"/>
            <w:noWrap/>
            <w:vAlign w:val="center"/>
            <w:hideMark/>
          </w:tcPr>
          <w:p w14:paraId="5CD74DFE"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TechSci Research Estimates</w:t>
            </w:r>
          </w:p>
        </w:tc>
        <w:tc>
          <w:tcPr>
            <w:tcW w:w="1209" w:type="dxa"/>
            <w:tcBorders>
              <w:top w:val="nil"/>
              <w:left w:val="nil"/>
              <w:bottom w:val="single" w:sz="8" w:space="0" w:color="auto"/>
              <w:right w:val="single" w:sz="8" w:space="0" w:color="auto"/>
            </w:tcBorders>
            <w:shd w:val="clear" w:color="auto" w:fill="auto"/>
            <w:noWrap/>
            <w:vAlign w:val="center"/>
            <w:hideMark/>
          </w:tcPr>
          <w:p w14:paraId="4AD7E0A4"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56D1C579"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4.00%</w:t>
            </w:r>
          </w:p>
        </w:tc>
        <w:tc>
          <w:tcPr>
            <w:tcW w:w="1381" w:type="dxa"/>
            <w:tcBorders>
              <w:top w:val="nil"/>
              <w:left w:val="nil"/>
              <w:bottom w:val="single" w:sz="8" w:space="0" w:color="auto"/>
              <w:right w:val="single" w:sz="8" w:space="0" w:color="auto"/>
            </w:tcBorders>
            <w:shd w:val="clear" w:color="auto" w:fill="auto"/>
            <w:noWrap/>
            <w:vAlign w:val="center"/>
            <w:hideMark/>
          </w:tcPr>
          <w:p w14:paraId="4891A140"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30.00%</w:t>
            </w:r>
          </w:p>
        </w:tc>
      </w:tr>
      <w:tr w:rsidR="00DF72B5" w:rsidRPr="00DF72B5" w14:paraId="560B1625"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FFFF00"/>
            <w:vAlign w:val="center"/>
            <w:hideMark/>
          </w:tcPr>
          <w:p w14:paraId="6659A132"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Growth in Marine Components</w:t>
            </w:r>
          </w:p>
        </w:tc>
        <w:tc>
          <w:tcPr>
            <w:tcW w:w="3075" w:type="dxa"/>
            <w:tcBorders>
              <w:top w:val="nil"/>
              <w:left w:val="nil"/>
              <w:bottom w:val="single" w:sz="8" w:space="0" w:color="auto"/>
              <w:right w:val="single" w:sz="8" w:space="0" w:color="auto"/>
            </w:tcBorders>
            <w:shd w:val="clear" w:color="auto" w:fill="auto"/>
            <w:noWrap/>
            <w:vAlign w:val="center"/>
            <w:hideMark/>
          </w:tcPr>
          <w:p w14:paraId="1789E2F1"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Industry Sources &amp; TechSci Research Estimates</w:t>
            </w:r>
          </w:p>
        </w:tc>
        <w:tc>
          <w:tcPr>
            <w:tcW w:w="1209" w:type="dxa"/>
            <w:tcBorders>
              <w:top w:val="nil"/>
              <w:left w:val="nil"/>
              <w:bottom w:val="single" w:sz="8" w:space="0" w:color="auto"/>
              <w:right w:val="single" w:sz="8" w:space="0" w:color="auto"/>
            </w:tcBorders>
            <w:shd w:val="clear" w:color="auto" w:fill="auto"/>
            <w:noWrap/>
            <w:vAlign w:val="center"/>
            <w:hideMark/>
          </w:tcPr>
          <w:p w14:paraId="1FD400FC"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23367753"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7.03%</w:t>
            </w:r>
          </w:p>
        </w:tc>
        <w:tc>
          <w:tcPr>
            <w:tcW w:w="1381" w:type="dxa"/>
            <w:tcBorders>
              <w:top w:val="nil"/>
              <w:left w:val="nil"/>
              <w:bottom w:val="single" w:sz="8" w:space="0" w:color="auto"/>
              <w:right w:val="single" w:sz="8" w:space="0" w:color="auto"/>
            </w:tcBorders>
            <w:shd w:val="clear" w:color="auto" w:fill="auto"/>
            <w:noWrap/>
            <w:vAlign w:val="center"/>
            <w:hideMark/>
          </w:tcPr>
          <w:p w14:paraId="7B8C7255"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28.00%</w:t>
            </w:r>
          </w:p>
        </w:tc>
      </w:tr>
      <w:tr w:rsidR="00DF72B5" w:rsidRPr="00DF72B5" w14:paraId="0B1C659A"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025D7F9B"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Market Growth in Historical Period (2015-2020)</w:t>
            </w:r>
          </w:p>
        </w:tc>
        <w:tc>
          <w:tcPr>
            <w:tcW w:w="3075" w:type="dxa"/>
            <w:tcBorders>
              <w:top w:val="nil"/>
              <w:left w:val="nil"/>
              <w:bottom w:val="single" w:sz="8" w:space="0" w:color="auto"/>
              <w:right w:val="single" w:sz="8" w:space="0" w:color="000000"/>
            </w:tcBorders>
            <w:shd w:val="clear" w:color="auto" w:fill="auto"/>
            <w:noWrap/>
            <w:vAlign w:val="center"/>
            <w:hideMark/>
          </w:tcPr>
          <w:p w14:paraId="57F521F1"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Industry Sources &amp; TechSci Research Estimates</w:t>
            </w:r>
          </w:p>
        </w:tc>
        <w:tc>
          <w:tcPr>
            <w:tcW w:w="1209" w:type="dxa"/>
            <w:tcBorders>
              <w:top w:val="nil"/>
              <w:left w:val="nil"/>
              <w:bottom w:val="single" w:sz="8" w:space="0" w:color="auto"/>
              <w:right w:val="single" w:sz="8" w:space="0" w:color="auto"/>
            </w:tcBorders>
            <w:shd w:val="clear" w:color="auto" w:fill="auto"/>
            <w:noWrap/>
            <w:vAlign w:val="center"/>
            <w:hideMark/>
          </w:tcPr>
          <w:p w14:paraId="72240313" w14:textId="77777777" w:rsidR="00DF72B5" w:rsidRPr="00DF72B5" w:rsidRDefault="00DF72B5" w:rsidP="00DF72B5">
            <w:pPr>
              <w:spacing w:after="0" w:line="240" w:lineRule="auto"/>
              <w:jc w:val="center"/>
              <w:rPr>
                <w:rFonts w:ascii="Arial" w:eastAsia="Times New Roman" w:hAnsi="Arial" w:cs="Arial"/>
                <w:b/>
                <w:bCs/>
                <w:i/>
                <w:iCs/>
                <w:color w:val="808080"/>
                <w:sz w:val="20"/>
                <w:szCs w:val="20"/>
                <w:lang w:eastAsia="en-IN"/>
              </w:rPr>
            </w:pPr>
            <w:r w:rsidRPr="00DF72B5">
              <w:rPr>
                <w:rFonts w:ascii="Arial" w:eastAsia="Times New Roman" w:hAnsi="Arial" w:cs="Arial"/>
                <w:b/>
                <w:bCs/>
                <w:i/>
                <w:iCs/>
                <w:color w:val="808080"/>
                <w:sz w:val="20"/>
                <w:szCs w:val="20"/>
                <w:lang w:eastAsia="en-IN"/>
              </w:rPr>
              <w:t>Historical</w:t>
            </w:r>
          </w:p>
        </w:tc>
        <w:tc>
          <w:tcPr>
            <w:tcW w:w="1002" w:type="dxa"/>
            <w:tcBorders>
              <w:top w:val="nil"/>
              <w:left w:val="nil"/>
              <w:bottom w:val="single" w:sz="8" w:space="0" w:color="auto"/>
              <w:right w:val="single" w:sz="8" w:space="0" w:color="auto"/>
            </w:tcBorders>
            <w:shd w:val="clear" w:color="auto" w:fill="auto"/>
            <w:noWrap/>
            <w:vAlign w:val="center"/>
            <w:hideMark/>
          </w:tcPr>
          <w:p w14:paraId="6A96EFA7"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1.40%</w:t>
            </w:r>
          </w:p>
        </w:tc>
        <w:tc>
          <w:tcPr>
            <w:tcW w:w="1381" w:type="dxa"/>
            <w:tcBorders>
              <w:top w:val="nil"/>
              <w:left w:val="nil"/>
              <w:bottom w:val="single" w:sz="8" w:space="0" w:color="auto"/>
              <w:right w:val="single" w:sz="8" w:space="0" w:color="auto"/>
            </w:tcBorders>
            <w:shd w:val="clear" w:color="auto" w:fill="auto"/>
            <w:noWrap/>
            <w:vAlign w:val="center"/>
            <w:hideMark/>
          </w:tcPr>
          <w:p w14:paraId="3B74CE55" w14:textId="77777777" w:rsidR="00DF72B5" w:rsidRPr="00DF72B5" w:rsidRDefault="00DF72B5" w:rsidP="00DF72B5">
            <w:pPr>
              <w:spacing w:after="0" w:line="240" w:lineRule="auto"/>
              <w:jc w:val="center"/>
              <w:rPr>
                <w:rFonts w:ascii="Arial" w:eastAsia="Times New Roman" w:hAnsi="Arial" w:cs="Arial"/>
                <w:color w:val="000000"/>
                <w:sz w:val="20"/>
                <w:szCs w:val="20"/>
                <w:lang w:eastAsia="en-IN"/>
              </w:rPr>
            </w:pPr>
            <w:r w:rsidRPr="00DF72B5">
              <w:rPr>
                <w:rFonts w:ascii="Arial" w:eastAsia="Times New Roman" w:hAnsi="Arial" w:cs="Arial"/>
                <w:color w:val="000000"/>
                <w:sz w:val="20"/>
                <w:szCs w:val="20"/>
                <w:lang w:eastAsia="en-IN"/>
              </w:rPr>
              <w:t>4.00%</w:t>
            </w:r>
          </w:p>
        </w:tc>
      </w:tr>
      <w:tr w:rsidR="00DF72B5" w:rsidRPr="00DF72B5" w14:paraId="450157EE" w14:textId="77777777" w:rsidTr="00DF72B5">
        <w:trPr>
          <w:trHeight w:val="341"/>
        </w:trPr>
        <w:tc>
          <w:tcPr>
            <w:tcW w:w="3493" w:type="dxa"/>
            <w:tcBorders>
              <w:top w:val="nil"/>
              <w:left w:val="single" w:sz="8" w:space="0" w:color="auto"/>
              <w:bottom w:val="single" w:sz="8" w:space="0" w:color="auto"/>
              <w:right w:val="single" w:sz="8" w:space="0" w:color="auto"/>
            </w:tcBorders>
            <w:shd w:val="clear" w:color="000000" w:fill="ACB9CA"/>
            <w:noWrap/>
            <w:vAlign w:val="center"/>
            <w:hideMark/>
          </w:tcPr>
          <w:p w14:paraId="5B728CCD" w14:textId="77777777" w:rsidR="00DF72B5" w:rsidRPr="00DF72B5" w:rsidRDefault="00DF72B5" w:rsidP="00DF72B5">
            <w:pPr>
              <w:spacing w:after="0" w:line="240" w:lineRule="auto"/>
              <w:jc w:val="center"/>
              <w:rPr>
                <w:rFonts w:ascii="Arial" w:eastAsia="Times New Roman" w:hAnsi="Arial" w:cs="Arial"/>
                <w:b/>
                <w:bCs/>
                <w:color w:val="000000"/>
                <w:sz w:val="20"/>
                <w:szCs w:val="20"/>
                <w:lang w:eastAsia="en-IN"/>
              </w:rPr>
            </w:pPr>
            <w:r w:rsidRPr="00DF72B5">
              <w:rPr>
                <w:rFonts w:ascii="Arial" w:eastAsia="Times New Roman" w:hAnsi="Arial" w:cs="Arial"/>
                <w:b/>
                <w:bCs/>
                <w:color w:val="000000"/>
                <w:sz w:val="20"/>
                <w:szCs w:val="20"/>
                <w:lang w:eastAsia="en-IN"/>
              </w:rPr>
              <w:t>CAGR (2021-2030)</w:t>
            </w:r>
          </w:p>
        </w:tc>
        <w:tc>
          <w:tcPr>
            <w:tcW w:w="6667" w:type="dxa"/>
            <w:gridSpan w:val="4"/>
            <w:tcBorders>
              <w:top w:val="single" w:sz="8" w:space="0" w:color="auto"/>
              <w:left w:val="nil"/>
              <w:bottom w:val="nil"/>
              <w:right w:val="nil"/>
            </w:tcBorders>
            <w:shd w:val="clear" w:color="000000" w:fill="333F4F"/>
            <w:noWrap/>
            <w:vAlign w:val="center"/>
            <w:hideMark/>
          </w:tcPr>
          <w:p w14:paraId="549075BB" w14:textId="77777777" w:rsidR="00DF72B5" w:rsidRPr="00DF72B5" w:rsidRDefault="00DF72B5" w:rsidP="00DF72B5">
            <w:pPr>
              <w:spacing w:after="0" w:line="240" w:lineRule="auto"/>
              <w:jc w:val="center"/>
              <w:rPr>
                <w:rFonts w:ascii="Arial" w:eastAsia="Times New Roman" w:hAnsi="Arial" w:cs="Arial"/>
                <w:b/>
                <w:bCs/>
                <w:color w:val="FFFFFF"/>
                <w:sz w:val="20"/>
                <w:szCs w:val="20"/>
                <w:lang w:eastAsia="en-IN"/>
              </w:rPr>
            </w:pPr>
            <w:r w:rsidRPr="00DF72B5">
              <w:rPr>
                <w:rFonts w:ascii="Arial" w:eastAsia="Times New Roman" w:hAnsi="Arial" w:cs="Arial"/>
                <w:b/>
                <w:bCs/>
                <w:color w:val="FFFFFF"/>
                <w:sz w:val="20"/>
                <w:szCs w:val="20"/>
                <w:lang w:eastAsia="en-IN"/>
              </w:rPr>
              <w:t>5.30%</w:t>
            </w:r>
          </w:p>
        </w:tc>
      </w:tr>
    </w:tbl>
    <w:p w14:paraId="0634CFFD" w14:textId="77777777" w:rsidR="00DF72B5" w:rsidRPr="00DF72B5" w:rsidRDefault="00DF72B5" w:rsidP="00DF72B5">
      <w:pPr>
        <w:spacing w:after="0" w:line="240" w:lineRule="auto"/>
        <w:jc w:val="both"/>
        <w:rPr>
          <w:rFonts w:ascii="Calibri" w:eastAsia="Times New Roman" w:hAnsi="Calibri" w:cs="Calibri"/>
          <w:color w:val="000000"/>
          <w:lang w:eastAsia="en-IN"/>
        </w:rPr>
      </w:pPr>
      <w:r w:rsidRPr="00DF72B5">
        <w:rPr>
          <w:rFonts w:ascii="Calibri" w:eastAsia="Times New Roman" w:hAnsi="Calibri" w:cs="Calibri"/>
          <w:color w:val="000000"/>
          <w:lang w:eastAsia="en-IN"/>
        </w:rPr>
        <w:t xml:space="preserve">*Mainly the Pipes &amp; Tanks going in Industrial and manufacturing sector. </w:t>
      </w:r>
    </w:p>
    <w:p w14:paraId="0E56C5E5" w14:textId="7D26D909" w:rsidR="00C22CE3" w:rsidRPr="00C22CE3" w:rsidRDefault="00C22CE3" w:rsidP="00C22CE3">
      <w:pPr>
        <w:spacing w:line="360" w:lineRule="auto"/>
        <w:jc w:val="both"/>
        <w:rPr>
          <w:rFonts w:ascii="Arial" w:hAnsi="Arial" w:cs="Arial"/>
        </w:rPr>
      </w:pPr>
      <w:r w:rsidRPr="001543F7">
        <w:rPr>
          <w:rFonts w:ascii="Arial" w:hAnsi="Arial" w:cs="Arial"/>
          <w:b/>
          <w:bCs/>
          <w:noProof/>
          <w:sz w:val="24"/>
          <w:szCs w:val="24"/>
        </w:rPr>
        <mc:AlternateContent>
          <mc:Choice Requires="wps">
            <w:drawing>
              <wp:anchor distT="45720" distB="45720" distL="114300" distR="114300" simplePos="0" relativeHeight="252914688" behindDoc="0" locked="0" layoutInCell="1" allowOverlap="1" wp14:anchorId="2FD85678" wp14:editId="15C60E6A">
                <wp:simplePos x="0" y="0"/>
                <wp:positionH relativeFrom="margin">
                  <wp:align>left</wp:align>
                </wp:positionH>
                <wp:positionV relativeFrom="paragraph">
                  <wp:posOffset>397850</wp:posOffset>
                </wp:positionV>
                <wp:extent cx="6560185" cy="1404620"/>
                <wp:effectExtent l="0" t="0" r="12065" b="19050"/>
                <wp:wrapSquare wrapText="bothSides"/>
                <wp:docPr id="2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85" cy="1404620"/>
                        </a:xfrm>
                        <a:prstGeom prst="rect">
                          <a:avLst/>
                        </a:prstGeom>
                        <a:solidFill>
                          <a:schemeClr val="accent5">
                            <a:lumMod val="50000"/>
                          </a:schemeClr>
                        </a:solidFill>
                        <a:ln w="9525">
                          <a:solidFill>
                            <a:srgbClr val="000000"/>
                          </a:solidFill>
                          <a:miter lim="800000"/>
                          <a:headEnd/>
                          <a:tailEnd/>
                        </a:ln>
                      </wps:spPr>
                      <wps:txbx>
                        <w:txbxContent>
                          <w:p w14:paraId="0C20CE99" w14:textId="77777777" w:rsidR="00C22CE3" w:rsidRPr="001543F7" w:rsidRDefault="00C22CE3" w:rsidP="00C22CE3">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FD85678" id="_x0000_s1101" type="#_x0000_t202" style="position:absolute;left:0;text-align:left;margin-left:0;margin-top:31.35pt;width:516.55pt;height:110.6pt;z-index:2529146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" fillcolor="#1f4d78 [1608]">
                <v:textbox style="mso-fit-shape-to-text:t">
                  <w:txbxContent>
                    <w:p w14:paraId="0C20CE99" w14:textId="77777777" w:rsidR="00C22CE3" w:rsidRPr="001543F7" w:rsidRDefault="00C22CE3" w:rsidP="00C22CE3">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66E4D28C" w14:textId="77777777" w:rsidR="00C22CE3" w:rsidRDefault="00C22CE3" w:rsidP="00555BDB">
      <w:pPr>
        <w:spacing w:line="360" w:lineRule="auto"/>
        <w:textAlignment w:val="baseline"/>
        <w:rPr>
          <w:rFonts w:ascii="Arial" w:hAnsi="Arial" w:cs="Arial"/>
          <w:b/>
          <w:bCs/>
          <w:sz w:val="24"/>
          <w:szCs w:val="24"/>
        </w:rPr>
      </w:pPr>
    </w:p>
    <w:p w14:paraId="6FA3341A" w14:textId="1B6669A3"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3.2.4.2. Operating Efficiency</w:t>
      </w:r>
    </w:p>
    <w:p w14:paraId="772067F4" w14:textId="68A8BDBA" w:rsidR="002679BF" w:rsidRPr="00672393" w:rsidRDefault="008D1421" w:rsidP="00672393">
      <w:pPr>
        <w:spacing w:line="360" w:lineRule="auto"/>
        <w:textAlignment w:val="baseline"/>
        <w:rPr>
          <w:color w:val="000000" w:themeColor="text1"/>
        </w:rPr>
      </w:pPr>
      <w:r w:rsidRPr="002B5730">
        <w:rPr>
          <w:noProof/>
          <w:color w:val="000000" w:themeColor="text1"/>
        </w:rPr>
        <mc:AlternateContent>
          <mc:Choice Requires="wps">
            <w:drawing>
              <wp:anchor distT="0" distB="0" distL="114300" distR="114300" simplePos="0" relativeHeight="252112896" behindDoc="0" locked="0" layoutInCell="1" allowOverlap="1" wp14:anchorId="27D9FAA9" wp14:editId="03DE703A">
                <wp:simplePos x="0" y="0"/>
                <wp:positionH relativeFrom="column">
                  <wp:posOffset>3781425</wp:posOffset>
                </wp:positionH>
                <wp:positionV relativeFrom="paragraph">
                  <wp:posOffset>2256197</wp:posOffset>
                </wp:positionV>
                <wp:extent cx="2588458" cy="200055"/>
                <wp:effectExtent l="0" t="0" r="0" b="0"/>
                <wp:wrapNone/>
                <wp:docPr id="171"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1F077394"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27D9FAA9" id="_x0000_s1102" type="#_x0000_t202" style="position:absolute;margin-left:297.75pt;margin-top:177.65pt;width:203.8pt;height:15.7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" filled="f" stroked="f">
                <v:textbox style="mso-fit-shape-to-text:t">
                  <w:txbxContent>
                    <w:p w14:paraId="1F077394"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555BDB" w:rsidRPr="0061645E">
        <w:rPr>
          <w:rFonts w:ascii="Arial" w:hAnsi="Arial" w:cs="Arial"/>
          <w:b/>
          <w:bCs/>
          <w:sz w:val="24"/>
          <w:szCs w:val="24"/>
        </w:rPr>
        <w:t>North America Vinyl Ester Resin Operating Efficiency (Percentage), 2015-2030F</w:t>
      </w:r>
      <w:r w:rsidR="002A5D60" w:rsidRPr="002B5730">
        <w:rPr>
          <w:noProof/>
          <w:color w:val="000000" w:themeColor="text1"/>
        </w:rPr>
        <w:drawing>
          <wp:inline distT="0" distB="0" distL="0" distR="0" wp14:anchorId="58CC8384" wp14:editId="0DBBF0EA">
            <wp:extent cx="6477000" cy="2257425"/>
            <wp:effectExtent l="0" t="0" r="0" b="0"/>
            <wp:docPr id="31" name="Chart 31">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6F3FD80" w14:textId="77777777" w:rsidR="00143C36" w:rsidRDefault="00143C36" w:rsidP="00143C36">
      <w:pPr>
        <w:spacing w:line="360" w:lineRule="auto"/>
        <w:jc w:val="both"/>
        <w:rPr>
          <w:rFonts w:ascii="Arial" w:hAnsi="Arial" w:cs="Arial"/>
          <w:color w:val="000000" w:themeColor="text1"/>
          <w:sz w:val="24"/>
          <w:szCs w:val="24"/>
        </w:rPr>
      </w:pPr>
    </w:p>
    <w:p w14:paraId="0287C09A" w14:textId="6F883206"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Majority of the vinyl ester resin producers operate at 84-86% utilization rate. The operating rates declined to 80% in 2020 owing to limited demand and operational constraints due the outbreak of COVID19 pandemic.</w:t>
      </w:r>
    </w:p>
    <w:p w14:paraId="79B2FF65" w14:textId="2CF4760A" w:rsidR="00143C36" w:rsidRDefault="00143C36" w:rsidP="00143C36">
      <w:pPr>
        <w:spacing w:line="360" w:lineRule="auto"/>
        <w:rPr>
          <w:rFonts w:ascii="Arial" w:hAnsi="Arial" w:cs="Arial"/>
          <w:b/>
          <w:bCs/>
          <w:sz w:val="24"/>
          <w:szCs w:val="24"/>
        </w:rPr>
      </w:pPr>
      <w:r w:rsidRPr="00672393">
        <w:rPr>
          <w:rFonts w:ascii="Arial" w:hAnsi="Arial" w:cs="Arial"/>
          <w:color w:val="000000" w:themeColor="text1"/>
          <w:sz w:val="24"/>
          <w:szCs w:val="24"/>
        </w:rPr>
        <w:t>With recovering operational activities in 2021 in North America, the companies have regained pace of operating at 86% rate which is expected to further rise to almost 89% in 2030 with rise in epoxy resin demand in the end-user industries.</w:t>
      </w:r>
    </w:p>
    <w:p w14:paraId="615E673E" w14:textId="77777777" w:rsidR="00143C36" w:rsidRDefault="00143C36" w:rsidP="0061645E">
      <w:pPr>
        <w:spacing w:line="360" w:lineRule="auto"/>
        <w:rPr>
          <w:rFonts w:ascii="Arial" w:hAnsi="Arial" w:cs="Arial"/>
          <w:b/>
          <w:bCs/>
          <w:sz w:val="24"/>
          <w:szCs w:val="24"/>
        </w:rPr>
      </w:pPr>
    </w:p>
    <w:p w14:paraId="14D4B3AE" w14:textId="6950F1F0" w:rsidR="00555BDB" w:rsidRPr="0061645E" w:rsidRDefault="00555BDB" w:rsidP="0061645E">
      <w:pPr>
        <w:spacing w:line="360" w:lineRule="auto"/>
        <w:rPr>
          <w:rFonts w:ascii="Arial" w:hAnsi="Arial" w:cs="Arial"/>
          <w:b/>
          <w:bCs/>
          <w:sz w:val="24"/>
          <w:szCs w:val="24"/>
        </w:rPr>
      </w:pPr>
      <w:r w:rsidRPr="0061645E">
        <w:rPr>
          <w:rFonts w:ascii="Arial" w:hAnsi="Arial" w:cs="Arial"/>
          <w:b/>
          <w:bCs/>
          <w:sz w:val="24"/>
          <w:szCs w:val="24"/>
        </w:rPr>
        <w:t>3.2.4.3. Demand By Application</w:t>
      </w:r>
    </w:p>
    <w:p w14:paraId="756A42A9" w14:textId="0A0819C1" w:rsidR="00F112AA" w:rsidRPr="0061645E" w:rsidRDefault="00555BDB" w:rsidP="0061645E">
      <w:pPr>
        <w:spacing w:line="360" w:lineRule="auto"/>
        <w:rPr>
          <w:rFonts w:ascii="Arial" w:hAnsi="Arial" w:cs="Arial"/>
          <w:b/>
          <w:bCs/>
          <w:sz w:val="24"/>
          <w:szCs w:val="24"/>
        </w:rPr>
      </w:pPr>
      <w:r w:rsidRPr="0061645E">
        <w:rPr>
          <w:rFonts w:ascii="Arial" w:hAnsi="Arial" w:cs="Arial"/>
          <w:b/>
          <w:bCs/>
          <w:sz w:val="24"/>
          <w:szCs w:val="24"/>
        </w:rPr>
        <w:t>North America Vinyl Ester Resin Demand, By Application,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2015–2030F</w:t>
      </w:r>
    </w:p>
    <w:p w14:paraId="7FCA1370" w14:textId="410C12EB" w:rsidR="00E544BF" w:rsidRDefault="009006A2" w:rsidP="006721C8">
      <w:pPr>
        <w:spacing w:line="360" w:lineRule="auto"/>
        <w:jc w:val="both"/>
        <w:rPr>
          <w:rFonts w:ascii="Arial" w:hAnsi="Arial" w:cs="Arial"/>
          <w:color w:val="000000" w:themeColor="text1"/>
          <w:sz w:val="24"/>
          <w:szCs w:val="24"/>
        </w:rPr>
      </w:pPr>
      <w:r w:rsidRPr="002B5730">
        <w:rPr>
          <w:b/>
          <w:noProof/>
          <w:color w:val="000000" w:themeColor="text1"/>
        </w:rPr>
        <mc:AlternateContent>
          <mc:Choice Requires="wps">
            <w:drawing>
              <wp:anchor distT="0" distB="0" distL="114300" distR="114300" simplePos="0" relativeHeight="252018688" behindDoc="0" locked="0" layoutInCell="1" allowOverlap="1" wp14:anchorId="5C79D0F8" wp14:editId="49CA2840">
                <wp:simplePos x="0" y="0"/>
                <wp:positionH relativeFrom="margin">
                  <wp:posOffset>2905125</wp:posOffset>
                </wp:positionH>
                <wp:positionV relativeFrom="paragraph">
                  <wp:posOffset>2594610</wp:posOffset>
                </wp:positionV>
                <wp:extent cx="3259455" cy="409575"/>
                <wp:effectExtent l="0" t="0" r="0" b="0"/>
                <wp:wrapNone/>
                <wp:docPr id="249" name="TextBox 4"/>
                <wp:cNvGraphicFramePr/>
                <a:graphic xmlns:a="http://schemas.openxmlformats.org/drawingml/2006/main">
                  <a:graphicData uri="http://schemas.microsoft.com/office/word/2010/wordprocessingShape">
                    <wps:wsp>
                      <wps:cNvSpPr txBox="1"/>
                      <wps:spPr>
                        <a:xfrm>
                          <a:off x="0" y="0"/>
                          <a:ext cx="3259455" cy="409575"/>
                        </a:xfrm>
                        <a:prstGeom prst="rect">
                          <a:avLst/>
                        </a:prstGeom>
                        <a:noFill/>
                      </wps:spPr>
                      <wps:txbx>
                        <w:txbxContent>
                          <w:p w14:paraId="44B0ED40"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528A99D3"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C79D0F8" id="_x0000_s1103" type="#_x0000_t202" style="position:absolute;left:0;text-align:left;margin-left:228.75pt;margin-top:204.3pt;width:256.65pt;height:32.2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" filled="f" stroked="f">
                <v:textbox>
                  <w:txbxContent>
                    <w:p w14:paraId="44B0ED40"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528A99D3"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69198A" w:rsidRPr="002B5730">
        <w:rPr>
          <w:noProof/>
          <w:color w:val="000000" w:themeColor="text1"/>
        </w:rPr>
        <w:drawing>
          <wp:inline distT="0" distB="0" distL="0" distR="0" wp14:anchorId="0C1B9794" wp14:editId="4985C2B4">
            <wp:extent cx="6419850" cy="2921330"/>
            <wp:effectExtent l="0" t="0" r="0" b="0"/>
            <wp:docPr id="39" name="Chart 39">
              <a:extLst xmlns:a="http://schemas.openxmlformats.org/drawingml/2006/main">
                <a:ext uri="{FF2B5EF4-FFF2-40B4-BE49-F238E27FC236}">
                  <a16:creationId xmlns:a16="http://schemas.microsoft.com/office/drawing/2014/main" id="{98957A00-1C1A-4E47-A034-0AD2D8408E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tbl>
      <w:tblPr>
        <w:tblW w:w="10118" w:type="dxa"/>
        <w:tblLook w:val="04A0" w:firstRow="1" w:lastRow="0" w:firstColumn="1" w:lastColumn="0" w:noHBand="0" w:noVBand="1"/>
      </w:tblPr>
      <w:tblGrid>
        <w:gridCol w:w="2167"/>
        <w:gridCol w:w="1678"/>
        <w:gridCol w:w="782"/>
        <w:gridCol w:w="782"/>
        <w:gridCol w:w="782"/>
        <w:gridCol w:w="782"/>
        <w:gridCol w:w="782"/>
        <w:gridCol w:w="795"/>
        <w:gridCol w:w="784"/>
        <w:gridCol w:w="784"/>
      </w:tblGrid>
      <w:tr w:rsidR="002679BF" w:rsidRPr="002679BF" w14:paraId="4D02B099" w14:textId="77777777" w:rsidTr="00672393">
        <w:trPr>
          <w:trHeight w:val="345"/>
        </w:trPr>
        <w:tc>
          <w:tcPr>
            <w:tcW w:w="2167"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3E201EB8"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 xml:space="preserve">Demand by Application </w:t>
            </w:r>
          </w:p>
        </w:tc>
        <w:tc>
          <w:tcPr>
            <w:tcW w:w="1678" w:type="dxa"/>
            <w:tcBorders>
              <w:top w:val="single" w:sz="8" w:space="0" w:color="auto"/>
              <w:left w:val="nil"/>
              <w:bottom w:val="single" w:sz="8" w:space="0" w:color="auto"/>
              <w:right w:val="single" w:sz="8" w:space="0" w:color="auto"/>
            </w:tcBorders>
            <w:shd w:val="clear" w:color="000000" w:fill="C00000"/>
            <w:noWrap/>
            <w:vAlign w:val="center"/>
            <w:hideMark/>
          </w:tcPr>
          <w:p w14:paraId="714756E0"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2015</w:t>
            </w:r>
          </w:p>
        </w:tc>
        <w:tc>
          <w:tcPr>
            <w:tcW w:w="782" w:type="dxa"/>
            <w:tcBorders>
              <w:top w:val="single" w:sz="8" w:space="0" w:color="auto"/>
              <w:left w:val="nil"/>
              <w:bottom w:val="single" w:sz="8" w:space="0" w:color="auto"/>
              <w:right w:val="single" w:sz="8" w:space="0" w:color="auto"/>
            </w:tcBorders>
            <w:shd w:val="clear" w:color="000000" w:fill="C00000"/>
            <w:noWrap/>
            <w:vAlign w:val="center"/>
            <w:hideMark/>
          </w:tcPr>
          <w:p w14:paraId="58DCCE01"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2016</w:t>
            </w:r>
          </w:p>
        </w:tc>
        <w:tc>
          <w:tcPr>
            <w:tcW w:w="782" w:type="dxa"/>
            <w:tcBorders>
              <w:top w:val="single" w:sz="8" w:space="0" w:color="auto"/>
              <w:left w:val="nil"/>
              <w:bottom w:val="single" w:sz="8" w:space="0" w:color="auto"/>
              <w:right w:val="single" w:sz="8" w:space="0" w:color="auto"/>
            </w:tcBorders>
            <w:shd w:val="clear" w:color="000000" w:fill="C00000"/>
            <w:noWrap/>
            <w:vAlign w:val="center"/>
            <w:hideMark/>
          </w:tcPr>
          <w:p w14:paraId="29D7D54E"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2017</w:t>
            </w:r>
          </w:p>
        </w:tc>
        <w:tc>
          <w:tcPr>
            <w:tcW w:w="782" w:type="dxa"/>
            <w:tcBorders>
              <w:top w:val="single" w:sz="8" w:space="0" w:color="auto"/>
              <w:left w:val="nil"/>
              <w:bottom w:val="single" w:sz="8" w:space="0" w:color="auto"/>
              <w:right w:val="single" w:sz="8" w:space="0" w:color="auto"/>
            </w:tcBorders>
            <w:shd w:val="clear" w:color="000000" w:fill="C00000"/>
            <w:noWrap/>
            <w:vAlign w:val="center"/>
            <w:hideMark/>
          </w:tcPr>
          <w:p w14:paraId="581EDC1D"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2018</w:t>
            </w:r>
          </w:p>
        </w:tc>
        <w:tc>
          <w:tcPr>
            <w:tcW w:w="782" w:type="dxa"/>
            <w:tcBorders>
              <w:top w:val="single" w:sz="8" w:space="0" w:color="auto"/>
              <w:left w:val="nil"/>
              <w:bottom w:val="single" w:sz="8" w:space="0" w:color="auto"/>
              <w:right w:val="single" w:sz="8" w:space="0" w:color="auto"/>
            </w:tcBorders>
            <w:shd w:val="clear" w:color="000000" w:fill="C00000"/>
            <w:noWrap/>
            <w:vAlign w:val="center"/>
            <w:hideMark/>
          </w:tcPr>
          <w:p w14:paraId="32EF2904"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2019</w:t>
            </w:r>
          </w:p>
        </w:tc>
        <w:tc>
          <w:tcPr>
            <w:tcW w:w="782" w:type="dxa"/>
            <w:tcBorders>
              <w:top w:val="single" w:sz="8" w:space="0" w:color="auto"/>
              <w:left w:val="nil"/>
              <w:bottom w:val="single" w:sz="8" w:space="0" w:color="auto"/>
              <w:right w:val="single" w:sz="8" w:space="0" w:color="auto"/>
            </w:tcBorders>
            <w:shd w:val="clear" w:color="000000" w:fill="C00000"/>
            <w:noWrap/>
            <w:vAlign w:val="center"/>
            <w:hideMark/>
          </w:tcPr>
          <w:p w14:paraId="1C05482F"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2020</w:t>
            </w:r>
          </w:p>
        </w:tc>
        <w:tc>
          <w:tcPr>
            <w:tcW w:w="795" w:type="dxa"/>
            <w:tcBorders>
              <w:top w:val="single" w:sz="8" w:space="0" w:color="auto"/>
              <w:left w:val="nil"/>
              <w:bottom w:val="single" w:sz="8" w:space="0" w:color="auto"/>
              <w:right w:val="single" w:sz="8" w:space="0" w:color="auto"/>
            </w:tcBorders>
            <w:shd w:val="clear" w:color="000000" w:fill="C00000"/>
            <w:noWrap/>
            <w:vAlign w:val="center"/>
            <w:hideMark/>
          </w:tcPr>
          <w:p w14:paraId="11AF02BA"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2021E</w:t>
            </w:r>
          </w:p>
        </w:tc>
        <w:tc>
          <w:tcPr>
            <w:tcW w:w="784" w:type="dxa"/>
            <w:tcBorders>
              <w:top w:val="single" w:sz="8" w:space="0" w:color="auto"/>
              <w:left w:val="nil"/>
              <w:bottom w:val="single" w:sz="8" w:space="0" w:color="auto"/>
              <w:right w:val="single" w:sz="8" w:space="0" w:color="auto"/>
            </w:tcBorders>
            <w:shd w:val="clear" w:color="000000" w:fill="C00000"/>
            <w:noWrap/>
            <w:vAlign w:val="center"/>
            <w:hideMark/>
          </w:tcPr>
          <w:p w14:paraId="02085046"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2025F</w:t>
            </w:r>
          </w:p>
        </w:tc>
        <w:tc>
          <w:tcPr>
            <w:tcW w:w="784" w:type="dxa"/>
            <w:tcBorders>
              <w:top w:val="single" w:sz="8" w:space="0" w:color="auto"/>
              <w:left w:val="nil"/>
              <w:bottom w:val="single" w:sz="8" w:space="0" w:color="auto"/>
              <w:right w:val="single" w:sz="8" w:space="0" w:color="auto"/>
            </w:tcBorders>
            <w:shd w:val="clear" w:color="000000" w:fill="C00000"/>
            <w:noWrap/>
            <w:vAlign w:val="center"/>
            <w:hideMark/>
          </w:tcPr>
          <w:p w14:paraId="13FC3179"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2030F</w:t>
            </w:r>
          </w:p>
        </w:tc>
      </w:tr>
      <w:tr w:rsidR="002679BF" w:rsidRPr="002679BF" w14:paraId="72FAB44A" w14:textId="77777777" w:rsidTr="00672393">
        <w:trPr>
          <w:trHeight w:val="345"/>
        </w:trPr>
        <w:tc>
          <w:tcPr>
            <w:tcW w:w="2167" w:type="dxa"/>
            <w:tcBorders>
              <w:top w:val="nil"/>
              <w:left w:val="single" w:sz="8" w:space="0" w:color="auto"/>
              <w:bottom w:val="single" w:sz="8" w:space="0" w:color="auto"/>
              <w:right w:val="single" w:sz="8" w:space="0" w:color="auto"/>
            </w:tcBorders>
            <w:shd w:val="clear" w:color="000000" w:fill="FFFFFF"/>
            <w:noWrap/>
            <w:vAlign w:val="center"/>
            <w:hideMark/>
          </w:tcPr>
          <w:p w14:paraId="7B3DAC8E"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Pipes &amp; Tanks</w:t>
            </w:r>
          </w:p>
        </w:tc>
        <w:tc>
          <w:tcPr>
            <w:tcW w:w="1678" w:type="dxa"/>
            <w:tcBorders>
              <w:top w:val="nil"/>
              <w:left w:val="nil"/>
              <w:bottom w:val="single" w:sz="8" w:space="0" w:color="auto"/>
              <w:right w:val="single" w:sz="8" w:space="0" w:color="auto"/>
            </w:tcBorders>
            <w:shd w:val="clear" w:color="000000" w:fill="FFFFFF"/>
            <w:noWrap/>
            <w:vAlign w:val="center"/>
            <w:hideMark/>
          </w:tcPr>
          <w:p w14:paraId="0811AEA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91</w:t>
            </w:r>
          </w:p>
        </w:tc>
        <w:tc>
          <w:tcPr>
            <w:tcW w:w="782" w:type="dxa"/>
            <w:tcBorders>
              <w:top w:val="nil"/>
              <w:left w:val="nil"/>
              <w:bottom w:val="single" w:sz="8" w:space="0" w:color="auto"/>
              <w:right w:val="single" w:sz="8" w:space="0" w:color="auto"/>
            </w:tcBorders>
            <w:shd w:val="clear" w:color="000000" w:fill="FFFFFF"/>
            <w:noWrap/>
            <w:vAlign w:val="center"/>
            <w:hideMark/>
          </w:tcPr>
          <w:p w14:paraId="2966529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93</w:t>
            </w:r>
          </w:p>
        </w:tc>
        <w:tc>
          <w:tcPr>
            <w:tcW w:w="782" w:type="dxa"/>
            <w:tcBorders>
              <w:top w:val="nil"/>
              <w:left w:val="nil"/>
              <w:bottom w:val="single" w:sz="8" w:space="0" w:color="auto"/>
              <w:right w:val="single" w:sz="8" w:space="0" w:color="auto"/>
            </w:tcBorders>
            <w:shd w:val="clear" w:color="000000" w:fill="FFFFFF"/>
            <w:noWrap/>
            <w:vAlign w:val="center"/>
            <w:hideMark/>
          </w:tcPr>
          <w:p w14:paraId="557BA32E"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96</w:t>
            </w:r>
          </w:p>
        </w:tc>
        <w:tc>
          <w:tcPr>
            <w:tcW w:w="782" w:type="dxa"/>
            <w:tcBorders>
              <w:top w:val="nil"/>
              <w:left w:val="nil"/>
              <w:bottom w:val="single" w:sz="8" w:space="0" w:color="auto"/>
              <w:right w:val="single" w:sz="8" w:space="0" w:color="auto"/>
            </w:tcBorders>
            <w:shd w:val="clear" w:color="000000" w:fill="FFFFFF"/>
            <w:noWrap/>
            <w:vAlign w:val="center"/>
            <w:hideMark/>
          </w:tcPr>
          <w:p w14:paraId="032FEF4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101</w:t>
            </w:r>
          </w:p>
        </w:tc>
        <w:tc>
          <w:tcPr>
            <w:tcW w:w="782" w:type="dxa"/>
            <w:tcBorders>
              <w:top w:val="nil"/>
              <w:left w:val="nil"/>
              <w:bottom w:val="single" w:sz="8" w:space="0" w:color="auto"/>
              <w:right w:val="single" w:sz="8" w:space="0" w:color="auto"/>
            </w:tcBorders>
            <w:shd w:val="clear" w:color="000000" w:fill="FFFFFF"/>
            <w:noWrap/>
            <w:vAlign w:val="center"/>
            <w:hideMark/>
          </w:tcPr>
          <w:p w14:paraId="60FA7EC2"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104</w:t>
            </w:r>
          </w:p>
        </w:tc>
        <w:tc>
          <w:tcPr>
            <w:tcW w:w="782" w:type="dxa"/>
            <w:tcBorders>
              <w:top w:val="nil"/>
              <w:left w:val="nil"/>
              <w:bottom w:val="single" w:sz="8" w:space="0" w:color="auto"/>
              <w:right w:val="single" w:sz="8" w:space="0" w:color="auto"/>
            </w:tcBorders>
            <w:shd w:val="clear" w:color="000000" w:fill="FFFFFF"/>
            <w:noWrap/>
            <w:vAlign w:val="center"/>
            <w:hideMark/>
          </w:tcPr>
          <w:p w14:paraId="04DDB2C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97</w:t>
            </w:r>
          </w:p>
        </w:tc>
        <w:tc>
          <w:tcPr>
            <w:tcW w:w="795" w:type="dxa"/>
            <w:tcBorders>
              <w:top w:val="nil"/>
              <w:left w:val="nil"/>
              <w:bottom w:val="single" w:sz="8" w:space="0" w:color="auto"/>
              <w:right w:val="single" w:sz="8" w:space="0" w:color="auto"/>
            </w:tcBorders>
            <w:shd w:val="clear" w:color="000000" w:fill="FFFFFF"/>
            <w:noWrap/>
            <w:vAlign w:val="center"/>
            <w:hideMark/>
          </w:tcPr>
          <w:p w14:paraId="481FF55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103</w:t>
            </w:r>
          </w:p>
        </w:tc>
        <w:tc>
          <w:tcPr>
            <w:tcW w:w="784" w:type="dxa"/>
            <w:tcBorders>
              <w:top w:val="nil"/>
              <w:left w:val="nil"/>
              <w:bottom w:val="single" w:sz="8" w:space="0" w:color="auto"/>
              <w:right w:val="single" w:sz="8" w:space="0" w:color="auto"/>
            </w:tcBorders>
            <w:shd w:val="clear" w:color="000000" w:fill="FFFFFF"/>
            <w:noWrap/>
            <w:vAlign w:val="center"/>
            <w:hideMark/>
          </w:tcPr>
          <w:p w14:paraId="0D134F1E"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129</w:t>
            </w:r>
          </w:p>
        </w:tc>
        <w:tc>
          <w:tcPr>
            <w:tcW w:w="784" w:type="dxa"/>
            <w:tcBorders>
              <w:top w:val="nil"/>
              <w:left w:val="nil"/>
              <w:bottom w:val="single" w:sz="8" w:space="0" w:color="auto"/>
              <w:right w:val="single" w:sz="8" w:space="0" w:color="auto"/>
            </w:tcBorders>
            <w:shd w:val="clear" w:color="000000" w:fill="FFFFFF"/>
            <w:noWrap/>
            <w:vAlign w:val="center"/>
            <w:hideMark/>
          </w:tcPr>
          <w:p w14:paraId="38CEDCD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167</w:t>
            </w:r>
          </w:p>
        </w:tc>
      </w:tr>
      <w:tr w:rsidR="002679BF" w:rsidRPr="002679BF" w14:paraId="1A122AEE" w14:textId="77777777" w:rsidTr="00672393">
        <w:trPr>
          <w:trHeight w:val="345"/>
        </w:trPr>
        <w:tc>
          <w:tcPr>
            <w:tcW w:w="2167" w:type="dxa"/>
            <w:tcBorders>
              <w:top w:val="nil"/>
              <w:left w:val="single" w:sz="8" w:space="0" w:color="auto"/>
              <w:bottom w:val="single" w:sz="8" w:space="0" w:color="auto"/>
              <w:right w:val="single" w:sz="8" w:space="0" w:color="auto"/>
            </w:tcBorders>
            <w:shd w:val="clear" w:color="000000" w:fill="FFFFFF"/>
            <w:noWrap/>
            <w:vAlign w:val="center"/>
            <w:hideMark/>
          </w:tcPr>
          <w:p w14:paraId="16E35DB7"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Marine Components</w:t>
            </w:r>
          </w:p>
        </w:tc>
        <w:tc>
          <w:tcPr>
            <w:tcW w:w="1678" w:type="dxa"/>
            <w:tcBorders>
              <w:top w:val="nil"/>
              <w:left w:val="nil"/>
              <w:bottom w:val="single" w:sz="8" w:space="0" w:color="auto"/>
              <w:right w:val="single" w:sz="8" w:space="0" w:color="auto"/>
            </w:tcBorders>
            <w:shd w:val="clear" w:color="000000" w:fill="FFFFFF"/>
            <w:noWrap/>
            <w:vAlign w:val="center"/>
            <w:hideMark/>
          </w:tcPr>
          <w:p w14:paraId="2B8EFF70"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31</w:t>
            </w:r>
          </w:p>
        </w:tc>
        <w:tc>
          <w:tcPr>
            <w:tcW w:w="782" w:type="dxa"/>
            <w:tcBorders>
              <w:top w:val="nil"/>
              <w:left w:val="nil"/>
              <w:bottom w:val="single" w:sz="8" w:space="0" w:color="auto"/>
              <w:right w:val="single" w:sz="8" w:space="0" w:color="auto"/>
            </w:tcBorders>
            <w:shd w:val="clear" w:color="000000" w:fill="FFFFFF"/>
            <w:noWrap/>
            <w:vAlign w:val="center"/>
            <w:hideMark/>
          </w:tcPr>
          <w:p w14:paraId="27EA29E1"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32</w:t>
            </w:r>
          </w:p>
        </w:tc>
        <w:tc>
          <w:tcPr>
            <w:tcW w:w="782" w:type="dxa"/>
            <w:tcBorders>
              <w:top w:val="nil"/>
              <w:left w:val="nil"/>
              <w:bottom w:val="single" w:sz="8" w:space="0" w:color="auto"/>
              <w:right w:val="single" w:sz="8" w:space="0" w:color="auto"/>
            </w:tcBorders>
            <w:shd w:val="clear" w:color="000000" w:fill="FFFFFF"/>
            <w:noWrap/>
            <w:vAlign w:val="center"/>
            <w:hideMark/>
          </w:tcPr>
          <w:p w14:paraId="5D556D6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33</w:t>
            </w:r>
          </w:p>
        </w:tc>
        <w:tc>
          <w:tcPr>
            <w:tcW w:w="782" w:type="dxa"/>
            <w:tcBorders>
              <w:top w:val="nil"/>
              <w:left w:val="nil"/>
              <w:bottom w:val="single" w:sz="8" w:space="0" w:color="auto"/>
              <w:right w:val="single" w:sz="8" w:space="0" w:color="auto"/>
            </w:tcBorders>
            <w:shd w:val="clear" w:color="000000" w:fill="FFFFFF"/>
            <w:noWrap/>
            <w:vAlign w:val="center"/>
            <w:hideMark/>
          </w:tcPr>
          <w:p w14:paraId="31542D3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34</w:t>
            </w:r>
          </w:p>
        </w:tc>
        <w:tc>
          <w:tcPr>
            <w:tcW w:w="782" w:type="dxa"/>
            <w:tcBorders>
              <w:top w:val="nil"/>
              <w:left w:val="nil"/>
              <w:bottom w:val="single" w:sz="8" w:space="0" w:color="auto"/>
              <w:right w:val="single" w:sz="8" w:space="0" w:color="auto"/>
            </w:tcBorders>
            <w:shd w:val="clear" w:color="000000" w:fill="FFFFFF"/>
            <w:noWrap/>
            <w:vAlign w:val="center"/>
            <w:hideMark/>
          </w:tcPr>
          <w:p w14:paraId="0557746C"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35</w:t>
            </w:r>
          </w:p>
        </w:tc>
        <w:tc>
          <w:tcPr>
            <w:tcW w:w="782" w:type="dxa"/>
            <w:tcBorders>
              <w:top w:val="nil"/>
              <w:left w:val="nil"/>
              <w:bottom w:val="single" w:sz="8" w:space="0" w:color="auto"/>
              <w:right w:val="single" w:sz="8" w:space="0" w:color="auto"/>
            </w:tcBorders>
            <w:shd w:val="clear" w:color="000000" w:fill="FFFFFF"/>
            <w:noWrap/>
            <w:vAlign w:val="center"/>
            <w:hideMark/>
          </w:tcPr>
          <w:p w14:paraId="0719F3C2"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33</w:t>
            </w:r>
          </w:p>
        </w:tc>
        <w:tc>
          <w:tcPr>
            <w:tcW w:w="795" w:type="dxa"/>
            <w:tcBorders>
              <w:top w:val="nil"/>
              <w:left w:val="nil"/>
              <w:bottom w:val="single" w:sz="8" w:space="0" w:color="auto"/>
              <w:right w:val="single" w:sz="8" w:space="0" w:color="auto"/>
            </w:tcBorders>
            <w:shd w:val="clear" w:color="000000" w:fill="FFFFFF"/>
            <w:noWrap/>
            <w:vAlign w:val="center"/>
            <w:hideMark/>
          </w:tcPr>
          <w:p w14:paraId="09A9068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35</w:t>
            </w:r>
          </w:p>
        </w:tc>
        <w:tc>
          <w:tcPr>
            <w:tcW w:w="784" w:type="dxa"/>
            <w:tcBorders>
              <w:top w:val="nil"/>
              <w:left w:val="nil"/>
              <w:bottom w:val="single" w:sz="8" w:space="0" w:color="auto"/>
              <w:right w:val="single" w:sz="8" w:space="0" w:color="auto"/>
            </w:tcBorders>
            <w:shd w:val="clear" w:color="000000" w:fill="FFFFFF"/>
            <w:noWrap/>
            <w:vAlign w:val="center"/>
            <w:hideMark/>
          </w:tcPr>
          <w:p w14:paraId="346B896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44</w:t>
            </w:r>
          </w:p>
        </w:tc>
        <w:tc>
          <w:tcPr>
            <w:tcW w:w="784" w:type="dxa"/>
            <w:tcBorders>
              <w:top w:val="nil"/>
              <w:left w:val="nil"/>
              <w:bottom w:val="single" w:sz="8" w:space="0" w:color="auto"/>
              <w:right w:val="single" w:sz="8" w:space="0" w:color="auto"/>
            </w:tcBorders>
            <w:shd w:val="clear" w:color="000000" w:fill="FFFFFF"/>
            <w:noWrap/>
            <w:vAlign w:val="center"/>
            <w:hideMark/>
          </w:tcPr>
          <w:p w14:paraId="1C8449DB"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56</w:t>
            </w:r>
          </w:p>
        </w:tc>
      </w:tr>
      <w:tr w:rsidR="002679BF" w:rsidRPr="002679BF" w14:paraId="3EEEC22F" w14:textId="77777777" w:rsidTr="00672393">
        <w:trPr>
          <w:trHeight w:val="345"/>
        </w:trPr>
        <w:tc>
          <w:tcPr>
            <w:tcW w:w="2167" w:type="dxa"/>
            <w:tcBorders>
              <w:top w:val="nil"/>
              <w:left w:val="single" w:sz="8" w:space="0" w:color="auto"/>
              <w:bottom w:val="single" w:sz="8" w:space="0" w:color="auto"/>
              <w:right w:val="single" w:sz="8" w:space="0" w:color="auto"/>
            </w:tcBorders>
            <w:shd w:val="clear" w:color="000000" w:fill="FFFFFF"/>
            <w:noWrap/>
            <w:vAlign w:val="center"/>
            <w:hideMark/>
          </w:tcPr>
          <w:p w14:paraId="4605B42B"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Renewables</w:t>
            </w:r>
          </w:p>
        </w:tc>
        <w:tc>
          <w:tcPr>
            <w:tcW w:w="1678" w:type="dxa"/>
            <w:tcBorders>
              <w:top w:val="nil"/>
              <w:left w:val="nil"/>
              <w:bottom w:val="single" w:sz="8" w:space="0" w:color="auto"/>
              <w:right w:val="single" w:sz="8" w:space="0" w:color="auto"/>
            </w:tcBorders>
            <w:shd w:val="clear" w:color="000000" w:fill="FFFFFF"/>
            <w:noWrap/>
            <w:vAlign w:val="center"/>
            <w:hideMark/>
          </w:tcPr>
          <w:p w14:paraId="63DDA8F1"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w:t>
            </w:r>
          </w:p>
        </w:tc>
        <w:tc>
          <w:tcPr>
            <w:tcW w:w="782" w:type="dxa"/>
            <w:tcBorders>
              <w:top w:val="nil"/>
              <w:left w:val="nil"/>
              <w:bottom w:val="single" w:sz="8" w:space="0" w:color="auto"/>
              <w:right w:val="single" w:sz="8" w:space="0" w:color="auto"/>
            </w:tcBorders>
            <w:shd w:val="clear" w:color="000000" w:fill="FFFFFF"/>
            <w:noWrap/>
            <w:vAlign w:val="center"/>
            <w:hideMark/>
          </w:tcPr>
          <w:p w14:paraId="49A6FEC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w:t>
            </w:r>
          </w:p>
        </w:tc>
        <w:tc>
          <w:tcPr>
            <w:tcW w:w="782" w:type="dxa"/>
            <w:tcBorders>
              <w:top w:val="nil"/>
              <w:left w:val="nil"/>
              <w:bottom w:val="single" w:sz="8" w:space="0" w:color="auto"/>
              <w:right w:val="single" w:sz="8" w:space="0" w:color="auto"/>
            </w:tcBorders>
            <w:shd w:val="clear" w:color="000000" w:fill="FFFFFF"/>
            <w:noWrap/>
            <w:vAlign w:val="center"/>
            <w:hideMark/>
          </w:tcPr>
          <w:p w14:paraId="26897209"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w:t>
            </w:r>
          </w:p>
        </w:tc>
        <w:tc>
          <w:tcPr>
            <w:tcW w:w="782" w:type="dxa"/>
            <w:tcBorders>
              <w:top w:val="nil"/>
              <w:left w:val="nil"/>
              <w:bottom w:val="single" w:sz="8" w:space="0" w:color="auto"/>
              <w:right w:val="single" w:sz="8" w:space="0" w:color="auto"/>
            </w:tcBorders>
            <w:shd w:val="clear" w:color="000000" w:fill="FFFFFF"/>
            <w:noWrap/>
            <w:vAlign w:val="center"/>
            <w:hideMark/>
          </w:tcPr>
          <w:p w14:paraId="01E8974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11</w:t>
            </w:r>
          </w:p>
        </w:tc>
        <w:tc>
          <w:tcPr>
            <w:tcW w:w="782" w:type="dxa"/>
            <w:tcBorders>
              <w:top w:val="nil"/>
              <w:left w:val="nil"/>
              <w:bottom w:val="single" w:sz="8" w:space="0" w:color="auto"/>
              <w:right w:val="single" w:sz="8" w:space="0" w:color="auto"/>
            </w:tcBorders>
            <w:shd w:val="clear" w:color="000000" w:fill="FFFFFF"/>
            <w:noWrap/>
            <w:vAlign w:val="center"/>
            <w:hideMark/>
          </w:tcPr>
          <w:p w14:paraId="52FFD6EE"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11</w:t>
            </w:r>
          </w:p>
        </w:tc>
        <w:tc>
          <w:tcPr>
            <w:tcW w:w="782" w:type="dxa"/>
            <w:tcBorders>
              <w:top w:val="nil"/>
              <w:left w:val="nil"/>
              <w:bottom w:val="single" w:sz="8" w:space="0" w:color="auto"/>
              <w:right w:val="single" w:sz="8" w:space="0" w:color="auto"/>
            </w:tcBorders>
            <w:shd w:val="clear" w:color="000000" w:fill="FFFFFF"/>
            <w:noWrap/>
            <w:vAlign w:val="center"/>
            <w:hideMark/>
          </w:tcPr>
          <w:p w14:paraId="3BE55064"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w:t>
            </w:r>
          </w:p>
        </w:tc>
        <w:tc>
          <w:tcPr>
            <w:tcW w:w="795" w:type="dxa"/>
            <w:tcBorders>
              <w:top w:val="nil"/>
              <w:left w:val="nil"/>
              <w:bottom w:val="single" w:sz="8" w:space="0" w:color="auto"/>
              <w:right w:val="single" w:sz="8" w:space="0" w:color="auto"/>
            </w:tcBorders>
            <w:shd w:val="clear" w:color="000000" w:fill="FFFFFF"/>
            <w:noWrap/>
            <w:vAlign w:val="center"/>
            <w:hideMark/>
          </w:tcPr>
          <w:p w14:paraId="6749D45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11</w:t>
            </w:r>
          </w:p>
        </w:tc>
        <w:tc>
          <w:tcPr>
            <w:tcW w:w="784" w:type="dxa"/>
            <w:tcBorders>
              <w:top w:val="nil"/>
              <w:left w:val="nil"/>
              <w:bottom w:val="single" w:sz="8" w:space="0" w:color="auto"/>
              <w:right w:val="single" w:sz="8" w:space="0" w:color="auto"/>
            </w:tcBorders>
            <w:shd w:val="clear" w:color="000000" w:fill="FFFFFF"/>
            <w:noWrap/>
            <w:vAlign w:val="center"/>
            <w:hideMark/>
          </w:tcPr>
          <w:p w14:paraId="1663B01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14</w:t>
            </w:r>
          </w:p>
        </w:tc>
        <w:tc>
          <w:tcPr>
            <w:tcW w:w="784" w:type="dxa"/>
            <w:tcBorders>
              <w:top w:val="nil"/>
              <w:left w:val="nil"/>
              <w:bottom w:val="single" w:sz="8" w:space="0" w:color="auto"/>
              <w:right w:val="single" w:sz="8" w:space="0" w:color="auto"/>
            </w:tcBorders>
            <w:shd w:val="clear" w:color="000000" w:fill="FFFFFF"/>
            <w:noWrap/>
            <w:vAlign w:val="center"/>
            <w:hideMark/>
          </w:tcPr>
          <w:p w14:paraId="096691A9"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18</w:t>
            </w:r>
          </w:p>
        </w:tc>
      </w:tr>
      <w:tr w:rsidR="002679BF" w:rsidRPr="002679BF" w14:paraId="1873DB2F" w14:textId="77777777" w:rsidTr="00672393">
        <w:trPr>
          <w:trHeight w:val="345"/>
        </w:trPr>
        <w:tc>
          <w:tcPr>
            <w:tcW w:w="2167" w:type="dxa"/>
            <w:tcBorders>
              <w:top w:val="nil"/>
              <w:left w:val="single" w:sz="8" w:space="0" w:color="auto"/>
              <w:bottom w:val="single" w:sz="8" w:space="0" w:color="auto"/>
              <w:right w:val="single" w:sz="8" w:space="0" w:color="auto"/>
            </w:tcBorders>
            <w:shd w:val="clear" w:color="000000" w:fill="FFFFFF"/>
            <w:noWrap/>
            <w:vAlign w:val="center"/>
            <w:hideMark/>
          </w:tcPr>
          <w:p w14:paraId="689C4AFB"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Others</w:t>
            </w:r>
          </w:p>
        </w:tc>
        <w:tc>
          <w:tcPr>
            <w:tcW w:w="1678" w:type="dxa"/>
            <w:tcBorders>
              <w:top w:val="nil"/>
              <w:left w:val="nil"/>
              <w:bottom w:val="single" w:sz="8" w:space="0" w:color="auto"/>
              <w:right w:val="single" w:sz="8" w:space="0" w:color="auto"/>
            </w:tcBorders>
            <w:shd w:val="clear" w:color="000000" w:fill="FFFFFF"/>
            <w:noWrap/>
            <w:vAlign w:val="center"/>
            <w:hideMark/>
          </w:tcPr>
          <w:p w14:paraId="4EF56B14"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21</w:t>
            </w:r>
          </w:p>
        </w:tc>
        <w:tc>
          <w:tcPr>
            <w:tcW w:w="782" w:type="dxa"/>
            <w:tcBorders>
              <w:top w:val="nil"/>
              <w:left w:val="nil"/>
              <w:bottom w:val="single" w:sz="8" w:space="0" w:color="auto"/>
              <w:right w:val="single" w:sz="8" w:space="0" w:color="auto"/>
            </w:tcBorders>
            <w:shd w:val="clear" w:color="000000" w:fill="FFFFFF"/>
            <w:noWrap/>
            <w:vAlign w:val="center"/>
            <w:hideMark/>
          </w:tcPr>
          <w:p w14:paraId="3819CDA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22</w:t>
            </w:r>
          </w:p>
        </w:tc>
        <w:tc>
          <w:tcPr>
            <w:tcW w:w="782" w:type="dxa"/>
            <w:tcBorders>
              <w:top w:val="nil"/>
              <w:left w:val="nil"/>
              <w:bottom w:val="single" w:sz="8" w:space="0" w:color="auto"/>
              <w:right w:val="single" w:sz="8" w:space="0" w:color="auto"/>
            </w:tcBorders>
            <w:shd w:val="clear" w:color="000000" w:fill="FFFFFF"/>
            <w:noWrap/>
            <w:vAlign w:val="center"/>
            <w:hideMark/>
          </w:tcPr>
          <w:p w14:paraId="50F4903C"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23</w:t>
            </w:r>
          </w:p>
        </w:tc>
        <w:tc>
          <w:tcPr>
            <w:tcW w:w="782" w:type="dxa"/>
            <w:tcBorders>
              <w:top w:val="nil"/>
              <w:left w:val="nil"/>
              <w:bottom w:val="single" w:sz="8" w:space="0" w:color="auto"/>
              <w:right w:val="single" w:sz="8" w:space="0" w:color="auto"/>
            </w:tcBorders>
            <w:shd w:val="clear" w:color="000000" w:fill="FFFFFF"/>
            <w:noWrap/>
            <w:vAlign w:val="center"/>
            <w:hideMark/>
          </w:tcPr>
          <w:p w14:paraId="514E299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23</w:t>
            </w:r>
          </w:p>
        </w:tc>
        <w:tc>
          <w:tcPr>
            <w:tcW w:w="782" w:type="dxa"/>
            <w:tcBorders>
              <w:top w:val="nil"/>
              <w:left w:val="nil"/>
              <w:bottom w:val="single" w:sz="8" w:space="0" w:color="auto"/>
              <w:right w:val="single" w:sz="8" w:space="0" w:color="auto"/>
            </w:tcBorders>
            <w:shd w:val="clear" w:color="000000" w:fill="FFFFFF"/>
            <w:noWrap/>
            <w:vAlign w:val="center"/>
            <w:hideMark/>
          </w:tcPr>
          <w:p w14:paraId="3E9E2686"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24</w:t>
            </w:r>
          </w:p>
        </w:tc>
        <w:tc>
          <w:tcPr>
            <w:tcW w:w="782" w:type="dxa"/>
            <w:tcBorders>
              <w:top w:val="nil"/>
              <w:left w:val="nil"/>
              <w:bottom w:val="single" w:sz="8" w:space="0" w:color="auto"/>
              <w:right w:val="single" w:sz="8" w:space="0" w:color="auto"/>
            </w:tcBorders>
            <w:shd w:val="clear" w:color="000000" w:fill="FFFFFF"/>
            <w:noWrap/>
            <w:vAlign w:val="center"/>
            <w:hideMark/>
          </w:tcPr>
          <w:p w14:paraId="5438C40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24</w:t>
            </w:r>
          </w:p>
        </w:tc>
        <w:tc>
          <w:tcPr>
            <w:tcW w:w="795" w:type="dxa"/>
            <w:tcBorders>
              <w:top w:val="nil"/>
              <w:left w:val="nil"/>
              <w:bottom w:val="single" w:sz="8" w:space="0" w:color="auto"/>
              <w:right w:val="single" w:sz="8" w:space="0" w:color="auto"/>
            </w:tcBorders>
            <w:shd w:val="clear" w:color="000000" w:fill="FFFFFF"/>
            <w:noWrap/>
            <w:vAlign w:val="center"/>
            <w:hideMark/>
          </w:tcPr>
          <w:p w14:paraId="20C47F0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24</w:t>
            </w:r>
          </w:p>
        </w:tc>
        <w:tc>
          <w:tcPr>
            <w:tcW w:w="784" w:type="dxa"/>
            <w:tcBorders>
              <w:top w:val="nil"/>
              <w:left w:val="nil"/>
              <w:bottom w:val="single" w:sz="8" w:space="0" w:color="auto"/>
              <w:right w:val="single" w:sz="8" w:space="0" w:color="auto"/>
            </w:tcBorders>
            <w:shd w:val="clear" w:color="000000" w:fill="FFFFFF"/>
            <w:noWrap/>
            <w:vAlign w:val="center"/>
            <w:hideMark/>
          </w:tcPr>
          <w:p w14:paraId="2D4B1F5E"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28</w:t>
            </w:r>
          </w:p>
        </w:tc>
        <w:tc>
          <w:tcPr>
            <w:tcW w:w="784" w:type="dxa"/>
            <w:tcBorders>
              <w:top w:val="nil"/>
              <w:left w:val="nil"/>
              <w:bottom w:val="single" w:sz="8" w:space="0" w:color="auto"/>
              <w:right w:val="single" w:sz="8" w:space="0" w:color="auto"/>
            </w:tcBorders>
            <w:shd w:val="clear" w:color="000000" w:fill="FFFFFF"/>
            <w:noWrap/>
            <w:vAlign w:val="center"/>
            <w:hideMark/>
          </w:tcPr>
          <w:p w14:paraId="35FF267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34</w:t>
            </w:r>
          </w:p>
        </w:tc>
      </w:tr>
      <w:tr w:rsidR="002679BF" w:rsidRPr="002679BF" w14:paraId="35049941" w14:textId="77777777" w:rsidTr="00672393">
        <w:trPr>
          <w:trHeight w:val="345"/>
        </w:trPr>
        <w:tc>
          <w:tcPr>
            <w:tcW w:w="2167" w:type="dxa"/>
            <w:tcBorders>
              <w:top w:val="nil"/>
              <w:left w:val="single" w:sz="8" w:space="0" w:color="auto"/>
              <w:bottom w:val="single" w:sz="8" w:space="0" w:color="auto"/>
              <w:right w:val="single" w:sz="8" w:space="0" w:color="auto"/>
            </w:tcBorders>
            <w:shd w:val="clear" w:color="000000" w:fill="FFFFFF"/>
            <w:noWrap/>
            <w:vAlign w:val="center"/>
            <w:hideMark/>
          </w:tcPr>
          <w:p w14:paraId="2FAC4AC7" w14:textId="77777777" w:rsidR="002679BF" w:rsidRPr="002679BF" w:rsidRDefault="002679BF" w:rsidP="002679BF">
            <w:pPr>
              <w:spacing w:after="0" w:line="240" w:lineRule="auto"/>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Total</w:t>
            </w:r>
          </w:p>
        </w:tc>
        <w:tc>
          <w:tcPr>
            <w:tcW w:w="1678" w:type="dxa"/>
            <w:tcBorders>
              <w:top w:val="nil"/>
              <w:left w:val="nil"/>
              <w:bottom w:val="single" w:sz="8" w:space="0" w:color="auto"/>
              <w:right w:val="single" w:sz="8" w:space="0" w:color="auto"/>
            </w:tcBorders>
            <w:shd w:val="clear" w:color="000000" w:fill="FFFFFF"/>
            <w:noWrap/>
            <w:vAlign w:val="center"/>
            <w:hideMark/>
          </w:tcPr>
          <w:p w14:paraId="7FBD90AD"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153</w:t>
            </w:r>
          </w:p>
        </w:tc>
        <w:tc>
          <w:tcPr>
            <w:tcW w:w="782" w:type="dxa"/>
            <w:tcBorders>
              <w:top w:val="nil"/>
              <w:left w:val="nil"/>
              <w:bottom w:val="single" w:sz="8" w:space="0" w:color="auto"/>
              <w:right w:val="single" w:sz="8" w:space="0" w:color="auto"/>
            </w:tcBorders>
            <w:shd w:val="clear" w:color="000000" w:fill="FFFFFF"/>
            <w:noWrap/>
            <w:vAlign w:val="center"/>
            <w:hideMark/>
          </w:tcPr>
          <w:p w14:paraId="26643BA1"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157</w:t>
            </w:r>
          </w:p>
        </w:tc>
        <w:tc>
          <w:tcPr>
            <w:tcW w:w="782" w:type="dxa"/>
            <w:tcBorders>
              <w:top w:val="nil"/>
              <w:left w:val="nil"/>
              <w:bottom w:val="single" w:sz="8" w:space="0" w:color="auto"/>
              <w:right w:val="single" w:sz="8" w:space="0" w:color="auto"/>
            </w:tcBorders>
            <w:shd w:val="clear" w:color="000000" w:fill="FFFFFF"/>
            <w:noWrap/>
            <w:vAlign w:val="center"/>
            <w:hideMark/>
          </w:tcPr>
          <w:p w14:paraId="6E504FD9"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162</w:t>
            </w:r>
          </w:p>
        </w:tc>
        <w:tc>
          <w:tcPr>
            <w:tcW w:w="782" w:type="dxa"/>
            <w:tcBorders>
              <w:top w:val="nil"/>
              <w:left w:val="nil"/>
              <w:bottom w:val="single" w:sz="8" w:space="0" w:color="auto"/>
              <w:right w:val="single" w:sz="8" w:space="0" w:color="auto"/>
            </w:tcBorders>
            <w:shd w:val="clear" w:color="000000" w:fill="FFFFFF"/>
            <w:noWrap/>
            <w:vAlign w:val="center"/>
            <w:hideMark/>
          </w:tcPr>
          <w:p w14:paraId="1A143929"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169</w:t>
            </w:r>
          </w:p>
        </w:tc>
        <w:tc>
          <w:tcPr>
            <w:tcW w:w="782" w:type="dxa"/>
            <w:tcBorders>
              <w:top w:val="nil"/>
              <w:left w:val="nil"/>
              <w:bottom w:val="single" w:sz="8" w:space="0" w:color="auto"/>
              <w:right w:val="single" w:sz="8" w:space="0" w:color="auto"/>
            </w:tcBorders>
            <w:shd w:val="clear" w:color="000000" w:fill="FFFFFF"/>
            <w:noWrap/>
            <w:vAlign w:val="center"/>
            <w:hideMark/>
          </w:tcPr>
          <w:p w14:paraId="14E1A127"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174</w:t>
            </w:r>
          </w:p>
        </w:tc>
        <w:tc>
          <w:tcPr>
            <w:tcW w:w="782" w:type="dxa"/>
            <w:tcBorders>
              <w:top w:val="nil"/>
              <w:left w:val="nil"/>
              <w:bottom w:val="single" w:sz="8" w:space="0" w:color="auto"/>
              <w:right w:val="single" w:sz="8" w:space="0" w:color="auto"/>
            </w:tcBorders>
            <w:shd w:val="clear" w:color="000000" w:fill="FFFFFF"/>
            <w:noWrap/>
            <w:vAlign w:val="center"/>
            <w:hideMark/>
          </w:tcPr>
          <w:p w14:paraId="2EF0250B"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164</w:t>
            </w:r>
          </w:p>
        </w:tc>
        <w:tc>
          <w:tcPr>
            <w:tcW w:w="795" w:type="dxa"/>
            <w:tcBorders>
              <w:top w:val="nil"/>
              <w:left w:val="nil"/>
              <w:bottom w:val="single" w:sz="8" w:space="0" w:color="auto"/>
              <w:right w:val="single" w:sz="8" w:space="0" w:color="auto"/>
            </w:tcBorders>
            <w:shd w:val="clear" w:color="000000" w:fill="FFFFFF"/>
            <w:noWrap/>
            <w:vAlign w:val="center"/>
            <w:hideMark/>
          </w:tcPr>
          <w:p w14:paraId="4DC9E299"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173</w:t>
            </w:r>
          </w:p>
        </w:tc>
        <w:tc>
          <w:tcPr>
            <w:tcW w:w="784" w:type="dxa"/>
            <w:tcBorders>
              <w:top w:val="nil"/>
              <w:left w:val="nil"/>
              <w:bottom w:val="single" w:sz="8" w:space="0" w:color="auto"/>
              <w:right w:val="single" w:sz="8" w:space="0" w:color="auto"/>
            </w:tcBorders>
            <w:shd w:val="clear" w:color="000000" w:fill="FFFFFF"/>
            <w:noWrap/>
            <w:vAlign w:val="center"/>
            <w:hideMark/>
          </w:tcPr>
          <w:p w14:paraId="5506EBFC"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215</w:t>
            </w:r>
          </w:p>
        </w:tc>
        <w:tc>
          <w:tcPr>
            <w:tcW w:w="784" w:type="dxa"/>
            <w:tcBorders>
              <w:top w:val="nil"/>
              <w:left w:val="nil"/>
              <w:bottom w:val="single" w:sz="8" w:space="0" w:color="auto"/>
              <w:right w:val="single" w:sz="8" w:space="0" w:color="auto"/>
            </w:tcBorders>
            <w:shd w:val="clear" w:color="000000" w:fill="FFFFFF"/>
            <w:noWrap/>
            <w:vAlign w:val="center"/>
            <w:hideMark/>
          </w:tcPr>
          <w:p w14:paraId="05980BAD"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275</w:t>
            </w:r>
          </w:p>
        </w:tc>
      </w:tr>
    </w:tbl>
    <w:p w14:paraId="3C357753" w14:textId="1C7D2A56" w:rsidR="009531BD" w:rsidRDefault="00672393" w:rsidP="006721C8">
      <w:pPr>
        <w:spacing w:line="360" w:lineRule="auto"/>
        <w:jc w:val="both"/>
        <w:rPr>
          <w:rFonts w:ascii="Arial" w:hAnsi="Arial" w:cs="Arial"/>
          <w:color w:val="000000" w:themeColor="text1"/>
          <w:sz w:val="24"/>
          <w:szCs w:val="24"/>
        </w:rPr>
      </w:pPr>
      <w:r w:rsidRPr="002B5730">
        <w:rPr>
          <w:b/>
          <w:noProof/>
          <w:color w:val="000000" w:themeColor="text1"/>
        </w:rPr>
        <mc:AlternateContent>
          <mc:Choice Requires="wps">
            <w:drawing>
              <wp:anchor distT="0" distB="0" distL="114300" distR="114300" simplePos="0" relativeHeight="252483584" behindDoc="0" locked="0" layoutInCell="1" allowOverlap="1" wp14:anchorId="08928A63" wp14:editId="4DF1C9FD">
                <wp:simplePos x="0" y="0"/>
                <wp:positionH relativeFrom="margin">
                  <wp:posOffset>3303905</wp:posOffset>
                </wp:positionH>
                <wp:positionV relativeFrom="paragraph">
                  <wp:posOffset>55880</wp:posOffset>
                </wp:positionV>
                <wp:extent cx="3259455" cy="409575"/>
                <wp:effectExtent l="0" t="0" r="0" b="0"/>
                <wp:wrapNone/>
                <wp:docPr id="1270" name="TextBox 4"/>
                <wp:cNvGraphicFramePr/>
                <a:graphic xmlns:a="http://schemas.openxmlformats.org/drawingml/2006/main">
                  <a:graphicData uri="http://schemas.microsoft.com/office/word/2010/wordprocessingShape">
                    <wps:wsp>
                      <wps:cNvSpPr txBox="1"/>
                      <wps:spPr>
                        <a:xfrm>
                          <a:off x="0" y="0"/>
                          <a:ext cx="3259455" cy="409575"/>
                        </a:xfrm>
                        <a:prstGeom prst="rect">
                          <a:avLst/>
                        </a:prstGeom>
                        <a:noFill/>
                      </wps:spPr>
                      <wps:txbx>
                        <w:txbxContent>
                          <w:p w14:paraId="4B9123D1"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1A17F37A"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8928A63" id="_x0000_s1104" type="#_x0000_t202" style="position:absolute;left:0;text-align:left;margin-left:260.15pt;margin-top:4.4pt;width:256.65pt;height:32.25pt;z-index:25248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" filled="f" stroked="f">
                <v:textbox>
                  <w:txbxContent>
                    <w:p w14:paraId="4B9123D1"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1A17F37A"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1C280C22"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lastRenderedPageBreak/>
        <w:t>The application of vinyl ester resins in tanks and pipes for corrosion resistance materials and coatings holds the highest demand share rounding to 59.5%. It is widely used to manufacture tanks and vessels in Fiberglass Reinforced Plastics (FRP) coating and lining Industry.</w:t>
      </w:r>
    </w:p>
    <w:p w14:paraId="47664174"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The corrosion resistance ability attracts its application in marine industry that accounts for 20% of the total demand share. Application in Renewables hold 6% market share.</w:t>
      </w:r>
    </w:p>
    <w:p w14:paraId="7CDFEB1F" w14:textId="7B671E2E" w:rsidR="00143C36" w:rsidRDefault="00143C36" w:rsidP="006721C8">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 xml:space="preserve">The increasing industrialization will drive the use of vinyl ester resins in tanks and pipes manufacturing which will dominate the vinyl ester resins market by taking </w:t>
      </w:r>
      <w:proofErr w:type="gramStart"/>
      <w:r w:rsidRPr="00672393">
        <w:rPr>
          <w:rFonts w:ascii="Arial" w:hAnsi="Arial" w:cs="Arial"/>
          <w:color w:val="000000" w:themeColor="text1"/>
          <w:sz w:val="24"/>
          <w:szCs w:val="24"/>
        </w:rPr>
        <w:t>an</w:t>
      </w:r>
      <w:proofErr w:type="gramEnd"/>
      <w:r w:rsidRPr="00672393">
        <w:rPr>
          <w:rFonts w:ascii="Arial" w:hAnsi="Arial" w:cs="Arial"/>
          <w:color w:val="000000" w:themeColor="text1"/>
          <w:sz w:val="24"/>
          <w:szCs w:val="24"/>
        </w:rPr>
        <w:t xml:space="preserve"> volume share of 167 thousand tonnes in 2030 rising from 97 thousand tonnes in 2020.</w:t>
      </w:r>
    </w:p>
    <w:p w14:paraId="3DFDC286" w14:textId="77777777" w:rsidR="00143C36" w:rsidRDefault="00143C36" w:rsidP="006721C8">
      <w:pPr>
        <w:spacing w:line="360" w:lineRule="auto"/>
        <w:jc w:val="both"/>
        <w:rPr>
          <w:rFonts w:ascii="Arial" w:hAnsi="Arial" w:cs="Arial"/>
          <w:color w:val="000000" w:themeColor="text1"/>
          <w:sz w:val="24"/>
          <w:szCs w:val="24"/>
        </w:rPr>
      </w:pPr>
    </w:p>
    <w:p w14:paraId="3316C860" w14:textId="5A545524"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3.2.4.4. Demand By Type</w:t>
      </w:r>
    </w:p>
    <w:p w14:paraId="56B6839E" w14:textId="4587BD47" w:rsidR="006721C8"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North America Vinyl Ester Resin Demand, By Type,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2015–2030F</w:t>
      </w:r>
    </w:p>
    <w:p w14:paraId="424F28EB" w14:textId="3FA23EDA" w:rsidR="00755D0C" w:rsidRPr="002B5730" w:rsidRDefault="00755D0C" w:rsidP="00447C32">
      <w:pPr>
        <w:rPr>
          <w:color w:val="000000" w:themeColor="text1"/>
        </w:rPr>
      </w:pPr>
      <w:r w:rsidRPr="002B5730">
        <w:rPr>
          <w:noProof/>
          <w:color w:val="000000" w:themeColor="text1"/>
        </w:rPr>
        <mc:AlternateContent>
          <mc:Choice Requires="wps">
            <w:drawing>
              <wp:anchor distT="0" distB="0" distL="114300" distR="114300" simplePos="0" relativeHeight="251697152" behindDoc="0" locked="0" layoutInCell="1" allowOverlap="1" wp14:anchorId="5F1B51E1" wp14:editId="6B06B3A0">
                <wp:simplePos x="0" y="0"/>
                <wp:positionH relativeFrom="margin">
                  <wp:posOffset>-85725</wp:posOffset>
                </wp:positionH>
                <wp:positionV relativeFrom="paragraph">
                  <wp:posOffset>165736</wp:posOffset>
                </wp:positionV>
                <wp:extent cx="6543675" cy="3562350"/>
                <wp:effectExtent l="0" t="0" r="0" b="0"/>
                <wp:wrapNone/>
                <wp:docPr id="40" name="TextBox 13"/>
                <wp:cNvGraphicFramePr/>
                <a:graphic xmlns:a="http://schemas.openxmlformats.org/drawingml/2006/main">
                  <a:graphicData uri="http://schemas.microsoft.com/office/word/2010/wordprocessingShape">
                    <wps:wsp>
                      <wps:cNvSpPr txBox="1"/>
                      <wps:spPr>
                        <a:xfrm>
                          <a:off x="0" y="0"/>
                          <a:ext cx="6543675" cy="3562350"/>
                        </a:xfrm>
                        <a:prstGeom prst="rect">
                          <a:avLst/>
                        </a:prstGeom>
                        <a:noFill/>
                      </wps:spPr>
                      <wps:txbx>
                        <w:txbxContent>
                          <w:p w14:paraId="22B48AA5" w14:textId="34B09570" w:rsidR="00C556F0" w:rsidRDefault="00AB7B64"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C556F0">
                              <w:rPr>
                                <w:noProof/>
                              </w:rPr>
                              <w:drawing>
                                <wp:inline distT="0" distB="0" distL="0" distR="0" wp14:anchorId="68ADE254" wp14:editId="4E8EC908">
                                  <wp:extent cx="6360795" cy="3333750"/>
                                  <wp:effectExtent l="0" t="0" r="1905" b="0"/>
                                  <wp:docPr id="1261" name="Chart 1261">
                                    <a:extLst xmlns:a="http://schemas.openxmlformats.org/drawingml/2006/main">
                                      <a:ext uri="{FF2B5EF4-FFF2-40B4-BE49-F238E27FC236}">
                                        <a16:creationId xmlns:a16="http://schemas.microsoft.com/office/drawing/2014/main" id="{65355A62-1760-4F06-9154-3FE08D9A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F1B51E1" id="_x0000_s1105" type="#_x0000_t202" style="position:absolute;margin-left:-6.75pt;margin-top:13.05pt;width:515.25pt;height:280.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" filled="f" stroked="f">
                <v:textbox>
                  <w:txbxContent>
                    <w:p w14:paraId="22B48AA5" w14:textId="34B09570" w:rsidR="00C556F0" w:rsidRDefault="00AB7B64"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C556F0">
                        <w:rPr>
                          <w:noProof/>
                        </w:rPr>
                        <w:drawing>
                          <wp:inline distT="0" distB="0" distL="0" distR="0" wp14:anchorId="68ADE254" wp14:editId="4E8EC908">
                            <wp:extent cx="6360795" cy="3333750"/>
                            <wp:effectExtent l="0" t="0" r="1905" b="0"/>
                            <wp:docPr id="1261" name="Chart 1261">
                              <a:extLst xmlns:a="http://schemas.openxmlformats.org/drawingml/2006/main">
                                <a:ext uri="{FF2B5EF4-FFF2-40B4-BE49-F238E27FC236}">
                                  <a16:creationId xmlns:a16="http://schemas.microsoft.com/office/drawing/2014/main" id="{65355A62-1760-4F06-9154-3FE08D9A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txbxContent>
                </v:textbox>
                <w10:wrap anchorx="margin"/>
              </v:shape>
            </w:pict>
          </mc:Fallback>
        </mc:AlternateContent>
      </w:r>
    </w:p>
    <w:p w14:paraId="76832100" w14:textId="1F9606A5" w:rsidR="00755D0C" w:rsidRPr="002B5730" w:rsidRDefault="00755D0C" w:rsidP="00447C32">
      <w:pPr>
        <w:rPr>
          <w:color w:val="000000" w:themeColor="text1"/>
        </w:rPr>
      </w:pPr>
    </w:p>
    <w:p w14:paraId="5989B557" w14:textId="1AEC0F9B" w:rsidR="00755D0C" w:rsidRPr="002B5730" w:rsidRDefault="00755D0C" w:rsidP="00447C32">
      <w:pPr>
        <w:rPr>
          <w:color w:val="000000" w:themeColor="text1"/>
        </w:rPr>
      </w:pPr>
    </w:p>
    <w:p w14:paraId="519DB10E" w14:textId="299E42D9" w:rsidR="00755D0C" w:rsidRPr="002B5730" w:rsidRDefault="00755D0C" w:rsidP="00447C32">
      <w:pPr>
        <w:rPr>
          <w:color w:val="000000" w:themeColor="text1"/>
        </w:rPr>
      </w:pPr>
    </w:p>
    <w:p w14:paraId="377753BA" w14:textId="77FEEEB1" w:rsidR="00755D0C" w:rsidRPr="002B5730" w:rsidRDefault="00755D0C" w:rsidP="00447C32">
      <w:pPr>
        <w:rPr>
          <w:color w:val="000000" w:themeColor="text1"/>
        </w:rPr>
      </w:pPr>
    </w:p>
    <w:p w14:paraId="152CDB24" w14:textId="60E1BA15" w:rsidR="00755D0C" w:rsidRPr="002B5730" w:rsidRDefault="00755D0C" w:rsidP="00447C32">
      <w:pPr>
        <w:rPr>
          <w:color w:val="000000" w:themeColor="text1"/>
        </w:rPr>
      </w:pPr>
    </w:p>
    <w:p w14:paraId="437C40A3" w14:textId="6124F18D" w:rsidR="00755D0C" w:rsidRPr="002B5730" w:rsidRDefault="00755D0C" w:rsidP="00447C32">
      <w:pPr>
        <w:rPr>
          <w:color w:val="000000" w:themeColor="text1"/>
        </w:rPr>
      </w:pPr>
    </w:p>
    <w:p w14:paraId="77DAF6CA" w14:textId="318BFBBA" w:rsidR="00755D0C" w:rsidRPr="002B5730" w:rsidRDefault="00755D0C" w:rsidP="00447C32">
      <w:pPr>
        <w:rPr>
          <w:color w:val="000000" w:themeColor="text1"/>
        </w:rPr>
      </w:pPr>
    </w:p>
    <w:p w14:paraId="31C24D54" w14:textId="3D7F4FF6" w:rsidR="00755D0C" w:rsidRPr="002B5730" w:rsidRDefault="00755D0C" w:rsidP="00447C32">
      <w:pPr>
        <w:rPr>
          <w:color w:val="000000" w:themeColor="text1"/>
        </w:rPr>
      </w:pPr>
    </w:p>
    <w:p w14:paraId="2EC7979B" w14:textId="743939DE" w:rsidR="00755D0C" w:rsidRPr="002B5730" w:rsidRDefault="00755D0C" w:rsidP="00447C32">
      <w:pPr>
        <w:rPr>
          <w:color w:val="000000" w:themeColor="text1"/>
        </w:rPr>
      </w:pPr>
    </w:p>
    <w:p w14:paraId="0F34038B" w14:textId="526DEB77" w:rsidR="00755D0C" w:rsidRPr="002B5730" w:rsidRDefault="00F81BEE" w:rsidP="00447C32">
      <w:pPr>
        <w:rPr>
          <w:color w:val="000000" w:themeColor="text1"/>
        </w:rPr>
      </w:pPr>
      <w:r w:rsidRPr="002B5730">
        <w:rPr>
          <w:bCs/>
          <w:noProof/>
          <w:color w:val="000000" w:themeColor="text1"/>
        </w:rPr>
        <mc:AlternateContent>
          <mc:Choice Requires="wps">
            <w:drawing>
              <wp:anchor distT="0" distB="0" distL="114300" distR="114300" simplePos="0" relativeHeight="252026880" behindDoc="0" locked="0" layoutInCell="1" allowOverlap="1" wp14:anchorId="1CA65830" wp14:editId="389BE0A4">
                <wp:simplePos x="0" y="0"/>
                <wp:positionH relativeFrom="margin">
                  <wp:posOffset>1934210</wp:posOffset>
                </wp:positionH>
                <wp:positionV relativeFrom="paragraph">
                  <wp:posOffset>189865</wp:posOffset>
                </wp:positionV>
                <wp:extent cx="4400550" cy="307340"/>
                <wp:effectExtent l="0" t="0" r="0" b="0"/>
                <wp:wrapNone/>
                <wp:docPr id="1089" name="TextBox 22"/>
                <wp:cNvGraphicFramePr/>
                <a:graphic xmlns:a="http://schemas.openxmlformats.org/drawingml/2006/main">
                  <a:graphicData uri="http://schemas.microsoft.com/office/word/2010/wordprocessingShape">
                    <wps:wsp>
                      <wps:cNvSpPr txBox="1"/>
                      <wps:spPr>
                        <a:xfrm>
                          <a:off x="0" y="0"/>
                          <a:ext cx="4400550" cy="307340"/>
                        </a:xfrm>
                        <a:prstGeom prst="rect">
                          <a:avLst/>
                        </a:prstGeom>
                        <a:noFill/>
                      </wps:spPr>
                      <wps:txbx>
                        <w:txbxContent>
                          <w:p w14:paraId="2359B07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42D35231"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1CA65830" id="_x0000_s1106" type="#_x0000_t202" style="position:absolute;margin-left:152.3pt;margin-top:14.95pt;width:346.5pt;height:24.2pt;z-index:252026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" filled="f" stroked="f">
                <v:textbox style="mso-fit-shape-to-text:t">
                  <w:txbxContent>
                    <w:p w14:paraId="2359B07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42D35231"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3F5E77B7" w14:textId="17588668" w:rsidR="00447C32" w:rsidRPr="002B5730" w:rsidRDefault="00447C32" w:rsidP="00447C32">
      <w:pPr>
        <w:rPr>
          <w:color w:val="000000" w:themeColor="text1"/>
        </w:rPr>
      </w:pPr>
    </w:p>
    <w:p w14:paraId="3B1797DA" w14:textId="54EA5F1E" w:rsidR="00755D0C" w:rsidRDefault="00755D0C" w:rsidP="00447C32">
      <w:pPr>
        <w:rPr>
          <w:color w:val="000000" w:themeColor="text1"/>
        </w:rPr>
      </w:pPr>
    </w:p>
    <w:tbl>
      <w:tblPr>
        <w:tblW w:w="9996" w:type="dxa"/>
        <w:tblLook w:val="04A0" w:firstRow="1" w:lastRow="0" w:firstColumn="1" w:lastColumn="0" w:noHBand="0" w:noVBand="1"/>
      </w:tblPr>
      <w:tblGrid>
        <w:gridCol w:w="2526"/>
        <w:gridCol w:w="830"/>
        <w:gridCol w:w="830"/>
        <w:gridCol w:w="830"/>
        <w:gridCol w:w="830"/>
        <w:gridCol w:w="830"/>
        <w:gridCol w:w="830"/>
        <w:gridCol w:w="830"/>
        <w:gridCol w:w="830"/>
        <w:gridCol w:w="830"/>
      </w:tblGrid>
      <w:tr w:rsidR="002679BF" w:rsidRPr="002679BF" w14:paraId="01777390" w14:textId="77777777" w:rsidTr="002679BF">
        <w:trPr>
          <w:trHeight w:val="367"/>
        </w:trPr>
        <w:tc>
          <w:tcPr>
            <w:tcW w:w="2526"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3D64496E"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Demand by Type</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4B61D7BA"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2015</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039DE173"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2016</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5ADEBB50"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2017</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2DC4D14B"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2018</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729DECEE"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2019</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2F9759A1"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2020</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5C563002"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2021E</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717C913E"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2025F</w:t>
            </w:r>
          </w:p>
        </w:tc>
        <w:tc>
          <w:tcPr>
            <w:tcW w:w="830" w:type="dxa"/>
            <w:tcBorders>
              <w:top w:val="single" w:sz="8" w:space="0" w:color="auto"/>
              <w:left w:val="nil"/>
              <w:bottom w:val="single" w:sz="8" w:space="0" w:color="auto"/>
              <w:right w:val="single" w:sz="8" w:space="0" w:color="auto"/>
            </w:tcBorders>
            <w:shd w:val="clear" w:color="000000" w:fill="C00000"/>
            <w:noWrap/>
            <w:vAlign w:val="center"/>
            <w:hideMark/>
          </w:tcPr>
          <w:p w14:paraId="52DCF387" w14:textId="77777777" w:rsidR="002679BF" w:rsidRPr="002679BF" w:rsidRDefault="002679BF" w:rsidP="002679BF">
            <w:pPr>
              <w:spacing w:after="0" w:line="240" w:lineRule="auto"/>
              <w:jc w:val="center"/>
              <w:rPr>
                <w:rFonts w:ascii="Arial" w:eastAsia="Times New Roman" w:hAnsi="Arial" w:cs="Arial"/>
                <w:b/>
                <w:bCs/>
                <w:color w:val="FFFFFF"/>
                <w:sz w:val="20"/>
                <w:szCs w:val="20"/>
                <w:lang w:eastAsia="en-IN"/>
              </w:rPr>
            </w:pPr>
            <w:r w:rsidRPr="002679BF">
              <w:rPr>
                <w:rFonts w:ascii="Arial" w:eastAsia="Times New Roman" w:hAnsi="Arial" w:cs="Arial"/>
                <w:b/>
                <w:bCs/>
                <w:color w:val="FFFFFF"/>
                <w:sz w:val="20"/>
                <w:szCs w:val="20"/>
                <w:lang w:val="en-US" w:eastAsia="en-IN"/>
              </w:rPr>
              <w:t>2030F</w:t>
            </w:r>
          </w:p>
        </w:tc>
      </w:tr>
      <w:tr w:rsidR="002679BF" w:rsidRPr="002679BF" w14:paraId="153D6BDC" w14:textId="77777777" w:rsidTr="002679BF">
        <w:trPr>
          <w:trHeight w:val="367"/>
        </w:trPr>
        <w:tc>
          <w:tcPr>
            <w:tcW w:w="2526" w:type="dxa"/>
            <w:tcBorders>
              <w:top w:val="nil"/>
              <w:left w:val="single" w:sz="8" w:space="0" w:color="auto"/>
              <w:bottom w:val="single" w:sz="8" w:space="0" w:color="auto"/>
              <w:right w:val="single" w:sz="8" w:space="0" w:color="auto"/>
            </w:tcBorders>
            <w:shd w:val="clear" w:color="000000" w:fill="FFFFFF"/>
            <w:noWrap/>
            <w:vAlign w:val="center"/>
            <w:hideMark/>
          </w:tcPr>
          <w:p w14:paraId="5E9915E8"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Bisphenol-</w:t>
            </w:r>
            <w:proofErr w:type="gramStart"/>
            <w:r w:rsidRPr="002679BF">
              <w:rPr>
                <w:rFonts w:ascii="Arial" w:eastAsia="Times New Roman" w:hAnsi="Arial" w:cs="Arial"/>
                <w:color w:val="000000"/>
                <w:sz w:val="20"/>
                <w:szCs w:val="20"/>
                <w:lang w:eastAsia="en-IN"/>
              </w:rPr>
              <w:t>A,F</w:t>
            </w:r>
            <w:proofErr w:type="gramEnd"/>
            <w:r w:rsidRPr="002679BF">
              <w:rPr>
                <w:rFonts w:ascii="Arial" w:eastAsia="Times New Roman" w:hAnsi="Arial" w:cs="Arial"/>
                <w:color w:val="000000"/>
                <w:sz w:val="20"/>
                <w:szCs w:val="20"/>
                <w:lang w:eastAsia="en-IN"/>
              </w:rPr>
              <w:t>,S vinyl ester resin</w:t>
            </w:r>
          </w:p>
        </w:tc>
        <w:tc>
          <w:tcPr>
            <w:tcW w:w="830" w:type="dxa"/>
            <w:tcBorders>
              <w:top w:val="nil"/>
              <w:left w:val="nil"/>
              <w:bottom w:val="single" w:sz="8" w:space="0" w:color="auto"/>
              <w:right w:val="single" w:sz="8" w:space="0" w:color="auto"/>
            </w:tcBorders>
            <w:shd w:val="clear" w:color="000000" w:fill="FFFFFF"/>
            <w:noWrap/>
            <w:vAlign w:val="center"/>
            <w:hideMark/>
          </w:tcPr>
          <w:p w14:paraId="31EA40C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77</w:t>
            </w:r>
          </w:p>
        </w:tc>
        <w:tc>
          <w:tcPr>
            <w:tcW w:w="830" w:type="dxa"/>
            <w:tcBorders>
              <w:top w:val="nil"/>
              <w:left w:val="nil"/>
              <w:bottom w:val="single" w:sz="8" w:space="0" w:color="auto"/>
              <w:right w:val="single" w:sz="8" w:space="0" w:color="auto"/>
            </w:tcBorders>
            <w:shd w:val="clear" w:color="000000" w:fill="FFFFFF"/>
            <w:noWrap/>
            <w:vAlign w:val="center"/>
            <w:hideMark/>
          </w:tcPr>
          <w:p w14:paraId="02C3A28E"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79</w:t>
            </w:r>
          </w:p>
        </w:tc>
        <w:tc>
          <w:tcPr>
            <w:tcW w:w="830" w:type="dxa"/>
            <w:tcBorders>
              <w:top w:val="nil"/>
              <w:left w:val="nil"/>
              <w:bottom w:val="single" w:sz="8" w:space="0" w:color="auto"/>
              <w:right w:val="single" w:sz="8" w:space="0" w:color="auto"/>
            </w:tcBorders>
            <w:shd w:val="clear" w:color="000000" w:fill="FFFFFF"/>
            <w:noWrap/>
            <w:vAlign w:val="center"/>
            <w:hideMark/>
          </w:tcPr>
          <w:p w14:paraId="263FE506"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81</w:t>
            </w:r>
          </w:p>
        </w:tc>
        <w:tc>
          <w:tcPr>
            <w:tcW w:w="830" w:type="dxa"/>
            <w:tcBorders>
              <w:top w:val="nil"/>
              <w:left w:val="nil"/>
              <w:bottom w:val="single" w:sz="8" w:space="0" w:color="auto"/>
              <w:right w:val="single" w:sz="8" w:space="0" w:color="auto"/>
            </w:tcBorders>
            <w:shd w:val="clear" w:color="000000" w:fill="FFFFFF"/>
            <w:noWrap/>
            <w:vAlign w:val="center"/>
            <w:hideMark/>
          </w:tcPr>
          <w:p w14:paraId="7C41DCF0"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85</w:t>
            </w:r>
          </w:p>
        </w:tc>
        <w:tc>
          <w:tcPr>
            <w:tcW w:w="830" w:type="dxa"/>
            <w:tcBorders>
              <w:top w:val="nil"/>
              <w:left w:val="nil"/>
              <w:bottom w:val="single" w:sz="8" w:space="0" w:color="auto"/>
              <w:right w:val="single" w:sz="8" w:space="0" w:color="auto"/>
            </w:tcBorders>
            <w:shd w:val="clear" w:color="000000" w:fill="FFFFFF"/>
            <w:noWrap/>
            <w:vAlign w:val="center"/>
            <w:hideMark/>
          </w:tcPr>
          <w:p w14:paraId="05C5D828"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88</w:t>
            </w:r>
          </w:p>
        </w:tc>
        <w:tc>
          <w:tcPr>
            <w:tcW w:w="830" w:type="dxa"/>
            <w:tcBorders>
              <w:top w:val="nil"/>
              <w:left w:val="nil"/>
              <w:bottom w:val="single" w:sz="8" w:space="0" w:color="auto"/>
              <w:right w:val="single" w:sz="8" w:space="0" w:color="auto"/>
            </w:tcBorders>
            <w:shd w:val="clear" w:color="000000" w:fill="FFFFFF"/>
            <w:noWrap/>
            <w:vAlign w:val="center"/>
            <w:hideMark/>
          </w:tcPr>
          <w:p w14:paraId="1202187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83</w:t>
            </w:r>
          </w:p>
        </w:tc>
        <w:tc>
          <w:tcPr>
            <w:tcW w:w="830" w:type="dxa"/>
            <w:tcBorders>
              <w:top w:val="nil"/>
              <w:left w:val="nil"/>
              <w:bottom w:val="single" w:sz="8" w:space="0" w:color="auto"/>
              <w:right w:val="single" w:sz="8" w:space="0" w:color="auto"/>
            </w:tcBorders>
            <w:shd w:val="clear" w:color="000000" w:fill="FFFFFF"/>
            <w:noWrap/>
            <w:vAlign w:val="center"/>
            <w:hideMark/>
          </w:tcPr>
          <w:p w14:paraId="7571BEA8"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87</w:t>
            </w:r>
          </w:p>
        </w:tc>
        <w:tc>
          <w:tcPr>
            <w:tcW w:w="830" w:type="dxa"/>
            <w:tcBorders>
              <w:top w:val="nil"/>
              <w:left w:val="nil"/>
              <w:bottom w:val="single" w:sz="8" w:space="0" w:color="auto"/>
              <w:right w:val="single" w:sz="8" w:space="0" w:color="auto"/>
            </w:tcBorders>
            <w:shd w:val="clear" w:color="000000" w:fill="FFFFFF"/>
            <w:noWrap/>
            <w:vAlign w:val="center"/>
            <w:hideMark/>
          </w:tcPr>
          <w:p w14:paraId="27AC3808"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109</w:t>
            </w:r>
          </w:p>
        </w:tc>
        <w:tc>
          <w:tcPr>
            <w:tcW w:w="830" w:type="dxa"/>
            <w:tcBorders>
              <w:top w:val="nil"/>
              <w:left w:val="nil"/>
              <w:bottom w:val="single" w:sz="8" w:space="0" w:color="auto"/>
              <w:right w:val="single" w:sz="8" w:space="0" w:color="auto"/>
            </w:tcBorders>
            <w:shd w:val="clear" w:color="000000" w:fill="FFFFFF"/>
            <w:noWrap/>
            <w:vAlign w:val="center"/>
            <w:hideMark/>
          </w:tcPr>
          <w:p w14:paraId="14EE4E4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141</w:t>
            </w:r>
          </w:p>
        </w:tc>
      </w:tr>
      <w:tr w:rsidR="002679BF" w:rsidRPr="002679BF" w14:paraId="5B386241" w14:textId="77777777" w:rsidTr="002679BF">
        <w:trPr>
          <w:trHeight w:val="367"/>
        </w:trPr>
        <w:tc>
          <w:tcPr>
            <w:tcW w:w="2526" w:type="dxa"/>
            <w:tcBorders>
              <w:top w:val="nil"/>
              <w:left w:val="single" w:sz="8" w:space="0" w:color="auto"/>
              <w:bottom w:val="single" w:sz="8" w:space="0" w:color="auto"/>
              <w:right w:val="single" w:sz="8" w:space="0" w:color="auto"/>
            </w:tcBorders>
            <w:shd w:val="clear" w:color="000000" w:fill="FFFFFF"/>
            <w:noWrap/>
            <w:vAlign w:val="center"/>
            <w:hideMark/>
          </w:tcPr>
          <w:p w14:paraId="705F92A3" w14:textId="77777777" w:rsidR="002679BF" w:rsidRPr="002679BF" w:rsidRDefault="002679BF" w:rsidP="002679BF">
            <w:pPr>
              <w:spacing w:after="0" w:line="240" w:lineRule="auto"/>
              <w:rPr>
                <w:rFonts w:ascii="Arial" w:eastAsia="Times New Roman" w:hAnsi="Arial" w:cs="Arial"/>
                <w:color w:val="000000"/>
                <w:sz w:val="20"/>
                <w:szCs w:val="20"/>
                <w:lang w:eastAsia="en-IN"/>
              </w:rPr>
            </w:pPr>
            <w:proofErr w:type="spellStart"/>
            <w:r w:rsidRPr="002679BF">
              <w:rPr>
                <w:rFonts w:ascii="Arial" w:eastAsia="Times New Roman" w:hAnsi="Arial" w:cs="Arial"/>
                <w:color w:val="000000"/>
                <w:sz w:val="20"/>
                <w:szCs w:val="20"/>
                <w:lang w:eastAsia="en-IN"/>
              </w:rPr>
              <w:t>Novolac</w:t>
            </w:r>
            <w:proofErr w:type="spellEnd"/>
            <w:r w:rsidRPr="002679BF">
              <w:rPr>
                <w:rFonts w:ascii="Arial" w:eastAsia="Times New Roman" w:hAnsi="Arial" w:cs="Arial"/>
                <w:color w:val="000000"/>
                <w:sz w:val="20"/>
                <w:szCs w:val="20"/>
                <w:lang w:eastAsia="en-IN"/>
              </w:rPr>
              <w:t xml:space="preserve"> vinyl ester resin</w:t>
            </w:r>
          </w:p>
        </w:tc>
        <w:tc>
          <w:tcPr>
            <w:tcW w:w="830" w:type="dxa"/>
            <w:tcBorders>
              <w:top w:val="nil"/>
              <w:left w:val="nil"/>
              <w:bottom w:val="single" w:sz="8" w:space="0" w:color="auto"/>
              <w:right w:val="single" w:sz="8" w:space="0" w:color="auto"/>
            </w:tcBorders>
            <w:shd w:val="clear" w:color="000000" w:fill="FFFFFF"/>
            <w:noWrap/>
            <w:vAlign w:val="center"/>
            <w:hideMark/>
          </w:tcPr>
          <w:p w14:paraId="1D896E81"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38</w:t>
            </w:r>
          </w:p>
        </w:tc>
        <w:tc>
          <w:tcPr>
            <w:tcW w:w="830" w:type="dxa"/>
            <w:tcBorders>
              <w:top w:val="nil"/>
              <w:left w:val="nil"/>
              <w:bottom w:val="single" w:sz="8" w:space="0" w:color="auto"/>
              <w:right w:val="single" w:sz="8" w:space="0" w:color="auto"/>
            </w:tcBorders>
            <w:shd w:val="clear" w:color="000000" w:fill="FFFFFF"/>
            <w:noWrap/>
            <w:vAlign w:val="center"/>
            <w:hideMark/>
          </w:tcPr>
          <w:p w14:paraId="3C6104E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40</w:t>
            </w:r>
          </w:p>
        </w:tc>
        <w:tc>
          <w:tcPr>
            <w:tcW w:w="830" w:type="dxa"/>
            <w:tcBorders>
              <w:top w:val="nil"/>
              <w:left w:val="nil"/>
              <w:bottom w:val="single" w:sz="8" w:space="0" w:color="auto"/>
              <w:right w:val="single" w:sz="8" w:space="0" w:color="auto"/>
            </w:tcBorders>
            <w:shd w:val="clear" w:color="000000" w:fill="FFFFFF"/>
            <w:noWrap/>
            <w:vAlign w:val="center"/>
            <w:hideMark/>
          </w:tcPr>
          <w:p w14:paraId="710715E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41</w:t>
            </w:r>
          </w:p>
        </w:tc>
        <w:tc>
          <w:tcPr>
            <w:tcW w:w="830" w:type="dxa"/>
            <w:tcBorders>
              <w:top w:val="nil"/>
              <w:left w:val="nil"/>
              <w:bottom w:val="single" w:sz="8" w:space="0" w:color="auto"/>
              <w:right w:val="single" w:sz="8" w:space="0" w:color="auto"/>
            </w:tcBorders>
            <w:shd w:val="clear" w:color="000000" w:fill="FFFFFF"/>
            <w:noWrap/>
            <w:vAlign w:val="center"/>
            <w:hideMark/>
          </w:tcPr>
          <w:p w14:paraId="37DFE090"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43</w:t>
            </w:r>
          </w:p>
        </w:tc>
        <w:tc>
          <w:tcPr>
            <w:tcW w:w="830" w:type="dxa"/>
            <w:tcBorders>
              <w:top w:val="nil"/>
              <w:left w:val="nil"/>
              <w:bottom w:val="single" w:sz="8" w:space="0" w:color="auto"/>
              <w:right w:val="single" w:sz="8" w:space="0" w:color="auto"/>
            </w:tcBorders>
            <w:shd w:val="clear" w:color="000000" w:fill="FFFFFF"/>
            <w:noWrap/>
            <w:vAlign w:val="center"/>
            <w:hideMark/>
          </w:tcPr>
          <w:p w14:paraId="22B6BD38"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45</w:t>
            </w:r>
          </w:p>
        </w:tc>
        <w:tc>
          <w:tcPr>
            <w:tcW w:w="830" w:type="dxa"/>
            <w:tcBorders>
              <w:top w:val="nil"/>
              <w:left w:val="nil"/>
              <w:bottom w:val="single" w:sz="8" w:space="0" w:color="auto"/>
              <w:right w:val="single" w:sz="8" w:space="0" w:color="auto"/>
            </w:tcBorders>
            <w:shd w:val="clear" w:color="000000" w:fill="FFFFFF"/>
            <w:noWrap/>
            <w:vAlign w:val="center"/>
            <w:hideMark/>
          </w:tcPr>
          <w:p w14:paraId="5785DD11"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42</w:t>
            </w:r>
          </w:p>
        </w:tc>
        <w:tc>
          <w:tcPr>
            <w:tcW w:w="830" w:type="dxa"/>
            <w:tcBorders>
              <w:top w:val="nil"/>
              <w:left w:val="nil"/>
              <w:bottom w:val="single" w:sz="8" w:space="0" w:color="auto"/>
              <w:right w:val="single" w:sz="8" w:space="0" w:color="auto"/>
            </w:tcBorders>
            <w:shd w:val="clear" w:color="000000" w:fill="FFFFFF"/>
            <w:noWrap/>
            <w:vAlign w:val="center"/>
            <w:hideMark/>
          </w:tcPr>
          <w:p w14:paraId="457EB934"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45</w:t>
            </w:r>
          </w:p>
        </w:tc>
        <w:tc>
          <w:tcPr>
            <w:tcW w:w="830" w:type="dxa"/>
            <w:tcBorders>
              <w:top w:val="nil"/>
              <w:left w:val="nil"/>
              <w:bottom w:val="single" w:sz="8" w:space="0" w:color="auto"/>
              <w:right w:val="single" w:sz="8" w:space="0" w:color="auto"/>
            </w:tcBorders>
            <w:shd w:val="clear" w:color="000000" w:fill="FFFFFF"/>
            <w:noWrap/>
            <w:vAlign w:val="center"/>
            <w:hideMark/>
          </w:tcPr>
          <w:p w14:paraId="2993EC8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56</w:t>
            </w:r>
          </w:p>
        </w:tc>
        <w:tc>
          <w:tcPr>
            <w:tcW w:w="830" w:type="dxa"/>
            <w:tcBorders>
              <w:top w:val="nil"/>
              <w:left w:val="nil"/>
              <w:bottom w:val="single" w:sz="8" w:space="0" w:color="auto"/>
              <w:right w:val="single" w:sz="8" w:space="0" w:color="auto"/>
            </w:tcBorders>
            <w:shd w:val="clear" w:color="000000" w:fill="FFFFFF"/>
            <w:noWrap/>
            <w:vAlign w:val="center"/>
            <w:hideMark/>
          </w:tcPr>
          <w:p w14:paraId="2AE62C2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73</w:t>
            </w:r>
          </w:p>
        </w:tc>
      </w:tr>
      <w:tr w:rsidR="002679BF" w:rsidRPr="002679BF" w14:paraId="63151BE1" w14:textId="77777777" w:rsidTr="002679BF">
        <w:trPr>
          <w:trHeight w:val="367"/>
        </w:trPr>
        <w:tc>
          <w:tcPr>
            <w:tcW w:w="2526" w:type="dxa"/>
            <w:tcBorders>
              <w:top w:val="nil"/>
              <w:left w:val="single" w:sz="8" w:space="0" w:color="auto"/>
              <w:bottom w:val="single" w:sz="8" w:space="0" w:color="auto"/>
              <w:right w:val="single" w:sz="8" w:space="0" w:color="auto"/>
            </w:tcBorders>
            <w:shd w:val="clear" w:color="000000" w:fill="FFFFFF"/>
            <w:noWrap/>
            <w:vAlign w:val="center"/>
            <w:hideMark/>
          </w:tcPr>
          <w:p w14:paraId="1D1E3726"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Brominated vinyl ester resin</w:t>
            </w:r>
          </w:p>
        </w:tc>
        <w:tc>
          <w:tcPr>
            <w:tcW w:w="830" w:type="dxa"/>
            <w:tcBorders>
              <w:top w:val="nil"/>
              <w:left w:val="nil"/>
              <w:bottom w:val="single" w:sz="8" w:space="0" w:color="auto"/>
              <w:right w:val="single" w:sz="8" w:space="0" w:color="auto"/>
            </w:tcBorders>
            <w:shd w:val="clear" w:color="000000" w:fill="FFFFFF"/>
            <w:noWrap/>
            <w:vAlign w:val="center"/>
            <w:hideMark/>
          </w:tcPr>
          <w:p w14:paraId="2B3676FC"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15</w:t>
            </w:r>
          </w:p>
        </w:tc>
        <w:tc>
          <w:tcPr>
            <w:tcW w:w="830" w:type="dxa"/>
            <w:tcBorders>
              <w:top w:val="nil"/>
              <w:left w:val="nil"/>
              <w:bottom w:val="single" w:sz="8" w:space="0" w:color="auto"/>
              <w:right w:val="single" w:sz="8" w:space="0" w:color="auto"/>
            </w:tcBorders>
            <w:shd w:val="clear" w:color="000000" w:fill="FFFFFF"/>
            <w:noWrap/>
            <w:vAlign w:val="center"/>
            <w:hideMark/>
          </w:tcPr>
          <w:p w14:paraId="637F74A4"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15</w:t>
            </w:r>
          </w:p>
        </w:tc>
        <w:tc>
          <w:tcPr>
            <w:tcW w:w="830" w:type="dxa"/>
            <w:tcBorders>
              <w:top w:val="nil"/>
              <w:left w:val="nil"/>
              <w:bottom w:val="single" w:sz="8" w:space="0" w:color="auto"/>
              <w:right w:val="single" w:sz="8" w:space="0" w:color="auto"/>
            </w:tcBorders>
            <w:shd w:val="clear" w:color="000000" w:fill="FFFFFF"/>
            <w:noWrap/>
            <w:vAlign w:val="center"/>
            <w:hideMark/>
          </w:tcPr>
          <w:p w14:paraId="2BAAA247"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15</w:t>
            </w:r>
          </w:p>
        </w:tc>
        <w:tc>
          <w:tcPr>
            <w:tcW w:w="830" w:type="dxa"/>
            <w:tcBorders>
              <w:top w:val="nil"/>
              <w:left w:val="nil"/>
              <w:bottom w:val="single" w:sz="8" w:space="0" w:color="auto"/>
              <w:right w:val="single" w:sz="8" w:space="0" w:color="auto"/>
            </w:tcBorders>
            <w:shd w:val="clear" w:color="000000" w:fill="FFFFFF"/>
            <w:noWrap/>
            <w:vAlign w:val="center"/>
            <w:hideMark/>
          </w:tcPr>
          <w:p w14:paraId="4C204A72"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16</w:t>
            </w:r>
          </w:p>
        </w:tc>
        <w:tc>
          <w:tcPr>
            <w:tcW w:w="830" w:type="dxa"/>
            <w:tcBorders>
              <w:top w:val="nil"/>
              <w:left w:val="nil"/>
              <w:bottom w:val="single" w:sz="8" w:space="0" w:color="auto"/>
              <w:right w:val="single" w:sz="8" w:space="0" w:color="auto"/>
            </w:tcBorders>
            <w:shd w:val="clear" w:color="000000" w:fill="FFFFFF"/>
            <w:noWrap/>
            <w:vAlign w:val="center"/>
            <w:hideMark/>
          </w:tcPr>
          <w:p w14:paraId="0DD4CA4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16</w:t>
            </w:r>
          </w:p>
        </w:tc>
        <w:tc>
          <w:tcPr>
            <w:tcW w:w="830" w:type="dxa"/>
            <w:tcBorders>
              <w:top w:val="nil"/>
              <w:left w:val="nil"/>
              <w:bottom w:val="single" w:sz="8" w:space="0" w:color="auto"/>
              <w:right w:val="single" w:sz="8" w:space="0" w:color="auto"/>
            </w:tcBorders>
            <w:shd w:val="clear" w:color="000000" w:fill="FFFFFF"/>
            <w:noWrap/>
            <w:vAlign w:val="center"/>
            <w:hideMark/>
          </w:tcPr>
          <w:p w14:paraId="37612850"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15</w:t>
            </w:r>
          </w:p>
        </w:tc>
        <w:tc>
          <w:tcPr>
            <w:tcW w:w="830" w:type="dxa"/>
            <w:tcBorders>
              <w:top w:val="nil"/>
              <w:left w:val="nil"/>
              <w:bottom w:val="single" w:sz="8" w:space="0" w:color="auto"/>
              <w:right w:val="single" w:sz="8" w:space="0" w:color="auto"/>
            </w:tcBorders>
            <w:shd w:val="clear" w:color="000000" w:fill="FFFFFF"/>
            <w:noWrap/>
            <w:vAlign w:val="center"/>
            <w:hideMark/>
          </w:tcPr>
          <w:p w14:paraId="25545E14"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16</w:t>
            </w:r>
          </w:p>
        </w:tc>
        <w:tc>
          <w:tcPr>
            <w:tcW w:w="830" w:type="dxa"/>
            <w:tcBorders>
              <w:top w:val="nil"/>
              <w:left w:val="nil"/>
              <w:bottom w:val="single" w:sz="8" w:space="0" w:color="auto"/>
              <w:right w:val="single" w:sz="8" w:space="0" w:color="auto"/>
            </w:tcBorders>
            <w:shd w:val="clear" w:color="000000" w:fill="FFFFFF"/>
            <w:noWrap/>
            <w:vAlign w:val="center"/>
            <w:hideMark/>
          </w:tcPr>
          <w:p w14:paraId="30A9F70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19</w:t>
            </w:r>
          </w:p>
        </w:tc>
        <w:tc>
          <w:tcPr>
            <w:tcW w:w="830" w:type="dxa"/>
            <w:tcBorders>
              <w:top w:val="nil"/>
              <w:left w:val="nil"/>
              <w:bottom w:val="single" w:sz="8" w:space="0" w:color="auto"/>
              <w:right w:val="single" w:sz="8" w:space="0" w:color="auto"/>
            </w:tcBorders>
            <w:shd w:val="clear" w:color="000000" w:fill="FFFFFF"/>
            <w:noWrap/>
            <w:vAlign w:val="center"/>
            <w:hideMark/>
          </w:tcPr>
          <w:p w14:paraId="03760E74"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24</w:t>
            </w:r>
          </w:p>
        </w:tc>
      </w:tr>
      <w:tr w:rsidR="002679BF" w:rsidRPr="002679BF" w14:paraId="73EDAC24" w14:textId="77777777" w:rsidTr="002679BF">
        <w:trPr>
          <w:trHeight w:val="367"/>
        </w:trPr>
        <w:tc>
          <w:tcPr>
            <w:tcW w:w="2526" w:type="dxa"/>
            <w:tcBorders>
              <w:top w:val="nil"/>
              <w:left w:val="single" w:sz="8" w:space="0" w:color="auto"/>
              <w:bottom w:val="single" w:sz="8" w:space="0" w:color="auto"/>
              <w:right w:val="single" w:sz="8" w:space="0" w:color="auto"/>
            </w:tcBorders>
            <w:shd w:val="clear" w:color="000000" w:fill="FFFFFF"/>
            <w:noWrap/>
            <w:vAlign w:val="center"/>
            <w:hideMark/>
          </w:tcPr>
          <w:p w14:paraId="3BDB793B" w14:textId="77777777" w:rsidR="002679BF" w:rsidRPr="002679BF" w:rsidRDefault="002679BF" w:rsidP="002679BF">
            <w:pPr>
              <w:spacing w:after="0" w:line="240" w:lineRule="auto"/>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lastRenderedPageBreak/>
              <w:t>Other</w:t>
            </w:r>
          </w:p>
        </w:tc>
        <w:tc>
          <w:tcPr>
            <w:tcW w:w="830" w:type="dxa"/>
            <w:tcBorders>
              <w:top w:val="nil"/>
              <w:left w:val="nil"/>
              <w:bottom w:val="single" w:sz="8" w:space="0" w:color="auto"/>
              <w:right w:val="single" w:sz="8" w:space="0" w:color="auto"/>
            </w:tcBorders>
            <w:shd w:val="clear" w:color="000000" w:fill="FFFFFF"/>
            <w:noWrap/>
            <w:vAlign w:val="center"/>
            <w:hideMark/>
          </w:tcPr>
          <w:p w14:paraId="6DC694E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23</w:t>
            </w:r>
          </w:p>
        </w:tc>
        <w:tc>
          <w:tcPr>
            <w:tcW w:w="830" w:type="dxa"/>
            <w:tcBorders>
              <w:top w:val="nil"/>
              <w:left w:val="nil"/>
              <w:bottom w:val="single" w:sz="8" w:space="0" w:color="auto"/>
              <w:right w:val="single" w:sz="8" w:space="0" w:color="auto"/>
            </w:tcBorders>
            <w:shd w:val="clear" w:color="000000" w:fill="FFFFFF"/>
            <w:noWrap/>
            <w:vAlign w:val="center"/>
            <w:hideMark/>
          </w:tcPr>
          <w:p w14:paraId="764ABB1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23</w:t>
            </w:r>
          </w:p>
        </w:tc>
        <w:tc>
          <w:tcPr>
            <w:tcW w:w="830" w:type="dxa"/>
            <w:tcBorders>
              <w:top w:val="nil"/>
              <w:left w:val="nil"/>
              <w:bottom w:val="single" w:sz="8" w:space="0" w:color="auto"/>
              <w:right w:val="single" w:sz="8" w:space="0" w:color="auto"/>
            </w:tcBorders>
            <w:shd w:val="clear" w:color="000000" w:fill="FFFFFF"/>
            <w:noWrap/>
            <w:vAlign w:val="center"/>
            <w:hideMark/>
          </w:tcPr>
          <w:p w14:paraId="2BF8D15A"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25</w:t>
            </w:r>
          </w:p>
        </w:tc>
        <w:tc>
          <w:tcPr>
            <w:tcW w:w="830" w:type="dxa"/>
            <w:tcBorders>
              <w:top w:val="nil"/>
              <w:left w:val="nil"/>
              <w:bottom w:val="single" w:sz="8" w:space="0" w:color="auto"/>
              <w:right w:val="single" w:sz="8" w:space="0" w:color="auto"/>
            </w:tcBorders>
            <w:shd w:val="clear" w:color="000000" w:fill="FFFFFF"/>
            <w:noWrap/>
            <w:vAlign w:val="center"/>
            <w:hideMark/>
          </w:tcPr>
          <w:p w14:paraId="03843BBF"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25</w:t>
            </w:r>
          </w:p>
        </w:tc>
        <w:tc>
          <w:tcPr>
            <w:tcW w:w="830" w:type="dxa"/>
            <w:tcBorders>
              <w:top w:val="nil"/>
              <w:left w:val="nil"/>
              <w:bottom w:val="single" w:sz="8" w:space="0" w:color="auto"/>
              <w:right w:val="single" w:sz="8" w:space="0" w:color="auto"/>
            </w:tcBorders>
            <w:shd w:val="clear" w:color="000000" w:fill="FFFFFF"/>
            <w:noWrap/>
            <w:vAlign w:val="center"/>
            <w:hideMark/>
          </w:tcPr>
          <w:p w14:paraId="02F4BDE5"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25</w:t>
            </w:r>
          </w:p>
        </w:tc>
        <w:tc>
          <w:tcPr>
            <w:tcW w:w="830" w:type="dxa"/>
            <w:tcBorders>
              <w:top w:val="nil"/>
              <w:left w:val="nil"/>
              <w:bottom w:val="single" w:sz="8" w:space="0" w:color="auto"/>
              <w:right w:val="single" w:sz="8" w:space="0" w:color="auto"/>
            </w:tcBorders>
            <w:shd w:val="clear" w:color="000000" w:fill="FFFFFF"/>
            <w:noWrap/>
            <w:vAlign w:val="center"/>
            <w:hideMark/>
          </w:tcPr>
          <w:p w14:paraId="0225B3D1"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24</w:t>
            </w:r>
          </w:p>
        </w:tc>
        <w:tc>
          <w:tcPr>
            <w:tcW w:w="830" w:type="dxa"/>
            <w:tcBorders>
              <w:top w:val="nil"/>
              <w:left w:val="nil"/>
              <w:bottom w:val="single" w:sz="8" w:space="0" w:color="auto"/>
              <w:right w:val="single" w:sz="8" w:space="0" w:color="auto"/>
            </w:tcBorders>
            <w:shd w:val="clear" w:color="000000" w:fill="FFFFFF"/>
            <w:noWrap/>
            <w:vAlign w:val="center"/>
            <w:hideMark/>
          </w:tcPr>
          <w:p w14:paraId="7B700030"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25</w:t>
            </w:r>
          </w:p>
        </w:tc>
        <w:tc>
          <w:tcPr>
            <w:tcW w:w="830" w:type="dxa"/>
            <w:tcBorders>
              <w:top w:val="nil"/>
              <w:left w:val="nil"/>
              <w:bottom w:val="single" w:sz="8" w:space="0" w:color="auto"/>
              <w:right w:val="single" w:sz="8" w:space="0" w:color="auto"/>
            </w:tcBorders>
            <w:shd w:val="clear" w:color="000000" w:fill="FFFFFF"/>
            <w:noWrap/>
            <w:vAlign w:val="center"/>
            <w:hideMark/>
          </w:tcPr>
          <w:p w14:paraId="12C4292C"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31</w:t>
            </w:r>
          </w:p>
        </w:tc>
        <w:tc>
          <w:tcPr>
            <w:tcW w:w="830" w:type="dxa"/>
            <w:tcBorders>
              <w:top w:val="nil"/>
              <w:left w:val="nil"/>
              <w:bottom w:val="single" w:sz="8" w:space="0" w:color="auto"/>
              <w:right w:val="single" w:sz="8" w:space="0" w:color="auto"/>
            </w:tcBorders>
            <w:shd w:val="clear" w:color="000000" w:fill="FFFFFF"/>
            <w:noWrap/>
            <w:vAlign w:val="center"/>
            <w:hideMark/>
          </w:tcPr>
          <w:p w14:paraId="0A6C3303" w14:textId="77777777" w:rsidR="002679BF" w:rsidRPr="002679BF" w:rsidRDefault="002679BF" w:rsidP="002679BF">
            <w:pPr>
              <w:spacing w:after="0" w:line="240" w:lineRule="auto"/>
              <w:jc w:val="center"/>
              <w:rPr>
                <w:rFonts w:ascii="Arial" w:eastAsia="Times New Roman" w:hAnsi="Arial" w:cs="Arial"/>
                <w:color w:val="000000"/>
                <w:sz w:val="20"/>
                <w:szCs w:val="20"/>
                <w:lang w:eastAsia="en-IN"/>
              </w:rPr>
            </w:pPr>
            <w:r w:rsidRPr="002679BF">
              <w:rPr>
                <w:rFonts w:ascii="Arial" w:eastAsia="Times New Roman" w:hAnsi="Arial" w:cs="Arial"/>
                <w:color w:val="000000"/>
                <w:sz w:val="20"/>
                <w:szCs w:val="20"/>
                <w:lang w:eastAsia="en-IN"/>
              </w:rPr>
              <w:t>37</w:t>
            </w:r>
          </w:p>
        </w:tc>
      </w:tr>
      <w:tr w:rsidR="002679BF" w:rsidRPr="002679BF" w14:paraId="0FCC9C5F" w14:textId="77777777" w:rsidTr="002679BF">
        <w:trPr>
          <w:trHeight w:val="367"/>
        </w:trPr>
        <w:tc>
          <w:tcPr>
            <w:tcW w:w="2526" w:type="dxa"/>
            <w:tcBorders>
              <w:top w:val="nil"/>
              <w:left w:val="single" w:sz="8" w:space="0" w:color="auto"/>
              <w:bottom w:val="single" w:sz="8" w:space="0" w:color="auto"/>
              <w:right w:val="single" w:sz="8" w:space="0" w:color="auto"/>
            </w:tcBorders>
            <w:shd w:val="clear" w:color="000000" w:fill="FFFFFF"/>
            <w:noWrap/>
            <w:vAlign w:val="center"/>
            <w:hideMark/>
          </w:tcPr>
          <w:p w14:paraId="7FF1C7CD" w14:textId="77777777" w:rsidR="002679BF" w:rsidRPr="002679BF" w:rsidRDefault="002679BF" w:rsidP="002679BF">
            <w:pPr>
              <w:spacing w:after="0" w:line="240" w:lineRule="auto"/>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Total</w:t>
            </w:r>
          </w:p>
        </w:tc>
        <w:tc>
          <w:tcPr>
            <w:tcW w:w="830" w:type="dxa"/>
            <w:tcBorders>
              <w:top w:val="nil"/>
              <w:left w:val="nil"/>
              <w:bottom w:val="single" w:sz="8" w:space="0" w:color="auto"/>
              <w:right w:val="single" w:sz="8" w:space="0" w:color="auto"/>
            </w:tcBorders>
            <w:shd w:val="clear" w:color="000000" w:fill="FFFFFF"/>
            <w:noWrap/>
            <w:vAlign w:val="center"/>
            <w:hideMark/>
          </w:tcPr>
          <w:p w14:paraId="798B04DF"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153</w:t>
            </w:r>
          </w:p>
        </w:tc>
        <w:tc>
          <w:tcPr>
            <w:tcW w:w="830" w:type="dxa"/>
            <w:tcBorders>
              <w:top w:val="nil"/>
              <w:left w:val="nil"/>
              <w:bottom w:val="single" w:sz="8" w:space="0" w:color="auto"/>
              <w:right w:val="single" w:sz="8" w:space="0" w:color="auto"/>
            </w:tcBorders>
            <w:shd w:val="clear" w:color="000000" w:fill="FFFFFF"/>
            <w:noWrap/>
            <w:vAlign w:val="center"/>
            <w:hideMark/>
          </w:tcPr>
          <w:p w14:paraId="6546D386"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157</w:t>
            </w:r>
          </w:p>
        </w:tc>
        <w:tc>
          <w:tcPr>
            <w:tcW w:w="830" w:type="dxa"/>
            <w:tcBorders>
              <w:top w:val="nil"/>
              <w:left w:val="nil"/>
              <w:bottom w:val="single" w:sz="8" w:space="0" w:color="auto"/>
              <w:right w:val="single" w:sz="8" w:space="0" w:color="auto"/>
            </w:tcBorders>
            <w:shd w:val="clear" w:color="000000" w:fill="FFFFFF"/>
            <w:noWrap/>
            <w:vAlign w:val="center"/>
            <w:hideMark/>
          </w:tcPr>
          <w:p w14:paraId="692DA6E6"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162</w:t>
            </w:r>
          </w:p>
        </w:tc>
        <w:tc>
          <w:tcPr>
            <w:tcW w:w="830" w:type="dxa"/>
            <w:tcBorders>
              <w:top w:val="nil"/>
              <w:left w:val="nil"/>
              <w:bottom w:val="single" w:sz="8" w:space="0" w:color="auto"/>
              <w:right w:val="single" w:sz="8" w:space="0" w:color="auto"/>
            </w:tcBorders>
            <w:shd w:val="clear" w:color="000000" w:fill="FFFFFF"/>
            <w:noWrap/>
            <w:vAlign w:val="center"/>
            <w:hideMark/>
          </w:tcPr>
          <w:p w14:paraId="1768C2FD"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169</w:t>
            </w:r>
          </w:p>
        </w:tc>
        <w:tc>
          <w:tcPr>
            <w:tcW w:w="830" w:type="dxa"/>
            <w:tcBorders>
              <w:top w:val="nil"/>
              <w:left w:val="nil"/>
              <w:bottom w:val="single" w:sz="8" w:space="0" w:color="auto"/>
              <w:right w:val="single" w:sz="8" w:space="0" w:color="auto"/>
            </w:tcBorders>
            <w:shd w:val="clear" w:color="000000" w:fill="FFFFFF"/>
            <w:noWrap/>
            <w:vAlign w:val="center"/>
            <w:hideMark/>
          </w:tcPr>
          <w:p w14:paraId="290D19EF"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174</w:t>
            </w:r>
          </w:p>
        </w:tc>
        <w:tc>
          <w:tcPr>
            <w:tcW w:w="830" w:type="dxa"/>
            <w:tcBorders>
              <w:top w:val="nil"/>
              <w:left w:val="nil"/>
              <w:bottom w:val="single" w:sz="8" w:space="0" w:color="auto"/>
              <w:right w:val="single" w:sz="8" w:space="0" w:color="auto"/>
            </w:tcBorders>
            <w:shd w:val="clear" w:color="000000" w:fill="FFFFFF"/>
            <w:noWrap/>
            <w:vAlign w:val="center"/>
            <w:hideMark/>
          </w:tcPr>
          <w:p w14:paraId="76A8BE3D"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164</w:t>
            </w:r>
          </w:p>
        </w:tc>
        <w:tc>
          <w:tcPr>
            <w:tcW w:w="830" w:type="dxa"/>
            <w:tcBorders>
              <w:top w:val="nil"/>
              <w:left w:val="nil"/>
              <w:bottom w:val="single" w:sz="8" w:space="0" w:color="auto"/>
              <w:right w:val="single" w:sz="8" w:space="0" w:color="auto"/>
            </w:tcBorders>
            <w:shd w:val="clear" w:color="000000" w:fill="FFFFFF"/>
            <w:noWrap/>
            <w:vAlign w:val="center"/>
            <w:hideMark/>
          </w:tcPr>
          <w:p w14:paraId="429710E3" w14:textId="3013D5A4" w:rsidR="002679BF" w:rsidRPr="002679BF" w:rsidRDefault="00143C36" w:rsidP="002679BF">
            <w:pPr>
              <w:spacing w:after="0" w:line="240" w:lineRule="auto"/>
              <w:jc w:val="center"/>
              <w:rPr>
                <w:rFonts w:ascii="Arial" w:eastAsia="Times New Roman" w:hAnsi="Arial" w:cs="Arial"/>
                <w:b/>
                <w:bCs/>
                <w:color w:val="000000"/>
                <w:sz w:val="20"/>
                <w:szCs w:val="20"/>
                <w:lang w:eastAsia="en-IN"/>
              </w:rPr>
            </w:pPr>
            <w:r w:rsidRPr="002B5730">
              <w:rPr>
                <w:bCs/>
                <w:noProof/>
                <w:color w:val="000000" w:themeColor="text1"/>
              </w:rPr>
              <mc:AlternateContent>
                <mc:Choice Requires="wps">
                  <w:drawing>
                    <wp:anchor distT="0" distB="0" distL="114300" distR="114300" simplePos="0" relativeHeight="252485632" behindDoc="0" locked="0" layoutInCell="1" allowOverlap="1" wp14:anchorId="50EF9E60" wp14:editId="16A0517F">
                      <wp:simplePos x="0" y="0"/>
                      <wp:positionH relativeFrom="margin">
                        <wp:posOffset>-2590165</wp:posOffset>
                      </wp:positionH>
                      <wp:positionV relativeFrom="paragraph">
                        <wp:posOffset>215265</wp:posOffset>
                      </wp:positionV>
                      <wp:extent cx="4400550" cy="307340"/>
                      <wp:effectExtent l="0" t="0" r="0" b="0"/>
                      <wp:wrapNone/>
                      <wp:docPr id="1271" name="TextBox 22"/>
                      <wp:cNvGraphicFramePr/>
                      <a:graphic xmlns:a="http://schemas.openxmlformats.org/drawingml/2006/main">
                        <a:graphicData uri="http://schemas.microsoft.com/office/word/2010/wordprocessingShape">
                          <wps:wsp>
                            <wps:cNvSpPr txBox="1"/>
                            <wps:spPr>
                              <a:xfrm>
                                <a:off x="0" y="0"/>
                                <a:ext cx="4400550" cy="307340"/>
                              </a:xfrm>
                              <a:prstGeom prst="rect">
                                <a:avLst/>
                              </a:prstGeom>
                              <a:noFill/>
                            </wps:spPr>
                            <wps:txbx>
                              <w:txbxContent>
                                <w:p w14:paraId="2FCB22F2"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1F087668"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0EF9E60" id="_x0000_s1107" type="#_x0000_t202" style="position:absolute;left:0;text-align:left;margin-left:-203.95pt;margin-top:16.95pt;width:346.5pt;height:24.2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" filled="f" stroked="f">
                      <v:textbox style="mso-fit-shape-to-text:t">
                        <w:txbxContent>
                          <w:p w14:paraId="2FCB22F2"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1F087668"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2679BF" w:rsidRPr="002679BF">
              <w:rPr>
                <w:rFonts w:ascii="Arial" w:eastAsia="Times New Roman" w:hAnsi="Arial" w:cs="Arial"/>
                <w:b/>
                <w:bCs/>
                <w:color w:val="000000"/>
                <w:sz w:val="20"/>
                <w:szCs w:val="20"/>
                <w:lang w:eastAsia="en-IN"/>
              </w:rPr>
              <w:t>173</w:t>
            </w:r>
          </w:p>
        </w:tc>
        <w:tc>
          <w:tcPr>
            <w:tcW w:w="830" w:type="dxa"/>
            <w:tcBorders>
              <w:top w:val="nil"/>
              <w:left w:val="nil"/>
              <w:bottom w:val="single" w:sz="8" w:space="0" w:color="auto"/>
              <w:right w:val="single" w:sz="8" w:space="0" w:color="auto"/>
            </w:tcBorders>
            <w:shd w:val="clear" w:color="000000" w:fill="FFFFFF"/>
            <w:noWrap/>
            <w:vAlign w:val="center"/>
            <w:hideMark/>
          </w:tcPr>
          <w:p w14:paraId="386FAF81"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215</w:t>
            </w:r>
          </w:p>
        </w:tc>
        <w:tc>
          <w:tcPr>
            <w:tcW w:w="830" w:type="dxa"/>
            <w:tcBorders>
              <w:top w:val="nil"/>
              <w:left w:val="nil"/>
              <w:bottom w:val="single" w:sz="8" w:space="0" w:color="auto"/>
              <w:right w:val="single" w:sz="8" w:space="0" w:color="auto"/>
            </w:tcBorders>
            <w:shd w:val="clear" w:color="000000" w:fill="FFFFFF"/>
            <w:noWrap/>
            <w:vAlign w:val="center"/>
            <w:hideMark/>
          </w:tcPr>
          <w:p w14:paraId="2FACB5F1" w14:textId="77777777" w:rsidR="002679BF" w:rsidRPr="002679BF" w:rsidRDefault="002679BF" w:rsidP="002679BF">
            <w:pPr>
              <w:spacing w:after="0" w:line="240" w:lineRule="auto"/>
              <w:jc w:val="center"/>
              <w:rPr>
                <w:rFonts w:ascii="Arial" w:eastAsia="Times New Roman" w:hAnsi="Arial" w:cs="Arial"/>
                <w:b/>
                <w:bCs/>
                <w:color w:val="000000"/>
                <w:sz w:val="20"/>
                <w:szCs w:val="20"/>
                <w:lang w:eastAsia="en-IN"/>
              </w:rPr>
            </w:pPr>
            <w:r w:rsidRPr="002679BF">
              <w:rPr>
                <w:rFonts w:ascii="Arial" w:eastAsia="Times New Roman" w:hAnsi="Arial" w:cs="Arial"/>
                <w:b/>
                <w:bCs/>
                <w:color w:val="000000"/>
                <w:sz w:val="20"/>
                <w:szCs w:val="20"/>
                <w:lang w:eastAsia="en-IN"/>
              </w:rPr>
              <w:t>275</w:t>
            </w:r>
          </w:p>
        </w:tc>
      </w:tr>
    </w:tbl>
    <w:p w14:paraId="52CA2772" w14:textId="321D7B66" w:rsidR="009531BD" w:rsidRDefault="009531BD" w:rsidP="00260328">
      <w:pPr>
        <w:spacing w:line="360" w:lineRule="auto"/>
        <w:jc w:val="both"/>
        <w:rPr>
          <w:rFonts w:ascii="Arial" w:hAnsi="Arial" w:cs="Arial"/>
          <w:color w:val="000000" w:themeColor="text1"/>
          <w:sz w:val="24"/>
          <w:szCs w:val="24"/>
        </w:rPr>
      </w:pPr>
    </w:p>
    <w:p w14:paraId="08C1730B" w14:textId="26BAF567" w:rsidR="003757E0" w:rsidRPr="003757E0" w:rsidRDefault="003757E0" w:rsidP="003757E0">
      <w:pPr>
        <w:tabs>
          <w:tab w:val="left" w:pos="1530"/>
        </w:tabs>
        <w:spacing w:line="480" w:lineRule="auto"/>
        <w:rPr>
          <w:rFonts w:ascii="Arial" w:eastAsia="Arial" w:hAnsi="Arial" w:cs="Arial"/>
          <w:bCs/>
          <w:i/>
          <w:iCs/>
          <w:color w:val="000000" w:themeColor="text1"/>
          <w:sz w:val="18"/>
          <w:szCs w:val="18"/>
        </w:rPr>
      </w:pPr>
      <w:r w:rsidRPr="003757E0">
        <w:rPr>
          <w:rFonts w:ascii="Arial" w:eastAsia="Arial" w:hAnsi="Arial" w:cs="Arial"/>
          <w:bCs/>
          <w:i/>
          <w:iCs/>
          <w:color w:val="000000" w:themeColor="text1"/>
          <w:sz w:val="18"/>
          <w:szCs w:val="18"/>
        </w:rPr>
        <w:t>*Note: In 2020, the percentage distribution of Bisp</w:t>
      </w:r>
      <w:r>
        <w:rPr>
          <w:rFonts w:ascii="Arial" w:eastAsia="Arial" w:hAnsi="Arial" w:cs="Arial"/>
          <w:bCs/>
          <w:i/>
          <w:iCs/>
          <w:color w:val="000000" w:themeColor="text1"/>
          <w:sz w:val="18"/>
          <w:szCs w:val="18"/>
        </w:rPr>
        <w:t>h</w:t>
      </w:r>
      <w:r w:rsidRPr="003757E0">
        <w:rPr>
          <w:rFonts w:ascii="Arial" w:eastAsia="Arial" w:hAnsi="Arial" w:cs="Arial"/>
          <w:bCs/>
          <w:i/>
          <w:iCs/>
          <w:color w:val="000000" w:themeColor="text1"/>
          <w:sz w:val="18"/>
          <w:szCs w:val="18"/>
        </w:rPr>
        <w:t>enol- A, F and S</w:t>
      </w:r>
      <w:r>
        <w:rPr>
          <w:rFonts w:ascii="Arial" w:eastAsia="Arial" w:hAnsi="Arial" w:cs="Arial"/>
          <w:bCs/>
          <w:i/>
          <w:iCs/>
          <w:color w:val="000000" w:themeColor="text1"/>
          <w:sz w:val="18"/>
          <w:szCs w:val="18"/>
        </w:rPr>
        <w:t xml:space="preserve"> in North America</w:t>
      </w:r>
      <w:r w:rsidRPr="003757E0">
        <w:rPr>
          <w:rFonts w:ascii="Arial" w:eastAsia="Arial" w:hAnsi="Arial" w:cs="Arial"/>
          <w:bCs/>
          <w:i/>
          <w:iCs/>
          <w:color w:val="000000" w:themeColor="text1"/>
          <w:sz w:val="18"/>
          <w:szCs w:val="18"/>
        </w:rPr>
        <w:t xml:space="preserve"> was </w:t>
      </w:r>
      <w:r>
        <w:rPr>
          <w:rFonts w:ascii="Arial" w:eastAsia="Arial" w:hAnsi="Arial" w:cs="Arial"/>
          <w:bCs/>
          <w:i/>
          <w:iCs/>
          <w:color w:val="000000" w:themeColor="text1"/>
          <w:sz w:val="18"/>
          <w:szCs w:val="18"/>
        </w:rPr>
        <w:t>83</w:t>
      </w:r>
      <w:r w:rsidRPr="003757E0">
        <w:rPr>
          <w:rFonts w:ascii="Arial" w:eastAsia="Arial" w:hAnsi="Arial" w:cs="Arial"/>
          <w:bCs/>
          <w:i/>
          <w:iCs/>
          <w:color w:val="000000" w:themeColor="text1"/>
          <w:sz w:val="18"/>
          <w:szCs w:val="18"/>
        </w:rPr>
        <w:t xml:space="preserve">%, </w:t>
      </w:r>
      <w:r>
        <w:rPr>
          <w:rFonts w:ascii="Arial" w:eastAsia="Arial" w:hAnsi="Arial" w:cs="Arial"/>
          <w:bCs/>
          <w:i/>
          <w:iCs/>
          <w:color w:val="000000" w:themeColor="text1"/>
          <w:sz w:val="18"/>
          <w:szCs w:val="18"/>
        </w:rPr>
        <w:t>12</w:t>
      </w:r>
      <w:r w:rsidRPr="003757E0">
        <w:rPr>
          <w:rFonts w:ascii="Arial" w:eastAsia="Arial" w:hAnsi="Arial" w:cs="Arial"/>
          <w:bCs/>
          <w:i/>
          <w:iCs/>
          <w:color w:val="000000" w:themeColor="text1"/>
          <w:sz w:val="18"/>
          <w:szCs w:val="18"/>
        </w:rPr>
        <w:t xml:space="preserve">% and </w:t>
      </w:r>
      <w:r>
        <w:rPr>
          <w:rFonts w:ascii="Arial" w:eastAsia="Arial" w:hAnsi="Arial" w:cs="Arial"/>
          <w:bCs/>
          <w:i/>
          <w:iCs/>
          <w:color w:val="000000" w:themeColor="text1"/>
          <w:sz w:val="18"/>
          <w:szCs w:val="18"/>
        </w:rPr>
        <w:t>5</w:t>
      </w:r>
      <w:r w:rsidRPr="003757E0">
        <w:rPr>
          <w:rFonts w:ascii="Arial" w:eastAsia="Arial" w:hAnsi="Arial" w:cs="Arial"/>
          <w:bCs/>
          <w:i/>
          <w:iCs/>
          <w:color w:val="000000" w:themeColor="text1"/>
          <w:sz w:val="18"/>
          <w:szCs w:val="18"/>
        </w:rPr>
        <w:t>%, respectively.</w:t>
      </w:r>
    </w:p>
    <w:p w14:paraId="415E2AB4"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Bisphenol-</w:t>
      </w:r>
      <w:proofErr w:type="gramStart"/>
      <w:r w:rsidRPr="00672393">
        <w:rPr>
          <w:rFonts w:ascii="Arial" w:hAnsi="Arial" w:cs="Arial"/>
          <w:color w:val="000000" w:themeColor="text1"/>
          <w:sz w:val="24"/>
          <w:szCs w:val="24"/>
        </w:rPr>
        <w:t>A,F</w:t>
      </w:r>
      <w:proofErr w:type="gramEnd"/>
      <w:r w:rsidRPr="00672393">
        <w:rPr>
          <w:rFonts w:ascii="Arial" w:hAnsi="Arial" w:cs="Arial"/>
          <w:color w:val="000000" w:themeColor="text1"/>
          <w:sz w:val="24"/>
          <w:szCs w:val="24"/>
        </w:rPr>
        <w:t>,S vinyl ester enjoys the highest demand of 50.5% amounting to 83 thousand tonnes in 2020 owing to its corrosion and chemical resistance properties.</w:t>
      </w:r>
    </w:p>
    <w:p w14:paraId="5499215E" w14:textId="77777777" w:rsidR="00143C36" w:rsidRPr="00672393" w:rsidRDefault="00143C36" w:rsidP="00143C36">
      <w:pPr>
        <w:spacing w:line="360" w:lineRule="auto"/>
        <w:jc w:val="both"/>
        <w:rPr>
          <w:rFonts w:ascii="Arial" w:hAnsi="Arial" w:cs="Arial"/>
          <w:color w:val="000000" w:themeColor="text1"/>
          <w:sz w:val="24"/>
          <w:szCs w:val="24"/>
        </w:rPr>
      </w:pPr>
      <w:proofErr w:type="spellStart"/>
      <w:r w:rsidRPr="00672393">
        <w:rPr>
          <w:rFonts w:ascii="Arial" w:hAnsi="Arial" w:cs="Arial"/>
          <w:color w:val="000000" w:themeColor="text1"/>
          <w:sz w:val="24"/>
          <w:szCs w:val="24"/>
        </w:rPr>
        <w:t>Novolac</w:t>
      </w:r>
      <w:proofErr w:type="spellEnd"/>
      <w:r w:rsidRPr="00672393">
        <w:rPr>
          <w:rFonts w:ascii="Arial" w:hAnsi="Arial" w:cs="Arial"/>
          <w:color w:val="000000" w:themeColor="text1"/>
          <w:sz w:val="24"/>
          <w:szCs w:val="24"/>
        </w:rPr>
        <w:t xml:space="preserve"> vinyl ester contributes to 25.8% of the total demand in North America due to its excellent bonding and adhesion properties. They are specifically applied in harsh environments due to their high mechanical and thermal stability.</w:t>
      </w:r>
    </w:p>
    <w:p w14:paraId="0F2E1A11" w14:textId="066A555B" w:rsidR="00143C36" w:rsidRDefault="00143C36" w:rsidP="00260328">
      <w:pPr>
        <w:spacing w:line="360" w:lineRule="auto"/>
        <w:jc w:val="both"/>
        <w:rPr>
          <w:rFonts w:ascii="Arial" w:hAnsi="Arial" w:cs="Arial"/>
          <w:color w:val="000000" w:themeColor="text1"/>
          <w:sz w:val="24"/>
          <w:szCs w:val="24"/>
        </w:rPr>
        <w:sectPr w:rsidR="00143C36"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96DE6EB" w14:textId="77777777" w:rsidR="00E544BF" w:rsidRDefault="00E544BF" w:rsidP="00260328">
      <w:pPr>
        <w:spacing w:line="360" w:lineRule="auto"/>
        <w:jc w:val="both"/>
        <w:rPr>
          <w:rFonts w:ascii="Arial" w:hAnsi="Arial" w:cs="Arial"/>
          <w:color w:val="000000" w:themeColor="text1"/>
          <w:sz w:val="24"/>
          <w:szCs w:val="24"/>
        </w:rPr>
      </w:pPr>
    </w:p>
    <w:p w14:paraId="0E513B20" w14:textId="73058B3E" w:rsidR="009531BD" w:rsidRDefault="009531BD" w:rsidP="00260328">
      <w:pPr>
        <w:spacing w:line="360" w:lineRule="auto"/>
        <w:jc w:val="both"/>
        <w:rPr>
          <w:rFonts w:ascii="Arial" w:hAnsi="Arial" w:cs="Arial"/>
          <w:color w:val="000000" w:themeColor="text1"/>
          <w:sz w:val="24"/>
          <w:szCs w:val="24"/>
        </w:rPr>
        <w:sectPr w:rsidR="009531BD"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54B4957" w14:textId="5A46D999"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3.2.4.5. Demand By Sales Channel</w:t>
      </w:r>
    </w:p>
    <w:p w14:paraId="686295CD" w14:textId="5843E91F"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North America Vinyl Ester Resin Demand, By Sales Channel,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2015–2020</w:t>
      </w:r>
    </w:p>
    <w:p w14:paraId="3B7E1474" w14:textId="644976E7" w:rsidR="00447C32" w:rsidRPr="002B5730" w:rsidRDefault="00447C32" w:rsidP="00447C32">
      <w:pPr>
        <w:rPr>
          <w:color w:val="000000" w:themeColor="text1"/>
        </w:rPr>
      </w:pPr>
    </w:p>
    <w:p w14:paraId="26BA887D" w14:textId="50BE90CE" w:rsidR="00447C32" w:rsidRPr="002B5730" w:rsidRDefault="00447C32" w:rsidP="00447C32">
      <w:pPr>
        <w:rPr>
          <w:color w:val="000000" w:themeColor="text1"/>
        </w:rPr>
      </w:pPr>
    </w:p>
    <w:p w14:paraId="00FBD12E" w14:textId="70939FCD" w:rsidR="002A5D60" w:rsidRDefault="00C77616">
      <w:pPr>
        <w:rPr>
          <w:color w:val="000000" w:themeColor="text1"/>
        </w:rPr>
      </w:pPr>
      <w:r w:rsidRPr="002B5730">
        <w:rPr>
          <w:noProof/>
          <w:color w:val="000000" w:themeColor="text1"/>
        </w:rPr>
        <mc:AlternateContent>
          <mc:Choice Requires="wps">
            <w:drawing>
              <wp:anchor distT="0" distB="0" distL="114300" distR="114300" simplePos="0" relativeHeight="252116992" behindDoc="0" locked="0" layoutInCell="1" allowOverlap="1" wp14:anchorId="71E79125" wp14:editId="3584BA5A">
                <wp:simplePos x="0" y="0"/>
                <wp:positionH relativeFrom="margin">
                  <wp:posOffset>3676650</wp:posOffset>
                </wp:positionH>
                <wp:positionV relativeFrom="paragraph">
                  <wp:posOffset>2314575</wp:posOffset>
                </wp:positionV>
                <wp:extent cx="2588458" cy="200055"/>
                <wp:effectExtent l="0" t="0" r="0" b="0"/>
                <wp:wrapNone/>
                <wp:docPr id="173"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767CA0DD" w14:textId="77777777" w:rsidR="00447C32" w:rsidRPr="00687E98" w:rsidRDefault="00447C32" w:rsidP="00447C32">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71E79125" id="_x0000_s1108" type="#_x0000_t202" style="position:absolute;margin-left:289.5pt;margin-top:182.25pt;width:203.8pt;height:15.75pt;z-index:252116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" filled="f" stroked="f">
                <v:textbox style="mso-fit-shape-to-text:t">
                  <w:txbxContent>
                    <w:p w14:paraId="767CA0DD" w14:textId="77777777" w:rsidR="00447C32" w:rsidRPr="00687E98" w:rsidRDefault="00447C32" w:rsidP="00447C32">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C556F0" w:rsidRPr="002B5730">
        <w:rPr>
          <w:noProof/>
          <w:color w:val="000000" w:themeColor="text1"/>
        </w:rPr>
        <w:drawing>
          <wp:inline distT="0" distB="0" distL="0" distR="0" wp14:anchorId="32161D2E" wp14:editId="48442A78">
            <wp:extent cx="6410325" cy="2600000"/>
            <wp:effectExtent l="0" t="0" r="0" b="0"/>
            <wp:docPr id="43" name="Chart 43">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A665FA6" w14:textId="74705DF6" w:rsidR="007E1CA0" w:rsidRDefault="007E1CA0">
      <w:pPr>
        <w:rPr>
          <w:color w:val="000000" w:themeColor="text1"/>
        </w:rPr>
      </w:pPr>
    </w:p>
    <w:p w14:paraId="15D18D79" w14:textId="77777777" w:rsidR="007E1CA0" w:rsidRDefault="007E1CA0">
      <w:pPr>
        <w:rPr>
          <w:color w:val="000000" w:themeColor="text1"/>
        </w:rPr>
      </w:pPr>
    </w:p>
    <w:tbl>
      <w:tblPr>
        <w:tblW w:w="10087" w:type="dxa"/>
        <w:tblLook w:val="04A0" w:firstRow="1" w:lastRow="0" w:firstColumn="1" w:lastColumn="0" w:noHBand="0" w:noVBand="1"/>
      </w:tblPr>
      <w:tblGrid>
        <w:gridCol w:w="2659"/>
        <w:gridCol w:w="1238"/>
        <w:gridCol w:w="1238"/>
        <w:gridCol w:w="1238"/>
        <w:gridCol w:w="1238"/>
        <w:gridCol w:w="1238"/>
        <w:gridCol w:w="1238"/>
      </w:tblGrid>
      <w:tr w:rsidR="00630962" w:rsidRPr="007E1CA0" w14:paraId="463EA90C" w14:textId="77777777" w:rsidTr="00630962">
        <w:trPr>
          <w:trHeight w:val="481"/>
        </w:trPr>
        <w:tc>
          <w:tcPr>
            <w:tcW w:w="2659"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31FAC20B" w14:textId="232D0C0A" w:rsidR="00630962" w:rsidRPr="007E1CA0" w:rsidRDefault="00630962"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 xml:space="preserve">Demand by Sales Channel </w:t>
            </w:r>
          </w:p>
        </w:tc>
        <w:tc>
          <w:tcPr>
            <w:tcW w:w="1238" w:type="dxa"/>
            <w:tcBorders>
              <w:top w:val="single" w:sz="8" w:space="0" w:color="auto"/>
              <w:left w:val="nil"/>
              <w:bottom w:val="single" w:sz="8" w:space="0" w:color="auto"/>
              <w:right w:val="single" w:sz="8" w:space="0" w:color="auto"/>
            </w:tcBorders>
            <w:shd w:val="clear" w:color="000000" w:fill="C00000"/>
            <w:noWrap/>
            <w:vAlign w:val="center"/>
            <w:hideMark/>
          </w:tcPr>
          <w:p w14:paraId="7BF2EDD8" w14:textId="77777777" w:rsidR="00630962" w:rsidRPr="007E1CA0" w:rsidRDefault="00630962"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2015</w:t>
            </w:r>
          </w:p>
        </w:tc>
        <w:tc>
          <w:tcPr>
            <w:tcW w:w="1238" w:type="dxa"/>
            <w:tcBorders>
              <w:top w:val="single" w:sz="8" w:space="0" w:color="auto"/>
              <w:left w:val="nil"/>
              <w:bottom w:val="single" w:sz="8" w:space="0" w:color="auto"/>
              <w:right w:val="single" w:sz="8" w:space="0" w:color="auto"/>
            </w:tcBorders>
            <w:shd w:val="clear" w:color="000000" w:fill="C00000"/>
            <w:noWrap/>
            <w:vAlign w:val="center"/>
            <w:hideMark/>
          </w:tcPr>
          <w:p w14:paraId="319B6D1B" w14:textId="77777777" w:rsidR="00630962" w:rsidRPr="007E1CA0" w:rsidRDefault="00630962"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2016</w:t>
            </w:r>
          </w:p>
        </w:tc>
        <w:tc>
          <w:tcPr>
            <w:tcW w:w="1238" w:type="dxa"/>
            <w:tcBorders>
              <w:top w:val="single" w:sz="8" w:space="0" w:color="auto"/>
              <w:left w:val="nil"/>
              <w:bottom w:val="single" w:sz="8" w:space="0" w:color="auto"/>
              <w:right w:val="single" w:sz="8" w:space="0" w:color="auto"/>
            </w:tcBorders>
            <w:shd w:val="clear" w:color="000000" w:fill="C00000"/>
            <w:noWrap/>
            <w:vAlign w:val="center"/>
            <w:hideMark/>
          </w:tcPr>
          <w:p w14:paraId="32B5858B" w14:textId="77777777" w:rsidR="00630962" w:rsidRPr="007E1CA0" w:rsidRDefault="00630962"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2017</w:t>
            </w:r>
          </w:p>
        </w:tc>
        <w:tc>
          <w:tcPr>
            <w:tcW w:w="1238" w:type="dxa"/>
            <w:tcBorders>
              <w:top w:val="single" w:sz="8" w:space="0" w:color="auto"/>
              <w:left w:val="nil"/>
              <w:bottom w:val="single" w:sz="8" w:space="0" w:color="auto"/>
              <w:right w:val="single" w:sz="8" w:space="0" w:color="auto"/>
            </w:tcBorders>
            <w:shd w:val="clear" w:color="000000" w:fill="C00000"/>
            <w:noWrap/>
            <w:vAlign w:val="center"/>
            <w:hideMark/>
          </w:tcPr>
          <w:p w14:paraId="78D0EC13" w14:textId="77777777" w:rsidR="00630962" w:rsidRPr="007E1CA0" w:rsidRDefault="00630962"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2018</w:t>
            </w:r>
          </w:p>
        </w:tc>
        <w:tc>
          <w:tcPr>
            <w:tcW w:w="1238" w:type="dxa"/>
            <w:tcBorders>
              <w:top w:val="single" w:sz="8" w:space="0" w:color="auto"/>
              <w:left w:val="nil"/>
              <w:bottom w:val="single" w:sz="8" w:space="0" w:color="auto"/>
              <w:right w:val="single" w:sz="8" w:space="0" w:color="auto"/>
            </w:tcBorders>
            <w:shd w:val="clear" w:color="000000" w:fill="C00000"/>
            <w:noWrap/>
            <w:vAlign w:val="center"/>
            <w:hideMark/>
          </w:tcPr>
          <w:p w14:paraId="01FD9928" w14:textId="77777777" w:rsidR="00630962" w:rsidRPr="007E1CA0" w:rsidRDefault="00630962"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2019</w:t>
            </w:r>
          </w:p>
        </w:tc>
        <w:tc>
          <w:tcPr>
            <w:tcW w:w="1238" w:type="dxa"/>
            <w:tcBorders>
              <w:top w:val="single" w:sz="8" w:space="0" w:color="auto"/>
              <w:left w:val="nil"/>
              <w:bottom w:val="single" w:sz="8" w:space="0" w:color="auto"/>
              <w:right w:val="single" w:sz="8" w:space="0" w:color="auto"/>
            </w:tcBorders>
            <w:shd w:val="clear" w:color="000000" w:fill="C00000"/>
            <w:noWrap/>
            <w:vAlign w:val="center"/>
            <w:hideMark/>
          </w:tcPr>
          <w:p w14:paraId="78E93792" w14:textId="77777777" w:rsidR="00630962" w:rsidRPr="007E1CA0" w:rsidRDefault="00630962" w:rsidP="007E1CA0">
            <w:pPr>
              <w:spacing w:after="0" w:line="240" w:lineRule="auto"/>
              <w:jc w:val="center"/>
              <w:rPr>
                <w:rFonts w:ascii="Arial" w:eastAsia="Times New Roman" w:hAnsi="Arial" w:cs="Arial"/>
                <w:b/>
                <w:bCs/>
                <w:color w:val="FFFFFF"/>
                <w:sz w:val="20"/>
                <w:szCs w:val="20"/>
                <w:lang w:eastAsia="en-IN"/>
              </w:rPr>
            </w:pPr>
            <w:r w:rsidRPr="007E1CA0">
              <w:rPr>
                <w:rFonts w:ascii="Arial" w:eastAsia="Times New Roman" w:hAnsi="Arial" w:cs="Arial"/>
                <w:b/>
                <w:bCs/>
                <w:color w:val="FFFFFF"/>
                <w:sz w:val="20"/>
                <w:szCs w:val="20"/>
                <w:lang w:val="en-US" w:eastAsia="en-IN"/>
              </w:rPr>
              <w:t>2020</w:t>
            </w:r>
          </w:p>
        </w:tc>
      </w:tr>
      <w:tr w:rsidR="00630962" w:rsidRPr="007E1CA0" w14:paraId="48F34024" w14:textId="77777777" w:rsidTr="00630962">
        <w:trPr>
          <w:trHeight w:val="481"/>
        </w:trPr>
        <w:tc>
          <w:tcPr>
            <w:tcW w:w="2659" w:type="dxa"/>
            <w:tcBorders>
              <w:top w:val="nil"/>
              <w:left w:val="single" w:sz="8" w:space="0" w:color="auto"/>
              <w:bottom w:val="single" w:sz="8" w:space="0" w:color="auto"/>
              <w:right w:val="single" w:sz="8" w:space="0" w:color="auto"/>
            </w:tcBorders>
            <w:shd w:val="clear" w:color="000000" w:fill="FFFFFF"/>
            <w:noWrap/>
            <w:vAlign w:val="center"/>
            <w:hideMark/>
          </w:tcPr>
          <w:p w14:paraId="6CE7FD09" w14:textId="77777777" w:rsidR="00630962" w:rsidRPr="007E1CA0" w:rsidRDefault="00630962" w:rsidP="007E1CA0">
            <w:pPr>
              <w:spacing w:after="0" w:line="240" w:lineRule="auto"/>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 xml:space="preserve">Direct </w:t>
            </w:r>
          </w:p>
        </w:tc>
        <w:tc>
          <w:tcPr>
            <w:tcW w:w="1238" w:type="dxa"/>
            <w:tcBorders>
              <w:top w:val="nil"/>
              <w:left w:val="nil"/>
              <w:bottom w:val="single" w:sz="8" w:space="0" w:color="auto"/>
              <w:right w:val="single" w:sz="8" w:space="0" w:color="auto"/>
            </w:tcBorders>
            <w:shd w:val="clear" w:color="000000" w:fill="FFFFFF"/>
            <w:noWrap/>
            <w:vAlign w:val="center"/>
            <w:hideMark/>
          </w:tcPr>
          <w:p w14:paraId="1AE32DA5"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122</w:t>
            </w:r>
          </w:p>
        </w:tc>
        <w:tc>
          <w:tcPr>
            <w:tcW w:w="1238" w:type="dxa"/>
            <w:tcBorders>
              <w:top w:val="nil"/>
              <w:left w:val="nil"/>
              <w:bottom w:val="single" w:sz="8" w:space="0" w:color="auto"/>
              <w:right w:val="single" w:sz="8" w:space="0" w:color="auto"/>
            </w:tcBorders>
            <w:shd w:val="clear" w:color="000000" w:fill="FFFFFF"/>
            <w:noWrap/>
            <w:vAlign w:val="center"/>
            <w:hideMark/>
          </w:tcPr>
          <w:p w14:paraId="185AD1A9"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125</w:t>
            </w:r>
          </w:p>
        </w:tc>
        <w:tc>
          <w:tcPr>
            <w:tcW w:w="1238" w:type="dxa"/>
            <w:tcBorders>
              <w:top w:val="nil"/>
              <w:left w:val="nil"/>
              <w:bottom w:val="single" w:sz="8" w:space="0" w:color="auto"/>
              <w:right w:val="single" w:sz="8" w:space="0" w:color="auto"/>
            </w:tcBorders>
            <w:shd w:val="clear" w:color="000000" w:fill="FFFFFF"/>
            <w:noWrap/>
            <w:vAlign w:val="center"/>
            <w:hideMark/>
          </w:tcPr>
          <w:p w14:paraId="6F29F524"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129</w:t>
            </w:r>
          </w:p>
        </w:tc>
        <w:tc>
          <w:tcPr>
            <w:tcW w:w="1238" w:type="dxa"/>
            <w:tcBorders>
              <w:top w:val="nil"/>
              <w:left w:val="nil"/>
              <w:bottom w:val="single" w:sz="8" w:space="0" w:color="auto"/>
              <w:right w:val="single" w:sz="8" w:space="0" w:color="auto"/>
            </w:tcBorders>
            <w:shd w:val="clear" w:color="000000" w:fill="FFFFFF"/>
            <w:noWrap/>
            <w:vAlign w:val="center"/>
            <w:hideMark/>
          </w:tcPr>
          <w:p w14:paraId="37AE617C"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135</w:t>
            </w:r>
          </w:p>
        </w:tc>
        <w:tc>
          <w:tcPr>
            <w:tcW w:w="1238" w:type="dxa"/>
            <w:tcBorders>
              <w:top w:val="nil"/>
              <w:left w:val="nil"/>
              <w:bottom w:val="single" w:sz="8" w:space="0" w:color="auto"/>
              <w:right w:val="single" w:sz="8" w:space="0" w:color="auto"/>
            </w:tcBorders>
            <w:shd w:val="clear" w:color="000000" w:fill="FFFFFF"/>
            <w:noWrap/>
            <w:vAlign w:val="center"/>
            <w:hideMark/>
          </w:tcPr>
          <w:p w14:paraId="37DEB22E"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140</w:t>
            </w:r>
          </w:p>
        </w:tc>
        <w:tc>
          <w:tcPr>
            <w:tcW w:w="1238" w:type="dxa"/>
            <w:tcBorders>
              <w:top w:val="nil"/>
              <w:left w:val="nil"/>
              <w:bottom w:val="single" w:sz="8" w:space="0" w:color="auto"/>
              <w:right w:val="single" w:sz="8" w:space="0" w:color="auto"/>
            </w:tcBorders>
            <w:shd w:val="clear" w:color="000000" w:fill="FFFFFF"/>
            <w:noWrap/>
            <w:vAlign w:val="center"/>
            <w:hideMark/>
          </w:tcPr>
          <w:p w14:paraId="75666A45"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130</w:t>
            </w:r>
          </w:p>
        </w:tc>
      </w:tr>
      <w:tr w:rsidR="00630962" w:rsidRPr="007E1CA0" w14:paraId="1EAC574D" w14:textId="77777777" w:rsidTr="00630962">
        <w:trPr>
          <w:trHeight w:val="481"/>
        </w:trPr>
        <w:tc>
          <w:tcPr>
            <w:tcW w:w="2659" w:type="dxa"/>
            <w:tcBorders>
              <w:top w:val="nil"/>
              <w:left w:val="single" w:sz="8" w:space="0" w:color="auto"/>
              <w:bottom w:val="single" w:sz="8" w:space="0" w:color="auto"/>
              <w:right w:val="single" w:sz="8" w:space="0" w:color="auto"/>
            </w:tcBorders>
            <w:shd w:val="clear" w:color="000000" w:fill="FFFFFF"/>
            <w:noWrap/>
            <w:vAlign w:val="center"/>
            <w:hideMark/>
          </w:tcPr>
          <w:p w14:paraId="36F082F7" w14:textId="77777777" w:rsidR="00630962" w:rsidRPr="007E1CA0" w:rsidRDefault="00630962" w:rsidP="007E1CA0">
            <w:pPr>
              <w:spacing w:after="0" w:line="240" w:lineRule="auto"/>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lastRenderedPageBreak/>
              <w:t xml:space="preserve">Indirect </w:t>
            </w:r>
          </w:p>
        </w:tc>
        <w:tc>
          <w:tcPr>
            <w:tcW w:w="1238" w:type="dxa"/>
            <w:tcBorders>
              <w:top w:val="nil"/>
              <w:left w:val="nil"/>
              <w:bottom w:val="single" w:sz="8" w:space="0" w:color="auto"/>
              <w:right w:val="single" w:sz="8" w:space="0" w:color="auto"/>
            </w:tcBorders>
            <w:shd w:val="clear" w:color="000000" w:fill="FFFFFF"/>
            <w:noWrap/>
            <w:vAlign w:val="center"/>
            <w:hideMark/>
          </w:tcPr>
          <w:p w14:paraId="43DD080F"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31</w:t>
            </w:r>
          </w:p>
        </w:tc>
        <w:tc>
          <w:tcPr>
            <w:tcW w:w="1238" w:type="dxa"/>
            <w:tcBorders>
              <w:top w:val="nil"/>
              <w:left w:val="nil"/>
              <w:bottom w:val="single" w:sz="8" w:space="0" w:color="auto"/>
              <w:right w:val="single" w:sz="8" w:space="0" w:color="auto"/>
            </w:tcBorders>
            <w:shd w:val="clear" w:color="000000" w:fill="FFFFFF"/>
            <w:noWrap/>
            <w:vAlign w:val="center"/>
            <w:hideMark/>
          </w:tcPr>
          <w:p w14:paraId="118B087C"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32</w:t>
            </w:r>
          </w:p>
        </w:tc>
        <w:tc>
          <w:tcPr>
            <w:tcW w:w="1238" w:type="dxa"/>
            <w:tcBorders>
              <w:top w:val="nil"/>
              <w:left w:val="nil"/>
              <w:bottom w:val="single" w:sz="8" w:space="0" w:color="auto"/>
              <w:right w:val="single" w:sz="8" w:space="0" w:color="auto"/>
            </w:tcBorders>
            <w:shd w:val="clear" w:color="000000" w:fill="FFFFFF"/>
            <w:noWrap/>
            <w:vAlign w:val="center"/>
            <w:hideMark/>
          </w:tcPr>
          <w:p w14:paraId="1DD13924"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33</w:t>
            </w:r>
          </w:p>
        </w:tc>
        <w:tc>
          <w:tcPr>
            <w:tcW w:w="1238" w:type="dxa"/>
            <w:tcBorders>
              <w:top w:val="nil"/>
              <w:left w:val="nil"/>
              <w:bottom w:val="single" w:sz="8" w:space="0" w:color="auto"/>
              <w:right w:val="single" w:sz="8" w:space="0" w:color="auto"/>
            </w:tcBorders>
            <w:shd w:val="clear" w:color="000000" w:fill="FFFFFF"/>
            <w:noWrap/>
            <w:vAlign w:val="center"/>
            <w:hideMark/>
          </w:tcPr>
          <w:p w14:paraId="7E89E77A"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34</w:t>
            </w:r>
          </w:p>
        </w:tc>
        <w:tc>
          <w:tcPr>
            <w:tcW w:w="1238" w:type="dxa"/>
            <w:tcBorders>
              <w:top w:val="nil"/>
              <w:left w:val="nil"/>
              <w:bottom w:val="single" w:sz="8" w:space="0" w:color="auto"/>
              <w:right w:val="single" w:sz="8" w:space="0" w:color="auto"/>
            </w:tcBorders>
            <w:shd w:val="clear" w:color="000000" w:fill="FFFFFF"/>
            <w:noWrap/>
            <w:vAlign w:val="center"/>
            <w:hideMark/>
          </w:tcPr>
          <w:p w14:paraId="0B822584"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34</w:t>
            </w:r>
          </w:p>
        </w:tc>
        <w:tc>
          <w:tcPr>
            <w:tcW w:w="1238" w:type="dxa"/>
            <w:tcBorders>
              <w:top w:val="nil"/>
              <w:left w:val="nil"/>
              <w:bottom w:val="single" w:sz="8" w:space="0" w:color="auto"/>
              <w:right w:val="single" w:sz="8" w:space="0" w:color="auto"/>
            </w:tcBorders>
            <w:shd w:val="clear" w:color="000000" w:fill="FFFFFF"/>
            <w:noWrap/>
            <w:vAlign w:val="center"/>
            <w:hideMark/>
          </w:tcPr>
          <w:p w14:paraId="1AE5E58A" w14:textId="77777777" w:rsidR="00630962" w:rsidRPr="007E1CA0" w:rsidRDefault="00630962" w:rsidP="007E1CA0">
            <w:pPr>
              <w:spacing w:after="0" w:line="240" w:lineRule="auto"/>
              <w:jc w:val="center"/>
              <w:rPr>
                <w:rFonts w:ascii="Arial" w:eastAsia="Times New Roman" w:hAnsi="Arial" w:cs="Arial"/>
                <w:color w:val="000000"/>
                <w:sz w:val="20"/>
                <w:szCs w:val="20"/>
                <w:lang w:eastAsia="en-IN"/>
              </w:rPr>
            </w:pPr>
            <w:r w:rsidRPr="007E1CA0">
              <w:rPr>
                <w:rFonts w:ascii="Arial" w:eastAsia="Times New Roman" w:hAnsi="Arial" w:cs="Arial"/>
                <w:color w:val="000000"/>
                <w:sz w:val="20"/>
                <w:szCs w:val="20"/>
                <w:lang w:eastAsia="en-IN"/>
              </w:rPr>
              <w:t>34</w:t>
            </w:r>
          </w:p>
        </w:tc>
      </w:tr>
      <w:tr w:rsidR="00630962" w:rsidRPr="007E1CA0" w14:paraId="6CC79FD5" w14:textId="77777777" w:rsidTr="00630962">
        <w:trPr>
          <w:trHeight w:val="481"/>
        </w:trPr>
        <w:tc>
          <w:tcPr>
            <w:tcW w:w="2659" w:type="dxa"/>
            <w:tcBorders>
              <w:top w:val="nil"/>
              <w:left w:val="single" w:sz="8" w:space="0" w:color="auto"/>
              <w:bottom w:val="single" w:sz="8" w:space="0" w:color="auto"/>
              <w:right w:val="single" w:sz="8" w:space="0" w:color="auto"/>
            </w:tcBorders>
            <w:shd w:val="clear" w:color="000000" w:fill="FFFFFF"/>
            <w:noWrap/>
            <w:vAlign w:val="center"/>
            <w:hideMark/>
          </w:tcPr>
          <w:p w14:paraId="549DF718" w14:textId="77777777" w:rsidR="00630962" w:rsidRPr="007E1CA0" w:rsidRDefault="00630962" w:rsidP="007E1CA0">
            <w:pPr>
              <w:spacing w:after="0" w:line="240" w:lineRule="auto"/>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Total</w:t>
            </w:r>
          </w:p>
        </w:tc>
        <w:tc>
          <w:tcPr>
            <w:tcW w:w="1238" w:type="dxa"/>
            <w:tcBorders>
              <w:top w:val="nil"/>
              <w:left w:val="nil"/>
              <w:bottom w:val="single" w:sz="8" w:space="0" w:color="auto"/>
              <w:right w:val="single" w:sz="8" w:space="0" w:color="auto"/>
            </w:tcBorders>
            <w:shd w:val="clear" w:color="000000" w:fill="FFFFFF"/>
            <w:noWrap/>
            <w:vAlign w:val="center"/>
            <w:hideMark/>
          </w:tcPr>
          <w:p w14:paraId="4B1D3C0E" w14:textId="77777777" w:rsidR="00630962" w:rsidRPr="007E1CA0" w:rsidRDefault="00630962" w:rsidP="007E1CA0">
            <w:pPr>
              <w:spacing w:after="0" w:line="240" w:lineRule="auto"/>
              <w:jc w:val="center"/>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153</w:t>
            </w:r>
          </w:p>
        </w:tc>
        <w:tc>
          <w:tcPr>
            <w:tcW w:w="1238" w:type="dxa"/>
            <w:tcBorders>
              <w:top w:val="nil"/>
              <w:left w:val="nil"/>
              <w:bottom w:val="single" w:sz="8" w:space="0" w:color="auto"/>
              <w:right w:val="single" w:sz="8" w:space="0" w:color="auto"/>
            </w:tcBorders>
            <w:shd w:val="clear" w:color="000000" w:fill="FFFFFF"/>
            <w:noWrap/>
            <w:vAlign w:val="center"/>
            <w:hideMark/>
          </w:tcPr>
          <w:p w14:paraId="3B95CFA2" w14:textId="77777777" w:rsidR="00630962" w:rsidRPr="007E1CA0" w:rsidRDefault="00630962" w:rsidP="007E1CA0">
            <w:pPr>
              <w:spacing w:after="0" w:line="240" w:lineRule="auto"/>
              <w:jc w:val="center"/>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157</w:t>
            </w:r>
          </w:p>
        </w:tc>
        <w:tc>
          <w:tcPr>
            <w:tcW w:w="1238" w:type="dxa"/>
            <w:tcBorders>
              <w:top w:val="nil"/>
              <w:left w:val="nil"/>
              <w:bottom w:val="single" w:sz="8" w:space="0" w:color="auto"/>
              <w:right w:val="single" w:sz="8" w:space="0" w:color="auto"/>
            </w:tcBorders>
            <w:shd w:val="clear" w:color="000000" w:fill="FFFFFF"/>
            <w:noWrap/>
            <w:vAlign w:val="center"/>
            <w:hideMark/>
          </w:tcPr>
          <w:p w14:paraId="7D4B5EED" w14:textId="77777777" w:rsidR="00630962" w:rsidRPr="007E1CA0" w:rsidRDefault="00630962" w:rsidP="007E1CA0">
            <w:pPr>
              <w:spacing w:after="0" w:line="240" w:lineRule="auto"/>
              <w:jc w:val="center"/>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162</w:t>
            </w:r>
          </w:p>
        </w:tc>
        <w:tc>
          <w:tcPr>
            <w:tcW w:w="1238" w:type="dxa"/>
            <w:tcBorders>
              <w:top w:val="nil"/>
              <w:left w:val="nil"/>
              <w:bottom w:val="single" w:sz="8" w:space="0" w:color="auto"/>
              <w:right w:val="single" w:sz="8" w:space="0" w:color="auto"/>
            </w:tcBorders>
            <w:shd w:val="clear" w:color="000000" w:fill="FFFFFF"/>
            <w:noWrap/>
            <w:vAlign w:val="center"/>
            <w:hideMark/>
          </w:tcPr>
          <w:p w14:paraId="4F85AB93" w14:textId="77777777" w:rsidR="00630962" w:rsidRPr="007E1CA0" w:rsidRDefault="00630962" w:rsidP="007E1CA0">
            <w:pPr>
              <w:spacing w:after="0" w:line="240" w:lineRule="auto"/>
              <w:jc w:val="center"/>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169</w:t>
            </w:r>
          </w:p>
        </w:tc>
        <w:tc>
          <w:tcPr>
            <w:tcW w:w="1238" w:type="dxa"/>
            <w:tcBorders>
              <w:top w:val="nil"/>
              <w:left w:val="nil"/>
              <w:bottom w:val="single" w:sz="8" w:space="0" w:color="auto"/>
              <w:right w:val="single" w:sz="8" w:space="0" w:color="auto"/>
            </w:tcBorders>
            <w:shd w:val="clear" w:color="000000" w:fill="FFFFFF"/>
            <w:noWrap/>
            <w:vAlign w:val="center"/>
            <w:hideMark/>
          </w:tcPr>
          <w:p w14:paraId="5613FB72" w14:textId="77777777" w:rsidR="00630962" w:rsidRPr="007E1CA0" w:rsidRDefault="00630962" w:rsidP="007E1CA0">
            <w:pPr>
              <w:spacing w:after="0" w:line="240" w:lineRule="auto"/>
              <w:jc w:val="center"/>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174</w:t>
            </w:r>
          </w:p>
        </w:tc>
        <w:tc>
          <w:tcPr>
            <w:tcW w:w="1238" w:type="dxa"/>
            <w:tcBorders>
              <w:top w:val="nil"/>
              <w:left w:val="nil"/>
              <w:bottom w:val="single" w:sz="8" w:space="0" w:color="auto"/>
              <w:right w:val="single" w:sz="8" w:space="0" w:color="auto"/>
            </w:tcBorders>
            <w:shd w:val="clear" w:color="000000" w:fill="FFFFFF"/>
            <w:noWrap/>
            <w:vAlign w:val="center"/>
            <w:hideMark/>
          </w:tcPr>
          <w:p w14:paraId="57A22479" w14:textId="77777777" w:rsidR="00630962" w:rsidRPr="007E1CA0" w:rsidRDefault="00630962" w:rsidP="007E1CA0">
            <w:pPr>
              <w:spacing w:after="0" w:line="240" w:lineRule="auto"/>
              <w:jc w:val="center"/>
              <w:rPr>
                <w:rFonts w:ascii="Arial" w:eastAsia="Times New Roman" w:hAnsi="Arial" w:cs="Arial"/>
                <w:b/>
                <w:bCs/>
                <w:color w:val="000000"/>
                <w:sz w:val="20"/>
                <w:szCs w:val="20"/>
                <w:lang w:eastAsia="en-IN"/>
              </w:rPr>
            </w:pPr>
            <w:r w:rsidRPr="007E1CA0">
              <w:rPr>
                <w:rFonts w:ascii="Arial" w:eastAsia="Times New Roman" w:hAnsi="Arial" w:cs="Arial"/>
                <w:b/>
                <w:bCs/>
                <w:color w:val="000000"/>
                <w:sz w:val="20"/>
                <w:szCs w:val="20"/>
                <w:lang w:eastAsia="en-IN"/>
              </w:rPr>
              <w:t>164</w:t>
            </w:r>
          </w:p>
        </w:tc>
      </w:tr>
    </w:tbl>
    <w:p w14:paraId="720348B1" w14:textId="6F19D322" w:rsidR="009531BD" w:rsidRDefault="009531BD">
      <w:pPr>
        <w:rPr>
          <w:color w:val="000000" w:themeColor="text1"/>
        </w:rPr>
      </w:pPr>
      <w:r w:rsidRPr="002B5730">
        <w:rPr>
          <w:noProof/>
          <w:color w:val="000000" w:themeColor="text1"/>
        </w:rPr>
        <mc:AlternateContent>
          <mc:Choice Requires="wps">
            <w:drawing>
              <wp:anchor distT="0" distB="0" distL="114300" distR="114300" simplePos="0" relativeHeight="252487680" behindDoc="0" locked="0" layoutInCell="1" allowOverlap="1" wp14:anchorId="1BBF0984" wp14:editId="08CB960C">
                <wp:simplePos x="0" y="0"/>
                <wp:positionH relativeFrom="margin">
                  <wp:posOffset>3907790</wp:posOffset>
                </wp:positionH>
                <wp:positionV relativeFrom="paragraph">
                  <wp:posOffset>214630</wp:posOffset>
                </wp:positionV>
                <wp:extent cx="2588260" cy="200025"/>
                <wp:effectExtent l="0" t="0" r="0" b="0"/>
                <wp:wrapNone/>
                <wp:docPr id="1272" name="TextBox 4"/>
                <wp:cNvGraphicFramePr/>
                <a:graphic xmlns:a="http://schemas.openxmlformats.org/drawingml/2006/main">
                  <a:graphicData uri="http://schemas.microsoft.com/office/word/2010/wordprocessingShape">
                    <wps:wsp>
                      <wps:cNvSpPr txBox="1"/>
                      <wps:spPr>
                        <a:xfrm>
                          <a:off x="0" y="0"/>
                          <a:ext cx="2588260" cy="200025"/>
                        </a:xfrm>
                        <a:prstGeom prst="rect">
                          <a:avLst/>
                        </a:prstGeom>
                        <a:noFill/>
                      </wps:spPr>
                      <wps:txbx>
                        <w:txbxContent>
                          <w:p w14:paraId="128EA688"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1BBF0984" id="_x0000_s1109" type="#_x0000_t202" style="position:absolute;margin-left:307.7pt;margin-top:16.9pt;width:203.8pt;height:15.75pt;z-index:2524876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" filled="f" stroked="f">
                <v:textbox style="mso-fit-shape-to-text:t">
                  <w:txbxContent>
                    <w:p w14:paraId="128EA688" w14:textId="77777777" w:rsidR="008D1421" w:rsidRPr="00687E98" w:rsidRDefault="008D1421" w:rsidP="008D1421">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F81BEE">
        <w:rPr>
          <w:color w:val="000000" w:themeColor="text1"/>
        </w:rPr>
        <w:tab/>
      </w:r>
    </w:p>
    <w:p w14:paraId="0335FED3" w14:textId="494FBA7B" w:rsidR="009531BD" w:rsidRDefault="009531BD">
      <w:pPr>
        <w:rPr>
          <w:color w:val="000000" w:themeColor="text1"/>
        </w:rPr>
      </w:pPr>
    </w:p>
    <w:p w14:paraId="2331E737"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Vinyl ester resins manufacturers sell their product in bulk quantities directly to their customers in bulk quantities. Hence direct sales channels contribute to 79.8% of the total sales in this region.</w:t>
      </w:r>
    </w:p>
    <w:p w14:paraId="4C7FDE1B" w14:textId="77777777"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Indirect sales channel of vinyl ester resins come into play in cases where bulk volume is not required and demand for the same is addressed by distributors and agents.</w:t>
      </w:r>
    </w:p>
    <w:p w14:paraId="72619A3D" w14:textId="3D66CF9C" w:rsidR="009531BD" w:rsidRDefault="009531BD">
      <w:pPr>
        <w:rPr>
          <w:color w:val="000000" w:themeColor="text1"/>
        </w:rPr>
      </w:pPr>
    </w:p>
    <w:p w14:paraId="7B67E6D8" w14:textId="77777777" w:rsidR="009531BD" w:rsidRDefault="009531BD">
      <w:pPr>
        <w:rPr>
          <w:color w:val="000000" w:themeColor="text1"/>
        </w:rPr>
      </w:pPr>
    </w:p>
    <w:p w14:paraId="5A1C70A7" w14:textId="12338E23" w:rsidR="007B461A" w:rsidRPr="00AF20A2" w:rsidRDefault="007B461A" w:rsidP="007B461A">
      <w:pPr>
        <w:spacing w:line="360" w:lineRule="auto"/>
        <w:textAlignment w:val="baseline"/>
        <w:rPr>
          <w:rFonts w:ascii="Arial" w:eastAsia="Verdana" w:hAnsi="Arial" w:cs="Arial"/>
          <w:b/>
          <w:bCs/>
          <w:color w:val="000000"/>
          <w:kern w:val="24"/>
          <w:sz w:val="24"/>
          <w:szCs w:val="24"/>
        </w:rPr>
      </w:pPr>
      <w:r w:rsidRPr="00AF20A2">
        <w:rPr>
          <w:rFonts w:ascii="Arial" w:eastAsia="Verdana" w:hAnsi="Arial" w:cs="Arial"/>
          <w:b/>
          <w:bCs/>
          <w:color w:val="000000"/>
          <w:kern w:val="24"/>
          <w:sz w:val="24"/>
          <w:szCs w:val="24"/>
        </w:rPr>
        <w:t>North America Vinyl Ester Resin Demand Supply Analysis, By Volume, 2015-2030F (Thousand Tonnes)</w:t>
      </w: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7B461A" w:rsidRPr="00113DAD" w14:paraId="23D61EAE" w14:textId="77777777" w:rsidTr="005B1169">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01AA3C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9095BA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70E4AD9"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A5A223F"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EE0CCAA"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1186050"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F33ACA4"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C72BF4F"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9220839"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9A25A55"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47050BC"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7B461A" w:rsidRPr="00113DAD" w14:paraId="0940595F" w14:textId="77777777" w:rsidTr="005B1169">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863BFA4"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North America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5BBECE4"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57BB96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200.00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6845E5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200.00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F23F2B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215.00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24334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225.00</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4CFCC9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225.00</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2E86D4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225.00</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9B4640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225.00</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86D4AD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225.00</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3DCD0B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225.00</w:t>
            </w:r>
          </w:p>
        </w:tc>
      </w:tr>
      <w:tr w:rsidR="007B461A" w:rsidRPr="00113DAD" w14:paraId="0FACD498" w14:textId="77777777" w:rsidTr="005B1169">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4B15746"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26DD007"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9D26DD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169.77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8CCAE0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170.43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F3CB24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182.88</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690646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192.65</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C687AC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194.34</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F3B7A2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181.28</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7C97A2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179.12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75F806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197.09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5CEF57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200.24</w:t>
            </w:r>
          </w:p>
        </w:tc>
      </w:tr>
      <w:tr w:rsidR="007B461A" w:rsidRPr="00113DAD" w14:paraId="542A7A46"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4647B52"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DDBEA28"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8B2D3A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152.59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6D8BD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157.31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99EA4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162.11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3BE853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169.14</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F09180C"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174.44</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AEC5D5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163.53</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C6FD9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172.74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4FC9D1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214.79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A24785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274.88</w:t>
            </w:r>
          </w:p>
        </w:tc>
      </w:tr>
      <w:tr w:rsidR="007B461A" w:rsidRPr="00113DAD" w14:paraId="6CF16343"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CA1BE3F"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40C6986"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B39369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CEFEA7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3.10%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B02A62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3.05%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FAC242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4.34%</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9F459D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3.14%</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E276D3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-6.25%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99698B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5.63%</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16DC9B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5.36%</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BDF9F5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4.82%</w:t>
            </w:r>
          </w:p>
        </w:tc>
      </w:tr>
      <w:tr w:rsidR="007B461A" w:rsidRPr="00113DAD" w14:paraId="505E3D8A"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379EF30"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7D9C300"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81ACA8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6D8ED9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B1EC0F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5DED10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004C91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2A333E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0ACF6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6.38</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BC37BE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-17.69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74794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-74.65</w:t>
            </w:r>
          </w:p>
        </w:tc>
      </w:tr>
    </w:tbl>
    <w:p w14:paraId="7B1476F1" w14:textId="39CED213" w:rsidR="003B4B95" w:rsidRDefault="003B4B95" w:rsidP="007B461A">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811264" behindDoc="0" locked="0" layoutInCell="1" allowOverlap="1" wp14:anchorId="60556DDB" wp14:editId="27E207F5">
                <wp:simplePos x="0" y="0"/>
                <wp:positionH relativeFrom="column">
                  <wp:posOffset>4564705</wp:posOffset>
                </wp:positionH>
                <wp:positionV relativeFrom="paragraph">
                  <wp:posOffset>127738</wp:posOffset>
                </wp:positionV>
                <wp:extent cx="1809277" cy="584775"/>
                <wp:effectExtent l="0" t="0" r="0" b="0"/>
                <wp:wrapNone/>
                <wp:docPr id="53"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5F63C758" w14:textId="77777777" w:rsidR="007B461A" w:rsidRPr="00E33B0C" w:rsidRDefault="007B461A" w:rsidP="007B461A">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0556DDB" id="_x0000_s1110" type="#_x0000_t202" style="position:absolute;left:0;text-align:left;margin-left:359.45pt;margin-top:10.05pt;width:142.45pt;height:46.05pt;z-index:25281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" filled="f" stroked="f">
                <v:textbox style="mso-fit-shape-to-text:t">
                  <w:txbxContent>
                    <w:p w14:paraId="5F63C758" w14:textId="77777777" w:rsidR="007B461A" w:rsidRPr="00E33B0C" w:rsidRDefault="007B461A" w:rsidP="007B461A">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p>
    <w:p w14:paraId="0D2D9C12" w14:textId="758808F5" w:rsidR="003B4B95" w:rsidRDefault="003B4B95" w:rsidP="007B461A">
      <w:pPr>
        <w:tabs>
          <w:tab w:val="left" w:pos="1290"/>
        </w:tabs>
        <w:spacing w:line="360" w:lineRule="auto"/>
        <w:jc w:val="both"/>
        <w:rPr>
          <w:rFonts w:ascii="Arial" w:eastAsia="Arial" w:hAnsi="Arial" w:cs="Arial"/>
          <w:color w:val="000000" w:themeColor="text1"/>
          <w:sz w:val="24"/>
          <w:szCs w:val="24"/>
        </w:rPr>
      </w:pPr>
    </w:p>
    <w:p w14:paraId="214F1A6E" w14:textId="22D00456" w:rsidR="003B4B95" w:rsidRDefault="003B4B95" w:rsidP="007B461A">
      <w:pPr>
        <w:tabs>
          <w:tab w:val="left" w:pos="1290"/>
        </w:tabs>
        <w:spacing w:line="360" w:lineRule="auto"/>
        <w:jc w:val="both"/>
        <w:rPr>
          <w:rFonts w:ascii="Arial" w:eastAsia="Arial" w:hAnsi="Arial" w:cs="Arial"/>
          <w:color w:val="000000" w:themeColor="text1"/>
          <w:sz w:val="24"/>
          <w:szCs w:val="24"/>
        </w:rPr>
      </w:pPr>
    </w:p>
    <w:p w14:paraId="3F40DD5D" w14:textId="77777777" w:rsidR="003B4B95" w:rsidRDefault="003B4B95" w:rsidP="007B461A">
      <w:pPr>
        <w:tabs>
          <w:tab w:val="left" w:pos="1290"/>
        </w:tabs>
        <w:spacing w:line="360" w:lineRule="auto"/>
        <w:jc w:val="both"/>
        <w:rPr>
          <w:rFonts w:ascii="Arial" w:eastAsia="Arial" w:hAnsi="Arial" w:cs="Arial"/>
          <w:color w:val="000000" w:themeColor="text1"/>
          <w:sz w:val="24"/>
          <w:szCs w:val="24"/>
        </w:rPr>
      </w:pPr>
    </w:p>
    <w:p w14:paraId="6016BB6A" w14:textId="77777777" w:rsidR="003B4B95" w:rsidRDefault="003B4B95" w:rsidP="007B461A">
      <w:pPr>
        <w:tabs>
          <w:tab w:val="left" w:pos="1290"/>
        </w:tabs>
        <w:spacing w:line="360" w:lineRule="auto"/>
        <w:jc w:val="both"/>
        <w:rPr>
          <w:rFonts w:ascii="Arial" w:eastAsia="Arial" w:hAnsi="Arial" w:cs="Arial"/>
          <w:color w:val="000000" w:themeColor="text1"/>
          <w:sz w:val="24"/>
          <w:szCs w:val="24"/>
        </w:rPr>
      </w:pPr>
    </w:p>
    <w:p w14:paraId="77C78216" w14:textId="77777777" w:rsidR="003B4B95" w:rsidRDefault="003B4B95" w:rsidP="007B461A">
      <w:pPr>
        <w:tabs>
          <w:tab w:val="left" w:pos="1290"/>
        </w:tabs>
        <w:spacing w:line="360" w:lineRule="auto"/>
        <w:jc w:val="both"/>
        <w:rPr>
          <w:rFonts w:ascii="Arial" w:eastAsia="Arial" w:hAnsi="Arial" w:cs="Arial"/>
          <w:color w:val="000000" w:themeColor="text1"/>
          <w:sz w:val="24"/>
          <w:szCs w:val="24"/>
        </w:rPr>
      </w:pPr>
    </w:p>
    <w:p w14:paraId="4A6BA44F" w14:textId="30975CC6" w:rsidR="007B461A" w:rsidRDefault="007B461A" w:rsidP="007B461A">
      <w:pPr>
        <w:tabs>
          <w:tab w:val="left" w:pos="1290"/>
        </w:tabs>
        <w:spacing w:line="360" w:lineRule="auto"/>
        <w:jc w:val="both"/>
        <w:rPr>
          <w:rFonts w:ascii="Arial" w:eastAsia="Arial" w:hAnsi="Arial" w:cs="Arial"/>
          <w:color w:val="000000" w:themeColor="text1"/>
          <w:sz w:val="24"/>
          <w:szCs w:val="24"/>
        </w:rPr>
      </w:pPr>
    </w:p>
    <w:p w14:paraId="7032F234" w14:textId="11C890CC"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lastRenderedPageBreak/>
        <w:t>3.2.4.6. Sales By Company</w:t>
      </w:r>
    </w:p>
    <w:p w14:paraId="477D6AE8" w14:textId="5EF0B4D3" w:rsidR="00555BDB"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North America Vinyl Ester Resin Sales, By Company,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2020</w:t>
      </w:r>
    </w:p>
    <w:p w14:paraId="107AC5F7" w14:textId="78510BEE" w:rsidR="00C77616" w:rsidRPr="002B5730" w:rsidRDefault="00C77616">
      <w:pPr>
        <w:rPr>
          <w:color w:val="000000" w:themeColor="text1"/>
        </w:rPr>
      </w:pPr>
    </w:p>
    <w:p w14:paraId="0227568F" w14:textId="76CD4F95" w:rsidR="00C77616" w:rsidRDefault="00967807"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84928" behindDoc="0" locked="0" layoutInCell="1" allowOverlap="1" wp14:anchorId="69FCA973" wp14:editId="06E3D53E">
                <wp:simplePos x="0" y="0"/>
                <wp:positionH relativeFrom="margin">
                  <wp:posOffset>4806950</wp:posOffset>
                </wp:positionH>
                <wp:positionV relativeFrom="paragraph">
                  <wp:posOffset>1996440</wp:posOffset>
                </wp:positionV>
                <wp:extent cx="1655445" cy="323850"/>
                <wp:effectExtent l="0" t="0" r="0" b="0"/>
                <wp:wrapNone/>
                <wp:docPr id="2081" name="TextBox 4"/>
                <wp:cNvGraphicFramePr/>
                <a:graphic xmlns:a="http://schemas.openxmlformats.org/drawingml/2006/main">
                  <a:graphicData uri="http://schemas.microsoft.com/office/word/2010/wordprocessingShape">
                    <wps:wsp>
                      <wps:cNvSpPr txBox="1"/>
                      <wps:spPr>
                        <a:xfrm>
                          <a:off x="0" y="0"/>
                          <a:ext cx="1655445" cy="323850"/>
                        </a:xfrm>
                        <a:prstGeom prst="rect">
                          <a:avLst/>
                        </a:prstGeom>
                        <a:noFill/>
                      </wps:spPr>
                      <wps:txbx>
                        <w:txbxContent>
                          <w:p w14:paraId="79968550" w14:textId="55E23F43"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FCA973" id="_x0000_s1111" type="#_x0000_t202" style="position:absolute;margin-left:378.5pt;margin-top:157.2pt;width:130.35pt;height:25.5pt;z-index:25228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" filled="f" stroked="f">
                <v:textbox>
                  <w:txbxContent>
                    <w:p w14:paraId="79968550" w14:textId="55E23F43"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C77616" w:rsidRPr="002B5730">
        <w:rPr>
          <w:noProof/>
          <w:color w:val="000000" w:themeColor="text1"/>
        </w:rPr>
        <w:drawing>
          <wp:inline distT="0" distB="0" distL="0" distR="0" wp14:anchorId="47F33BEB" wp14:editId="17B09214">
            <wp:extent cx="6457950" cy="2208365"/>
            <wp:effectExtent l="0" t="0" r="0" b="1905"/>
            <wp:docPr id="2082" name="Chart 2082">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04E3A51" w14:textId="2C0037C1" w:rsidR="00143C36" w:rsidRPr="00672393" w:rsidRDefault="00143C36" w:rsidP="00143C36">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t xml:space="preserve">AOC – </w:t>
      </w:r>
      <w:proofErr w:type="spellStart"/>
      <w:r w:rsidRPr="00672393">
        <w:rPr>
          <w:rFonts w:ascii="Arial" w:hAnsi="Arial" w:cs="Arial"/>
          <w:color w:val="000000" w:themeColor="text1"/>
          <w:sz w:val="24"/>
          <w:szCs w:val="24"/>
        </w:rPr>
        <w:t>Aliancys</w:t>
      </w:r>
      <w:proofErr w:type="spellEnd"/>
      <w:r w:rsidRPr="00672393">
        <w:rPr>
          <w:rFonts w:ascii="Arial" w:hAnsi="Arial" w:cs="Arial"/>
          <w:color w:val="000000" w:themeColor="text1"/>
          <w:sz w:val="24"/>
          <w:szCs w:val="24"/>
        </w:rPr>
        <w:t xml:space="preserve"> has emerged as the largest player holding a market share of more than 29%. </w:t>
      </w:r>
    </w:p>
    <w:p w14:paraId="661D0443" w14:textId="4E52E2FA" w:rsidR="00143C36" w:rsidRDefault="00143C36" w:rsidP="00143C36">
      <w:pPr>
        <w:spacing w:line="360" w:lineRule="auto"/>
        <w:jc w:val="both"/>
        <w:rPr>
          <w:rFonts w:ascii="Arial" w:hAnsi="Arial" w:cs="Arial"/>
          <w:color w:val="000000" w:themeColor="text1"/>
          <w:sz w:val="24"/>
          <w:szCs w:val="24"/>
        </w:rPr>
      </w:pPr>
      <w:proofErr w:type="spellStart"/>
      <w:r w:rsidRPr="00672393">
        <w:rPr>
          <w:rFonts w:ascii="Arial" w:hAnsi="Arial" w:cs="Arial"/>
          <w:color w:val="000000" w:themeColor="text1"/>
          <w:sz w:val="24"/>
          <w:szCs w:val="24"/>
        </w:rPr>
        <w:t>Polynt-Reichhold</w:t>
      </w:r>
      <w:proofErr w:type="spellEnd"/>
      <w:r w:rsidRPr="00672393">
        <w:rPr>
          <w:rFonts w:ascii="Arial" w:hAnsi="Arial" w:cs="Arial"/>
          <w:color w:val="000000" w:themeColor="text1"/>
          <w:sz w:val="24"/>
          <w:szCs w:val="24"/>
        </w:rPr>
        <w:t xml:space="preserve">, INEOS composites and </w:t>
      </w:r>
      <w:proofErr w:type="spellStart"/>
      <w:r w:rsidRPr="00672393">
        <w:rPr>
          <w:rFonts w:ascii="Arial" w:hAnsi="Arial" w:cs="Arial"/>
          <w:color w:val="000000" w:themeColor="text1"/>
          <w:sz w:val="24"/>
          <w:szCs w:val="24"/>
        </w:rPr>
        <w:t>Interplastics</w:t>
      </w:r>
      <w:proofErr w:type="spellEnd"/>
      <w:r w:rsidRPr="00672393">
        <w:rPr>
          <w:rFonts w:ascii="Arial" w:hAnsi="Arial" w:cs="Arial"/>
          <w:color w:val="000000" w:themeColor="text1"/>
          <w:sz w:val="24"/>
          <w:szCs w:val="24"/>
        </w:rPr>
        <w:t xml:space="preserve"> Corporation account for 17%, 14% and 7% market share respectively.</w:t>
      </w:r>
      <w:r>
        <w:rPr>
          <w:rFonts w:ascii="Arial" w:hAnsi="Arial" w:cs="Arial"/>
          <w:color w:val="000000" w:themeColor="text1"/>
          <w:sz w:val="24"/>
          <w:szCs w:val="24"/>
        </w:rPr>
        <w:t xml:space="preserve"> </w:t>
      </w:r>
      <w:r w:rsidRPr="00672393">
        <w:rPr>
          <w:rFonts w:ascii="Arial" w:hAnsi="Arial" w:cs="Arial"/>
          <w:color w:val="000000" w:themeColor="text1"/>
          <w:sz w:val="24"/>
          <w:szCs w:val="24"/>
        </w:rPr>
        <w:t>Strong sales network is the key reason behind the leading market position of the mentioned players.</w:t>
      </w:r>
    </w:p>
    <w:p w14:paraId="5CDA6E7B" w14:textId="42CD4079" w:rsidR="000B79CA" w:rsidRDefault="000B79CA" w:rsidP="00143C36">
      <w:pPr>
        <w:spacing w:line="360" w:lineRule="auto"/>
        <w:jc w:val="both"/>
        <w:rPr>
          <w:rFonts w:ascii="Arial" w:hAnsi="Arial" w:cs="Arial"/>
          <w:color w:val="000000" w:themeColor="text1"/>
          <w:sz w:val="24"/>
          <w:szCs w:val="24"/>
        </w:rPr>
      </w:pPr>
    </w:p>
    <w:p w14:paraId="572F28FD" w14:textId="4744533E" w:rsidR="000B79CA" w:rsidRDefault="000B79CA" w:rsidP="00143C36">
      <w:pPr>
        <w:spacing w:line="360" w:lineRule="auto"/>
        <w:jc w:val="both"/>
        <w:rPr>
          <w:rFonts w:ascii="Arial" w:hAnsi="Arial" w:cs="Arial"/>
          <w:color w:val="000000" w:themeColor="text1"/>
          <w:sz w:val="24"/>
          <w:szCs w:val="24"/>
        </w:rPr>
      </w:pPr>
    </w:p>
    <w:p w14:paraId="233A497E" w14:textId="0E2223B2" w:rsidR="000B79CA" w:rsidRDefault="000B79CA" w:rsidP="00143C36">
      <w:pPr>
        <w:spacing w:line="360" w:lineRule="auto"/>
        <w:jc w:val="both"/>
        <w:rPr>
          <w:rFonts w:ascii="Arial" w:hAnsi="Arial" w:cs="Arial"/>
          <w:color w:val="000000" w:themeColor="text1"/>
          <w:sz w:val="24"/>
          <w:szCs w:val="24"/>
        </w:rPr>
      </w:pPr>
    </w:p>
    <w:p w14:paraId="4EC00AA0" w14:textId="38648759" w:rsidR="000B79CA" w:rsidRDefault="000B79CA" w:rsidP="00143C36">
      <w:pPr>
        <w:spacing w:line="360" w:lineRule="auto"/>
        <w:jc w:val="both"/>
        <w:rPr>
          <w:rFonts w:ascii="Arial" w:hAnsi="Arial" w:cs="Arial"/>
          <w:color w:val="000000" w:themeColor="text1"/>
          <w:sz w:val="24"/>
          <w:szCs w:val="24"/>
        </w:rPr>
      </w:pPr>
    </w:p>
    <w:p w14:paraId="03A93867" w14:textId="0DE57D72" w:rsidR="000B79CA" w:rsidRDefault="000B79CA" w:rsidP="00143C36">
      <w:pPr>
        <w:spacing w:line="360" w:lineRule="auto"/>
        <w:jc w:val="both"/>
        <w:rPr>
          <w:rFonts w:ascii="Arial" w:hAnsi="Arial" w:cs="Arial"/>
          <w:color w:val="000000" w:themeColor="text1"/>
          <w:sz w:val="24"/>
          <w:szCs w:val="24"/>
        </w:rPr>
      </w:pPr>
    </w:p>
    <w:p w14:paraId="380A3078" w14:textId="79F22BF4" w:rsidR="000B79CA" w:rsidRDefault="000B79CA" w:rsidP="00143C36">
      <w:pPr>
        <w:spacing w:line="360" w:lineRule="auto"/>
        <w:jc w:val="both"/>
        <w:rPr>
          <w:rFonts w:ascii="Arial" w:hAnsi="Arial" w:cs="Arial"/>
          <w:color w:val="000000" w:themeColor="text1"/>
          <w:sz w:val="24"/>
          <w:szCs w:val="24"/>
        </w:rPr>
      </w:pPr>
    </w:p>
    <w:p w14:paraId="5A8D30F7" w14:textId="759C6159" w:rsidR="000B79CA" w:rsidRDefault="000B79CA" w:rsidP="00143C36">
      <w:pPr>
        <w:spacing w:line="360" w:lineRule="auto"/>
        <w:jc w:val="both"/>
        <w:rPr>
          <w:rFonts w:ascii="Arial" w:hAnsi="Arial" w:cs="Arial"/>
          <w:color w:val="000000" w:themeColor="text1"/>
          <w:sz w:val="24"/>
          <w:szCs w:val="24"/>
        </w:rPr>
      </w:pPr>
    </w:p>
    <w:p w14:paraId="0B4F8993" w14:textId="055D71CC" w:rsidR="000B79CA" w:rsidRDefault="000B79CA" w:rsidP="00143C36">
      <w:pPr>
        <w:spacing w:line="360" w:lineRule="auto"/>
        <w:jc w:val="both"/>
        <w:rPr>
          <w:rFonts w:ascii="Arial" w:hAnsi="Arial" w:cs="Arial"/>
          <w:color w:val="000000" w:themeColor="text1"/>
          <w:sz w:val="24"/>
          <w:szCs w:val="24"/>
        </w:rPr>
      </w:pPr>
    </w:p>
    <w:p w14:paraId="6CE344B9" w14:textId="65D04E16" w:rsidR="000B79CA" w:rsidRDefault="000B79CA" w:rsidP="00143C36">
      <w:pPr>
        <w:spacing w:line="360" w:lineRule="auto"/>
        <w:jc w:val="both"/>
        <w:rPr>
          <w:rFonts w:ascii="Arial" w:hAnsi="Arial" w:cs="Arial"/>
          <w:color w:val="000000" w:themeColor="text1"/>
          <w:sz w:val="24"/>
          <w:szCs w:val="24"/>
        </w:rPr>
      </w:pPr>
    </w:p>
    <w:p w14:paraId="03509CF4" w14:textId="46A1F2E3" w:rsidR="000B79CA" w:rsidRDefault="000B79CA" w:rsidP="00143C36">
      <w:pPr>
        <w:spacing w:line="360" w:lineRule="auto"/>
        <w:jc w:val="both"/>
        <w:rPr>
          <w:rFonts w:ascii="Arial" w:hAnsi="Arial" w:cs="Arial"/>
          <w:color w:val="000000" w:themeColor="text1"/>
          <w:sz w:val="24"/>
          <w:szCs w:val="24"/>
        </w:rPr>
      </w:pPr>
    </w:p>
    <w:p w14:paraId="4DEFDBC9" w14:textId="05CF9F64" w:rsidR="000B79CA" w:rsidRDefault="000B79CA" w:rsidP="00143C36">
      <w:pPr>
        <w:spacing w:line="360" w:lineRule="auto"/>
        <w:jc w:val="both"/>
        <w:rPr>
          <w:rFonts w:ascii="Arial" w:hAnsi="Arial" w:cs="Arial"/>
          <w:color w:val="000000" w:themeColor="text1"/>
          <w:sz w:val="24"/>
          <w:szCs w:val="24"/>
        </w:rPr>
      </w:pPr>
    </w:p>
    <w:p w14:paraId="09226BFD" w14:textId="08958648" w:rsidR="000B79CA" w:rsidRDefault="000B79CA" w:rsidP="00143C36">
      <w:pPr>
        <w:spacing w:line="360" w:lineRule="auto"/>
        <w:jc w:val="both"/>
        <w:rPr>
          <w:rFonts w:ascii="Arial" w:hAnsi="Arial" w:cs="Arial"/>
          <w:color w:val="000000" w:themeColor="text1"/>
          <w:sz w:val="24"/>
          <w:szCs w:val="24"/>
        </w:rPr>
      </w:pPr>
    </w:p>
    <w:p w14:paraId="6B4D2290" w14:textId="4A472CB1" w:rsidR="000B79CA" w:rsidRDefault="003B4B95" w:rsidP="00143C36">
      <w:pPr>
        <w:spacing w:line="360" w:lineRule="auto"/>
        <w:jc w:val="both"/>
        <w:rPr>
          <w:rFonts w:ascii="Arial" w:hAnsi="Arial" w:cs="Arial"/>
          <w:color w:val="000000" w:themeColor="text1"/>
          <w:sz w:val="24"/>
          <w:szCs w:val="24"/>
        </w:rPr>
      </w:pPr>
      <w:r w:rsidRPr="002B5730">
        <w:rPr>
          <w:noProof/>
          <w:color w:val="000000" w:themeColor="text1"/>
        </w:rPr>
        <w:lastRenderedPageBreak/>
        <w:drawing>
          <wp:anchor distT="0" distB="0" distL="114300" distR="114300" simplePos="0" relativeHeight="251655165" behindDoc="1" locked="0" layoutInCell="1" allowOverlap="1" wp14:anchorId="3A92DBF0" wp14:editId="2F08A680">
            <wp:simplePos x="0" y="0"/>
            <wp:positionH relativeFrom="page">
              <wp:align>right</wp:align>
            </wp:positionH>
            <wp:positionV relativeFrom="paragraph">
              <wp:posOffset>-1097915</wp:posOffset>
            </wp:positionV>
            <wp:extent cx="7606665" cy="11085195"/>
            <wp:effectExtent l="0" t="0" r="0" b="190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06665" cy="11085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385C60" w14:textId="77777777" w:rsidR="000B79CA" w:rsidRPr="00672393" w:rsidRDefault="000B79CA" w:rsidP="00143C36">
      <w:pPr>
        <w:spacing w:line="360" w:lineRule="auto"/>
        <w:jc w:val="both"/>
        <w:rPr>
          <w:rFonts w:ascii="Arial" w:hAnsi="Arial" w:cs="Arial"/>
          <w:color w:val="000000" w:themeColor="text1"/>
          <w:sz w:val="24"/>
          <w:szCs w:val="24"/>
        </w:rPr>
      </w:pPr>
    </w:p>
    <w:p w14:paraId="2DE0CD72" w14:textId="5A675C27" w:rsidR="009531BD" w:rsidRDefault="009531BD">
      <w:pPr>
        <w:rPr>
          <w:color w:val="000000" w:themeColor="text1"/>
        </w:rPr>
      </w:pPr>
    </w:p>
    <w:p w14:paraId="527063A5" w14:textId="0AC8CEB0" w:rsidR="009531BD" w:rsidRDefault="009531BD">
      <w:pPr>
        <w:rPr>
          <w:color w:val="000000" w:themeColor="text1"/>
        </w:rPr>
      </w:pPr>
    </w:p>
    <w:p w14:paraId="1B039753" w14:textId="13BF1499" w:rsidR="009531BD" w:rsidRDefault="003B4B95">
      <w:pPr>
        <w:rPr>
          <w:color w:val="000000" w:themeColor="text1"/>
        </w:rPr>
      </w:pPr>
      <w:r w:rsidRPr="002B5730">
        <w:rPr>
          <w:noProof/>
          <w:color w:val="000000" w:themeColor="text1"/>
        </w:rPr>
        <mc:AlternateContent>
          <mc:Choice Requires="wps">
            <w:drawing>
              <wp:anchor distT="0" distB="0" distL="114300" distR="114300" simplePos="0" relativeHeight="252148736" behindDoc="0" locked="0" layoutInCell="1" allowOverlap="1" wp14:anchorId="17CC0F70" wp14:editId="79FC7200">
                <wp:simplePos x="0" y="0"/>
                <wp:positionH relativeFrom="page">
                  <wp:posOffset>2073910</wp:posOffset>
                </wp:positionH>
                <wp:positionV relativeFrom="paragraph">
                  <wp:posOffset>8255</wp:posOffset>
                </wp:positionV>
                <wp:extent cx="3254375" cy="3027680"/>
                <wp:effectExtent l="0" t="0" r="0" b="0"/>
                <wp:wrapNone/>
                <wp:docPr id="44"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54375" cy="3027680"/>
                        </a:xfrm>
                        <a:prstGeom prst="rect">
                          <a:avLst/>
                        </a:prstGeom>
                      </wps:spPr>
                      <wps:txbx>
                        <w:txbxContent>
                          <w:p w14:paraId="3A6D8247"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SOUTH AMERICA VINYL ESTER RESIN MARKET</w:t>
                            </w:r>
                          </w:p>
                          <w:p w14:paraId="162BC173"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17CC0F70" id="_x0000_s1112" type="#_x0000_t202" style="position:absolute;margin-left:163.3pt;margin-top:.65pt;width:256.25pt;height:238.4pt;z-index:25214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" filled="f" stroked="f">
                <v:textbox inset="2.30908mm,1.1546mm,2.30908mm,1.1546mm">
                  <w:txbxContent>
                    <w:p w14:paraId="3A6D8247"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SOUTH AMERICA VINYL ESTER RESIN MARKET</w:t>
                      </w:r>
                    </w:p>
                    <w:p w14:paraId="162BC173"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34749046" w14:textId="76CF91B0" w:rsidR="009531BD" w:rsidRDefault="009531BD">
      <w:pPr>
        <w:rPr>
          <w:color w:val="000000" w:themeColor="text1"/>
        </w:rPr>
      </w:pPr>
    </w:p>
    <w:p w14:paraId="1414F8FD" w14:textId="08CB5403" w:rsidR="009531BD" w:rsidRDefault="009531BD">
      <w:pPr>
        <w:rPr>
          <w:color w:val="000000" w:themeColor="text1"/>
        </w:rPr>
      </w:pPr>
    </w:p>
    <w:p w14:paraId="46F3ED4B" w14:textId="5E952DAB" w:rsidR="009531BD" w:rsidRDefault="009531BD">
      <w:pPr>
        <w:rPr>
          <w:color w:val="000000" w:themeColor="text1"/>
        </w:rPr>
      </w:pPr>
    </w:p>
    <w:p w14:paraId="23E3D73C" w14:textId="76C4F03C" w:rsidR="009531BD" w:rsidRDefault="009531BD">
      <w:pPr>
        <w:rPr>
          <w:color w:val="000000" w:themeColor="text1"/>
        </w:rPr>
      </w:pPr>
    </w:p>
    <w:p w14:paraId="7C412D06" w14:textId="45BEC021" w:rsidR="009531BD" w:rsidRDefault="009531BD">
      <w:pPr>
        <w:rPr>
          <w:color w:val="000000" w:themeColor="text1"/>
        </w:rPr>
      </w:pPr>
    </w:p>
    <w:p w14:paraId="3C6A0A1D" w14:textId="6AC8D653" w:rsidR="009531BD" w:rsidRDefault="009531BD">
      <w:pPr>
        <w:rPr>
          <w:color w:val="000000" w:themeColor="text1"/>
        </w:rPr>
      </w:pPr>
    </w:p>
    <w:p w14:paraId="6D3963B0" w14:textId="5F0D13D7" w:rsidR="00447C32" w:rsidRPr="002B5730" w:rsidRDefault="00447C32">
      <w:pPr>
        <w:rPr>
          <w:color w:val="000000" w:themeColor="text1"/>
        </w:rPr>
      </w:pPr>
    </w:p>
    <w:p w14:paraId="4AB51535" w14:textId="3E6AE00D" w:rsidR="00447C32" w:rsidRPr="002B5730" w:rsidRDefault="00447C32">
      <w:pPr>
        <w:rPr>
          <w:color w:val="000000" w:themeColor="text1"/>
        </w:rPr>
      </w:pPr>
    </w:p>
    <w:p w14:paraId="10DB2ADD" w14:textId="3F87CDED" w:rsidR="00260328" w:rsidRPr="002B5730" w:rsidRDefault="00260328">
      <w:pPr>
        <w:rPr>
          <w:color w:val="000000" w:themeColor="text1"/>
        </w:rPr>
      </w:pPr>
    </w:p>
    <w:p w14:paraId="26AEF29B" w14:textId="2F284DA9" w:rsidR="00260328" w:rsidRPr="002B5730" w:rsidRDefault="00260328">
      <w:pPr>
        <w:rPr>
          <w:color w:val="000000" w:themeColor="text1"/>
        </w:rPr>
      </w:pPr>
    </w:p>
    <w:p w14:paraId="66AD7AAD" w14:textId="70B1E1A7" w:rsidR="00260328" w:rsidRPr="002B5730" w:rsidRDefault="00260328">
      <w:pPr>
        <w:rPr>
          <w:color w:val="000000" w:themeColor="text1"/>
        </w:rPr>
      </w:pPr>
    </w:p>
    <w:p w14:paraId="727D375F" w14:textId="7DC0A40C" w:rsidR="00260328" w:rsidRPr="002B5730" w:rsidRDefault="00260328">
      <w:pPr>
        <w:rPr>
          <w:color w:val="000000" w:themeColor="text1"/>
        </w:rPr>
      </w:pPr>
    </w:p>
    <w:p w14:paraId="5CF763C7" w14:textId="54825A0C" w:rsidR="00260328" w:rsidRPr="002B5730" w:rsidRDefault="00260328">
      <w:pPr>
        <w:rPr>
          <w:color w:val="000000" w:themeColor="text1"/>
        </w:rPr>
      </w:pPr>
    </w:p>
    <w:p w14:paraId="4EBBBD88" w14:textId="61086BEB" w:rsidR="00260328" w:rsidRPr="002B5730" w:rsidRDefault="003B4B95">
      <w:pPr>
        <w:rPr>
          <w:color w:val="000000" w:themeColor="text1"/>
        </w:rPr>
      </w:pPr>
      <w:r w:rsidRPr="002B5730">
        <w:rPr>
          <w:noProof/>
          <w:color w:val="000000" w:themeColor="text1"/>
        </w:rPr>
        <w:drawing>
          <wp:anchor distT="0" distB="0" distL="114300" distR="114300" simplePos="0" relativeHeight="252151808" behindDoc="0" locked="0" layoutInCell="1" allowOverlap="1" wp14:anchorId="4E349354" wp14:editId="59CE85BF">
            <wp:simplePos x="0" y="0"/>
            <wp:positionH relativeFrom="column">
              <wp:posOffset>1733889</wp:posOffset>
            </wp:positionH>
            <wp:positionV relativeFrom="paragraph">
              <wp:posOffset>43933</wp:posOffset>
            </wp:positionV>
            <wp:extent cx="3062176" cy="1953541"/>
            <wp:effectExtent l="38100" t="38100" r="100330" b="10414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62176" cy="1953541"/>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45C70BD" w14:textId="4DF5360C" w:rsidR="00260328" w:rsidRPr="002B5730" w:rsidRDefault="00260328">
      <w:pPr>
        <w:rPr>
          <w:color w:val="000000" w:themeColor="text1"/>
        </w:rPr>
      </w:pPr>
    </w:p>
    <w:p w14:paraId="21C401F5" w14:textId="54D09C26" w:rsidR="00260328" w:rsidRPr="002B5730" w:rsidRDefault="00260328">
      <w:pPr>
        <w:rPr>
          <w:color w:val="000000" w:themeColor="text1"/>
        </w:rPr>
      </w:pPr>
    </w:p>
    <w:p w14:paraId="4B5629FD" w14:textId="57DAFDB7" w:rsidR="00260328" w:rsidRPr="002B5730" w:rsidRDefault="00260328">
      <w:pPr>
        <w:rPr>
          <w:color w:val="000000" w:themeColor="text1"/>
        </w:rPr>
      </w:pPr>
    </w:p>
    <w:p w14:paraId="610A0D51" w14:textId="3A260E89" w:rsidR="00260328" w:rsidRPr="002B5730" w:rsidRDefault="00260328">
      <w:pPr>
        <w:rPr>
          <w:color w:val="000000" w:themeColor="text1"/>
        </w:rPr>
      </w:pPr>
    </w:p>
    <w:p w14:paraId="77EB63BC" w14:textId="6D2B89AC" w:rsidR="00260328" w:rsidRPr="002B5730" w:rsidRDefault="00260328">
      <w:pPr>
        <w:rPr>
          <w:color w:val="000000" w:themeColor="text1"/>
        </w:rPr>
      </w:pPr>
    </w:p>
    <w:p w14:paraId="6142C5BB" w14:textId="0D98C8A2" w:rsidR="00260328" w:rsidRPr="002B5730" w:rsidRDefault="00260328">
      <w:pPr>
        <w:rPr>
          <w:color w:val="000000" w:themeColor="text1"/>
        </w:rPr>
      </w:pPr>
    </w:p>
    <w:p w14:paraId="2F234048" w14:textId="4B93B8CD" w:rsidR="00260328" w:rsidRPr="002B5730" w:rsidRDefault="00676DE5" w:rsidP="00676DE5">
      <w:pPr>
        <w:tabs>
          <w:tab w:val="left" w:pos="1935"/>
          <w:tab w:val="left" w:pos="2370"/>
        </w:tabs>
        <w:rPr>
          <w:color w:val="000000" w:themeColor="text1"/>
        </w:rPr>
      </w:pPr>
      <w:r>
        <w:rPr>
          <w:color w:val="000000" w:themeColor="text1"/>
        </w:rPr>
        <w:tab/>
      </w:r>
      <w:r>
        <w:rPr>
          <w:color w:val="000000" w:themeColor="text1"/>
        </w:rPr>
        <w:tab/>
      </w:r>
    </w:p>
    <w:p w14:paraId="09945BBC" w14:textId="112B7CA5" w:rsidR="00447C32" w:rsidRPr="002B5730" w:rsidRDefault="00447C32">
      <w:pPr>
        <w:rPr>
          <w:color w:val="000000" w:themeColor="text1"/>
        </w:rPr>
      </w:pPr>
    </w:p>
    <w:p w14:paraId="7A21669C" w14:textId="2BBE65A5" w:rsidR="00447C32" w:rsidRPr="002B5730" w:rsidRDefault="00447C32">
      <w:pPr>
        <w:rPr>
          <w:color w:val="000000" w:themeColor="text1"/>
        </w:rPr>
      </w:pPr>
    </w:p>
    <w:p w14:paraId="53C29D4E" w14:textId="3EA0A7E5" w:rsidR="00A93F5E" w:rsidRDefault="00A93F5E" w:rsidP="00555BDB">
      <w:pPr>
        <w:ind w:firstLine="720"/>
      </w:pPr>
    </w:p>
    <w:p w14:paraId="3455CB64" w14:textId="5A6894F1" w:rsidR="00555BDB" w:rsidRDefault="00555BDB" w:rsidP="00555BDB">
      <w:pPr>
        <w:ind w:firstLine="720"/>
      </w:pPr>
    </w:p>
    <w:p w14:paraId="337E1E14" w14:textId="77777777" w:rsidR="000B79CA" w:rsidRDefault="000B79CA" w:rsidP="00A93F5E">
      <w:pPr>
        <w:rPr>
          <w:rFonts w:ascii="Arial" w:hAnsi="Arial" w:cs="Arial"/>
          <w:b/>
          <w:bCs/>
          <w:sz w:val="24"/>
          <w:szCs w:val="24"/>
        </w:rPr>
      </w:pPr>
    </w:p>
    <w:p w14:paraId="6C19902D" w14:textId="7143075B" w:rsidR="00A93F5E" w:rsidRPr="0022076A" w:rsidRDefault="00A93F5E" w:rsidP="00A93F5E">
      <w:pPr>
        <w:rPr>
          <w:rFonts w:ascii="Arial" w:hAnsi="Arial" w:cs="Arial"/>
          <w:b/>
          <w:bCs/>
          <w:sz w:val="24"/>
          <w:szCs w:val="24"/>
        </w:rPr>
        <w:sectPr w:rsidR="00A93F5E" w:rsidRPr="0022076A" w:rsidSect="0009252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Arial" w:hAnsi="Arial" w:cs="Arial"/>
          <w:b/>
          <w:bCs/>
          <w:sz w:val="24"/>
          <w:szCs w:val="24"/>
        </w:rPr>
        <w:t>South America</w:t>
      </w:r>
      <w:r w:rsidR="00555BDB">
        <w:rPr>
          <w:rFonts w:ascii="Arial" w:hAnsi="Arial" w:cs="Arial"/>
          <w:b/>
          <w:bCs/>
          <w:sz w:val="24"/>
          <w:szCs w:val="24"/>
        </w:rPr>
        <w:t xml:space="preserve"> Vinyl Ester</w:t>
      </w:r>
      <w:r>
        <w:rPr>
          <w:rFonts w:ascii="Arial" w:hAnsi="Arial" w:cs="Arial"/>
          <w:b/>
          <w:bCs/>
          <w:sz w:val="24"/>
          <w:szCs w:val="24"/>
        </w:rPr>
        <w:t xml:space="preserve"> Resin </w:t>
      </w:r>
      <w:r w:rsidRPr="00257590">
        <w:rPr>
          <w:rFonts w:ascii="Arial" w:hAnsi="Arial" w:cs="Arial"/>
          <w:b/>
          <w:bCs/>
          <w:sz w:val="24"/>
          <w:szCs w:val="24"/>
        </w:rPr>
        <w:t>Capacity</w:t>
      </w:r>
      <w:r w:rsidR="007C1CD8">
        <w:rPr>
          <w:rFonts w:ascii="Arial" w:hAnsi="Arial" w:cs="Arial"/>
          <w:b/>
          <w:bCs/>
          <w:sz w:val="24"/>
          <w:szCs w:val="24"/>
        </w:rPr>
        <w:t xml:space="preserve"> &amp;</w:t>
      </w:r>
      <w:r w:rsidRPr="00257590">
        <w:rPr>
          <w:rFonts w:ascii="Arial" w:hAnsi="Arial" w:cs="Arial"/>
          <w:b/>
          <w:bCs/>
          <w:sz w:val="24"/>
          <w:szCs w:val="24"/>
        </w:rPr>
        <w:t xml:space="preserve"> Production</w:t>
      </w:r>
      <w:r>
        <w:rPr>
          <w:rFonts w:ascii="Arial" w:hAnsi="Arial" w:cs="Arial"/>
          <w:b/>
          <w:bCs/>
          <w:sz w:val="24"/>
          <w:szCs w:val="24"/>
        </w:rPr>
        <w:t>, By Volume</w:t>
      </w:r>
      <w:r w:rsidR="007C5B32">
        <w:rPr>
          <w:rFonts w:ascii="Arial" w:hAnsi="Arial" w:cs="Arial"/>
          <w:b/>
          <w:bCs/>
          <w:sz w:val="24"/>
          <w:szCs w:val="24"/>
        </w:rPr>
        <w:t xml:space="preserve"> (000’ Tonnes)</w:t>
      </w:r>
      <w:r>
        <w:rPr>
          <w:rFonts w:ascii="Arial" w:hAnsi="Arial" w:cs="Arial"/>
          <w:b/>
          <w:bCs/>
          <w:sz w:val="24"/>
          <w:szCs w:val="24"/>
        </w:rPr>
        <w:t xml:space="preserve">, 2015 - 2030F </w:t>
      </w:r>
    </w:p>
    <w:p w14:paraId="2BBCFC32" w14:textId="74DD6518" w:rsidR="00A93F5E" w:rsidRDefault="00A93F5E" w:rsidP="00A93F5E">
      <w:pPr>
        <w:spacing w:line="360" w:lineRule="auto"/>
        <w:jc w:val="both"/>
        <w:rPr>
          <w:rFonts w:ascii="Arial" w:hAnsi="Arial" w:cs="Arial"/>
          <w:sz w:val="24"/>
          <w:szCs w:val="24"/>
        </w:rPr>
      </w:pPr>
      <w:r>
        <w:rPr>
          <w:noProof/>
        </w:rPr>
        <mc:AlternateContent>
          <mc:Choice Requires="wps">
            <w:drawing>
              <wp:anchor distT="0" distB="0" distL="114300" distR="114300" simplePos="0" relativeHeight="252447744" behindDoc="0" locked="0" layoutInCell="1" allowOverlap="1" wp14:anchorId="77AC479F" wp14:editId="7C56D18C">
                <wp:simplePos x="0" y="0"/>
                <wp:positionH relativeFrom="column">
                  <wp:posOffset>5116063</wp:posOffset>
                </wp:positionH>
                <wp:positionV relativeFrom="paragraph">
                  <wp:posOffset>1797932</wp:posOffset>
                </wp:positionV>
                <wp:extent cx="1280160" cy="292735"/>
                <wp:effectExtent l="0" t="0" r="0" b="0"/>
                <wp:wrapNone/>
                <wp:docPr id="211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0A96BC4D" w14:textId="77777777" w:rsidR="00A93F5E" w:rsidRPr="005858C1" w:rsidRDefault="00A93F5E" w:rsidP="00A93F5E">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77AC479F" id="_x0000_s1113" type="#_x0000_t202" style="position:absolute;left:0;text-align:left;margin-left:402.85pt;margin-top:141.55pt;width:100.8pt;height:23.05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" filled="f" stroked="f">
                <v:textbox style="mso-fit-shape-to-text:t">
                  <w:txbxContent>
                    <w:p w14:paraId="0A96BC4D" w14:textId="77777777" w:rsidR="00A93F5E" w:rsidRPr="005858C1" w:rsidRDefault="00A93F5E" w:rsidP="00A93F5E">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Pr="002B5730">
        <w:rPr>
          <w:noProof/>
          <w:color w:val="000000" w:themeColor="text1"/>
        </w:rPr>
        <w:drawing>
          <wp:inline distT="0" distB="0" distL="0" distR="0" wp14:anchorId="6C7C4CEA" wp14:editId="5354E65B">
            <wp:extent cx="6457950" cy="1883172"/>
            <wp:effectExtent l="0" t="0" r="0" b="3175"/>
            <wp:docPr id="220" name="Chart 220">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651A5B2" w14:textId="47D08AFA" w:rsidR="00A93F5E" w:rsidRDefault="00672393" w:rsidP="00672393">
      <w:pPr>
        <w:spacing w:line="360" w:lineRule="auto"/>
        <w:jc w:val="both"/>
        <w:rPr>
          <w:rFonts w:ascii="Arial" w:hAnsi="Arial" w:cs="Arial"/>
          <w:sz w:val="24"/>
          <w:szCs w:val="24"/>
        </w:rPr>
      </w:pPr>
      <w:r w:rsidRPr="00672393">
        <w:rPr>
          <w:rFonts w:ascii="Arial" w:hAnsi="Arial" w:cs="Arial"/>
          <w:sz w:val="24"/>
          <w:szCs w:val="24"/>
        </w:rPr>
        <w:t>In South America, as of 2020 the total capacity of vinyl ester stood at about 22 thousand tonnes with production of about 16 thousand tonnes. An increase in production of vinyl ester is estimated in forecasted years as the South American market recovers to its pre pandemic levels of economic activity.</w:t>
      </w:r>
    </w:p>
    <w:p w14:paraId="083DB8DD" w14:textId="77777777" w:rsidR="00672393" w:rsidRDefault="00672393" w:rsidP="00A93F5E">
      <w:pPr>
        <w:jc w:val="both"/>
        <w:rPr>
          <w:rFonts w:ascii="Arial" w:hAnsi="Arial" w:cs="Arial"/>
          <w:sz w:val="24"/>
          <w:szCs w:val="24"/>
        </w:rPr>
      </w:pPr>
    </w:p>
    <w:p w14:paraId="77947D67" w14:textId="77777777" w:rsidR="00555BDB" w:rsidRPr="00555BDB" w:rsidRDefault="00555BDB" w:rsidP="0061645E">
      <w:pPr>
        <w:rPr>
          <w:rFonts w:ascii="Arial" w:hAnsi="Arial" w:cs="Arial"/>
          <w:b/>
          <w:bCs/>
          <w:sz w:val="24"/>
          <w:szCs w:val="24"/>
        </w:rPr>
      </w:pPr>
      <w:r w:rsidRPr="00555BDB">
        <w:rPr>
          <w:rFonts w:ascii="Arial" w:hAnsi="Arial" w:cs="Arial"/>
          <w:b/>
          <w:bCs/>
          <w:sz w:val="24"/>
          <w:szCs w:val="24"/>
        </w:rPr>
        <w:t>3.2.5. South America Vinyl Ester Resin Demand Supply Outlook</w:t>
      </w:r>
    </w:p>
    <w:p w14:paraId="637BB5F6" w14:textId="4ED9FAE6" w:rsidR="00555BDB" w:rsidRPr="0061645E" w:rsidRDefault="00555BDB" w:rsidP="0061645E">
      <w:pPr>
        <w:rPr>
          <w:rFonts w:ascii="Arial" w:hAnsi="Arial" w:cs="Arial"/>
          <w:b/>
          <w:bCs/>
          <w:sz w:val="24"/>
          <w:szCs w:val="24"/>
        </w:rPr>
      </w:pPr>
      <w:r w:rsidRPr="0061645E">
        <w:rPr>
          <w:rFonts w:ascii="Arial" w:hAnsi="Arial" w:cs="Arial"/>
          <w:b/>
          <w:bCs/>
          <w:sz w:val="24"/>
          <w:szCs w:val="24"/>
        </w:rPr>
        <w:t>South America Vinyl Ester Resin Demand, By Volume (</w:t>
      </w:r>
      <w:r w:rsidR="007C5B32">
        <w:rPr>
          <w:rFonts w:ascii="Arial" w:hAnsi="Arial" w:cs="Arial"/>
          <w:b/>
          <w:bCs/>
          <w:sz w:val="24"/>
          <w:szCs w:val="24"/>
        </w:rPr>
        <w:t>000’</w:t>
      </w:r>
      <w:r w:rsidRPr="0061645E">
        <w:rPr>
          <w:rFonts w:ascii="Arial" w:hAnsi="Arial" w:cs="Arial"/>
          <w:b/>
          <w:bCs/>
          <w:sz w:val="24"/>
          <w:szCs w:val="24"/>
        </w:rPr>
        <w:t xml:space="preserve"> Tonnes), 2015–2030F</w:t>
      </w:r>
    </w:p>
    <w:p w14:paraId="3B2B5C8E" w14:textId="2FDB54FA" w:rsidR="002A5D60" w:rsidRPr="002B5730" w:rsidRDefault="00BF7D58">
      <w:pPr>
        <w:rPr>
          <w:color w:val="000000" w:themeColor="text1"/>
        </w:rPr>
      </w:pPr>
      <w:r w:rsidRPr="002B5730">
        <w:rPr>
          <w:noProof/>
          <w:color w:val="000000" w:themeColor="text1"/>
        </w:rPr>
        <mc:AlternateContent>
          <mc:Choice Requires="wps">
            <w:drawing>
              <wp:anchor distT="0" distB="0" distL="114300" distR="114300" simplePos="0" relativeHeight="252195840" behindDoc="0" locked="0" layoutInCell="1" allowOverlap="1" wp14:anchorId="3440ED88" wp14:editId="5E2530DD">
                <wp:simplePos x="0" y="0"/>
                <wp:positionH relativeFrom="column">
                  <wp:posOffset>4733867</wp:posOffset>
                </wp:positionH>
                <wp:positionV relativeFrom="paragraph">
                  <wp:posOffset>3639300</wp:posOffset>
                </wp:positionV>
                <wp:extent cx="1864360" cy="200025"/>
                <wp:effectExtent l="0" t="0" r="0" b="0"/>
                <wp:wrapNone/>
                <wp:docPr id="210"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1F19AA6B"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3440ED88" id="_x0000_s1114" type="#_x0000_t202" style="position:absolute;margin-left:372.75pt;margin-top:286.55pt;width:146.8pt;height:15.7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" filled="f" stroked="f">
                <v:textbox style="mso-fit-shape-to-text:t">
                  <w:txbxContent>
                    <w:p w14:paraId="1F19AA6B"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447C32" w:rsidRPr="002B5730">
        <w:rPr>
          <w:noProof/>
          <w:color w:val="000000" w:themeColor="text1"/>
        </w:rPr>
        <mc:AlternateContent>
          <mc:Choice Requires="wps">
            <w:drawing>
              <wp:anchor distT="0" distB="0" distL="114300" distR="114300" simplePos="0" relativeHeight="251708416" behindDoc="0" locked="0" layoutInCell="1" allowOverlap="1" wp14:anchorId="65557FA0" wp14:editId="754091B5">
                <wp:simplePos x="0" y="0"/>
                <wp:positionH relativeFrom="column">
                  <wp:posOffset>4369435</wp:posOffset>
                </wp:positionH>
                <wp:positionV relativeFrom="paragraph">
                  <wp:posOffset>2657475</wp:posOffset>
                </wp:positionV>
                <wp:extent cx="1651000" cy="934720"/>
                <wp:effectExtent l="0" t="0" r="0" b="0"/>
                <wp:wrapNone/>
                <wp:docPr id="50" name="Rectangle 35"/>
                <wp:cNvGraphicFramePr/>
                <a:graphic xmlns:a="http://schemas.openxmlformats.org/drawingml/2006/main">
                  <a:graphicData uri="http://schemas.microsoft.com/office/word/2010/wordprocessingShape">
                    <wps:wsp>
                      <wps:cNvSpPr/>
                      <wps:spPr>
                        <a:xfrm>
                          <a:off x="0" y="0"/>
                          <a:ext cx="1651000" cy="9347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03880D7"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2021E-2030F</w:t>
                            </w:r>
                          </w:p>
                          <w:p w14:paraId="52B38A60"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 xml:space="preserve">CAGR </w:t>
                            </w:r>
                          </w:p>
                          <w:p w14:paraId="4CD06FA6" w14:textId="0C6D0675" w:rsidR="00C556F0" w:rsidRDefault="003723C4" w:rsidP="007C1CD8">
                            <w:pPr>
                              <w:spacing w:line="360" w:lineRule="auto"/>
                              <w:jc w:val="center"/>
                              <w:textAlignment w:val="baseline"/>
                              <w:rPr>
                                <w:rFonts w:ascii="Verdana" w:eastAsia="Verdana" w:hAnsi="Verdana" w:cs="Verdana"/>
                                <w:b/>
                                <w:bCs/>
                                <w:color w:val="000000"/>
                                <w:kern w:val="24"/>
                                <w:sz w:val="18"/>
                                <w:szCs w:val="18"/>
                                <w:lang w:val="en-US"/>
                              </w:rPr>
                            </w:pPr>
                            <w:r w:rsidRPr="007C1CD8">
                              <w:rPr>
                                <w:rFonts w:ascii="Arial" w:eastAsia="Verdana" w:hAnsi="Arial" w:cs="Arial"/>
                                <w:b/>
                                <w:bCs/>
                                <w:color w:val="000000"/>
                                <w:kern w:val="24"/>
                                <w:sz w:val="20"/>
                                <w:szCs w:val="20"/>
                                <w:lang w:val="en-US"/>
                              </w:rPr>
                              <w:t>4.31</w:t>
                            </w:r>
                            <w:r w:rsidR="00C556F0" w:rsidRPr="007C1CD8">
                              <w:rPr>
                                <w:rFonts w:ascii="Arial" w:eastAsia="Verdana" w:hAnsi="Arial" w:cs="Arial"/>
                                <w:b/>
                                <w:bCs/>
                                <w:color w:val="000000"/>
                                <w:kern w:val="24"/>
                                <w:sz w:val="20"/>
                                <w:szCs w:val="20"/>
                                <w:lang w:val="en-US"/>
                              </w:rPr>
                              <w:t>% By Volume</w:t>
                            </w:r>
                          </w:p>
                        </w:txbxContent>
                      </wps:txbx>
                      <wps:bodyPr rtlCol="0" anchor="ctr">
                        <a:noAutofit/>
                      </wps:bodyPr>
                    </wps:wsp>
                  </a:graphicData>
                </a:graphic>
                <wp14:sizeRelV relativeFrom="margin">
                  <wp14:pctHeight>0</wp14:pctHeight>
                </wp14:sizeRelV>
              </wp:anchor>
            </w:drawing>
          </mc:Choice>
          <mc:Fallback>
            <w:pict>
              <v:rect w14:anchorId="65557FA0" id="_x0000_s1115" style="position:absolute;margin-left:344.05pt;margin-top:209.25pt;width:130pt;height:73.6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" filled="f" stroked="f" strokeweight="1pt">
                <v:textbox>
                  <w:txbxContent>
                    <w:p w14:paraId="403880D7"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2021E-2030F</w:t>
                      </w:r>
                    </w:p>
                    <w:p w14:paraId="52B38A60"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 xml:space="preserve">CAGR </w:t>
                      </w:r>
                    </w:p>
                    <w:p w14:paraId="4CD06FA6" w14:textId="0C6D0675" w:rsidR="00C556F0" w:rsidRDefault="003723C4" w:rsidP="007C1CD8">
                      <w:pPr>
                        <w:spacing w:line="360" w:lineRule="auto"/>
                        <w:jc w:val="center"/>
                        <w:textAlignment w:val="baseline"/>
                        <w:rPr>
                          <w:rFonts w:ascii="Verdana" w:eastAsia="Verdana" w:hAnsi="Verdana" w:cs="Verdana"/>
                          <w:b/>
                          <w:bCs/>
                          <w:color w:val="000000"/>
                          <w:kern w:val="24"/>
                          <w:sz w:val="18"/>
                          <w:szCs w:val="18"/>
                          <w:lang w:val="en-US"/>
                        </w:rPr>
                      </w:pPr>
                      <w:r w:rsidRPr="007C1CD8">
                        <w:rPr>
                          <w:rFonts w:ascii="Arial" w:eastAsia="Verdana" w:hAnsi="Arial" w:cs="Arial"/>
                          <w:b/>
                          <w:bCs/>
                          <w:color w:val="000000"/>
                          <w:kern w:val="24"/>
                          <w:sz w:val="20"/>
                          <w:szCs w:val="20"/>
                          <w:lang w:val="en-US"/>
                        </w:rPr>
                        <w:t>4.31</w:t>
                      </w:r>
                      <w:r w:rsidR="00C556F0" w:rsidRPr="007C1CD8">
                        <w:rPr>
                          <w:rFonts w:ascii="Arial" w:eastAsia="Verdana" w:hAnsi="Arial" w:cs="Arial"/>
                          <w:b/>
                          <w:bCs/>
                          <w:color w:val="000000"/>
                          <w:kern w:val="24"/>
                          <w:sz w:val="20"/>
                          <w:szCs w:val="20"/>
                          <w:lang w:val="en-US"/>
                        </w:rPr>
                        <w:t>% By Volume</w:t>
                      </w:r>
                    </w:p>
                  </w:txbxContent>
                </v:textbox>
              </v:rect>
            </w:pict>
          </mc:Fallback>
        </mc:AlternateContent>
      </w:r>
      <w:r w:rsidR="00447C32" w:rsidRPr="002B5730">
        <w:rPr>
          <w:noProof/>
          <w:color w:val="000000" w:themeColor="text1"/>
        </w:rPr>
        <mc:AlternateContent>
          <mc:Choice Requires="wps">
            <w:drawing>
              <wp:anchor distT="0" distB="0" distL="114300" distR="114300" simplePos="0" relativeHeight="251707392" behindDoc="0" locked="0" layoutInCell="1" allowOverlap="1" wp14:anchorId="6939EB68" wp14:editId="6AC4AD77">
                <wp:simplePos x="0" y="0"/>
                <wp:positionH relativeFrom="column">
                  <wp:posOffset>575310</wp:posOffset>
                </wp:positionH>
                <wp:positionV relativeFrom="paragraph">
                  <wp:posOffset>2616200</wp:posOffset>
                </wp:positionV>
                <wp:extent cx="1651000" cy="934720"/>
                <wp:effectExtent l="0" t="0" r="0" b="0"/>
                <wp:wrapNone/>
                <wp:docPr id="49" name="Rectangle 33"/>
                <wp:cNvGraphicFramePr/>
                <a:graphic xmlns:a="http://schemas.openxmlformats.org/drawingml/2006/main">
                  <a:graphicData uri="http://schemas.microsoft.com/office/word/2010/wordprocessingShape">
                    <wps:wsp>
                      <wps:cNvSpPr/>
                      <wps:spPr>
                        <a:xfrm>
                          <a:off x="0" y="0"/>
                          <a:ext cx="1651000" cy="9347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FF79746"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2015-2020</w:t>
                            </w:r>
                          </w:p>
                          <w:p w14:paraId="587352C9"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 xml:space="preserve">CAGR </w:t>
                            </w:r>
                          </w:p>
                          <w:p w14:paraId="5B3BDAAF" w14:textId="77777777" w:rsidR="00C556F0" w:rsidRPr="007C1CD8" w:rsidRDefault="00C556F0" w:rsidP="00C556F0">
                            <w:pPr>
                              <w:spacing w:line="360" w:lineRule="auto"/>
                              <w:jc w:val="center"/>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0.67% By Volume</w:t>
                            </w:r>
                          </w:p>
                        </w:txbxContent>
                      </wps:txbx>
                      <wps:bodyPr rtlCol="0" anchor="ctr">
                        <a:noAutofit/>
                      </wps:bodyPr>
                    </wps:wsp>
                  </a:graphicData>
                </a:graphic>
                <wp14:sizeRelV relativeFrom="margin">
                  <wp14:pctHeight>0</wp14:pctHeight>
                </wp14:sizeRelV>
              </wp:anchor>
            </w:drawing>
          </mc:Choice>
          <mc:Fallback>
            <w:pict>
              <v:rect w14:anchorId="6939EB68" id="_x0000_s1116" style="position:absolute;margin-left:45.3pt;margin-top:206pt;width:130pt;height:73.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" filled="f" stroked="f" strokeweight="1pt">
                <v:textbox>
                  <w:txbxContent>
                    <w:p w14:paraId="7FF79746"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2015-2020</w:t>
                      </w:r>
                    </w:p>
                    <w:p w14:paraId="587352C9" w14:textId="77777777" w:rsidR="00C556F0" w:rsidRPr="007C1CD8" w:rsidRDefault="00C556F0" w:rsidP="00C556F0">
                      <w:pPr>
                        <w:spacing w:line="360" w:lineRule="auto"/>
                        <w:jc w:val="center"/>
                        <w:textAlignment w:val="baseline"/>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 xml:space="preserve">CAGR </w:t>
                      </w:r>
                    </w:p>
                    <w:p w14:paraId="5B3BDAAF" w14:textId="77777777" w:rsidR="00C556F0" w:rsidRPr="007C1CD8" w:rsidRDefault="00C556F0" w:rsidP="00C556F0">
                      <w:pPr>
                        <w:spacing w:line="360" w:lineRule="auto"/>
                        <w:jc w:val="center"/>
                        <w:rPr>
                          <w:rFonts w:ascii="Arial" w:eastAsia="Verdana" w:hAnsi="Arial" w:cs="Arial"/>
                          <w:b/>
                          <w:bCs/>
                          <w:color w:val="000000"/>
                          <w:kern w:val="24"/>
                          <w:sz w:val="20"/>
                          <w:szCs w:val="20"/>
                          <w:lang w:val="en-US"/>
                        </w:rPr>
                      </w:pPr>
                      <w:r w:rsidRPr="007C1CD8">
                        <w:rPr>
                          <w:rFonts w:ascii="Arial" w:eastAsia="Verdana" w:hAnsi="Arial" w:cs="Arial"/>
                          <w:b/>
                          <w:bCs/>
                          <w:color w:val="000000"/>
                          <w:kern w:val="24"/>
                          <w:sz w:val="20"/>
                          <w:szCs w:val="20"/>
                          <w:lang w:val="en-US"/>
                        </w:rPr>
                        <w:t>0.67% By Volume</w:t>
                      </w:r>
                    </w:p>
                  </w:txbxContent>
                </v:textbox>
              </v:rect>
            </w:pict>
          </mc:Fallback>
        </mc:AlternateContent>
      </w:r>
      <w:r w:rsidR="00C556F0" w:rsidRPr="002B5730">
        <w:rPr>
          <w:noProof/>
          <w:color w:val="000000" w:themeColor="text1"/>
        </w:rPr>
        <w:drawing>
          <wp:inline distT="0" distB="0" distL="0" distR="0" wp14:anchorId="27A356F6" wp14:editId="17F71C5A">
            <wp:extent cx="6515100" cy="3383915"/>
            <wp:effectExtent l="0" t="0" r="0" b="6985"/>
            <wp:docPr id="46" name="Chart 46">
              <a:extLst xmlns:a="http://schemas.openxmlformats.org/drawingml/2006/main">
                <a:ext uri="{FF2B5EF4-FFF2-40B4-BE49-F238E27FC236}">
                  <a16:creationId xmlns:a16="http://schemas.microsoft.com/office/drawing/2014/main" id="{F7D8D6AF-5B16-49B0-85F3-AE66370D15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1D73064C" w14:textId="77777777" w:rsidR="00653B9A" w:rsidRDefault="00653B9A" w:rsidP="002B5C26">
      <w:pPr>
        <w:jc w:val="both"/>
        <w:rPr>
          <w:rFonts w:ascii="Arial" w:hAnsi="Arial" w:cs="Arial"/>
          <w:b/>
          <w:bCs/>
          <w:color w:val="000000" w:themeColor="text1"/>
          <w:sz w:val="24"/>
          <w:szCs w:val="24"/>
        </w:rPr>
      </w:pPr>
    </w:p>
    <w:p w14:paraId="0B9367AF" w14:textId="4232796D" w:rsidR="00653B9A" w:rsidRPr="00672393" w:rsidRDefault="00672393" w:rsidP="00672393">
      <w:pPr>
        <w:spacing w:line="360" w:lineRule="auto"/>
        <w:jc w:val="both"/>
        <w:rPr>
          <w:rFonts w:ascii="Arial" w:hAnsi="Arial" w:cs="Arial"/>
          <w:color w:val="000000" w:themeColor="text1"/>
          <w:sz w:val="24"/>
          <w:szCs w:val="24"/>
        </w:rPr>
      </w:pPr>
      <w:r w:rsidRPr="00672393">
        <w:rPr>
          <w:rFonts w:ascii="Arial" w:hAnsi="Arial" w:cs="Arial"/>
          <w:color w:val="000000" w:themeColor="text1"/>
          <w:sz w:val="24"/>
          <w:szCs w:val="24"/>
        </w:rPr>
        <w:lastRenderedPageBreak/>
        <w:t xml:space="preserve">The South American vinyl ester market grew at an average CAGR of 0.67% in terms of volume during the period 2015-2020 and is forecasted to grow at CAGR of 4.31% by 2030 owing to the increasing infrastructural development, increasing demand of manufacturing corrosion-resistant materials and growing demand of using </w:t>
      </w:r>
      <w:r w:rsidR="00CD321F" w:rsidRPr="00672393">
        <w:rPr>
          <w:rFonts w:ascii="Arial" w:hAnsi="Arial" w:cs="Arial"/>
          <w:color w:val="000000" w:themeColor="text1"/>
          <w:sz w:val="24"/>
          <w:szCs w:val="24"/>
        </w:rPr>
        <w:t>fibre</w:t>
      </w:r>
      <w:r w:rsidRPr="00672393">
        <w:rPr>
          <w:rFonts w:ascii="Arial" w:hAnsi="Arial" w:cs="Arial"/>
          <w:color w:val="000000" w:themeColor="text1"/>
          <w:sz w:val="24"/>
          <w:szCs w:val="24"/>
        </w:rPr>
        <w:t xml:space="preserve"> reinforced plastics for tanks and vessels.</w:t>
      </w:r>
    </w:p>
    <w:p w14:paraId="42C97057" w14:textId="76C6A888" w:rsidR="00653B9A" w:rsidRDefault="00653B9A" w:rsidP="002B5C26">
      <w:pPr>
        <w:jc w:val="both"/>
        <w:rPr>
          <w:rFonts w:ascii="Arial" w:hAnsi="Arial" w:cs="Arial"/>
          <w:b/>
          <w:bCs/>
          <w:color w:val="000000" w:themeColor="text1"/>
          <w:sz w:val="24"/>
          <w:szCs w:val="24"/>
        </w:rPr>
      </w:pPr>
      <w:r w:rsidRPr="002B5C26">
        <w:rPr>
          <w:rFonts w:ascii="Arial" w:hAnsi="Arial" w:cs="Arial"/>
          <w:noProof/>
          <w:color w:val="000000" w:themeColor="text1"/>
          <w:sz w:val="24"/>
          <w:szCs w:val="24"/>
        </w:rPr>
        <mc:AlternateContent>
          <mc:Choice Requires="wps">
            <w:drawing>
              <wp:anchor distT="45720" distB="45720" distL="114300" distR="114300" simplePos="0" relativeHeight="252536832" behindDoc="0" locked="0" layoutInCell="1" allowOverlap="1" wp14:anchorId="710B8CE4" wp14:editId="482C2638">
                <wp:simplePos x="0" y="0"/>
                <wp:positionH relativeFrom="column">
                  <wp:posOffset>-96520</wp:posOffset>
                </wp:positionH>
                <wp:positionV relativeFrom="paragraph">
                  <wp:posOffset>393700</wp:posOffset>
                </wp:positionV>
                <wp:extent cx="6638290" cy="1958975"/>
                <wp:effectExtent l="76200" t="57150" r="86360" b="117475"/>
                <wp:wrapSquare wrapText="bothSides"/>
                <wp:docPr id="2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290" cy="1958975"/>
                        </a:xfrm>
                        <a:prstGeom prst="rect">
                          <a:avLst/>
                        </a:prstGeom>
                        <a:ln>
                          <a:noFill/>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hemeClr val="accent2"/>
                        </a:lnRef>
                        <a:fillRef idx="3">
                          <a:schemeClr val="accent2"/>
                        </a:fillRef>
                        <a:effectRef idx="3">
                          <a:schemeClr val="accent2"/>
                        </a:effectRef>
                        <a:fontRef idx="minor">
                          <a:schemeClr val="lt1"/>
                        </a:fontRef>
                      </wps:style>
                      <wps:txbx>
                        <w:txbxContent>
                          <w:p w14:paraId="3017D9BC" w14:textId="77777777" w:rsidR="00BF7D58" w:rsidRPr="00BF7D58" w:rsidRDefault="00BF7D58" w:rsidP="00F14E20">
                            <w:pPr>
                              <w:pStyle w:val="ListParagraph"/>
                              <w:numPr>
                                <w:ilvl w:val="0"/>
                                <w:numId w:val="10"/>
                              </w:numPr>
                              <w:spacing w:line="360" w:lineRule="auto"/>
                              <w:jc w:val="both"/>
                              <w:rPr>
                                <w:color w:val="000000" w:themeColor="text1"/>
                                <w:sz w:val="24"/>
                                <w:szCs w:val="24"/>
                              </w:rPr>
                            </w:pPr>
                            <w:r w:rsidRPr="00BF7D58">
                              <w:rPr>
                                <w:color w:val="000000" w:themeColor="text1"/>
                                <w:sz w:val="24"/>
                                <w:szCs w:val="24"/>
                              </w:rPr>
                              <w:t xml:space="preserve">This increase in demand is led by strong demand growth in fiber reinforced plastics (FRP), marine components and wind energy sector. </w:t>
                            </w:r>
                          </w:p>
                          <w:p w14:paraId="5715A685" w14:textId="77777777" w:rsidR="00BF7D58" w:rsidRPr="00BF7D58" w:rsidRDefault="00BF7D58" w:rsidP="00F14E20">
                            <w:pPr>
                              <w:pStyle w:val="ListParagraph"/>
                              <w:numPr>
                                <w:ilvl w:val="0"/>
                                <w:numId w:val="10"/>
                              </w:numPr>
                              <w:spacing w:line="360" w:lineRule="auto"/>
                              <w:jc w:val="both"/>
                              <w:rPr>
                                <w:color w:val="000000" w:themeColor="text1"/>
                                <w:sz w:val="24"/>
                                <w:szCs w:val="24"/>
                              </w:rPr>
                            </w:pPr>
                            <w:r w:rsidRPr="00BF7D58">
                              <w:rPr>
                                <w:color w:val="000000" w:themeColor="text1"/>
                                <w:sz w:val="24"/>
                                <w:szCs w:val="24"/>
                              </w:rPr>
                              <w:t xml:space="preserve">Rising industrialization and urbanization have also contributed to the rising demand of the product in the region. </w:t>
                            </w:r>
                          </w:p>
                          <w:p w14:paraId="7B93385B" w14:textId="75158ED6" w:rsidR="00BF7D58" w:rsidRPr="00BF7D58" w:rsidRDefault="00BF7D58" w:rsidP="00F14E20">
                            <w:pPr>
                              <w:pStyle w:val="ListParagraph"/>
                              <w:numPr>
                                <w:ilvl w:val="0"/>
                                <w:numId w:val="10"/>
                              </w:numPr>
                              <w:spacing w:line="360" w:lineRule="auto"/>
                              <w:jc w:val="both"/>
                              <w:rPr>
                                <w:color w:val="000000" w:themeColor="text1"/>
                                <w:sz w:val="24"/>
                                <w:szCs w:val="24"/>
                              </w:rPr>
                            </w:pPr>
                            <w:r w:rsidRPr="00BF7D58">
                              <w:rPr>
                                <w:color w:val="000000" w:themeColor="text1"/>
                                <w:sz w:val="24"/>
                                <w:szCs w:val="24"/>
                              </w:rPr>
                              <w:t xml:space="preserve">The increase in demand in industrial applications where it is used as a lining system for water treatment, air pollution, chemical processing and mineral processing providing resistance from corrosion stimulated the market of vinyl ester resin in the region. </w:t>
                            </w:r>
                          </w:p>
                          <w:p w14:paraId="5C77464C" w14:textId="0B5A470E" w:rsidR="00BF7D58" w:rsidRDefault="00BF7D5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0B8CE4" id="_x0000_s1117" type="#_x0000_t202" style="position:absolute;left:0;text-align:left;margin-left:-7.6pt;margin-top:31pt;width:522.7pt;height:154.25pt;z-index:25253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" fillcolor="#ee853d [3029]" stroked="f">
                <v:fill color2="#ec7a2d [3173]" rotate="t" colors="0 #f18c55;.5 #f67b28;1 #e56b17" focus="100%" type="gradient">
                  <o:fill v:ext="view" type="gradientUnscaled"/>
                </v:fill>
                <v:shadow on="t" color="black" opacity="20971f" offset="0,2.2pt"/>
                <v:textbox>
                  <w:txbxContent>
                    <w:p w14:paraId="3017D9BC" w14:textId="77777777" w:rsidR="00BF7D58" w:rsidRPr="00BF7D58" w:rsidRDefault="00BF7D58" w:rsidP="00F14E20">
                      <w:pPr>
                        <w:pStyle w:val="ListParagraph"/>
                        <w:numPr>
                          <w:ilvl w:val="0"/>
                          <w:numId w:val="10"/>
                        </w:numPr>
                        <w:spacing w:line="360" w:lineRule="auto"/>
                        <w:jc w:val="both"/>
                        <w:rPr>
                          <w:color w:val="000000" w:themeColor="text1"/>
                          <w:sz w:val="24"/>
                          <w:szCs w:val="24"/>
                        </w:rPr>
                      </w:pPr>
                      <w:r w:rsidRPr="00BF7D58">
                        <w:rPr>
                          <w:color w:val="000000" w:themeColor="text1"/>
                          <w:sz w:val="24"/>
                          <w:szCs w:val="24"/>
                        </w:rPr>
                        <w:t xml:space="preserve">This increase in demand is led by strong demand growth in fiber reinforced plastics (FRP), marine components and wind energy sector. </w:t>
                      </w:r>
                    </w:p>
                    <w:p w14:paraId="5715A685" w14:textId="77777777" w:rsidR="00BF7D58" w:rsidRPr="00BF7D58" w:rsidRDefault="00BF7D58" w:rsidP="00F14E20">
                      <w:pPr>
                        <w:pStyle w:val="ListParagraph"/>
                        <w:numPr>
                          <w:ilvl w:val="0"/>
                          <w:numId w:val="10"/>
                        </w:numPr>
                        <w:spacing w:line="360" w:lineRule="auto"/>
                        <w:jc w:val="both"/>
                        <w:rPr>
                          <w:color w:val="000000" w:themeColor="text1"/>
                          <w:sz w:val="24"/>
                          <w:szCs w:val="24"/>
                        </w:rPr>
                      </w:pPr>
                      <w:r w:rsidRPr="00BF7D58">
                        <w:rPr>
                          <w:color w:val="000000" w:themeColor="text1"/>
                          <w:sz w:val="24"/>
                          <w:szCs w:val="24"/>
                        </w:rPr>
                        <w:t xml:space="preserve">Rising industrialization and urbanization have also contributed to the rising demand of the product in the region. </w:t>
                      </w:r>
                    </w:p>
                    <w:p w14:paraId="7B93385B" w14:textId="75158ED6" w:rsidR="00BF7D58" w:rsidRPr="00BF7D58" w:rsidRDefault="00BF7D58" w:rsidP="00F14E20">
                      <w:pPr>
                        <w:pStyle w:val="ListParagraph"/>
                        <w:numPr>
                          <w:ilvl w:val="0"/>
                          <w:numId w:val="10"/>
                        </w:numPr>
                        <w:spacing w:line="360" w:lineRule="auto"/>
                        <w:jc w:val="both"/>
                        <w:rPr>
                          <w:color w:val="000000" w:themeColor="text1"/>
                          <w:sz w:val="24"/>
                          <w:szCs w:val="24"/>
                        </w:rPr>
                      </w:pPr>
                      <w:r w:rsidRPr="00BF7D58">
                        <w:rPr>
                          <w:color w:val="000000" w:themeColor="text1"/>
                          <w:sz w:val="24"/>
                          <w:szCs w:val="24"/>
                        </w:rPr>
                        <w:t xml:space="preserve">The increase in demand in industrial applications where it is used as a lining system for water treatment, air pollution, chemical processing and mineral processing providing resistance from corrosion stimulated the market of vinyl ester resin in the region. </w:t>
                      </w:r>
                    </w:p>
                    <w:p w14:paraId="5C77464C" w14:textId="0B5A470E" w:rsidR="00BF7D58" w:rsidRDefault="00BF7D58"/>
                  </w:txbxContent>
                </v:textbox>
                <w10:wrap type="square"/>
              </v:shape>
            </w:pict>
          </mc:Fallback>
        </mc:AlternateContent>
      </w:r>
    </w:p>
    <w:tbl>
      <w:tblPr>
        <w:tblW w:w="10160" w:type="dxa"/>
        <w:tblLook w:val="04A0" w:firstRow="1" w:lastRow="0" w:firstColumn="1" w:lastColumn="0" w:noHBand="0" w:noVBand="1"/>
      </w:tblPr>
      <w:tblGrid>
        <w:gridCol w:w="3493"/>
        <w:gridCol w:w="2934"/>
        <w:gridCol w:w="1208"/>
        <w:gridCol w:w="1144"/>
        <w:gridCol w:w="1381"/>
      </w:tblGrid>
      <w:tr w:rsidR="00800F6A" w:rsidRPr="00800F6A" w14:paraId="59A0813E" w14:textId="77777777" w:rsidTr="00800F6A">
        <w:trPr>
          <w:trHeight w:val="658"/>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356AB4A2" w14:textId="77777777" w:rsidR="00800F6A" w:rsidRPr="00800F6A" w:rsidRDefault="00800F6A" w:rsidP="00800F6A">
            <w:pPr>
              <w:spacing w:after="0" w:line="240" w:lineRule="auto"/>
              <w:jc w:val="center"/>
              <w:rPr>
                <w:rFonts w:ascii="Arial" w:eastAsia="Times New Roman" w:hAnsi="Arial" w:cs="Arial"/>
                <w:b/>
                <w:bCs/>
                <w:color w:val="FFFFFF"/>
                <w:sz w:val="20"/>
                <w:szCs w:val="20"/>
                <w:lang w:eastAsia="en-IN"/>
              </w:rPr>
            </w:pPr>
            <w:r w:rsidRPr="00800F6A">
              <w:rPr>
                <w:rFonts w:ascii="Arial" w:eastAsia="Times New Roman" w:hAnsi="Arial" w:cs="Arial"/>
                <w:b/>
                <w:bCs/>
                <w:color w:val="FFFFFF"/>
                <w:sz w:val="20"/>
                <w:szCs w:val="20"/>
                <w:lang w:eastAsia="en-IN"/>
              </w:rPr>
              <w:t>Approach: Growth Forecast Via Factors (Impact Analysis)</w:t>
            </w:r>
          </w:p>
        </w:tc>
      </w:tr>
      <w:tr w:rsidR="00800F6A" w:rsidRPr="00800F6A" w14:paraId="39D696A1"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ACB9CA"/>
            <w:noWrap/>
            <w:vAlign w:val="center"/>
            <w:hideMark/>
          </w:tcPr>
          <w:p w14:paraId="7D8B11EB"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Factors</w:t>
            </w:r>
          </w:p>
        </w:tc>
        <w:tc>
          <w:tcPr>
            <w:tcW w:w="2934" w:type="dxa"/>
            <w:tcBorders>
              <w:top w:val="nil"/>
              <w:left w:val="nil"/>
              <w:bottom w:val="single" w:sz="8" w:space="0" w:color="auto"/>
              <w:right w:val="single" w:sz="8" w:space="0" w:color="auto"/>
            </w:tcBorders>
            <w:shd w:val="clear" w:color="000000" w:fill="ACB9CA"/>
            <w:noWrap/>
            <w:vAlign w:val="center"/>
            <w:hideMark/>
          </w:tcPr>
          <w:p w14:paraId="5B3B61E0"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Sources</w:t>
            </w:r>
          </w:p>
        </w:tc>
        <w:tc>
          <w:tcPr>
            <w:tcW w:w="1208" w:type="dxa"/>
            <w:tcBorders>
              <w:top w:val="nil"/>
              <w:left w:val="nil"/>
              <w:bottom w:val="single" w:sz="8" w:space="0" w:color="auto"/>
              <w:right w:val="single" w:sz="8" w:space="0" w:color="auto"/>
            </w:tcBorders>
            <w:shd w:val="clear" w:color="000000" w:fill="ACB9CA"/>
            <w:noWrap/>
            <w:vAlign w:val="center"/>
            <w:hideMark/>
          </w:tcPr>
          <w:p w14:paraId="1026B1CF"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Value</w:t>
            </w:r>
          </w:p>
        </w:tc>
        <w:tc>
          <w:tcPr>
            <w:tcW w:w="1144" w:type="dxa"/>
            <w:tcBorders>
              <w:top w:val="nil"/>
              <w:left w:val="nil"/>
              <w:bottom w:val="single" w:sz="8" w:space="0" w:color="auto"/>
              <w:right w:val="single" w:sz="8" w:space="0" w:color="auto"/>
            </w:tcBorders>
            <w:shd w:val="clear" w:color="000000" w:fill="ACB9CA"/>
            <w:vAlign w:val="center"/>
            <w:hideMark/>
          </w:tcPr>
          <w:p w14:paraId="37800719"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CAGR</w:t>
            </w:r>
          </w:p>
        </w:tc>
        <w:tc>
          <w:tcPr>
            <w:tcW w:w="1381" w:type="dxa"/>
            <w:tcBorders>
              <w:top w:val="nil"/>
              <w:left w:val="nil"/>
              <w:bottom w:val="single" w:sz="8" w:space="0" w:color="auto"/>
              <w:right w:val="single" w:sz="8" w:space="0" w:color="auto"/>
            </w:tcBorders>
            <w:shd w:val="clear" w:color="000000" w:fill="ACB9CA"/>
            <w:noWrap/>
            <w:vAlign w:val="center"/>
            <w:hideMark/>
          </w:tcPr>
          <w:p w14:paraId="459D2D10"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Weightage</w:t>
            </w:r>
          </w:p>
        </w:tc>
      </w:tr>
      <w:tr w:rsidR="00800F6A" w:rsidRPr="00800F6A" w14:paraId="1C00BC89"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785D73D4"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GDP Growth Rate (2021-2030 Period)</w:t>
            </w:r>
          </w:p>
        </w:tc>
        <w:tc>
          <w:tcPr>
            <w:tcW w:w="2934" w:type="dxa"/>
            <w:tcBorders>
              <w:top w:val="nil"/>
              <w:left w:val="nil"/>
              <w:bottom w:val="single" w:sz="8" w:space="0" w:color="auto"/>
              <w:right w:val="single" w:sz="8" w:space="0" w:color="auto"/>
            </w:tcBorders>
            <w:shd w:val="clear" w:color="auto" w:fill="auto"/>
            <w:noWrap/>
            <w:vAlign w:val="center"/>
            <w:hideMark/>
          </w:tcPr>
          <w:p w14:paraId="343187F3"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World Bank, IMF, TechSci Estimates</w:t>
            </w:r>
          </w:p>
        </w:tc>
        <w:tc>
          <w:tcPr>
            <w:tcW w:w="1208" w:type="dxa"/>
            <w:tcBorders>
              <w:top w:val="nil"/>
              <w:left w:val="nil"/>
              <w:bottom w:val="single" w:sz="8" w:space="0" w:color="auto"/>
              <w:right w:val="single" w:sz="8" w:space="0" w:color="auto"/>
            </w:tcBorders>
            <w:shd w:val="clear" w:color="auto" w:fill="auto"/>
            <w:noWrap/>
            <w:vAlign w:val="center"/>
            <w:hideMark/>
          </w:tcPr>
          <w:p w14:paraId="6B393989"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4" w:type="dxa"/>
            <w:tcBorders>
              <w:top w:val="nil"/>
              <w:left w:val="nil"/>
              <w:bottom w:val="single" w:sz="8" w:space="0" w:color="auto"/>
              <w:right w:val="single" w:sz="8" w:space="0" w:color="auto"/>
            </w:tcBorders>
            <w:shd w:val="clear" w:color="auto" w:fill="auto"/>
            <w:noWrap/>
            <w:vAlign w:val="center"/>
            <w:hideMark/>
          </w:tcPr>
          <w:p w14:paraId="0D6128D2"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4.25%</w:t>
            </w:r>
          </w:p>
        </w:tc>
        <w:tc>
          <w:tcPr>
            <w:tcW w:w="1381" w:type="dxa"/>
            <w:tcBorders>
              <w:top w:val="nil"/>
              <w:left w:val="nil"/>
              <w:bottom w:val="single" w:sz="8" w:space="0" w:color="auto"/>
              <w:right w:val="single" w:sz="8" w:space="0" w:color="auto"/>
            </w:tcBorders>
            <w:shd w:val="clear" w:color="auto" w:fill="auto"/>
            <w:noWrap/>
            <w:vAlign w:val="center"/>
            <w:hideMark/>
          </w:tcPr>
          <w:p w14:paraId="6367B111"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26.00%</w:t>
            </w:r>
          </w:p>
        </w:tc>
      </w:tr>
      <w:tr w:rsidR="00800F6A" w:rsidRPr="00800F6A" w14:paraId="39B71741"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634D81B3"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GDP Per Capita (%)</w:t>
            </w:r>
          </w:p>
        </w:tc>
        <w:tc>
          <w:tcPr>
            <w:tcW w:w="2934" w:type="dxa"/>
            <w:tcBorders>
              <w:top w:val="nil"/>
              <w:left w:val="nil"/>
              <w:bottom w:val="single" w:sz="8" w:space="0" w:color="auto"/>
              <w:right w:val="single" w:sz="8" w:space="0" w:color="auto"/>
            </w:tcBorders>
            <w:shd w:val="clear" w:color="auto" w:fill="auto"/>
            <w:noWrap/>
            <w:vAlign w:val="center"/>
            <w:hideMark/>
          </w:tcPr>
          <w:p w14:paraId="2F759721"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World Bank, IMF, TechSci Estimates</w:t>
            </w:r>
          </w:p>
        </w:tc>
        <w:tc>
          <w:tcPr>
            <w:tcW w:w="1208" w:type="dxa"/>
            <w:tcBorders>
              <w:top w:val="nil"/>
              <w:left w:val="nil"/>
              <w:bottom w:val="single" w:sz="8" w:space="0" w:color="auto"/>
              <w:right w:val="single" w:sz="8" w:space="0" w:color="auto"/>
            </w:tcBorders>
            <w:shd w:val="clear" w:color="auto" w:fill="auto"/>
            <w:noWrap/>
            <w:vAlign w:val="center"/>
            <w:hideMark/>
          </w:tcPr>
          <w:p w14:paraId="4D33A46E"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4" w:type="dxa"/>
            <w:tcBorders>
              <w:top w:val="nil"/>
              <w:left w:val="nil"/>
              <w:bottom w:val="single" w:sz="8" w:space="0" w:color="auto"/>
              <w:right w:val="single" w:sz="8" w:space="0" w:color="auto"/>
            </w:tcBorders>
            <w:shd w:val="clear" w:color="auto" w:fill="auto"/>
            <w:noWrap/>
            <w:vAlign w:val="center"/>
            <w:hideMark/>
          </w:tcPr>
          <w:p w14:paraId="5137E8D3"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3.55%</w:t>
            </w:r>
          </w:p>
        </w:tc>
        <w:tc>
          <w:tcPr>
            <w:tcW w:w="1381" w:type="dxa"/>
            <w:tcBorders>
              <w:top w:val="nil"/>
              <w:left w:val="nil"/>
              <w:bottom w:val="single" w:sz="8" w:space="0" w:color="auto"/>
              <w:right w:val="single" w:sz="8" w:space="0" w:color="auto"/>
            </w:tcBorders>
            <w:shd w:val="clear" w:color="auto" w:fill="auto"/>
            <w:noWrap/>
            <w:vAlign w:val="center"/>
            <w:hideMark/>
          </w:tcPr>
          <w:p w14:paraId="68EBD0D3"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10.00%</w:t>
            </w:r>
          </w:p>
        </w:tc>
      </w:tr>
      <w:tr w:rsidR="00800F6A" w:rsidRPr="00800F6A" w14:paraId="7C4D84DE"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4003E1F8"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Average Selling Growth (%)</w:t>
            </w:r>
          </w:p>
        </w:tc>
        <w:tc>
          <w:tcPr>
            <w:tcW w:w="2934" w:type="dxa"/>
            <w:tcBorders>
              <w:top w:val="nil"/>
              <w:left w:val="nil"/>
              <w:bottom w:val="single" w:sz="8" w:space="0" w:color="auto"/>
              <w:right w:val="single" w:sz="8" w:space="0" w:color="auto"/>
            </w:tcBorders>
            <w:shd w:val="clear" w:color="auto" w:fill="auto"/>
            <w:noWrap/>
            <w:vAlign w:val="center"/>
            <w:hideMark/>
          </w:tcPr>
          <w:p w14:paraId="7000BA43"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TechSci Research Estimates</w:t>
            </w:r>
          </w:p>
        </w:tc>
        <w:tc>
          <w:tcPr>
            <w:tcW w:w="1208" w:type="dxa"/>
            <w:tcBorders>
              <w:top w:val="nil"/>
              <w:left w:val="nil"/>
              <w:bottom w:val="single" w:sz="8" w:space="0" w:color="auto"/>
              <w:right w:val="single" w:sz="8" w:space="0" w:color="auto"/>
            </w:tcBorders>
            <w:shd w:val="clear" w:color="auto" w:fill="auto"/>
            <w:noWrap/>
            <w:vAlign w:val="center"/>
            <w:hideMark/>
          </w:tcPr>
          <w:p w14:paraId="66F68E01"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4" w:type="dxa"/>
            <w:tcBorders>
              <w:top w:val="nil"/>
              <w:left w:val="nil"/>
              <w:bottom w:val="single" w:sz="8" w:space="0" w:color="auto"/>
              <w:right w:val="single" w:sz="8" w:space="0" w:color="auto"/>
            </w:tcBorders>
            <w:shd w:val="clear" w:color="auto" w:fill="auto"/>
            <w:noWrap/>
            <w:vAlign w:val="center"/>
            <w:hideMark/>
          </w:tcPr>
          <w:p w14:paraId="1BB2AB56"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3.12%</w:t>
            </w:r>
          </w:p>
        </w:tc>
        <w:tc>
          <w:tcPr>
            <w:tcW w:w="1381" w:type="dxa"/>
            <w:tcBorders>
              <w:top w:val="nil"/>
              <w:left w:val="nil"/>
              <w:bottom w:val="single" w:sz="8" w:space="0" w:color="auto"/>
              <w:right w:val="single" w:sz="8" w:space="0" w:color="auto"/>
            </w:tcBorders>
            <w:shd w:val="clear" w:color="auto" w:fill="auto"/>
            <w:noWrap/>
            <w:vAlign w:val="center"/>
            <w:hideMark/>
          </w:tcPr>
          <w:p w14:paraId="3063B618"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8.00%</w:t>
            </w:r>
          </w:p>
        </w:tc>
      </w:tr>
      <w:tr w:rsidR="00800F6A" w:rsidRPr="00800F6A" w14:paraId="6FC1ECDA"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FFFF00"/>
            <w:vAlign w:val="center"/>
            <w:hideMark/>
          </w:tcPr>
          <w:p w14:paraId="44EF23CC"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Growth in Construction* Sector</w:t>
            </w:r>
          </w:p>
        </w:tc>
        <w:tc>
          <w:tcPr>
            <w:tcW w:w="2934" w:type="dxa"/>
            <w:tcBorders>
              <w:top w:val="nil"/>
              <w:left w:val="nil"/>
              <w:bottom w:val="single" w:sz="8" w:space="0" w:color="auto"/>
              <w:right w:val="single" w:sz="8" w:space="0" w:color="auto"/>
            </w:tcBorders>
            <w:shd w:val="clear" w:color="auto" w:fill="auto"/>
            <w:noWrap/>
            <w:vAlign w:val="center"/>
            <w:hideMark/>
          </w:tcPr>
          <w:p w14:paraId="253D195C"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TechSci Research Estimates</w:t>
            </w:r>
          </w:p>
        </w:tc>
        <w:tc>
          <w:tcPr>
            <w:tcW w:w="1208" w:type="dxa"/>
            <w:tcBorders>
              <w:top w:val="nil"/>
              <w:left w:val="nil"/>
              <w:bottom w:val="single" w:sz="8" w:space="0" w:color="auto"/>
              <w:right w:val="single" w:sz="8" w:space="0" w:color="auto"/>
            </w:tcBorders>
            <w:shd w:val="clear" w:color="auto" w:fill="auto"/>
            <w:noWrap/>
            <w:vAlign w:val="center"/>
            <w:hideMark/>
          </w:tcPr>
          <w:p w14:paraId="3402A681"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4" w:type="dxa"/>
            <w:tcBorders>
              <w:top w:val="nil"/>
              <w:left w:val="nil"/>
              <w:bottom w:val="single" w:sz="8" w:space="0" w:color="auto"/>
              <w:right w:val="single" w:sz="8" w:space="0" w:color="auto"/>
            </w:tcBorders>
            <w:shd w:val="clear" w:color="auto" w:fill="auto"/>
            <w:noWrap/>
            <w:vAlign w:val="center"/>
            <w:hideMark/>
          </w:tcPr>
          <w:p w14:paraId="64BA72A9"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6.04%</w:t>
            </w:r>
          </w:p>
        </w:tc>
        <w:tc>
          <w:tcPr>
            <w:tcW w:w="1381" w:type="dxa"/>
            <w:tcBorders>
              <w:top w:val="nil"/>
              <w:left w:val="nil"/>
              <w:bottom w:val="single" w:sz="8" w:space="0" w:color="auto"/>
              <w:right w:val="single" w:sz="8" w:space="0" w:color="auto"/>
            </w:tcBorders>
            <w:shd w:val="clear" w:color="auto" w:fill="auto"/>
            <w:noWrap/>
            <w:vAlign w:val="center"/>
            <w:hideMark/>
          </w:tcPr>
          <w:p w14:paraId="5FCDA864"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16.00%</w:t>
            </w:r>
          </w:p>
        </w:tc>
      </w:tr>
      <w:tr w:rsidR="00800F6A" w:rsidRPr="00800F6A" w14:paraId="170CC7A9"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FFFF00"/>
            <w:vAlign w:val="center"/>
            <w:hideMark/>
          </w:tcPr>
          <w:p w14:paraId="7DA84FF1"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Growth in Renewable Sector</w:t>
            </w:r>
          </w:p>
        </w:tc>
        <w:tc>
          <w:tcPr>
            <w:tcW w:w="2934" w:type="dxa"/>
            <w:tcBorders>
              <w:top w:val="nil"/>
              <w:left w:val="nil"/>
              <w:bottom w:val="single" w:sz="8" w:space="0" w:color="auto"/>
              <w:right w:val="single" w:sz="8" w:space="0" w:color="auto"/>
            </w:tcBorders>
            <w:shd w:val="clear" w:color="auto" w:fill="auto"/>
            <w:noWrap/>
            <w:vAlign w:val="center"/>
            <w:hideMark/>
          </w:tcPr>
          <w:p w14:paraId="3D0FCE5B"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TechSci Research Estimates</w:t>
            </w:r>
          </w:p>
        </w:tc>
        <w:tc>
          <w:tcPr>
            <w:tcW w:w="1208" w:type="dxa"/>
            <w:tcBorders>
              <w:top w:val="nil"/>
              <w:left w:val="nil"/>
              <w:bottom w:val="single" w:sz="8" w:space="0" w:color="auto"/>
              <w:right w:val="single" w:sz="8" w:space="0" w:color="auto"/>
            </w:tcBorders>
            <w:shd w:val="clear" w:color="auto" w:fill="auto"/>
            <w:noWrap/>
            <w:vAlign w:val="center"/>
            <w:hideMark/>
          </w:tcPr>
          <w:p w14:paraId="226C5200"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4" w:type="dxa"/>
            <w:tcBorders>
              <w:top w:val="nil"/>
              <w:left w:val="nil"/>
              <w:bottom w:val="single" w:sz="8" w:space="0" w:color="auto"/>
              <w:right w:val="single" w:sz="8" w:space="0" w:color="auto"/>
            </w:tcBorders>
            <w:shd w:val="clear" w:color="auto" w:fill="auto"/>
            <w:noWrap/>
            <w:vAlign w:val="center"/>
            <w:hideMark/>
          </w:tcPr>
          <w:p w14:paraId="309294C8"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5.00%</w:t>
            </w:r>
          </w:p>
        </w:tc>
        <w:tc>
          <w:tcPr>
            <w:tcW w:w="1381" w:type="dxa"/>
            <w:tcBorders>
              <w:top w:val="nil"/>
              <w:left w:val="nil"/>
              <w:bottom w:val="single" w:sz="8" w:space="0" w:color="auto"/>
              <w:right w:val="single" w:sz="8" w:space="0" w:color="auto"/>
            </w:tcBorders>
            <w:shd w:val="clear" w:color="auto" w:fill="auto"/>
            <w:noWrap/>
            <w:vAlign w:val="center"/>
            <w:hideMark/>
          </w:tcPr>
          <w:p w14:paraId="02627AC7"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16.00%</w:t>
            </w:r>
          </w:p>
        </w:tc>
      </w:tr>
      <w:tr w:rsidR="00800F6A" w:rsidRPr="00800F6A" w14:paraId="05320F90"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FFFF00"/>
            <w:vAlign w:val="center"/>
            <w:hideMark/>
          </w:tcPr>
          <w:p w14:paraId="60546E0B"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Growth in Marine Components</w:t>
            </w:r>
          </w:p>
        </w:tc>
        <w:tc>
          <w:tcPr>
            <w:tcW w:w="2934" w:type="dxa"/>
            <w:tcBorders>
              <w:top w:val="nil"/>
              <w:left w:val="nil"/>
              <w:bottom w:val="single" w:sz="8" w:space="0" w:color="auto"/>
              <w:right w:val="single" w:sz="8" w:space="0" w:color="auto"/>
            </w:tcBorders>
            <w:shd w:val="clear" w:color="auto" w:fill="auto"/>
            <w:noWrap/>
            <w:vAlign w:val="center"/>
            <w:hideMark/>
          </w:tcPr>
          <w:p w14:paraId="220E9010"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Industry Sources &amp; TechSci Research Estimates</w:t>
            </w:r>
          </w:p>
        </w:tc>
        <w:tc>
          <w:tcPr>
            <w:tcW w:w="1208" w:type="dxa"/>
            <w:tcBorders>
              <w:top w:val="nil"/>
              <w:left w:val="nil"/>
              <w:bottom w:val="single" w:sz="8" w:space="0" w:color="auto"/>
              <w:right w:val="single" w:sz="8" w:space="0" w:color="auto"/>
            </w:tcBorders>
            <w:shd w:val="clear" w:color="auto" w:fill="auto"/>
            <w:noWrap/>
            <w:vAlign w:val="center"/>
            <w:hideMark/>
          </w:tcPr>
          <w:p w14:paraId="23B97727"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4" w:type="dxa"/>
            <w:tcBorders>
              <w:top w:val="nil"/>
              <w:left w:val="nil"/>
              <w:bottom w:val="single" w:sz="8" w:space="0" w:color="auto"/>
              <w:right w:val="single" w:sz="8" w:space="0" w:color="auto"/>
            </w:tcBorders>
            <w:shd w:val="clear" w:color="auto" w:fill="auto"/>
            <w:noWrap/>
            <w:vAlign w:val="center"/>
            <w:hideMark/>
          </w:tcPr>
          <w:p w14:paraId="1D1CD5A2"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5.13%</w:t>
            </w:r>
          </w:p>
        </w:tc>
        <w:tc>
          <w:tcPr>
            <w:tcW w:w="1381" w:type="dxa"/>
            <w:tcBorders>
              <w:top w:val="nil"/>
              <w:left w:val="nil"/>
              <w:bottom w:val="single" w:sz="8" w:space="0" w:color="auto"/>
              <w:right w:val="single" w:sz="8" w:space="0" w:color="auto"/>
            </w:tcBorders>
            <w:shd w:val="clear" w:color="auto" w:fill="auto"/>
            <w:noWrap/>
            <w:vAlign w:val="center"/>
            <w:hideMark/>
          </w:tcPr>
          <w:p w14:paraId="763C5FBF"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15.00%</w:t>
            </w:r>
          </w:p>
        </w:tc>
      </w:tr>
      <w:tr w:rsidR="00800F6A" w:rsidRPr="00800F6A" w14:paraId="6015B4AA"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FFFF00"/>
            <w:noWrap/>
            <w:vAlign w:val="center"/>
            <w:hideMark/>
          </w:tcPr>
          <w:p w14:paraId="6C8BAD73"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Market Growth in Historical Period (2015-2020)</w:t>
            </w:r>
          </w:p>
        </w:tc>
        <w:tc>
          <w:tcPr>
            <w:tcW w:w="2934" w:type="dxa"/>
            <w:tcBorders>
              <w:top w:val="nil"/>
              <w:left w:val="nil"/>
              <w:bottom w:val="single" w:sz="8" w:space="0" w:color="auto"/>
              <w:right w:val="single" w:sz="8" w:space="0" w:color="000000"/>
            </w:tcBorders>
            <w:shd w:val="clear" w:color="auto" w:fill="auto"/>
            <w:noWrap/>
            <w:vAlign w:val="center"/>
            <w:hideMark/>
          </w:tcPr>
          <w:p w14:paraId="458A0013"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Industry Sources &amp; TechSci Research Estimates</w:t>
            </w:r>
          </w:p>
        </w:tc>
        <w:tc>
          <w:tcPr>
            <w:tcW w:w="1208" w:type="dxa"/>
            <w:tcBorders>
              <w:top w:val="nil"/>
              <w:left w:val="nil"/>
              <w:bottom w:val="single" w:sz="8" w:space="0" w:color="auto"/>
              <w:right w:val="single" w:sz="8" w:space="0" w:color="auto"/>
            </w:tcBorders>
            <w:shd w:val="clear" w:color="auto" w:fill="auto"/>
            <w:noWrap/>
            <w:vAlign w:val="center"/>
            <w:hideMark/>
          </w:tcPr>
          <w:p w14:paraId="5A31B6F0"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Historical</w:t>
            </w:r>
          </w:p>
        </w:tc>
        <w:tc>
          <w:tcPr>
            <w:tcW w:w="1144" w:type="dxa"/>
            <w:tcBorders>
              <w:top w:val="nil"/>
              <w:left w:val="nil"/>
              <w:bottom w:val="single" w:sz="8" w:space="0" w:color="auto"/>
              <w:right w:val="single" w:sz="8" w:space="0" w:color="auto"/>
            </w:tcBorders>
            <w:shd w:val="clear" w:color="auto" w:fill="auto"/>
            <w:noWrap/>
            <w:vAlign w:val="center"/>
            <w:hideMark/>
          </w:tcPr>
          <w:p w14:paraId="4043ED74"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0.67%</w:t>
            </w:r>
          </w:p>
        </w:tc>
        <w:tc>
          <w:tcPr>
            <w:tcW w:w="1381" w:type="dxa"/>
            <w:tcBorders>
              <w:top w:val="nil"/>
              <w:left w:val="nil"/>
              <w:bottom w:val="single" w:sz="8" w:space="0" w:color="auto"/>
              <w:right w:val="single" w:sz="8" w:space="0" w:color="auto"/>
            </w:tcBorders>
            <w:shd w:val="clear" w:color="auto" w:fill="auto"/>
            <w:noWrap/>
            <w:vAlign w:val="center"/>
            <w:hideMark/>
          </w:tcPr>
          <w:p w14:paraId="08F953EF"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9.00%</w:t>
            </w:r>
          </w:p>
        </w:tc>
      </w:tr>
      <w:tr w:rsidR="00800F6A" w:rsidRPr="00800F6A" w14:paraId="0D27E574" w14:textId="77777777" w:rsidTr="00800F6A">
        <w:trPr>
          <w:trHeight w:val="658"/>
        </w:trPr>
        <w:tc>
          <w:tcPr>
            <w:tcW w:w="3493" w:type="dxa"/>
            <w:tcBorders>
              <w:top w:val="nil"/>
              <w:left w:val="single" w:sz="8" w:space="0" w:color="auto"/>
              <w:bottom w:val="single" w:sz="8" w:space="0" w:color="auto"/>
              <w:right w:val="single" w:sz="8" w:space="0" w:color="auto"/>
            </w:tcBorders>
            <w:shd w:val="clear" w:color="000000" w:fill="ACB9CA"/>
            <w:noWrap/>
            <w:vAlign w:val="center"/>
            <w:hideMark/>
          </w:tcPr>
          <w:p w14:paraId="3BC0CA7B"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CAGR (2021-2030)</w:t>
            </w:r>
          </w:p>
        </w:tc>
        <w:tc>
          <w:tcPr>
            <w:tcW w:w="6667" w:type="dxa"/>
            <w:gridSpan w:val="4"/>
            <w:tcBorders>
              <w:top w:val="single" w:sz="8" w:space="0" w:color="auto"/>
              <w:left w:val="nil"/>
              <w:bottom w:val="nil"/>
              <w:right w:val="nil"/>
            </w:tcBorders>
            <w:shd w:val="clear" w:color="000000" w:fill="333F4F"/>
            <w:noWrap/>
            <w:vAlign w:val="center"/>
            <w:hideMark/>
          </w:tcPr>
          <w:p w14:paraId="6E2499A9" w14:textId="77777777" w:rsidR="00800F6A" w:rsidRPr="00800F6A" w:rsidRDefault="00800F6A" w:rsidP="00800F6A">
            <w:pPr>
              <w:spacing w:after="0" w:line="240" w:lineRule="auto"/>
              <w:jc w:val="center"/>
              <w:rPr>
                <w:rFonts w:ascii="Arial" w:eastAsia="Times New Roman" w:hAnsi="Arial" w:cs="Arial"/>
                <w:b/>
                <w:bCs/>
                <w:color w:val="FFFFFF"/>
                <w:sz w:val="20"/>
                <w:szCs w:val="20"/>
                <w:lang w:eastAsia="en-IN"/>
              </w:rPr>
            </w:pPr>
            <w:r w:rsidRPr="00800F6A">
              <w:rPr>
                <w:rFonts w:ascii="Arial" w:eastAsia="Times New Roman" w:hAnsi="Arial" w:cs="Arial"/>
                <w:b/>
                <w:bCs/>
                <w:color w:val="FFFFFF"/>
                <w:sz w:val="20"/>
                <w:szCs w:val="20"/>
                <w:lang w:eastAsia="en-IN"/>
              </w:rPr>
              <w:t>4.31%</w:t>
            </w:r>
          </w:p>
        </w:tc>
      </w:tr>
    </w:tbl>
    <w:p w14:paraId="79C682DB" w14:textId="64E5BD7A" w:rsidR="00800F6A" w:rsidRPr="00800F6A" w:rsidRDefault="00800F6A" w:rsidP="00800F6A">
      <w:pPr>
        <w:spacing w:after="0" w:line="240" w:lineRule="auto"/>
        <w:jc w:val="both"/>
        <w:rPr>
          <w:rFonts w:ascii="Calibri" w:eastAsia="Times New Roman" w:hAnsi="Calibri" w:cs="Calibri"/>
          <w:color w:val="000000"/>
          <w:lang w:eastAsia="en-IN"/>
        </w:rPr>
      </w:pPr>
      <w:r w:rsidRPr="00800F6A">
        <w:rPr>
          <w:rFonts w:ascii="Calibri" w:eastAsia="Times New Roman" w:hAnsi="Calibri" w:cs="Calibri"/>
          <w:color w:val="000000"/>
          <w:lang w:eastAsia="en-IN"/>
        </w:rPr>
        <w:t xml:space="preserve">*Mainly the Pipes &amp; Tanks going in Industrial and manufacturing sector. </w:t>
      </w:r>
    </w:p>
    <w:p w14:paraId="739DFC05" w14:textId="23AC1528" w:rsidR="00C22CE3" w:rsidRDefault="00800F6A" w:rsidP="002B5C26">
      <w:pPr>
        <w:jc w:val="both"/>
        <w:rPr>
          <w:rFonts w:ascii="Arial" w:hAnsi="Arial" w:cs="Arial"/>
          <w:b/>
          <w:bCs/>
          <w:color w:val="000000" w:themeColor="text1"/>
          <w:sz w:val="24"/>
          <w:szCs w:val="24"/>
        </w:rPr>
      </w:pPr>
      <w:r w:rsidRPr="001543F7">
        <w:rPr>
          <w:rFonts w:ascii="Arial" w:hAnsi="Arial" w:cs="Arial"/>
          <w:b/>
          <w:bCs/>
          <w:noProof/>
          <w:sz w:val="24"/>
          <w:szCs w:val="24"/>
        </w:rPr>
        <w:lastRenderedPageBreak/>
        <mc:AlternateContent>
          <mc:Choice Requires="wps">
            <w:drawing>
              <wp:anchor distT="45720" distB="45720" distL="114300" distR="114300" simplePos="0" relativeHeight="252912640" behindDoc="0" locked="0" layoutInCell="1" allowOverlap="1" wp14:anchorId="16E9C166" wp14:editId="7E3B32C9">
                <wp:simplePos x="0" y="0"/>
                <wp:positionH relativeFrom="page">
                  <wp:align>center</wp:align>
                </wp:positionH>
                <wp:positionV relativeFrom="paragraph">
                  <wp:posOffset>219075</wp:posOffset>
                </wp:positionV>
                <wp:extent cx="6560185" cy="1404620"/>
                <wp:effectExtent l="0" t="0" r="12065" b="19050"/>
                <wp:wrapSquare wrapText="bothSides"/>
                <wp:docPr id="2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85" cy="1404620"/>
                        </a:xfrm>
                        <a:prstGeom prst="rect">
                          <a:avLst/>
                        </a:prstGeom>
                        <a:solidFill>
                          <a:schemeClr val="accent5">
                            <a:lumMod val="50000"/>
                          </a:schemeClr>
                        </a:solidFill>
                        <a:ln w="9525">
                          <a:solidFill>
                            <a:srgbClr val="000000"/>
                          </a:solidFill>
                          <a:miter lim="800000"/>
                          <a:headEnd/>
                          <a:tailEnd/>
                        </a:ln>
                      </wps:spPr>
                      <wps:txbx>
                        <w:txbxContent>
                          <w:p w14:paraId="51C7820B" w14:textId="77777777" w:rsidR="00C22CE3" w:rsidRPr="001543F7" w:rsidRDefault="00C22CE3" w:rsidP="00C22CE3">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6E9C166" id="_x0000_s1118" type="#_x0000_t202" style="position:absolute;left:0;text-align:left;margin-left:0;margin-top:17.25pt;width:516.55pt;height:110.6pt;z-index:2529126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" fillcolor="#1f4d78 [1608]">
                <v:textbox style="mso-fit-shape-to-text:t">
                  <w:txbxContent>
                    <w:p w14:paraId="51C7820B" w14:textId="77777777" w:rsidR="00C22CE3" w:rsidRPr="001543F7" w:rsidRDefault="00C22CE3" w:rsidP="00C22CE3">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page"/>
              </v:shape>
            </w:pict>
          </mc:Fallback>
        </mc:AlternateContent>
      </w:r>
    </w:p>
    <w:p w14:paraId="680D88B3" w14:textId="77777777" w:rsidR="00C22CE3" w:rsidRDefault="00C22CE3" w:rsidP="002B5C26">
      <w:pPr>
        <w:jc w:val="both"/>
        <w:rPr>
          <w:rFonts w:ascii="Arial" w:hAnsi="Arial" w:cs="Arial"/>
          <w:b/>
          <w:bCs/>
          <w:color w:val="000000" w:themeColor="text1"/>
          <w:sz w:val="24"/>
          <w:szCs w:val="24"/>
        </w:rPr>
      </w:pPr>
    </w:p>
    <w:p w14:paraId="2BA5B738" w14:textId="0EDA4ECB" w:rsidR="003B1BF5" w:rsidRPr="002B5C26" w:rsidRDefault="002B5C26" w:rsidP="002B5C26">
      <w:pPr>
        <w:jc w:val="both"/>
        <w:rPr>
          <w:rFonts w:ascii="Arial" w:hAnsi="Arial" w:cs="Arial"/>
          <w:color w:val="000000" w:themeColor="text1"/>
          <w:sz w:val="24"/>
          <w:szCs w:val="24"/>
        </w:rPr>
      </w:pPr>
      <w:r w:rsidRPr="002B5C26">
        <w:rPr>
          <w:rFonts w:ascii="Arial" w:hAnsi="Arial" w:cs="Arial"/>
          <w:b/>
          <w:bCs/>
          <w:color w:val="000000" w:themeColor="text1"/>
          <w:sz w:val="24"/>
          <w:szCs w:val="24"/>
        </w:rPr>
        <w:t xml:space="preserve">Brazil Renewable Energy Production Percentage Share, By types of </w:t>
      </w:r>
      <w:r w:rsidR="006D4425" w:rsidRPr="002B5C26">
        <w:rPr>
          <w:rFonts w:ascii="Arial" w:hAnsi="Arial" w:cs="Arial"/>
          <w:b/>
          <w:bCs/>
          <w:color w:val="000000" w:themeColor="text1"/>
          <w:sz w:val="24"/>
          <w:szCs w:val="24"/>
        </w:rPr>
        <w:t>Sources</w:t>
      </w:r>
      <w:r w:rsidRPr="002B5C26">
        <w:rPr>
          <w:rFonts w:ascii="Arial" w:hAnsi="Arial" w:cs="Arial"/>
          <w:b/>
          <w:bCs/>
          <w:color w:val="000000" w:themeColor="text1"/>
          <w:sz w:val="24"/>
          <w:szCs w:val="24"/>
        </w:rPr>
        <w:t xml:space="preserve"> in 2020.</w:t>
      </w:r>
    </w:p>
    <w:p w14:paraId="50053D3E" w14:textId="2268D6FE" w:rsidR="003B1BF5" w:rsidRDefault="00545715">
      <w:pPr>
        <w:rPr>
          <w:color w:val="000000" w:themeColor="text1"/>
        </w:rPr>
      </w:pPr>
      <w:r w:rsidRPr="00545715">
        <w:rPr>
          <w:noProof/>
          <w:color w:val="000000" w:themeColor="text1"/>
        </w:rPr>
        <w:drawing>
          <wp:inline distT="0" distB="0" distL="0" distR="0" wp14:anchorId="65E439F3" wp14:editId="0E7938AA">
            <wp:extent cx="6457950" cy="3438525"/>
            <wp:effectExtent l="0" t="0" r="0" b="0"/>
            <wp:docPr id="2226" name="Chart 2226">
              <a:extLst xmlns:a="http://schemas.openxmlformats.org/drawingml/2006/main">
                <a:ext uri="{FF2B5EF4-FFF2-40B4-BE49-F238E27FC236}">
                  <a16:creationId xmlns:a16="http://schemas.microsoft.com/office/drawing/2014/main" id="{2AE15F28-3452-4499-85E5-ACAEFC2BAB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58E62FF7" w14:textId="5CFA851A" w:rsidR="00545715" w:rsidRDefault="00545715">
      <w:pPr>
        <w:rPr>
          <w:color w:val="000000" w:themeColor="text1"/>
        </w:rPr>
      </w:pPr>
    </w:p>
    <w:p w14:paraId="51E512C4" w14:textId="3E1C4588" w:rsidR="003B1BF5" w:rsidRDefault="003B1BF5">
      <w:pPr>
        <w:rPr>
          <w:color w:val="000000" w:themeColor="text1"/>
        </w:rPr>
      </w:pPr>
    </w:p>
    <w:p w14:paraId="5C441B6A" w14:textId="77777777" w:rsidR="003B4B95" w:rsidRDefault="003B4B95" w:rsidP="00555BDB">
      <w:pPr>
        <w:rPr>
          <w:rFonts w:ascii="Arial" w:hAnsi="Arial" w:cs="Arial"/>
          <w:b/>
          <w:bCs/>
          <w:sz w:val="24"/>
          <w:szCs w:val="24"/>
        </w:rPr>
      </w:pPr>
    </w:p>
    <w:p w14:paraId="17DA7B7F" w14:textId="77777777" w:rsidR="003B4B95" w:rsidRDefault="003B4B95" w:rsidP="00555BDB">
      <w:pPr>
        <w:rPr>
          <w:rFonts w:ascii="Arial" w:hAnsi="Arial" w:cs="Arial"/>
          <w:b/>
          <w:bCs/>
          <w:sz w:val="24"/>
          <w:szCs w:val="24"/>
        </w:rPr>
      </w:pPr>
    </w:p>
    <w:p w14:paraId="7A3C5E62" w14:textId="77777777" w:rsidR="003B4B95" w:rsidRDefault="003B4B95" w:rsidP="00555BDB">
      <w:pPr>
        <w:rPr>
          <w:rFonts w:ascii="Arial" w:hAnsi="Arial" w:cs="Arial"/>
          <w:b/>
          <w:bCs/>
          <w:sz w:val="24"/>
          <w:szCs w:val="24"/>
        </w:rPr>
      </w:pPr>
    </w:p>
    <w:p w14:paraId="39E99513" w14:textId="77777777" w:rsidR="003B4B95" w:rsidRDefault="003B4B95" w:rsidP="00555BDB">
      <w:pPr>
        <w:rPr>
          <w:rFonts w:ascii="Arial" w:hAnsi="Arial" w:cs="Arial"/>
          <w:b/>
          <w:bCs/>
          <w:sz w:val="24"/>
          <w:szCs w:val="24"/>
        </w:rPr>
      </w:pPr>
    </w:p>
    <w:p w14:paraId="57FE10BB" w14:textId="77777777" w:rsidR="003B4B95" w:rsidRDefault="003B4B95" w:rsidP="00555BDB">
      <w:pPr>
        <w:rPr>
          <w:rFonts w:ascii="Arial" w:hAnsi="Arial" w:cs="Arial"/>
          <w:b/>
          <w:bCs/>
          <w:sz w:val="24"/>
          <w:szCs w:val="24"/>
        </w:rPr>
      </w:pPr>
    </w:p>
    <w:p w14:paraId="26D49DA6" w14:textId="77777777" w:rsidR="003B4B95" w:rsidRDefault="003B4B95" w:rsidP="00555BDB">
      <w:pPr>
        <w:rPr>
          <w:rFonts w:ascii="Arial" w:hAnsi="Arial" w:cs="Arial"/>
          <w:b/>
          <w:bCs/>
          <w:sz w:val="24"/>
          <w:szCs w:val="24"/>
        </w:rPr>
      </w:pPr>
    </w:p>
    <w:p w14:paraId="274CCA5C" w14:textId="77777777" w:rsidR="003B4B95" w:rsidRDefault="003B4B95" w:rsidP="00555BDB">
      <w:pPr>
        <w:rPr>
          <w:rFonts w:ascii="Arial" w:hAnsi="Arial" w:cs="Arial"/>
          <w:b/>
          <w:bCs/>
          <w:sz w:val="24"/>
          <w:szCs w:val="24"/>
        </w:rPr>
      </w:pPr>
    </w:p>
    <w:p w14:paraId="274F1073" w14:textId="77777777" w:rsidR="003B4B95" w:rsidRDefault="003B4B95" w:rsidP="00555BDB">
      <w:pPr>
        <w:rPr>
          <w:rFonts w:ascii="Arial" w:hAnsi="Arial" w:cs="Arial"/>
          <w:b/>
          <w:bCs/>
          <w:sz w:val="24"/>
          <w:szCs w:val="24"/>
        </w:rPr>
      </w:pPr>
    </w:p>
    <w:p w14:paraId="14C0D65B" w14:textId="77777777" w:rsidR="003B4B95" w:rsidRDefault="003B4B95" w:rsidP="00555BDB">
      <w:pPr>
        <w:rPr>
          <w:rFonts w:ascii="Arial" w:hAnsi="Arial" w:cs="Arial"/>
          <w:b/>
          <w:bCs/>
          <w:sz w:val="24"/>
          <w:szCs w:val="24"/>
        </w:rPr>
      </w:pPr>
    </w:p>
    <w:p w14:paraId="0F716EB5" w14:textId="1F36CF71" w:rsidR="00555BDB" w:rsidRPr="0061645E" w:rsidRDefault="00555BDB" w:rsidP="00555BDB">
      <w:pPr>
        <w:rPr>
          <w:rFonts w:ascii="Arial" w:hAnsi="Arial" w:cs="Arial"/>
          <w:b/>
          <w:bCs/>
          <w:sz w:val="24"/>
          <w:szCs w:val="24"/>
        </w:rPr>
      </w:pPr>
      <w:r w:rsidRPr="0061645E">
        <w:rPr>
          <w:rFonts w:ascii="Arial" w:hAnsi="Arial" w:cs="Arial"/>
          <w:b/>
          <w:bCs/>
          <w:sz w:val="24"/>
          <w:szCs w:val="24"/>
        </w:rPr>
        <w:lastRenderedPageBreak/>
        <w:t>3.2.5.2. Operating Efficiency</w:t>
      </w:r>
    </w:p>
    <w:p w14:paraId="680370CE" w14:textId="20106878" w:rsidR="00E077DA" w:rsidRPr="0061645E" w:rsidRDefault="00E077DA">
      <w:pPr>
        <w:rPr>
          <w:rFonts w:ascii="Arial" w:hAnsi="Arial" w:cs="Arial"/>
          <w:b/>
          <w:bCs/>
          <w:sz w:val="24"/>
          <w:szCs w:val="24"/>
        </w:rPr>
      </w:pPr>
    </w:p>
    <w:p w14:paraId="04442896" w14:textId="5AD5019F" w:rsidR="00555BDB" w:rsidRPr="0061645E" w:rsidRDefault="00555BDB" w:rsidP="0061645E">
      <w:pPr>
        <w:rPr>
          <w:rFonts w:ascii="Arial" w:hAnsi="Arial" w:cs="Arial"/>
          <w:b/>
          <w:bCs/>
          <w:sz w:val="24"/>
          <w:szCs w:val="24"/>
        </w:rPr>
      </w:pPr>
      <w:r w:rsidRPr="0061645E">
        <w:rPr>
          <w:rFonts w:ascii="Arial" w:hAnsi="Arial" w:cs="Arial"/>
          <w:b/>
          <w:bCs/>
          <w:sz w:val="24"/>
          <w:szCs w:val="24"/>
        </w:rPr>
        <w:t>South America Vinyl Ester Resin Operating Efficiency (Percentage), 2015-2030F</w:t>
      </w:r>
    </w:p>
    <w:p w14:paraId="31C8D9E1" w14:textId="1945C06C" w:rsidR="00E20B48" w:rsidRPr="002B5730" w:rsidRDefault="00E20B48">
      <w:pPr>
        <w:rPr>
          <w:color w:val="000000" w:themeColor="text1"/>
        </w:rPr>
      </w:pPr>
    </w:p>
    <w:p w14:paraId="71BFCF7C" w14:textId="38F023F6" w:rsidR="002A5D60" w:rsidRDefault="00687E98">
      <w:pPr>
        <w:rPr>
          <w:color w:val="000000" w:themeColor="text1"/>
        </w:rPr>
      </w:pPr>
      <w:r w:rsidRPr="002B5730">
        <w:rPr>
          <w:noProof/>
          <w:color w:val="000000" w:themeColor="text1"/>
        </w:rPr>
        <mc:AlternateContent>
          <mc:Choice Requires="wps">
            <w:drawing>
              <wp:anchor distT="0" distB="0" distL="114300" distR="114300" simplePos="0" relativeHeight="252199936" behindDoc="0" locked="0" layoutInCell="1" allowOverlap="1" wp14:anchorId="71B09740" wp14:editId="2617C6C9">
                <wp:simplePos x="0" y="0"/>
                <wp:positionH relativeFrom="column">
                  <wp:posOffset>4352925</wp:posOffset>
                </wp:positionH>
                <wp:positionV relativeFrom="paragraph">
                  <wp:posOffset>2060575</wp:posOffset>
                </wp:positionV>
                <wp:extent cx="1864360" cy="200025"/>
                <wp:effectExtent l="0" t="0" r="0" b="0"/>
                <wp:wrapNone/>
                <wp:docPr id="212"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6950CBBD"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71B09740" id="_x0000_s1119" type="#_x0000_t202" style="position:absolute;margin-left:342.75pt;margin-top:162.25pt;width:146.8pt;height:15.75pt;z-index:25219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" filled="f" stroked="f">
                <v:textbox style="mso-fit-shape-to-text:t">
                  <w:txbxContent>
                    <w:p w14:paraId="6950CBBD"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F112AA" w:rsidRPr="002B5730">
        <w:rPr>
          <w:noProof/>
          <w:color w:val="000000" w:themeColor="text1"/>
        </w:rPr>
        <w:drawing>
          <wp:inline distT="0" distB="0" distL="0" distR="0" wp14:anchorId="336CE2FA" wp14:editId="6883C53C">
            <wp:extent cx="6400800" cy="2228850"/>
            <wp:effectExtent l="0" t="0" r="0" b="0"/>
            <wp:docPr id="54" name="Chart 54">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2353E1E7" w14:textId="19355609" w:rsidR="003B1BF5" w:rsidRPr="00672393" w:rsidRDefault="00672393" w:rsidP="00672393">
      <w:pPr>
        <w:spacing w:line="360" w:lineRule="auto"/>
        <w:jc w:val="both"/>
        <w:rPr>
          <w:rFonts w:ascii="Arial" w:hAnsi="Arial" w:cs="Arial"/>
          <w:sz w:val="24"/>
          <w:szCs w:val="24"/>
        </w:rPr>
      </w:pPr>
      <w:r w:rsidRPr="00672393">
        <w:rPr>
          <w:rFonts w:ascii="Arial" w:hAnsi="Arial" w:cs="Arial"/>
          <w:sz w:val="24"/>
          <w:szCs w:val="24"/>
        </w:rPr>
        <w:t>There is a gradual increase in operating efficiency of all key manufacturers till 2019. The companies suffered a backlog in production efficiency rates in the year 2020 owing to the pandemic. However, as the South American market recovers to its pre pandemic levels of economic activity, the demand for vinyl ester in general is going to increase significantly showing operating efficiency of more than 70 %</w:t>
      </w:r>
    </w:p>
    <w:p w14:paraId="7D5B7AD3" w14:textId="11D13956" w:rsidR="00555BDB" w:rsidRPr="0061645E" w:rsidRDefault="00555BDB" w:rsidP="0061645E">
      <w:pPr>
        <w:spacing w:line="360" w:lineRule="auto"/>
        <w:rPr>
          <w:rFonts w:ascii="Arial" w:hAnsi="Arial" w:cs="Arial"/>
          <w:b/>
          <w:bCs/>
          <w:sz w:val="24"/>
          <w:szCs w:val="24"/>
        </w:rPr>
      </w:pPr>
      <w:r w:rsidRPr="0061645E">
        <w:rPr>
          <w:rFonts w:ascii="Arial" w:hAnsi="Arial" w:cs="Arial"/>
          <w:b/>
          <w:bCs/>
          <w:sz w:val="24"/>
          <w:szCs w:val="24"/>
        </w:rPr>
        <w:t>3.2.5.3. Demand By Application</w:t>
      </w:r>
    </w:p>
    <w:p w14:paraId="3B271871" w14:textId="3BD1C98C" w:rsidR="003D3AD1" w:rsidRPr="0061645E" w:rsidRDefault="00555BDB" w:rsidP="0061645E">
      <w:pPr>
        <w:spacing w:line="360" w:lineRule="auto"/>
        <w:rPr>
          <w:rFonts w:ascii="Arial" w:hAnsi="Arial" w:cs="Arial"/>
          <w:b/>
          <w:bCs/>
          <w:sz w:val="24"/>
          <w:szCs w:val="24"/>
        </w:rPr>
      </w:pPr>
      <w:r w:rsidRPr="0061645E">
        <w:rPr>
          <w:rFonts w:ascii="Arial" w:hAnsi="Arial" w:cs="Arial"/>
          <w:b/>
          <w:bCs/>
          <w:sz w:val="24"/>
          <w:szCs w:val="24"/>
        </w:rPr>
        <w:t>South America Vinyl Ester Resin Demand, By Application,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2015–2030F</w:t>
      </w:r>
    </w:p>
    <w:p w14:paraId="49CC2287" w14:textId="236FB0AA" w:rsidR="003D3AD1" w:rsidRPr="002B5730" w:rsidRDefault="00672393">
      <w:pPr>
        <w:rPr>
          <w:color w:val="000000" w:themeColor="text1"/>
        </w:rPr>
      </w:pPr>
      <w:r w:rsidRPr="002B5730">
        <w:rPr>
          <w:b/>
          <w:noProof/>
          <w:color w:val="000000" w:themeColor="text1"/>
        </w:rPr>
        <mc:AlternateContent>
          <mc:Choice Requires="wps">
            <w:drawing>
              <wp:anchor distT="0" distB="0" distL="114300" distR="114300" simplePos="0" relativeHeight="252020736" behindDoc="0" locked="0" layoutInCell="1" allowOverlap="1" wp14:anchorId="0ECB9DCC" wp14:editId="181E9D63">
                <wp:simplePos x="0" y="0"/>
                <wp:positionH relativeFrom="margin">
                  <wp:posOffset>2876550</wp:posOffset>
                </wp:positionH>
                <wp:positionV relativeFrom="paragraph">
                  <wp:posOffset>2399665</wp:posOffset>
                </wp:positionV>
                <wp:extent cx="3345180" cy="476250"/>
                <wp:effectExtent l="0" t="0" r="0" b="0"/>
                <wp:wrapNone/>
                <wp:docPr id="253" name="TextBox 4"/>
                <wp:cNvGraphicFramePr/>
                <a:graphic xmlns:a="http://schemas.openxmlformats.org/drawingml/2006/main">
                  <a:graphicData uri="http://schemas.microsoft.com/office/word/2010/wordprocessingShape">
                    <wps:wsp>
                      <wps:cNvSpPr txBox="1"/>
                      <wps:spPr>
                        <a:xfrm>
                          <a:off x="0" y="0"/>
                          <a:ext cx="3345180" cy="476250"/>
                        </a:xfrm>
                        <a:prstGeom prst="rect">
                          <a:avLst/>
                        </a:prstGeom>
                        <a:noFill/>
                      </wps:spPr>
                      <wps:txbx>
                        <w:txbxContent>
                          <w:p w14:paraId="3473B3EE"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w:t>
                            </w:r>
                            <w:r w:rsidRPr="00547E79">
                              <w:rPr>
                                <w:rFonts w:ascii="Verdana" w:eastAsia="Verdana" w:hAnsi="Verdana" w:cs="Verdana"/>
                                <w:i/>
                                <w:iCs/>
                                <w:color w:val="000000" w:themeColor="text1"/>
                                <w:kern w:val="24"/>
                                <w:sz w:val="12"/>
                                <w:szCs w:val="12"/>
                              </w:rPr>
                              <w:t>include Défense</w:t>
                            </w:r>
                            <w:r w:rsidRPr="003D3AD1">
                              <w:rPr>
                                <w:rFonts w:ascii="Verdana" w:eastAsia="Verdana" w:hAnsi="Verdana" w:cs="Verdana"/>
                                <w:i/>
                                <w:iCs/>
                                <w:color w:val="000000" w:themeColor="text1"/>
                                <w:kern w:val="24"/>
                                <w:sz w:val="12"/>
                                <w:szCs w:val="12"/>
                              </w:rPr>
                              <w:t>, Aerospace, Electrical and electronics etc.</w:t>
                            </w:r>
                          </w:p>
                          <w:p w14:paraId="55CA82C2"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ECB9DCC" id="_x0000_s1120" type="#_x0000_t202" style="position:absolute;margin-left:226.5pt;margin-top:188.95pt;width:263.4pt;height:37.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" filled="f" stroked="f">
                <v:textbox>
                  <w:txbxContent>
                    <w:p w14:paraId="3473B3EE"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w:t>
                      </w:r>
                      <w:r w:rsidRPr="00547E79">
                        <w:rPr>
                          <w:rFonts w:ascii="Verdana" w:eastAsia="Verdana" w:hAnsi="Verdana" w:cs="Verdana"/>
                          <w:i/>
                          <w:iCs/>
                          <w:color w:val="000000" w:themeColor="text1"/>
                          <w:kern w:val="24"/>
                          <w:sz w:val="12"/>
                          <w:szCs w:val="12"/>
                        </w:rPr>
                        <w:t>include Défense</w:t>
                      </w:r>
                      <w:r w:rsidRPr="003D3AD1">
                        <w:rPr>
                          <w:rFonts w:ascii="Verdana" w:eastAsia="Verdana" w:hAnsi="Verdana" w:cs="Verdana"/>
                          <w:i/>
                          <w:iCs/>
                          <w:color w:val="000000" w:themeColor="text1"/>
                          <w:kern w:val="24"/>
                          <w:sz w:val="12"/>
                          <w:szCs w:val="12"/>
                        </w:rPr>
                        <w:t>, Aerospace, Electrical and electronics etc.</w:t>
                      </w:r>
                    </w:p>
                    <w:p w14:paraId="55CA82C2"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1039EA" w:rsidRPr="002B5730">
        <w:rPr>
          <w:noProof/>
          <w:color w:val="000000" w:themeColor="text1"/>
        </w:rPr>
        <w:drawing>
          <wp:inline distT="0" distB="0" distL="0" distR="0" wp14:anchorId="0B0ED8D7" wp14:editId="503B707E">
            <wp:extent cx="6457950" cy="2533650"/>
            <wp:effectExtent l="0" t="0" r="0" b="0"/>
            <wp:docPr id="65" name="Chart 65">
              <a:extLst xmlns:a="http://schemas.openxmlformats.org/drawingml/2006/main">
                <a:ext uri="{FF2B5EF4-FFF2-40B4-BE49-F238E27FC236}">
                  <a16:creationId xmlns:a16="http://schemas.microsoft.com/office/drawing/2014/main" id="{66BACE3C-E79D-45F2-88D0-8C3F427D97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tbl>
      <w:tblPr>
        <w:tblW w:w="10243" w:type="dxa"/>
        <w:tblInd w:w="-185" w:type="dxa"/>
        <w:tblLook w:val="04A0" w:firstRow="1" w:lastRow="0" w:firstColumn="1" w:lastColumn="0" w:noHBand="0" w:noVBand="1"/>
      </w:tblPr>
      <w:tblGrid>
        <w:gridCol w:w="1961"/>
        <w:gridCol w:w="859"/>
        <w:gridCol w:w="859"/>
        <w:gridCol w:w="859"/>
        <w:gridCol w:w="860"/>
        <w:gridCol w:w="981"/>
        <w:gridCol w:w="976"/>
        <w:gridCol w:w="976"/>
        <w:gridCol w:w="976"/>
        <w:gridCol w:w="936"/>
      </w:tblGrid>
      <w:tr w:rsidR="008D1421" w:rsidRPr="008D1421" w14:paraId="6CB129A4" w14:textId="77777777" w:rsidTr="008D1421">
        <w:trPr>
          <w:trHeight w:val="262"/>
        </w:trPr>
        <w:tc>
          <w:tcPr>
            <w:tcW w:w="1961"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CEA1B69" w14:textId="0ED93B82" w:rsidR="008D1421" w:rsidRPr="008D1421" w:rsidRDefault="008D1421" w:rsidP="00BF252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lastRenderedPageBreak/>
              <w:t>Demand by Application</w:t>
            </w:r>
            <w:r w:rsidR="007C5B32">
              <w:rPr>
                <w:rFonts w:ascii="Arial" w:eastAsia="Times New Roman" w:hAnsi="Arial" w:cs="Arial"/>
                <w:b/>
                <w:bCs/>
                <w:color w:val="FFFFFF" w:themeColor="background1"/>
                <w:sz w:val="20"/>
                <w:szCs w:val="20"/>
                <w:lang w:val="en-US"/>
              </w:rPr>
              <w:t xml:space="preserve"> </w:t>
            </w:r>
          </w:p>
        </w:tc>
        <w:tc>
          <w:tcPr>
            <w:tcW w:w="859" w:type="dxa"/>
            <w:tcBorders>
              <w:top w:val="single" w:sz="4" w:space="0" w:color="auto"/>
              <w:left w:val="nil"/>
              <w:bottom w:val="single" w:sz="4" w:space="0" w:color="auto"/>
              <w:right w:val="single" w:sz="4" w:space="0" w:color="auto"/>
            </w:tcBorders>
            <w:shd w:val="clear" w:color="auto" w:fill="C00000"/>
            <w:noWrap/>
            <w:vAlign w:val="center"/>
            <w:hideMark/>
          </w:tcPr>
          <w:p w14:paraId="0C2A5361"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859" w:type="dxa"/>
            <w:tcBorders>
              <w:top w:val="single" w:sz="4" w:space="0" w:color="auto"/>
              <w:left w:val="nil"/>
              <w:bottom w:val="single" w:sz="4" w:space="0" w:color="auto"/>
              <w:right w:val="single" w:sz="4" w:space="0" w:color="auto"/>
            </w:tcBorders>
            <w:shd w:val="clear" w:color="auto" w:fill="C00000"/>
            <w:noWrap/>
            <w:vAlign w:val="center"/>
            <w:hideMark/>
          </w:tcPr>
          <w:p w14:paraId="4ECD679C"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859" w:type="dxa"/>
            <w:tcBorders>
              <w:top w:val="single" w:sz="4" w:space="0" w:color="auto"/>
              <w:left w:val="nil"/>
              <w:bottom w:val="single" w:sz="4" w:space="0" w:color="auto"/>
              <w:right w:val="single" w:sz="4" w:space="0" w:color="auto"/>
            </w:tcBorders>
            <w:shd w:val="clear" w:color="auto" w:fill="C00000"/>
            <w:noWrap/>
            <w:vAlign w:val="bottom"/>
            <w:hideMark/>
          </w:tcPr>
          <w:p w14:paraId="390CAE6E"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860" w:type="dxa"/>
            <w:tcBorders>
              <w:top w:val="single" w:sz="4" w:space="0" w:color="auto"/>
              <w:left w:val="nil"/>
              <w:bottom w:val="single" w:sz="4" w:space="0" w:color="auto"/>
              <w:right w:val="single" w:sz="4" w:space="0" w:color="auto"/>
            </w:tcBorders>
            <w:shd w:val="clear" w:color="auto" w:fill="C00000"/>
            <w:noWrap/>
            <w:vAlign w:val="bottom"/>
            <w:hideMark/>
          </w:tcPr>
          <w:p w14:paraId="368C74DF"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981" w:type="dxa"/>
            <w:tcBorders>
              <w:top w:val="single" w:sz="4" w:space="0" w:color="auto"/>
              <w:left w:val="nil"/>
              <w:bottom w:val="single" w:sz="4" w:space="0" w:color="auto"/>
              <w:right w:val="single" w:sz="4" w:space="0" w:color="auto"/>
            </w:tcBorders>
            <w:shd w:val="clear" w:color="auto" w:fill="C00000"/>
            <w:noWrap/>
            <w:vAlign w:val="bottom"/>
            <w:hideMark/>
          </w:tcPr>
          <w:p w14:paraId="456C70B8"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6C2D1749"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18E3408F"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2021E</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3BF7D629"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2025F</w:t>
            </w:r>
          </w:p>
        </w:tc>
        <w:tc>
          <w:tcPr>
            <w:tcW w:w="936"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5891CEA3"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2030F</w:t>
            </w:r>
          </w:p>
        </w:tc>
      </w:tr>
      <w:tr w:rsidR="00195C31" w:rsidRPr="008D1421" w14:paraId="4751FDEF" w14:textId="77777777" w:rsidTr="00AF59DD">
        <w:trPr>
          <w:trHeight w:val="309"/>
        </w:trPr>
        <w:tc>
          <w:tcPr>
            <w:tcW w:w="1961" w:type="dxa"/>
            <w:tcBorders>
              <w:top w:val="nil"/>
              <w:left w:val="single" w:sz="4" w:space="0" w:color="auto"/>
              <w:bottom w:val="single" w:sz="4" w:space="0" w:color="auto"/>
              <w:right w:val="single" w:sz="4" w:space="0" w:color="auto"/>
            </w:tcBorders>
            <w:shd w:val="clear" w:color="000000" w:fill="FFFFFF"/>
            <w:noWrap/>
            <w:vAlign w:val="bottom"/>
            <w:hideMark/>
          </w:tcPr>
          <w:p w14:paraId="63975E07"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Pipes &amp; Tanks</w:t>
            </w:r>
          </w:p>
        </w:tc>
        <w:tc>
          <w:tcPr>
            <w:tcW w:w="859" w:type="dxa"/>
            <w:tcBorders>
              <w:top w:val="nil"/>
              <w:left w:val="nil"/>
              <w:bottom w:val="single" w:sz="4" w:space="0" w:color="auto"/>
              <w:right w:val="single" w:sz="4" w:space="0" w:color="auto"/>
            </w:tcBorders>
            <w:shd w:val="clear" w:color="000000" w:fill="FFFFFF"/>
            <w:noWrap/>
            <w:vAlign w:val="center"/>
            <w:hideMark/>
          </w:tcPr>
          <w:p w14:paraId="40FF30A6" w14:textId="6DB3288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859" w:type="dxa"/>
            <w:tcBorders>
              <w:top w:val="nil"/>
              <w:left w:val="nil"/>
              <w:bottom w:val="single" w:sz="4" w:space="0" w:color="auto"/>
              <w:right w:val="single" w:sz="4" w:space="0" w:color="auto"/>
            </w:tcBorders>
            <w:shd w:val="clear" w:color="000000" w:fill="FFFFFF"/>
            <w:noWrap/>
            <w:vAlign w:val="center"/>
            <w:hideMark/>
          </w:tcPr>
          <w:p w14:paraId="18FA1EAF" w14:textId="31A1D257"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859" w:type="dxa"/>
            <w:tcBorders>
              <w:top w:val="nil"/>
              <w:left w:val="nil"/>
              <w:bottom w:val="single" w:sz="4" w:space="0" w:color="auto"/>
              <w:right w:val="single" w:sz="4" w:space="0" w:color="auto"/>
            </w:tcBorders>
            <w:shd w:val="clear" w:color="000000" w:fill="FFFFFF"/>
            <w:noWrap/>
            <w:vAlign w:val="center"/>
            <w:hideMark/>
          </w:tcPr>
          <w:p w14:paraId="4E77D2E6" w14:textId="69D65A01"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w:t>
            </w:r>
          </w:p>
        </w:tc>
        <w:tc>
          <w:tcPr>
            <w:tcW w:w="860" w:type="dxa"/>
            <w:tcBorders>
              <w:top w:val="nil"/>
              <w:left w:val="nil"/>
              <w:bottom w:val="single" w:sz="4" w:space="0" w:color="auto"/>
              <w:right w:val="single" w:sz="4" w:space="0" w:color="auto"/>
            </w:tcBorders>
            <w:shd w:val="clear" w:color="000000" w:fill="FFFFFF"/>
            <w:noWrap/>
            <w:vAlign w:val="center"/>
            <w:hideMark/>
          </w:tcPr>
          <w:p w14:paraId="65E2ABA7" w14:textId="61F2E85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w:t>
            </w:r>
          </w:p>
        </w:tc>
        <w:tc>
          <w:tcPr>
            <w:tcW w:w="981" w:type="dxa"/>
            <w:tcBorders>
              <w:top w:val="nil"/>
              <w:left w:val="nil"/>
              <w:bottom w:val="single" w:sz="4" w:space="0" w:color="auto"/>
              <w:right w:val="single" w:sz="4" w:space="0" w:color="auto"/>
            </w:tcBorders>
            <w:shd w:val="clear" w:color="000000" w:fill="FFFFFF"/>
            <w:noWrap/>
            <w:vAlign w:val="center"/>
            <w:hideMark/>
          </w:tcPr>
          <w:p w14:paraId="43E0074D" w14:textId="390B082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14</w:t>
            </w:r>
          </w:p>
        </w:tc>
        <w:tc>
          <w:tcPr>
            <w:tcW w:w="976" w:type="dxa"/>
            <w:tcBorders>
              <w:top w:val="nil"/>
              <w:left w:val="nil"/>
              <w:bottom w:val="single" w:sz="4" w:space="0" w:color="auto"/>
              <w:right w:val="single" w:sz="4" w:space="0" w:color="auto"/>
            </w:tcBorders>
            <w:shd w:val="clear" w:color="000000" w:fill="FFFFFF"/>
            <w:noWrap/>
            <w:vAlign w:val="center"/>
            <w:hideMark/>
          </w:tcPr>
          <w:p w14:paraId="0484E274" w14:textId="1515D525"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976" w:type="dxa"/>
            <w:tcBorders>
              <w:top w:val="nil"/>
              <w:left w:val="nil"/>
              <w:bottom w:val="single" w:sz="4" w:space="0" w:color="auto"/>
              <w:right w:val="single" w:sz="4" w:space="0" w:color="auto"/>
            </w:tcBorders>
            <w:shd w:val="clear" w:color="000000" w:fill="FFFFFF"/>
            <w:noWrap/>
            <w:vAlign w:val="center"/>
            <w:hideMark/>
          </w:tcPr>
          <w:p w14:paraId="78F02892" w14:textId="41469F8E"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w:t>
            </w:r>
          </w:p>
        </w:tc>
        <w:tc>
          <w:tcPr>
            <w:tcW w:w="976" w:type="dxa"/>
            <w:tcBorders>
              <w:top w:val="nil"/>
              <w:left w:val="nil"/>
              <w:bottom w:val="single" w:sz="4" w:space="0" w:color="auto"/>
              <w:right w:val="single" w:sz="4" w:space="0" w:color="auto"/>
            </w:tcBorders>
            <w:shd w:val="clear" w:color="000000" w:fill="FFFFFF"/>
            <w:noWrap/>
            <w:vAlign w:val="center"/>
            <w:hideMark/>
          </w:tcPr>
          <w:p w14:paraId="2344AC02" w14:textId="0C72C469"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15</w:t>
            </w:r>
          </w:p>
        </w:tc>
        <w:tc>
          <w:tcPr>
            <w:tcW w:w="936" w:type="dxa"/>
            <w:tcBorders>
              <w:top w:val="nil"/>
              <w:left w:val="nil"/>
              <w:bottom w:val="single" w:sz="4" w:space="0" w:color="auto"/>
              <w:right w:val="single" w:sz="4" w:space="0" w:color="auto"/>
            </w:tcBorders>
            <w:shd w:val="clear" w:color="000000" w:fill="FFFFFF"/>
            <w:noWrap/>
            <w:vAlign w:val="center"/>
            <w:hideMark/>
          </w:tcPr>
          <w:p w14:paraId="1D405037" w14:textId="68DFC6A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19</w:t>
            </w:r>
          </w:p>
        </w:tc>
      </w:tr>
      <w:tr w:rsidR="00195C31" w:rsidRPr="008D1421" w14:paraId="611D7B8E" w14:textId="77777777" w:rsidTr="00AF59DD">
        <w:trPr>
          <w:trHeight w:val="309"/>
        </w:trPr>
        <w:tc>
          <w:tcPr>
            <w:tcW w:w="1961" w:type="dxa"/>
            <w:tcBorders>
              <w:top w:val="nil"/>
              <w:left w:val="single" w:sz="4" w:space="0" w:color="auto"/>
              <w:bottom w:val="single" w:sz="4" w:space="0" w:color="auto"/>
              <w:right w:val="single" w:sz="4" w:space="0" w:color="auto"/>
            </w:tcBorders>
            <w:shd w:val="clear" w:color="000000" w:fill="FFFFFF"/>
            <w:noWrap/>
            <w:vAlign w:val="bottom"/>
            <w:hideMark/>
          </w:tcPr>
          <w:p w14:paraId="2F879D41"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Marine Components</w:t>
            </w:r>
          </w:p>
        </w:tc>
        <w:tc>
          <w:tcPr>
            <w:tcW w:w="859" w:type="dxa"/>
            <w:tcBorders>
              <w:top w:val="nil"/>
              <w:left w:val="nil"/>
              <w:bottom w:val="single" w:sz="4" w:space="0" w:color="auto"/>
              <w:right w:val="single" w:sz="4" w:space="0" w:color="auto"/>
            </w:tcBorders>
            <w:shd w:val="clear" w:color="000000" w:fill="FFFFFF"/>
            <w:noWrap/>
            <w:vAlign w:val="center"/>
            <w:hideMark/>
          </w:tcPr>
          <w:p w14:paraId="00A8A1E1" w14:textId="5AFDE5B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59" w:type="dxa"/>
            <w:tcBorders>
              <w:top w:val="nil"/>
              <w:left w:val="nil"/>
              <w:bottom w:val="single" w:sz="4" w:space="0" w:color="auto"/>
              <w:right w:val="single" w:sz="4" w:space="0" w:color="auto"/>
            </w:tcBorders>
            <w:shd w:val="clear" w:color="000000" w:fill="FFFFFF"/>
            <w:noWrap/>
            <w:vAlign w:val="center"/>
            <w:hideMark/>
          </w:tcPr>
          <w:p w14:paraId="6056F15B" w14:textId="08A36D7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59" w:type="dxa"/>
            <w:tcBorders>
              <w:top w:val="nil"/>
              <w:left w:val="nil"/>
              <w:bottom w:val="single" w:sz="4" w:space="0" w:color="auto"/>
              <w:right w:val="single" w:sz="4" w:space="0" w:color="auto"/>
            </w:tcBorders>
            <w:shd w:val="clear" w:color="000000" w:fill="FFFFFF"/>
            <w:noWrap/>
            <w:vAlign w:val="center"/>
            <w:hideMark/>
          </w:tcPr>
          <w:p w14:paraId="027607E1" w14:textId="473A9DB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860" w:type="dxa"/>
            <w:tcBorders>
              <w:top w:val="nil"/>
              <w:left w:val="nil"/>
              <w:bottom w:val="single" w:sz="4" w:space="0" w:color="auto"/>
              <w:right w:val="single" w:sz="4" w:space="0" w:color="auto"/>
            </w:tcBorders>
            <w:shd w:val="clear" w:color="000000" w:fill="FFFFFF"/>
            <w:noWrap/>
            <w:vAlign w:val="center"/>
            <w:hideMark/>
          </w:tcPr>
          <w:p w14:paraId="0518FD30" w14:textId="5A0CD62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81" w:type="dxa"/>
            <w:tcBorders>
              <w:top w:val="nil"/>
              <w:left w:val="nil"/>
              <w:bottom w:val="single" w:sz="4" w:space="0" w:color="auto"/>
              <w:right w:val="single" w:sz="4" w:space="0" w:color="auto"/>
            </w:tcBorders>
            <w:shd w:val="clear" w:color="000000" w:fill="FFFFFF"/>
            <w:noWrap/>
            <w:vAlign w:val="center"/>
            <w:hideMark/>
          </w:tcPr>
          <w:p w14:paraId="2AB5C1A1" w14:textId="67E9747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76" w:type="dxa"/>
            <w:tcBorders>
              <w:top w:val="nil"/>
              <w:left w:val="nil"/>
              <w:bottom w:val="single" w:sz="4" w:space="0" w:color="auto"/>
              <w:right w:val="single" w:sz="4" w:space="0" w:color="auto"/>
            </w:tcBorders>
            <w:shd w:val="clear" w:color="000000" w:fill="FFFFFF"/>
            <w:noWrap/>
            <w:vAlign w:val="center"/>
            <w:hideMark/>
          </w:tcPr>
          <w:p w14:paraId="19D207E3" w14:textId="7B3703B9"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76" w:type="dxa"/>
            <w:tcBorders>
              <w:top w:val="nil"/>
              <w:left w:val="nil"/>
              <w:bottom w:val="single" w:sz="4" w:space="0" w:color="auto"/>
              <w:right w:val="single" w:sz="4" w:space="0" w:color="auto"/>
            </w:tcBorders>
            <w:shd w:val="clear" w:color="000000" w:fill="FFFFFF"/>
            <w:noWrap/>
            <w:vAlign w:val="center"/>
            <w:hideMark/>
          </w:tcPr>
          <w:p w14:paraId="298541DB" w14:textId="1C61996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76" w:type="dxa"/>
            <w:tcBorders>
              <w:top w:val="nil"/>
              <w:left w:val="nil"/>
              <w:bottom w:val="single" w:sz="4" w:space="0" w:color="auto"/>
              <w:right w:val="single" w:sz="4" w:space="0" w:color="auto"/>
            </w:tcBorders>
            <w:shd w:val="clear" w:color="000000" w:fill="FFFFFF"/>
            <w:noWrap/>
            <w:vAlign w:val="center"/>
            <w:hideMark/>
          </w:tcPr>
          <w:p w14:paraId="32970969" w14:textId="3FC4C4E1"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36" w:type="dxa"/>
            <w:tcBorders>
              <w:top w:val="nil"/>
              <w:left w:val="nil"/>
              <w:bottom w:val="single" w:sz="4" w:space="0" w:color="auto"/>
              <w:right w:val="single" w:sz="4" w:space="0" w:color="auto"/>
            </w:tcBorders>
            <w:shd w:val="clear" w:color="000000" w:fill="FFFFFF"/>
            <w:noWrap/>
            <w:vAlign w:val="center"/>
            <w:hideMark/>
          </w:tcPr>
          <w:p w14:paraId="42B627B1" w14:textId="75EDFA22"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r>
      <w:tr w:rsidR="00195C31" w:rsidRPr="008D1421" w14:paraId="1834E481" w14:textId="77777777" w:rsidTr="00AF59DD">
        <w:trPr>
          <w:trHeight w:val="309"/>
        </w:trPr>
        <w:tc>
          <w:tcPr>
            <w:tcW w:w="1961" w:type="dxa"/>
            <w:tcBorders>
              <w:top w:val="nil"/>
              <w:left w:val="single" w:sz="4" w:space="0" w:color="auto"/>
              <w:bottom w:val="single" w:sz="4" w:space="0" w:color="auto"/>
              <w:right w:val="single" w:sz="4" w:space="0" w:color="auto"/>
            </w:tcBorders>
            <w:shd w:val="clear" w:color="000000" w:fill="FFFFFF"/>
            <w:noWrap/>
            <w:vAlign w:val="bottom"/>
            <w:hideMark/>
          </w:tcPr>
          <w:p w14:paraId="4319D0A6"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Renewables</w:t>
            </w:r>
          </w:p>
        </w:tc>
        <w:tc>
          <w:tcPr>
            <w:tcW w:w="859" w:type="dxa"/>
            <w:tcBorders>
              <w:top w:val="nil"/>
              <w:left w:val="nil"/>
              <w:bottom w:val="single" w:sz="4" w:space="0" w:color="auto"/>
              <w:right w:val="single" w:sz="4" w:space="0" w:color="auto"/>
            </w:tcBorders>
            <w:shd w:val="clear" w:color="000000" w:fill="FFFFFF"/>
            <w:noWrap/>
            <w:vAlign w:val="center"/>
            <w:hideMark/>
          </w:tcPr>
          <w:p w14:paraId="506656E1" w14:textId="6FF5183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w:t>
            </w:r>
          </w:p>
        </w:tc>
        <w:tc>
          <w:tcPr>
            <w:tcW w:w="859" w:type="dxa"/>
            <w:tcBorders>
              <w:top w:val="nil"/>
              <w:left w:val="nil"/>
              <w:bottom w:val="single" w:sz="4" w:space="0" w:color="auto"/>
              <w:right w:val="single" w:sz="4" w:space="0" w:color="auto"/>
            </w:tcBorders>
            <w:shd w:val="clear" w:color="000000" w:fill="FFFFFF"/>
            <w:noWrap/>
            <w:vAlign w:val="center"/>
            <w:hideMark/>
          </w:tcPr>
          <w:p w14:paraId="011FE922" w14:textId="6A0DAF47"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w:t>
            </w:r>
          </w:p>
        </w:tc>
        <w:tc>
          <w:tcPr>
            <w:tcW w:w="859" w:type="dxa"/>
            <w:tcBorders>
              <w:top w:val="nil"/>
              <w:left w:val="nil"/>
              <w:bottom w:val="single" w:sz="4" w:space="0" w:color="auto"/>
              <w:right w:val="single" w:sz="4" w:space="0" w:color="auto"/>
            </w:tcBorders>
            <w:shd w:val="clear" w:color="000000" w:fill="FFFFFF"/>
            <w:noWrap/>
            <w:vAlign w:val="center"/>
            <w:hideMark/>
          </w:tcPr>
          <w:p w14:paraId="403F6656" w14:textId="63CA535E"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860" w:type="dxa"/>
            <w:tcBorders>
              <w:top w:val="nil"/>
              <w:left w:val="nil"/>
              <w:bottom w:val="single" w:sz="4" w:space="0" w:color="auto"/>
              <w:right w:val="single" w:sz="4" w:space="0" w:color="auto"/>
            </w:tcBorders>
            <w:shd w:val="clear" w:color="000000" w:fill="FFFFFF"/>
            <w:noWrap/>
            <w:vAlign w:val="center"/>
            <w:hideMark/>
          </w:tcPr>
          <w:p w14:paraId="5B45D8CB" w14:textId="1E68E21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81" w:type="dxa"/>
            <w:tcBorders>
              <w:top w:val="nil"/>
              <w:left w:val="nil"/>
              <w:bottom w:val="single" w:sz="4" w:space="0" w:color="auto"/>
              <w:right w:val="single" w:sz="4" w:space="0" w:color="auto"/>
            </w:tcBorders>
            <w:shd w:val="clear" w:color="000000" w:fill="FFFFFF"/>
            <w:noWrap/>
            <w:vAlign w:val="center"/>
            <w:hideMark/>
          </w:tcPr>
          <w:p w14:paraId="219ACA1A" w14:textId="592DBD87"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76" w:type="dxa"/>
            <w:tcBorders>
              <w:top w:val="nil"/>
              <w:left w:val="nil"/>
              <w:bottom w:val="single" w:sz="4" w:space="0" w:color="auto"/>
              <w:right w:val="single" w:sz="4" w:space="0" w:color="auto"/>
            </w:tcBorders>
            <w:shd w:val="clear" w:color="000000" w:fill="FFFFFF"/>
            <w:noWrap/>
            <w:vAlign w:val="center"/>
            <w:hideMark/>
          </w:tcPr>
          <w:p w14:paraId="4A47FF91" w14:textId="2D10281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w:t>
            </w:r>
          </w:p>
        </w:tc>
        <w:tc>
          <w:tcPr>
            <w:tcW w:w="976" w:type="dxa"/>
            <w:tcBorders>
              <w:top w:val="nil"/>
              <w:left w:val="nil"/>
              <w:bottom w:val="single" w:sz="4" w:space="0" w:color="auto"/>
              <w:right w:val="single" w:sz="4" w:space="0" w:color="auto"/>
            </w:tcBorders>
            <w:shd w:val="clear" w:color="000000" w:fill="FFFFFF"/>
            <w:noWrap/>
            <w:vAlign w:val="center"/>
            <w:hideMark/>
          </w:tcPr>
          <w:p w14:paraId="47243963" w14:textId="033FEB2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w:t>
            </w:r>
          </w:p>
        </w:tc>
        <w:tc>
          <w:tcPr>
            <w:tcW w:w="976" w:type="dxa"/>
            <w:tcBorders>
              <w:top w:val="nil"/>
              <w:left w:val="nil"/>
              <w:bottom w:val="single" w:sz="4" w:space="0" w:color="auto"/>
              <w:right w:val="single" w:sz="4" w:space="0" w:color="auto"/>
            </w:tcBorders>
            <w:shd w:val="clear" w:color="000000" w:fill="FFFFFF"/>
            <w:noWrap/>
            <w:vAlign w:val="center"/>
            <w:hideMark/>
          </w:tcPr>
          <w:p w14:paraId="7F70C5AF" w14:textId="657D6E2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36" w:type="dxa"/>
            <w:tcBorders>
              <w:top w:val="nil"/>
              <w:left w:val="nil"/>
              <w:bottom w:val="single" w:sz="4" w:space="0" w:color="auto"/>
              <w:right w:val="single" w:sz="4" w:space="0" w:color="auto"/>
            </w:tcBorders>
            <w:shd w:val="clear" w:color="000000" w:fill="FFFFFF"/>
            <w:noWrap/>
            <w:vAlign w:val="center"/>
            <w:hideMark/>
          </w:tcPr>
          <w:p w14:paraId="59331837" w14:textId="24AD1A5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r>
      <w:tr w:rsidR="00195C31" w:rsidRPr="008D1421" w14:paraId="740A0C30" w14:textId="77777777" w:rsidTr="00AF59DD">
        <w:trPr>
          <w:trHeight w:val="309"/>
        </w:trPr>
        <w:tc>
          <w:tcPr>
            <w:tcW w:w="1961" w:type="dxa"/>
            <w:tcBorders>
              <w:top w:val="nil"/>
              <w:left w:val="single" w:sz="4" w:space="0" w:color="auto"/>
              <w:bottom w:val="single" w:sz="4" w:space="0" w:color="auto"/>
              <w:right w:val="single" w:sz="4" w:space="0" w:color="auto"/>
            </w:tcBorders>
            <w:shd w:val="clear" w:color="000000" w:fill="FFFFFF"/>
            <w:noWrap/>
            <w:vAlign w:val="bottom"/>
            <w:hideMark/>
          </w:tcPr>
          <w:p w14:paraId="402ED944"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Others</w:t>
            </w:r>
          </w:p>
        </w:tc>
        <w:tc>
          <w:tcPr>
            <w:tcW w:w="859" w:type="dxa"/>
            <w:tcBorders>
              <w:top w:val="nil"/>
              <w:left w:val="nil"/>
              <w:bottom w:val="single" w:sz="4" w:space="0" w:color="auto"/>
              <w:right w:val="single" w:sz="4" w:space="0" w:color="auto"/>
            </w:tcBorders>
            <w:shd w:val="clear" w:color="000000" w:fill="FFFFFF"/>
            <w:noWrap/>
            <w:vAlign w:val="center"/>
            <w:hideMark/>
          </w:tcPr>
          <w:p w14:paraId="6051EC94" w14:textId="2F51739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859" w:type="dxa"/>
            <w:tcBorders>
              <w:top w:val="nil"/>
              <w:left w:val="nil"/>
              <w:bottom w:val="single" w:sz="4" w:space="0" w:color="auto"/>
              <w:right w:val="single" w:sz="4" w:space="0" w:color="auto"/>
            </w:tcBorders>
            <w:shd w:val="clear" w:color="000000" w:fill="FFFFFF"/>
            <w:noWrap/>
            <w:vAlign w:val="center"/>
            <w:hideMark/>
          </w:tcPr>
          <w:p w14:paraId="41EDD2AA" w14:textId="66B8613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859" w:type="dxa"/>
            <w:tcBorders>
              <w:top w:val="nil"/>
              <w:left w:val="nil"/>
              <w:bottom w:val="single" w:sz="4" w:space="0" w:color="auto"/>
              <w:right w:val="single" w:sz="4" w:space="0" w:color="auto"/>
            </w:tcBorders>
            <w:shd w:val="clear" w:color="000000" w:fill="FFFFFF"/>
            <w:noWrap/>
            <w:vAlign w:val="center"/>
            <w:hideMark/>
          </w:tcPr>
          <w:p w14:paraId="5BB7A8FC" w14:textId="3FB97C3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860" w:type="dxa"/>
            <w:tcBorders>
              <w:top w:val="nil"/>
              <w:left w:val="nil"/>
              <w:bottom w:val="single" w:sz="4" w:space="0" w:color="auto"/>
              <w:right w:val="single" w:sz="4" w:space="0" w:color="auto"/>
            </w:tcBorders>
            <w:shd w:val="clear" w:color="000000" w:fill="FFFFFF"/>
            <w:noWrap/>
            <w:vAlign w:val="center"/>
            <w:hideMark/>
          </w:tcPr>
          <w:p w14:paraId="2FDAB499" w14:textId="223CF3D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81" w:type="dxa"/>
            <w:tcBorders>
              <w:top w:val="nil"/>
              <w:left w:val="nil"/>
              <w:bottom w:val="single" w:sz="4" w:space="0" w:color="auto"/>
              <w:right w:val="single" w:sz="4" w:space="0" w:color="auto"/>
            </w:tcBorders>
            <w:shd w:val="clear" w:color="000000" w:fill="FFFFFF"/>
            <w:noWrap/>
            <w:vAlign w:val="center"/>
            <w:hideMark/>
          </w:tcPr>
          <w:p w14:paraId="744F1E61" w14:textId="6863E049"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76" w:type="dxa"/>
            <w:tcBorders>
              <w:top w:val="nil"/>
              <w:left w:val="nil"/>
              <w:bottom w:val="single" w:sz="4" w:space="0" w:color="auto"/>
              <w:right w:val="single" w:sz="4" w:space="0" w:color="auto"/>
            </w:tcBorders>
            <w:shd w:val="clear" w:color="000000" w:fill="FFFFFF"/>
            <w:noWrap/>
            <w:vAlign w:val="center"/>
            <w:hideMark/>
          </w:tcPr>
          <w:p w14:paraId="1A4D7669" w14:textId="5384D80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76" w:type="dxa"/>
            <w:tcBorders>
              <w:top w:val="nil"/>
              <w:left w:val="nil"/>
              <w:bottom w:val="single" w:sz="4" w:space="0" w:color="auto"/>
              <w:right w:val="single" w:sz="4" w:space="0" w:color="auto"/>
            </w:tcBorders>
            <w:shd w:val="clear" w:color="000000" w:fill="FFFFFF"/>
            <w:noWrap/>
            <w:vAlign w:val="center"/>
            <w:hideMark/>
          </w:tcPr>
          <w:p w14:paraId="28C467B2" w14:textId="57693BA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76" w:type="dxa"/>
            <w:tcBorders>
              <w:top w:val="nil"/>
              <w:left w:val="nil"/>
              <w:bottom w:val="single" w:sz="4" w:space="0" w:color="auto"/>
              <w:right w:val="single" w:sz="4" w:space="0" w:color="auto"/>
            </w:tcBorders>
            <w:shd w:val="clear" w:color="000000" w:fill="FFFFFF"/>
            <w:noWrap/>
            <w:vAlign w:val="center"/>
            <w:hideMark/>
          </w:tcPr>
          <w:p w14:paraId="51D76AEB" w14:textId="0E964C3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36" w:type="dxa"/>
            <w:tcBorders>
              <w:top w:val="nil"/>
              <w:left w:val="nil"/>
              <w:bottom w:val="single" w:sz="4" w:space="0" w:color="auto"/>
              <w:right w:val="single" w:sz="4" w:space="0" w:color="auto"/>
            </w:tcBorders>
            <w:shd w:val="clear" w:color="000000" w:fill="FFFFFF"/>
            <w:noWrap/>
            <w:vAlign w:val="center"/>
            <w:hideMark/>
          </w:tcPr>
          <w:p w14:paraId="56ED98C1" w14:textId="32D8BFE4"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r>
      <w:tr w:rsidR="00195C31" w:rsidRPr="008D1421" w14:paraId="01E07027" w14:textId="77777777" w:rsidTr="00AF59DD">
        <w:trPr>
          <w:trHeight w:val="309"/>
        </w:trPr>
        <w:tc>
          <w:tcPr>
            <w:tcW w:w="1961" w:type="dxa"/>
            <w:tcBorders>
              <w:top w:val="nil"/>
              <w:left w:val="single" w:sz="4" w:space="0" w:color="auto"/>
              <w:bottom w:val="single" w:sz="4" w:space="0" w:color="auto"/>
              <w:right w:val="single" w:sz="4" w:space="0" w:color="auto"/>
            </w:tcBorders>
            <w:shd w:val="clear" w:color="000000" w:fill="FFFFFF"/>
            <w:noWrap/>
            <w:vAlign w:val="bottom"/>
            <w:hideMark/>
          </w:tcPr>
          <w:p w14:paraId="408272BE" w14:textId="77777777" w:rsidR="00195C31" w:rsidRPr="00F27D0D" w:rsidRDefault="00195C31" w:rsidP="00195C31">
            <w:pPr>
              <w:spacing w:after="0" w:line="240" w:lineRule="auto"/>
              <w:rPr>
                <w:rFonts w:ascii="Arial" w:eastAsia="Times New Roman" w:hAnsi="Arial" w:cs="Arial"/>
                <w:b/>
                <w:bCs/>
                <w:color w:val="000000"/>
                <w:sz w:val="20"/>
                <w:szCs w:val="20"/>
                <w:lang w:val="en-US"/>
              </w:rPr>
            </w:pPr>
            <w:r w:rsidRPr="00F27D0D">
              <w:rPr>
                <w:rFonts w:ascii="Arial" w:hAnsi="Arial" w:cs="Arial"/>
                <w:b/>
                <w:bCs/>
                <w:color w:val="000000"/>
                <w:sz w:val="20"/>
                <w:szCs w:val="20"/>
              </w:rPr>
              <w:t>Total</w:t>
            </w:r>
          </w:p>
        </w:tc>
        <w:tc>
          <w:tcPr>
            <w:tcW w:w="859" w:type="dxa"/>
            <w:tcBorders>
              <w:top w:val="nil"/>
              <w:left w:val="nil"/>
              <w:bottom w:val="single" w:sz="4" w:space="0" w:color="auto"/>
              <w:right w:val="single" w:sz="4" w:space="0" w:color="auto"/>
            </w:tcBorders>
            <w:shd w:val="clear" w:color="000000" w:fill="FFFFFF"/>
            <w:noWrap/>
            <w:vAlign w:val="center"/>
            <w:hideMark/>
          </w:tcPr>
          <w:p w14:paraId="6778ACAD" w14:textId="66EA2977"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859" w:type="dxa"/>
            <w:tcBorders>
              <w:top w:val="nil"/>
              <w:left w:val="nil"/>
              <w:bottom w:val="single" w:sz="4" w:space="0" w:color="auto"/>
              <w:right w:val="single" w:sz="4" w:space="0" w:color="auto"/>
            </w:tcBorders>
            <w:shd w:val="clear" w:color="000000" w:fill="FFFFFF"/>
            <w:noWrap/>
            <w:vAlign w:val="center"/>
            <w:hideMark/>
          </w:tcPr>
          <w:p w14:paraId="1B8557E5" w14:textId="4B452612"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859" w:type="dxa"/>
            <w:tcBorders>
              <w:top w:val="nil"/>
              <w:left w:val="nil"/>
              <w:bottom w:val="single" w:sz="4" w:space="0" w:color="auto"/>
              <w:right w:val="single" w:sz="4" w:space="0" w:color="auto"/>
            </w:tcBorders>
            <w:shd w:val="clear" w:color="000000" w:fill="FFFFFF"/>
            <w:noWrap/>
            <w:vAlign w:val="center"/>
            <w:hideMark/>
          </w:tcPr>
          <w:p w14:paraId="6589A702" w14:textId="3CBFE57C"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21</w:t>
            </w:r>
          </w:p>
        </w:tc>
        <w:tc>
          <w:tcPr>
            <w:tcW w:w="860" w:type="dxa"/>
            <w:tcBorders>
              <w:top w:val="nil"/>
              <w:left w:val="nil"/>
              <w:bottom w:val="single" w:sz="4" w:space="0" w:color="auto"/>
              <w:right w:val="single" w:sz="4" w:space="0" w:color="auto"/>
            </w:tcBorders>
            <w:shd w:val="clear" w:color="000000" w:fill="FFFFFF"/>
            <w:noWrap/>
            <w:vAlign w:val="center"/>
            <w:hideMark/>
          </w:tcPr>
          <w:p w14:paraId="6CD8E81E" w14:textId="563440F8"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w:t>
            </w:r>
          </w:p>
        </w:tc>
        <w:tc>
          <w:tcPr>
            <w:tcW w:w="981" w:type="dxa"/>
            <w:tcBorders>
              <w:top w:val="nil"/>
              <w:left w:val="nil"/>
              <w:bottom w:val="single" w:sz="4" w:space="0" w:color="auto"/>
              <w:right w:val="single" w:sz="4" w:space="0" w:color="auto"/>
            </w:tcBorders>
            <w:shd w:val="clear" w:color="000000" w:fill="FFFFFF"/>
            <w:noWrap/>
            <w:vAlign w:val="center"/>
            <w:hideMark/>
          </w:tcPr>
          <w:p w14:paraId="584DB26B" w14:textId="6B813494"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w:t>
            </w:r>
          </w:p>
        </w:tc>
        <w:tc>
          <w:tcPr>
            <w:tcW w:w="976" w:type="dxa"/>
            <w:tcBorders>
              <w:top w:val="nil"/>
              <w:left w:val="nil"/>
              <w:bottom w:val="single" w:sz="4" w:space="0" w:color="auto"/>
              <w:right w:val="single" w:sz="4" w:space="0" w:color="auto"/>
            </w:tcBorders>
            <w:shd w:val="clear" w:color="000000" w:fill="FFFFFF"/>
            <w:noWrap/>
            <w:vAlign w:val="center"/>
            <w:hideMark/>
          </w:tcPr>
          <w:p w14:paraId="37C2A5E3" w14:textId="46F32F0C"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976" w:type="dxa"/>
            <w:tcBorders>
              <w:top w:val="nil"/>
              <w:left w:val="nil"/>
              <w:bottom w:val="single" w:sz="4" w:space="0" w:color="auto"/>
              <w:right w:val="single" w:sz="4" w:space="0" w:color="auto"/>
            </w:tcBorders>
            <w:shd w:val="clear" w:color="000000" w:fill="FFFFFF"/>
            <w:noWrap/>
            <w:vAlign w:val="center"/>
            <w:hideMark/>
          </w:tcPr>
          <w:p w14:paraId="4162C856" w14:textId="6D8DB599"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21</w:t>
            </w:r>
          </w:p>
        </w:tc>
        <w:tc>
          <w:tcPr>
            <w:tcW w:w="976" w:type="dxa"/>
            <w:tcBorders>
              <w:top w:val="nil"/>
              <w:left w:val="nil"/>
              <w:bottom w:val="single" w:sz="4" w:space="0" w:color="auto"/>
              <w:right w:val="single" w:sz="4" w:space="0" w:color="auto"/>
            </w:tcBorders>
            <w:shd w:val="clear" w:color="000000" w:fill="FFFFFF"/>
            <w:noWrap/>
            <w:vAlign w:val="center"/>
            <w:hideMark/>
          </w:tcPr>
          <w:p w14:paraId="3BB9B210" w14:textId="7A94E367"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25</w:t>
            </w:r>
          </w:p>
        </w:tc>
        <w:tc>
          <w:tcPr>
            <w:tcW w:w="936" w:type="dxa"/>
            <w:tcBorders>
              <w:top w:val="nil"/>
              <w:left w:val="nil"/>
              <w:bottom w:val="single" w:sz="4" w:space="0" w:color="auto"/>
              <w:right w:val="single" w:sz="4" w:space="0" w:color="auto"/>
            </w:tcBorders>
            <w:shd w:val="clear" w:color="000000" w:fill="FFFFFF"/>
            <w:noWrap/>
            <w:vAlign w:val="center"/>
            <w:hideMark/>
          </w:tcPr>
          <w:p w14:paraId="0077756C" w14:textId="30DE1CA3" w:rsidR="00195C31" w:rsidRPr="00F27D0D"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31</w:t>
            </w:r>
          </w:p>
        </w:tc>
      </w:tr>
    </w:tbl>
    <w:p w14:paraId="0BC87C7A" w14:textId="2886A8CE" w:rsidR="00E2530D" w:rsidRDefault="008D1421" w:rsidP="00990C86">
      <w:pPr>
        <w:spacing w:line="360" w:lineRule="auto"/>
        <w:jc w:val="both"/>
        <w:rPr>
          <w:rFonts w:ascii="Arial" w:hAnsi="Arial" w:cs="Arial"/>
          <w:color w:val="000000" w:themeColor="text1"/>
          <w:sz w:val="24"/>
          <w:szCs w:val="24"/>
        </w:rPr>
        <w:sectPr w:rsidR="00E2530D"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
          <w:noProof/>
          <w:color w:val="000000" w:themeColor="text1"/>
        </w:rPr>
        <mc:AlternateContent>
          <mc:Choice Requires="wps">
            <w:drawing>
              <wp:anchor distT="0" distB="0" distL="114300" distR="114300" simplePos="0" relativeHeight="252489728" behindDoc="0" locked="0" layoutInCell="1" allowOverlap="1" wp14:anchorId="554C6DF7" wp14:editId="7CC74A19">
                <wp:simplePos x="0" y="0"/>
                <wp:positionH relativeFrom="margin">
                  <wp:posOffset>3040083</wp:posOffset>
                </wp:positionH>
                <wp:positionV relativeFrom="paragraph">
                  <wp:posOffset>11875</wp:posOffset>
                </wp:positionV>
                <wp:extent cx="3345180" cy="476250"/>
                <wp:effectExtent l="0" t="0" r="0" b="0"/>
                <wp:wrapNone/>
                <wp:docPr id="1273" name="TextBox 4"/>
                <wp:cNvGraphicFramePr/>
                <a:graphic xmlns:a="http://schemas.openxmlformats.org/drawingml/2006/main">
                  <a:graphicData uri="http://schemas.microsoft.com/office/word/2010/wordprocessingShape">
                    <wps:wsp>
                      <wps:cNvSpPr txBox="1"/>
                      <wps:spPr>
                        <a:xfrm>
                          <a:off x="0" y="0"/>
                          <a:ext cx="3345180" cy="476250"/>
                        </a:xfrm>
                        <a:prstGeom prst="rect">
                          <a:avLst/>
                        </a:prstGeom>
                        <a:noFill/>
                      </wps:spPr>
                      <wps:txbx>
                        <w:txbxContent>
                          <w:p w14:paraId="24BF3E55"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w:t>
                            </w:r>
                            <w:r w:rsidRPr="00547E79">
                              <w:rPr>
                                <w:rFonts w:ascii="Verdana" w:eastAsia="Verdana" w:hAnsi="Verdana" w:cs="Verdana"/>
                                <w:i/>
                                <w:iCs/>
                                <w:color w:val="000000" w:themeColor="text1"/>
                                <w:kern w:val="24"/>
                                <w:sz w:val="12"/>
                                <w:szCs w:val="12"/>
                              </w:rPr>
                              <w:t>include Défense</w:t>
                            </w:r>
                            <w:r w:rsidRPr="003D3AD1">
                              <w:rPr>
                                <w:rFonts w:ascii="Verdana" w:eastAsia="Verdana" w:hAnsi="Verdana" w:cs="Verdana"/>
                                <w:i/>
                                <w:iCs/>
                                <w:color w:val="000000" w:themeColor="text1"/>
                                <w:kern w:val="24"/>
                                <w:sz w:val="12"/>
                                <w:szCs w:val="12"/>
                              </w:rPr>
                              <w:t>, Aerospace, Electrical and electronics etc.</w:t>
                            </w:r>
                          </w:p>
                          <w:p w14:paraId="57C6FA06"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54C6DF7" id="_x0000_s1121" type="#_x0000_t202" style="position:absolute;left:0;text-align:left;margin-left:239.4pt;margin-top:.95pt;width:263.4pt;height:37.5pt;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" filled="f" stroked="f">
                <v:textbox>
                  <w:txbxContent>
                    <w:p w14:paraId="24BF3E55"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w:t>
                      </w:r>
                      <w:r w:rsidRPr="00547E79">
                        <w:rPr>
                          <w:rFonts w:ascii="Verdana" w:eastAsia="Verdana" w:hAnsi="Verdana" w:cs="Verdana"/>
                          <w:i/>
                          <w:iCs/>
                          <w:color w:val="000000" w:themeColor="text1"/>
                          <w:kern w:val="24"/>
                          <w:sz w:val="12"/>
                          <w:szCs w:val="12"/>
                        </w:rPr>
                        <w:t>include Défense</w:t>
                      </w:r>
                      <w:r w:rsidRPr="003D3AD1">
                        <w:rPr>
                          <w:rFonts w:ascii="Verdana" w:eastAsia="Verdana" w:hAnsi="Verdana" w:cs="Verdana"/>
                          <w:i/>
                          <w:iCs/>
                          <w:color w:val="000000" w:themeColor="text1"/>
                          <w:kern w:val="24"/>
                          <w:sz w:val="12"/>
                          <w:szCs w:val="12"/>
                        </w:rPr>
                        <w:t>, Aerospace, Electrical and electronics etc.</w:t>
                      </w:r>
                    </w:p>
                    <w:p w14:paraId="57C6FA06"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7F5D65E9" w14:textId="77777777" w:rsidR="00195C31" w:rsidRDefault="00195C31" w:rsidP="00555BDB">
      <w:pPr>
        <w:spacing w:line="360" w:lineRule="auto"/>
        <w:jc w:val="both"/>
        <w:rPr>
          <w:rFonts w:ascii="Arial" w:hAnsi="Arial" w:cs="Arial"/>
          <w:sz w:val="24"/>
          <w:szCs w:val="24"/>
        </w:rPr>
      </w:pPr>
    </w:p>
    <w:p w14:paraId="24E3959A" w14:textId="26F0CFB7" w:rsidR="00195C31" w:rsidRPr="00195C31" w:rsidRDefault="00195C31" w:rsidP="00555BDB">
      <w:pPr>
        <w:spacing w:line="360" w:lineRule="auto"/>
        <w:jc w:val="both"/>
        <w:rPr>
          <w:rFonts w:ascii="Arial" w:hAnsi="Arial" w:cs="Arial"/>
          <w:sz w:val="24"/>
          <w:szCs w:val="24"/>
        </w:rPr>
      </w:pPr>
      <w:r w:rsidRPr="00195C31">
        <w:rPr>
          <w:rFonts w:ascii="Arial" w:hAnsi="Arial" w:cs="Arial"/>
          <w:sz w:val="24"/>
          <w:szCs w:val="24"/>
        </w:rPr>
        <w:t xml:space="preserve">Vinyl </w:t>
      </w:r>
      <w:r>
        <w:rPr>
          <w:rFonts w:ascii="Arial" w:hAnsi="Arial" w:cs="Arial"/>
          <w:sz w:val="24"/>
          <w:szCs w:val="24"/>
        </w:rPr>
        <w:t>E</w:t>
      </w:r>
      <w:r w:rsidRPr="00195C31">
        <w:rPr>
          <w:rFonts w:ascii="Arial" w:hAnsi="Arial" w:cs="Arial"/>
          <w:sz w:val="24"/>
          <w:szCs w:val="24"/>
        </w:rPr>
        <w:t>ster offers wide range of applications including pipes and tanks, marine components, renewables etc. Over the past several years, pipes and tanks segment holds largest market share in the vinyl ester market at about 60% as of 2020 and is forecasted to hold more than 60% market share by 2030 owing to increasing demand in Chlor-alkali and chemical industry, power generation industry, mining and metal industry, industrial water and wastewater industry, food processing industry, and pulp and paper industry.</w:t>
      </w:r>
    </w:p>
    <w:p w14:paraId="65BB36A6" w14:textId="77777777" w:rsidR="00195C31" w:rsidRDefault="00195C31" w:rsidP="00555BDB">
      <w:pPr>
        <w:spacing w:line="360" w:lineRule="auto"/>
        <w:jc w:val="both"/>
        <w:rPr>
          <w:rFonts w:ascii="Arial" w:hAnsi="Arial" w:cs="Arial"/>
          <w:b/>
          <w:bCs/>
          <w:sz w:val="24"/>
          <w:szCs w:val="24"/>
        </w:rPr>
      </w:pPr>
    </w:p>
    <w:p w14:paraId="616C840F" w14:textId="3D1B91F5" w:rsidR="00555BDB" w:rsidRPr="00555BDB" w:rsidRDefault="00555BDB" w:rsidP="00555BDB">
      <w:pPr>
        <w:spacing w:line="360" w:lineRule="auto"/>
        <w:jc w:val="both"/>
        <w:rPr>
          <w:rFonts w:ascii="Arial" w:hAnsi="Arial" w:cs="Arial"/>
          <w:b/>
          <w:bCs/>
          <w:sz w:val="24"/>
          <w:szCs w:val="24"/>
        </w:rPr>
      </w:pPr>
      <w:r w:rsidRPr="00555BDB">
        <w:rPr>
          <w:rFonts w:ascii="Arial" w:hAnsi="Arial" w:cs="Arial"/>
          <w:b/>
          <w:bCs/>
          <w:sz w:val="24"/>
          <w:szCs w:val="24"/>
        </w:rPr>
        <w:t>3.2.5.4. Demand By Type</w:t>
      </w:r>
    </w:p>
    <w:p w14:paraId="557EBBF9" w14:textId="64FB2C8D" w:rsidR="00555BDB" w:rsidRPr="0061645E" w:rsidRDefault="00555BDB" w:rsidP="00990C86">
      <w:pPr>
        <w:spacing w:line="360" w:lineRule="auto"/>
        <w:jc w:val="both"/>
        <w:rPr>
          <w:rFonts w:ascii="Arial" w:hAnsi="Arial" w:cs="Arial"/>
          <w:b/>
          <w:bCs/>
          <w:sz w:val="24"/>
          <w:szCs w:val="24"/>
        </w:rPr>
        <w:sectPr w:rsidR="00555BDB" w:rsidRPr="0061645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9A3CE3C" w14:textId="0C0CAF58" w:rsidR="00990C86" w:rsidRPr="0061645E" w:rsidRDefault="00555BDB" w:rsidP="00555BDB">
      <w:pPr>
        <w:spacing w:line="360" w:lineRule="auto"/>
        <w:textAlignment w:val="baseline"/>
        <w:rPr>
          <w:rFonts w:ascii="Arial" w:hAnsi="Arial" w:cs="Arial"/>
          <w:b/>
          <w:bCs/>
          <w:sz w:val="24"/>
          <w:szCs w:val="24"/>
        </w:rPr>
      </w:pPr>
      <w:r w:rsidRPr="0061645E">
        <w:rPr>
          <w:rFonts w:ascii="Arial" w:hAnsi="Arial" w:cs="Arial"/>
          <w:b/>
          <w:bCs/>
          <w:sz w:val="24"/>
          <w:szCs w:val="24"/>
        </w:rPr>
        <w:t>South America Vinyl Ester Resin Demand, By Type,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2015–2030F</w:t>
      </w:r>
    </w:p>
    <w:p w14:paraId="5B4DB596" w14:textId="36799D9A" w:rsidR="00023038" w:rsidRPr="002B5730" w:rsidRDefault="005F220B">
      <w:pPr>
        <w:rPr>
          <w:color w:val="000000" w:themeColor="text1"/>
        </w:rPr>
      </w:pPr>
      <w:r w:rsidRPr="002B5730">
        <w:rPr>
          <w:bCs/>
          <w:noProof/>
          <w:color w:val="000000" w:themeColor="text1"/>
        </w:rPr>
        <mc:AlternateContent>
          <mc:Choice Requires="wps">
            <w:drawing>
              <wp:anchor distT="0" distB="0" distL="114300" distR="114300" simplePos="0" relativeHeight="252028928" behindDoc="0" locked="0" layoutInCell="1" allowOverlap="1" wp14:anchorId="78933423" wp14:editId="130BFCB4">
                <wp:simplePos x="0" y="0"/>
                <wp:positionH relativeFrom="margin">
                  <wp:posOffset>2664460</wp:posOffset>
                </wp:positionH>
                <wp:positionV relativeFrom="paragraph">
                  <wp:posOffset>2935605</wp:posOffset>
                </wp:positionV>
                <wp:extent cx="3724275" cy="400050"/>
                <wp:effectExtent l="0" t="0" r="0" b="0"/>
                <wp:wrapNone/>
                <wp:docPr id="1090" name="TextBox 22"/>
                <wp:cNvGraphicFramePr/>
                <a:graphic xmlns:a="http://schemas.openxmlformats.org/drawingml/2006/main">
                  <a:graphicData uri="http://schemas.microsoft.com/office/word/2010/wordprocessingShape">
                    <wps:wsp>
                      <wps:cNvSpPr txBox="1"/>
                      <wps:spPr>
                        <a:xfrm>
                          <a:off x="0" y="0"/>
                          <a:ext cx="3724275" cy="400050"/>
                        </a:xfrm>
                        <a:prstGeom prst="rect">
                          <a:avLst/>
                        </a:prstGeom>
                        <a:noFill/>
                      </wps:spPr>
                      <wps:txbx>
                        <w:txbxContent>
                          <w:p w14:paraId="28925BB4" w14:textId="77EB2424"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sidR="00C34E60">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11D4C83C"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8933423" id="_x0000_s1122" type="#_x0000_t202" style="position:absolute;margin-left:209.8pt;margin-top:231.15pt;width:293.25pt;height:31.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" filled="f" stroked="f">
                <v:textbox>
                  <w:txbxContent>
                    <w:p w14:paraId="28925BB4" w14:textId="77EB2424"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sidR="00C34E60">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11D4C83C"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1039EA" w:rsidRPr="002B5730">
        <w:rPr>
          <w:noProof/>
          <w:color w:val="000000" w:themeColor="text1"/>
        </w:rPr>
        <w:drawing>
          <wp:inline distT="0" distB="0" distL="0" distR="0" wp14:anchorId="03570095" wp14:editId="5BCF76C5">
            <wp:extent cx="6381750" cy="3333750"/>
            <wp:effectExtent l="0" t="0" r="0" b="0"/>
            <wp:docPr id="67" name="Chart 67">
              <a:extLst xmlns:a="http://schemas.openxmlformats.org/drawingml/2006/main">
                <a:ext uri="{FF2B5EF4-FFF2-40B4-BE49-F238E27FC236}">
                  <a16:creationId xmlns:a16="http://schemas.microsoft.com/office/drawing/2014/main" id="{44D38BB9-7396-4633-B13F-A67603F2AC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tbl>
      <w:tblPr>
        <w:tblW w:w="10480" w:type="dxa"/>
        <w:tblInd w:w="-185" w:type="dxa"/>
        <w:tblLook w:val="04A0" w:firstRow="1" w:lastRow="0" w:firstColumn="1" w:lastColumn="0" w:noHBand="0" w:noVBand="1"/>
      </w:tblPr>
      <w:tblGrid>
        <w:gridCol w:w="2007"/>
        <w:gridCol w:w="878"/>
        <w:gridCol w:w="878"/>
        <w:gridCol w:w="878"/>
        <w:gridCol w:w="880"/>
        <w:gridCol w:w="1004"/>
        <w:gridCol w:w="999"/>
        <w:gridCol w:w="999"/>
        <w:gridCol w:w="999"/>
        <w:gridCol w:w="958"/>
      </w:tblGrid>
      <w:tr w:rsidR="008D1421" w:rsidRPr="008D1421" w14:paraId="018F8D89" w14:textId="77777777" w:rsidTr="007C1CD8">
        <w:trPr>
          <w:trHeight w:val="521"/>
        </w:trPr>
        <w:tc>
          <w:tcPr>
            <w:tcW w:w="2007"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62736074" w14:textId="4DEA4EF8" w:rsidR="008D1421" w:rsidRPr="008D1421" w:rsidRDefault="008D1421" w:rsidP="00BF252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lastRenderedPageBreak/>
              <w:t>Demand by Type</w:t>
            </w:r>
            <w:r w:rsidR="007C5B32">
              <w:rPr>
                <w:rFonts w:ascii="Arial" w:eastAsia="Times New Roman" w:hAnsi="Arial" w:cs="Arial"/>
                <w:b/>
                <w:bCs/>
                <w:color w:val="FFFFFF" w:themeColor="background1"/>
                <w:sz w:val="20"/>
                <w:szCs w:val="20"/>
                <w:lang w:val="en-US"/>
              </w:rPr>
              <w:t xml:space="preserve"> </w:t>
            </w:r>
          </w:p>
        </w:tc>
        <w:tc>
          <w:tcPr>
            <w:tcW w:w="878" w:type="dxa"/>
            <w:tcBorders>
              <w:top w:val="single" w:sz="4" w:space="0" w:color="auto"/>
              <w:left w:val="nil"/>
              <w:bottom w:val="single" w:sz="4" w:space="0" w:color="auto"/>
              <w:right w:val="single" w:sz="4" w:space="0" w:color="auto"/>
            </w:tcBorders>
            <w:shd w:val="clear" w:color="auto" w:fill="C00000"/>
            <w:noWrap/>
            <w:vAlign w:val="center"/>
            <w:hideMark/>
          </w:tcPr>
          <w:p w14:paraId="7F483514"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878" w:type="dxa"/>
            <w:tcBorders>
              <w:top w:val="single" w:sz="4" w:space="0" w:color="auto"/>
              <w:left w:val="nil"/>
              <w:bottom w:val="single" w:sz="4" w:space="0" w:color="auto"/>
              <w:right w:val="single" w:sz="4" w:space="0" w:color="auto"/>
            </w:tcBorders>
            <w:shd w:val="clear" w:color="auto" w:fill="C00000"/>
            <w:noWrap/>
            <w:vAlign w:val="center"/>
            <w:hideMark/>
          </w:tcPr>
          <w:p w14:paraId="10293289"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878" w:type="dxa"/>
            <w:tcBorders>
              <w:top w:val="single" w:sz="4" w:space="0" w:color="auto"/>
              <w:left w:val="nil"/>
              <w:bottom w:val="single" w:sz="4" w:space="0" w:color="auto"/>
              <w:right w:val="single" w:sz="4" w:space="0" w:color="auto"/>
            </w:tcBorders>
            <w:shd w:val="clear" w:color="auto" w:fill="C00000"/>
            <w:noWrap/>
            <w:vAlign w:val="bottom"/>
            <w:hideMark/>
          </w:tcPr>
          <w:p w14:paraId="17846566"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880" w:type="dxa"/>
            <w:tcBorders>
              <w:top w:val="single" w:sz="4" w:space="0" w:color="auto"/>
              <w:left w:val="nil"/>
              <w:bottom w:val="single" w:sz="4" w:space="0" w:color="auto"/>
              <w:right w:val="single" w:sz="4" w:space="0" w:color="auto"/>
            </w:tcBorders>
            <w:shd w:val="clear" w:color="auto" w:fill="C00000"/>
            <w:noWrap/>
            <w:vAlign w:val="bottom"/>
            <w:hideMark/>
          </w:tcPr>
          <w:p w14:paraId="4D32B34D"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1004" w:type="dxa"/>
            <w:tcBorders>
              <w:top w:val="single" w:sz="4" w:space="0" w:color="auto"/>
              <w:left w:val="nil"/>
              <w:bottom w:val="single" w:sz="4" w:space="0" w:color="auto"/>
              <w:right w:val="single" w:sz="4" w:space="0" w:color="auto"/>
            </w:tcBorders>
            <w:shd w:val="clear" w:color="auto" w:fill="C00000"/>
            <w:noWrap/>
            <w:vAlign w:val="bottom"/>
            <w:hideMark/>
          </w:tcPr>
          <w:p w14:paraId="2D15621F"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999" w:type="dxa"/>
            <w:tcBorders>
              <w:top w:val="single" w:sz="4" w:space="0" w:color="auto"/>
              <w:left w:val="nil"/>
              <w:bottom w:val="single" w:sz="4" w:space="0" w:color="auto"/>
              <w:right w:val="single" w:sz="4" w:space="0" w:color="auto"/>
            </w:tcBorders>
            <w:shd w:val="clear" w:color="auto" w:fill="C00000"/>
            <w:noWrap/>
            <w:vAlign w:val="bottom"/>
            <w:hideMark/>
          </w:tcPr>
          <w:p w14:paraId="28620E3D"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c>
          <w:tcPr>
            <w:tcW w:w="999" w:type="dxa"/>
            <w:tcBorders>
              <w:top w:val="single" w:sz="4" w:space="0" w:color="auto"/>
              <w:left w:val="nil"/>
              <w:bottom w:val="single" w:sz="4" w:space="0" w:color="auto"/>
              <w:right w:val="single" w:sz="4" w:space="0" w:color="auto"/>
            </w:tcBorders>
            <w:shd w:val="clear" w:color="auto" w:fill="C00000"/>
            <w:noWrap/>
            <w:vAlign w:val="bottom"/>
            <w:hideMark/>
          </w:tcPr>
          <w:p w14:paraId="54C8FEDE"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2021E</w:t>
            </w:r>
          </w:p>
        </w:tc>
        <w:tc>
          <w:tcPr>
            <w:tcW w:w="999" w:type="dxa"/>
            <w:tcBorders>
              <w:top w:val="single" w:sz="4" w:space="0" w:color="auto"/>
              <w:left w:val="nil"/>
              <w:bottom w:val="single" w:sz="4" w:space="0" w:color="auto"/>
              <w:right w:val="single" w:sz="4" w:space="0" w:color="auto"/>
            </w:tcBorders>
            <w:shd w:val="clear" w:color="auto" w:fill="C00000"/>
            <w:noWrap/>
            <w:vAlign w:val="bottom"/>
            <w:hideMark/>
          </w:tcPr>
          <w:p w14:paraId="725C64A3"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2025F</w:t>
            </w:r>
          </w:p>
        </w:tc>
        <w:tc>
          <w:tcPr>
            <w:tcW w:w="958"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5DFB022E"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2030F</w:t>
            </w:r>
          </w:p>
        </w:tc>
      </w:tr>
      <w:tr w:rsidR="00195C31" w:rsidRPr="008D1421" w14:paraId="0264AA96" w14:textId="77777777" w:rsidTr="007B6EC3">
        <w:trPr>
          <w:trHeight w:val="612"/>
        </w:trPr>
        <w:tc>
          <w:tcPr>
            <w:tcW w:w="2007" w:type="dxa"/>
            <w:tcBorders>
              <w:top w:val="nil"/>
              <w:left w:val="single" w:sz="4" w:space="0" w:color="auto"/>
              <w:bottom w:val="single" w:sz="4" w:space="0" w:color="auto"/>
              <w:right w:val="single" w:sz="4" w:space="0" w:color="auto"/>
            </w:tcBorders>
            <w:shd w:val="clear" w:color="000000" w:fill="FFFFFF"/>
            <w:noWrap/>
            <w:vAlign w:val="bottom"/>
            <w:hideMark/>
          </w:tcPr>
          <w:p w14:paraId="7B3566AE"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Bisphenol-</w:t>
            </w:r>
            <w:proofErr w:type="gramStart"/>
            <w:r w:rsidRPr="008D1421">
              <w:rPr>
                <w:rFonts w:ascii="Arial" w:hAnsi="Arial" w:cs="Arial"/>
                <w:color w:val="000000"/>
                <w:sz w:val="20"/>
                <w:szCs w:val="20"/>
              </w:rPr>
              <w:t>A,F</w:t>
            </w:r>
            <w:proofErr w:type="gramEnd"/>
            <w:r w:rsidRPr="008D1421">
              <w:rPr>
                <w:rFonts w:ascii="Arial" w:hAnsi="Arial" w:cs="Arial"/>
                <w:color w:val="000000"/>
                <w:sz w:val="20"/>
                <w:szCs w:val="20"/>
              </w:rPr>
              <w:t>,S vinyl ester resin</w:t>
            </w:r>
          </w:p>
        </w:tc>
        <w:tc>
          <w:tcPr>
            <w:tcW w:w="878" w:type="dxa"/>
            <w:tcBorders>
              <w:top w:val="nil"/>
              <w:left w:val="nil"/>
              <w:bottom w:val="single" w:sz="4" w:space="0" w:color="auto"/>
              <w:right w:val="single" w:sz="4" w:space="0" w:color="auto"/>
            </w:tcBorders>
            <w:shd w:val="clear" w:color="000000" w:fill="FFFFFF"/>
            <w:noWrap/>
            <w:vAlign w:val="center"/>
            <w:hideMark/>
          </w:tcPr>
          <w:p w14:paraId="4AB11DF8" w14:textId="0E36568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878" w:type="dxa"/>
            <w:tcBorders>
              <w:top w:val="nil"/>
              <w:left w:val="nil"/>
              <w:bottom w:val="single" w:sz="4" w:space="0" w:color="auto"/>
              <w:right w:val="single" w:sz="4" w:space="0" w:color="auto"/>
            </w:tcBorders>
            <w:shd w:val="clear" w:color="000000" w:fill="FFFFFF"/>
            <w:noWrap/>
            <w:vAlign w:val="center"/>
            <w:hideMark/>
          </w:tcPr>
          <w:p w14:paraId="07D782BF" w14:textId="6B30F8C9"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878" w:type="dxa"/>
            <w:tcBorders>
              <w:top w:val="nil"/>
              <w:left w:val="nil"/>
              <w:bottom w:val="single" w:sz="4" w:space="0" w:color="auto"/>
              <w:right w:val="single" w:sz="4" w:space="0" w:color="auto"/>
            </w:tcBorders>
            <w:shd w:val="clear" w:color="000000" w:fill="FFFFFF"/>
            <w:noWrap/>
            <w:vAlign w:val="center"/>
            <w:hideMark/>
          </w:tcPr>
          <w:p w14:paraId="71BF9015" w14:textId="3541015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880" w:type="dxa"/>
            <w:tcBorders>
              <w:top w:val="nil"/>
              <w:left w:val="nil"/>
              <w:bottom w:val="single" w:sz="4" w:space="0" w:color="auto"/>
              <w:right w:val="single" w:sz="4" w:space="0" w:color="auto"/>
            </w:tcBorders>
            <w:shd w:val="clear" w:color="000000" w:fill="FFFFFF"/>
            <w:noWrap/>
            <w:vAlign w:val="center"/>
            <w:hideMark/>
          </w:tcPr>
          <w:p w14:paraId="5D076665" w14:textId="6ED7BFE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1004" w:type="dxa"/>
            <w:tcBorders>
              <w:top w:val="nil"/>
              <w:left w:val="nil"/>
              <w:bottom w:val="single" w:sz="4" w:space="0" w:color="auto"/>
              <w:right w:val="single" w:sz="4" w:space="0" w:color="auto"/>
            </w:tcBorders>
            <w:shd w:val="clear" w:color="000000" w:fill="FFFFFF"/>
            <w:noWrap/>
            <w:vAlign w:val="center"/>
            <w:hideMark/>
          </w:tcPr>
          <w:p w14:paraId="7FF018C3" w14:textId="5F701A74"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999" w:type="dxa"/>
            <w:tcBorders>
              <w:top w:val="nil"/>
              <w:left w:val="nil"/>
              <w:bottom w:val="single" w:sz="4" w:space="0" w:color="auto"/>
              <w:right w:val="single" w:sz="4" w:space="0" w:color="auto"/>
            </w:tcBorders>
            <w:shd w:val="clear" w:color="000000" w:fill="FFFFFF"/>
            <w:noWrap/>
            <w:vAlign w:val="center"/>
            <w:hideMark/>
          </w:tcPr>
          <w:p w14:paraId="38F2FC82" w14:textId="0EE63127"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999" w:type="dxa"/>
            <w:tcBorders>
              <w:top w:val="nil"/>
              <w:left w:val="nil"/>
              <w:bottom w:val="single" w:sz="4" w:space="0" w:color="auto"/>
              <w:right w:val="single" w:sz="4" w:space="0" w:color="auto"/>
            </w:tcBorders>
            <w:shd w:val="clear" w:color="000000" w:fill="FFFFFF"/>
            <w:noWrap/>
            <w:vAlign w:val="center"/>
            <w:hideMark/>
          </w:tcPr>
          <w:p w14:paraId="5CCDD0E1" w14:textId="68953F45"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999" w:type="dxa"/>
            <w:tcBorders>
              <w:top w:val="nil"/>
              <w:left w:val="nil"/>
              <w:bottom w:val="single" w:sz="4" w:space="0" w:color="auto"/>
              <w:right w:val="single" w:sz="4" w:space="0" w:color="auto"/>
            </w:tcBorders>
            <w:shd w:val="clear" w:color="000000" w:fill="FFFFFF"/>
            <w:noWrap/>
            <w:vAlign w:val="center"/>
            <w:hideMark/>
          </w:tcPr>
          <w:p w14:paraId="64E12CDF" w14:textId="360AE7C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w:t>
            </w:r>
          </w:p>
        </w:tc>
        <w:tc>
          <w:tcPr>
            <w:tcW w:w="958" w:type="dxa"/>
            <w:tcBorders>
              <w:top w:val="nil"/>
              <w:left w:val="nil"/>
              <w:bottom w:val="single" w:sz="4" w:space="0" w:color="auto"/>
              <w:right w:val="single" w:sz="4" w:space="0" w:color="auto"/>
            </w:tcBorders>
            <w:shd w:val="clear" w:color="000000" w:fill="FFFFFF"/>
            <w:noWrap/>
            <w:vAlign w:val="center"/>
            <w:hideMark/>
          </w:tcPr>
          <w:p w14:paraId="30D1F9B0" w14:textId="44C4A27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w:t>
            </w:r>
          </w:p>
        </w:tc>
      </w:tr>
      <w:tr w:rsidR="00195C31" w:rsidRPr="008D1421" w14:paraId="0C478877" w14:textId="77777777" w:rsidTr="007B6EC3">
        <w:trPr>
          <w:trHeight w:val="612"/>
        </w:trPr>
        <w:tc>
          <w:tcPr>
            <w:tcW w:w="2007" w:type="dxa"/>
            <w:tcBorders>
              <w:top w:val="nil"/>
              <w:left w:val="single" w:sz="4" w:space="0" w:color="auto"/>
              <w:bottom w:val="single" w:sz="4" w:space="0" w:color="auto"/>
              <w:right w:val="single" w:sz="4" w:space="0" w:color="auto"/>
            </w:tcBorders>
            <w:shd w:val="clear" w:color="000000" w:fill="FFFFFF"/>
            <w:noWrap/>
            <w:vAlign w:val="bottom"/>
            <w:hideMark/>
          </w:tcPr>
          <w:p w14:paraId="6AF0E134" w14:textId="77777777" w:rsidR="00195C31" w:rsidRPr="008D1421" w:rsidRDefault="00195C31" w:rsidP="00195C31">
            <w:pPr>
              <w:spacing w:after="0" w:line="240" w:lineRule="auto"/>
              <w:rPr>
                <w:rFonts w:ascii="Arial" w:eastAsia="Times New Roman" w:hAnsi="Arial" w:cs="Arial"/>
                <w:color w:val="000000"/>
                <w:sz w:val="20"/>
                <w:szCs w:val="20"/>
                <w:lang w:val="en-US"/>
              </w:rPr>
            </w:pPr>
            <w:proofErr w:type="spellStart"/>
            <w:r w:rsidRPr="008D1421">
              <w:rPr>
                <w:rFonts w:ascii="Arial" w:hAnsi="Arial" w:cs="Arial"/>
                <w:color w:val="000000"/>
                <w:sz w:val="20"/>
                <w:szCs w:val="20"/>
              </w:rPr>
              <w:t>Novolac</w:t>
            </w:r>
            <w:proofErr w:type="spellEnd"/>
            <w:r w:rsidRPr="008D1421">
              <w:rPr>
                <w:rFonts w:ascii="Arial" w:hAnsi="Arial" w:cs="Arial"/>
                <w:color w:val="000000"/>
                <w:sz w:val="20"/>
                <w:szCs w:val="20"/>
              </w:rPr>
              <w:t xml:space="preserve"> vinyl ester resin</w:t>
            </w:r>
          </w:p>
        </w:tc>
        <w:tc>
          <w:tcPr>
            <w:tcW w:w="878" w:type="dxa"/>
            <w:tcBorders>
              <w:top w:val="nil"/>
              <w:left w:val="nil"/>
              <w:bottom w:val="single" w:sz="4" w:space="0" w:color="auto"/>
              <w:right w:val="single" w:sz="4" w:space="0" w:color="auto"/>
            </w:tcBorders>
            <w:shd w:val="clear" w:color="000000" w:fill="FFFFFF"/>
            <w:noWrap/>
            <w:vAlign w:val="center"/>
            <w:hideMark/>
          </w:tcPr>
          <w:p w14:paraId="35FC883F" w14:textId="105F2D5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78" w:type="dxa"/>
            <w:tcBorders>
              <w:top w:val="nil"/>
              <w:left w:val="nil"/>
              <w:bottom w:val="single" w:sz="4" w:space="0" w:color="auto"/>
              <w:right w:val="single" w:sz="4" w:space="0" w:color="auto"/>
            </w:tcBorders>
            <w:shd w:val="clear" w:color="000000" w:fill="FFFFFF"/>
            <w:noWrap/>
            <w:vAlign w:val="center"/>
            <w:hideMark/>
          </w:tcPr>
          <w:p w14:paraId="3403A923" w14:textId="731E06D4"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78" w:type="dxa"/>
            <w:tcBorders>
              <w:top w:val="nil"/>
              <w:left w:val="nil"/>
              <w:bottom w:val="single" w:sz="4" w:space="0" w:color="auto"/>
              <w:right w:val="single" w:sz="4" w:space="0" w:color="auto"/>
            </w:tcBorders>
            <w:shd w:val="clear" w:color="000000" w:fill="FFFFFF"/>
            <w:noWrap/>
            <w:vAlign w:val="center"/>
            <w:hideMark/>
          </w:tcPr>
          <w:p w14:paraId="0B7C6BCD" w14:textId="27581481"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80" w:type="dxa"/>
            <w:tcBorders>
              <w:top w:val="nil"/>
              <w:left w:val="nil"/>
              <w:bottom w:val="single" w:sz="4" w:space="0" w:color="auto"/>
              <w:right w:val="single" w:sz="4" w:space="0" w:color="auto"/>
            </w:tcBorders>
            <w:shd w:val="clear" w:color="000000" w:fill="FFFFFF"/>
            <w:noWrap/>
            <w:vAlign w:val="center"/>
            <w:hideMark/>
          </w:tcPr>
          <w:p w14:paraId="3F4040E9" w14:textId="0EBB8D1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1004" w:type="dxa"/>
            <w:tcBorders>
              <w:top w:val="nil"/>
              <w:left w:val="nil"/>
              <w:bottom w:val="single" w:sz="4" w:space="0" w:color="auto"/>
              <w:right w:val="single" w:sz="4" w:space="0" w:color="auto"/>
            </w:tcBorders>
            <w:shd w:val="clear" w:color="000000" w:fill="FFFFFF"/>
            <w:noWrap/>
            <w:vAlign w:val="center"/>
            <w:hideMark/>
          </w:tcPr>
          <w:p w14:paraId="1F06EF48" w14:textId="6B8A513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999" w:type="dxa"/>
            <w:tcBorders>
              <w:top w:val="nil"/>
              <w:left w:val="nil"/>
              <w:bottom w:val="single" w:sz="4" w:space="0" w:color="auto"/>
              <w:right w:val="single" w:sz="4" w:space="0" w:color="auto"/>
            </w:tcBorders>
            <w:shd w:val="clear" w:color="000000" w:fill="FFFFFF"/>
            <w:noWrap/>
            <w:vAlign w:val="center"/>
            <w:hideMark/>
          </w:tcPr>
          <w:p w14:paraId="68165F51" w14:textId="68FA7B6F"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999" w:type="dxa"/>
            <w:tcBorders>
              <w:top w:val="nil"/>
              <w:left w:val="nil"/>
              <w:bottom w:val="single" w:sz="4" w:space="0" w:color="auto"/>
              <w:right w:val="single" w:sz="4" w:space="0" w:color="auto"/>
            </w:tcBorders>
            <w:shd w:val="clear" w:color="000000" w:fill="FFFFFF"/>
            <w:noWrap/>
            <w:vAlign w:val="center"/>
            <w:hideMark/>
          </w:tcPr>
          <w:p w14:paraId="3D538F2D" w14:textId="746B534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999" w:type="dxa"/>
            <w:tcBorders>
              <w:top w:val="nil"/>
              <w:left w:val="nil"/>
              <w:bottom w:val="single" w:sz="4" w:space="0" w:color="auto"/>
              <w:right w:val="single" w:sz="4" w:space="0" w:color="auto"/>
            </w:tcBorders>
            <w:shd w:val="clear" w:color="000000" w:fill="FFFFFF"/>
            <w:noWrap/>
            <w:vAlign w:val="center"/>
            <w:hideMark/>
          </w:tcPr>
          <w:p w14:paraId="7BA2CCA4" w14:textId="6E56C0F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958" w:type="dxa"/>
            <w:tcBorders>
              <w:top w:val="nil"/>
              <w:left w:val="nil"/>
              <w:bottom w:val="single" w:sz="4" w:space="0" w:color="auto"/>
              <w:right w:val="single" w:sz="4" w:space="0" w:color="auto"/>
            </w:tcBorders>
            <w:shd w:val="clear" w:color="000000" w:fill="FFFFFF"/>
            <w:noWrap/>
            <w:vAlign w:val="center"/>
            <w:hideMark/>
          </w:tcPr>
          <w:p w14:paraId="7120A42F" w14:textId="3D1EFFB7"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w:t>
            </w:r>
          </w:p>
        </w:tc>
      </w:tr>
      <w:tr w:rsidR="00195C31" w:rsidRPr="008D1421" w14:paraId="008EAF51" w14:textId="77777777" w:rsidTr="007B6EC3">
        <w:trPr>
          <w:trHeight w:val="612"/>
        </w:trPr>
        <w:tc>
          <w:tcPr>
            <w:tcW w:w="2007" w:type="dxa"/>
            <w:tcBorders>
              <w:top w:val="nil"/>
              <w:left w:val="single" w:sz="4" w:space="0" w:color="auto"/>
              <w:bottom w:val="single" w:sz="4" w:space="0" w:color="auto"/>
              <w:right w:val="single" w:sz="4" w:space="0" w:color="auto"/>
            </w:tcBorders>
            <w:shd w:val="clear" w:color="000000" w:fill="FFFFFF"/>
            <w:noWrap/>
            <w:vAlign w:val="bottom"/>
            <w:hideMark/>
          </w:tcPr>
          <w:p w14:paraId="2F4AEFF5"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Brominated vinyl ester resin</w:t>
            </w:r>
          </w:p>
        </w:tc>
        <w:tc>
          <w:tcPr>
            <w:tcW w:w="878" w:type="dxa"/>
            <w:tcBorders>
              <w:top w:val="nil"/>
              <w:left w:val="nil"/>
              <w:bottom w:val="single" w:sz="4" w:space="0" w:color="auto"/>
              <w:right w:val="single" w:sz="4" w:space="0" w:color="auto"/>
            </w:tcBorders>
            <w:shd w:val="clear" w:color="000000" w:fill="FFFFFF"/>
            <w:noWrap/>
            <w:vAlign w:val="center"/>
            <w:hideMark/>
          </w:tcPr>
          <w:p w14:paraId="68E462B8" w14:textId="101D09F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878" w:type="dxa"/>
            <w:tcBorders>
              <w:top w:val="nil"/>
              <w:left w:val="nil"/>
              <w:bottom w:val="single" w:sz="4" w:space="0" w:color="auto"/>
              <w:right w:val="single" w:sz="4" w:space="0" w:color="auto"/>
            </w:tcBorders>
            <w:shd w:val="clear" w:color="000000" w:fill="FFFFFF"/>
            <w:noWrap/>
            <w:vAlign w:val="center"/>
            <w:hideMark/>
          </w:tcPr>
          <w:p w14:paraId="1CAC0915" w14:textId="3EB3491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878" w:type="dxa"/>
            <w:tcBorders>
              <w:top w:val="nil"/>
              <w:left w:val="nil"/>
              <w:bottom w:val="single" w:sz="4" w:space="0" w:color="auto"/>
              <w:right w:val="single" w:sz="4" w:space="0" w:color="auto"/>
            </w:tcBorders>
            <w:shd w:val="clear" w:color="000000" w:fill="FFFFFF"/>
            <w:noWrap/>
            <w:vAlign w:val="center"/>
            <w:hideMark/>
          </w:tcPr>
          <w:p w14:paraId="0EE5351C" w14:textId="0D0248F4"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880" w:type="dxa"/>
            <w:tcBorders>
              <w:top w:val="nil"/>
              <w:left w:val="nil"/>
              <w:bottom w:val="single" w:sz="4" w:space="0" w:color="auto"/>
              <w:right w:val="single" w:sz="4" w:space="0" w:color="auto"/>
            </w:tcBorders>
            <w:shd w:val="clear" w:color="000000" w:fill="FFFFFF"/>
            <w:noWrap/>
            <w:vAlign w:val="center"/>
            <w:hideMark/>
          </w:tcPr>
          <w:p w14:paraId="0A333BC8" w14:textId="6CF2AAAF"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1004" w:type="dxa"/>
            <w:tcBorders>
              <w:top w:val="nil"/>
              <w:left w:val="nil"/>
              <w:bottom w:val="single" w:sz="4" w:space="0" w:color="auto"/>
              <w:right w:val="single" w:sz="4" w:space="0" w:color="auto"/>
            </w:tcBorders>
            <w:shd w:val="clear" w:color="000000" w:fill="FFFFFF"/>
            <w:noWrap/>
            <w:vAlign w:val="center"/>
            <w:hideMark/>
          </w:tcPr>
          <w:p w14:paraId="6A891B81" w14:textId="5203DD6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99" w:type="dxa"/>
            <w:tcBorders>
              <w:top w:val="nil"/>
              <w:left w:val="nil"/>
              <w:bottom w:val="single" w:sz="4" w:space="0" w:color="auto"/>
              <w:right w:val="single" w:sz="4" w:space="0" w:color="auto"/>
            </w:tcBorders>
            <w:shd w:val="clear" w:color="000000" w:fill="FFFFFF"/>
            <w:noWrap/>
            <w:vAlign w:val="center"/>
            <w:hideMark/>
          </w:tcPr>
          <w:p w14:paraId="28F11861" w14:textId="3109F82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99" w:type="dxa"/>
            <w:tcBorders>
              <w:top w:val="nil"/>
              <w:left w:val="nil"/>
              <w:bottom w:val="single" w:sz="4" w:space="0" w:color="auto"/>
              <w:right w:val="single" w:sz="4" w:space="0" w:color="auto"/>
            </w:tcBorders>
            <w:shd w:val="clear" w:color="000000" w:fill="FFFFFF"/>
            <w:noWrap/>
            <w:vAlign w:val="center"/>
            <w:hideMark/>
          </w:tcPr>
          <w:p w14:paraId="44410606" w14:textId="21DDFEF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99" w:type="dxa"/>
            <w:tcBorders>
              <w:top w:val="nil"/>
              <w:left w:val="nil"/>
              <w:bottom w:val="single" w:sz="4" w:space="0" w:color="auto"/>
              <w:right w:val="single" w:sz="4" w:space="0" w:color="auto"/>
            </w:tcBorders>
            <w:shd w:val="clear" w:color="000000" w:fill="FFFFFF"/>
            <w:noWrap/>
            <w:vAlign w:val="center"/>
            <w:hideMark/>
          </w:tcPr>
          <w:p w14:paraId="11540F57" w14:textId="5904443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58" w:type="dxa"/>
            <w:tcBorders>
              <w:top w:val="nil"/>
              <w:left w:val="nil"/>
              <w:bottom w:val="single" w:sz="4" w:space="0" w:color="auto"/>
              <w:right w:val="single" w:sz="4" w:space="0" w:color="auto"/>
            </w:tcBorders>
            <w:shd w:val="clear" w:color="000000" w:fill="FFFFFF"/>
            <w:noWrap/>
            <w:vAlign w:val="center"/>
            <w:hideMark/>
          </w:tcPr>
          <w:p w14:paraId="3A94FBDA" w14:textId="7D59AF8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r>
      <w:tr w:rsidR="00195C31" w:rsidRPr="008D1421" w14:paraId="0159AEC3" w14:textId="77777777" w:rsidTr="007B6EC3">
        <w:trPr>
          <w:trHeight w:val="467"/>
        </w:trPr>
        <w:tc>
          <w:tcPr>
            <w:tcW w:w="2007" w:type="dxa"/>
            <w:tcBorders>
              <w:top w:val="nil"/>
              <w:left w:val="single" w:sz="4" w:space="0" w:color="auto"/>
              <w:bottom w:val="single" w:sz="4" w:space="0" w:color="auto"/>
              <w:right w:val="single" w:sz="4" w:space="0" w:color="auto"/>
            </w:tcBorders>
            <w:shd w:val="clear" w:color="000000" w:fill="FFFFFF"/>
            <w:noWrap/>
            <w:vAlign w:val="bottom"/>
            <w:hideMark/>
          </w:tcPr>
          <w:p w14:paraId="7CE87716" w14:textId="15208014"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Other</w:t>
            </w:r>
          </w:p>
        </w:tc>
        <w:tc>
          <w:tcPr>
            <w:tcW w:w="878" w:type="dxa"/>
            <w:tcBorders>
              <w:top w:val="nil"/>
              <w:left w:val="nil"/>
              <w:bottom w:val="single" w:sz="4" w:space="0" w:color="auto"/>
              <w:right w:val="single" w:sz="4" w:space="0" w:color="auto"/>
            </w:tcBorders>
            <w:shd w:val="clear" w:color="000000" w:fill="FFFFFF"/>
            <w:noWrap/>
            <w:vAlign w:val="center"/>
            <w:hideMark/>
          </w:tcPr>
          <w:p w14:paraId="7D2D7DD4" w14:textId="7FE828B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78" w:type="dxa"/>
            <w:tcBorders>
              <w:top w:val="nil"/>
              <w:left w:val="nil"/>
              <w:bottom w:val="single" w:sz="4" w:space="0" w:color="auto"/>
              <w:right w:val="single" w:sz="4" w:space="0" w:color="auto"/>
            </w:tcBorders>
            <w:shd w:val="clear" w:color="000000" w:fill="FFFFFF"/>
            <w:noWrap/>
            <w:vAlign w:val="center"/>
            <w:hideMark/>
          </w:tcPr>
          <w:p w14:paraId="5541168A" w14:textId="3BC09A0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78" w:type="dxa"/>
            <w:tcBorders>
              <w:top w:val="nil"/>
              <w:left w:val="nil"/>
              <w:bottom w:val="single" w:sz="4" w:space="0" w:color="auto"/>
              <w:right w:val="single" w:sz="4" w:space="0" w:color="auto"/>
            </w:tcBorders>
            <w:shd w:val="clear" w:color="000000" w:fill="FFFFFF"/>
            <w:noWrap/>
            <w:vAlign w:val="center"/>
            <w:hideMark/>
          </w:tcPr>
          <w:p w14:paraId="3D0A94F5" w14:textId="1D23D7A4"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880" w:type="dxa"/>
            <w:tcBorders>
              <w:top w:val="nil"/>
              <w:left w:val="nil"/>
              <w:bottom w:val="single" w:sz="4" w:space="0" w:color="auto"/>
              <w:right w:val="single" w:sz="4" w:space="0" w:color="auto"/>
            </w:tcBorders>
            <w:shd w:val="clear" w:color="000000" w:fill="FFFFFF"/>
            <w:noWrap/>
            <w:vAlign w:val="center"/>
            <w:hideMark/>
          </w:tcPr>
          <w:p w14:paraId="5A015943" w14:textId="44C82DC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1004" w:type="dxa"/>
            <w:tcBorders>
              <w:top w:val="nil"/>
              <w:left w:val="nil"/>
              <w:bottom w:val="single" w:sz="4" w:space="0" w:color="auto"/>
              <w:right w:val="single" w:sz="4" w:space="0" w:color="auto"/>
            </w:tcBorders>
            <w:shd w:val="clear" w:color="000000" w:fill="FFFFFF"/>
            <w:noWrap/>
            <w:vAlign w:val="center"/>
            <w:hideMark/>
          </w:tcPr>
          <w:p w14:paraId="00CA4C84" w14:textId="4569530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99" w:type="dxa"/>
            <w:tcBorders>
              <w:top w:val="nil"/>
              <w:left w:val="nil"/>
              <w:bottom w:val="single" w:sz="4" w:space="0" w:color="auto"/>
              <w:right w:val="single" w:sz="4" w:space="0" w:color="auto"/>
            </w:tcBorders>
            <w:shd w:val="clear" w:color="000000" w:fill="FFFFFF"/>
            <w:noWrap/>
            <w:vAlign w:val="center"/>
            <w:hideMark/>
          </w:tcPr>
          <w:p w14:paraId="6BE60A04" w14:textId="52F713A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99" w:type="dxa"/>
            <w:tcBorders>
              <w:top w:val="nil"/>
              <w:left w:val="nil"/>
              <w:bottom w:val="single" w:sz="4" w:space="0" w:color="auto"/>
              <w:right w:val="single" w:sz="4" w:space="0" w:color="auto"/>
            </w:tcBorders>
            <w:shd w:val="clear" w:color="000000" w:fill="FFFFFF"/>
            <w:noWrap/>
            <w:vAlign w:val="center"/>
            <w:hideMark/>
          </w:tcPr>
          <w:p w14:paraId="731B1FC8" w14:textId="39CCA4E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99" w:type="dxa"/>
            <w:tcBorders>
              <w:top w:val="nil"/>
              <w:left w:val="nil"/>
              <w:bottom w:val="single" w:sz="4" w:space="0" w:color="auto"/>
              <w:right w:val="single" w:sz="4" w:space="0" w:color="auto"/>
            </w:tcBorders>
            <w:shd w:val="clear" w:color="000000" w:fill="FFFFFF"/>
            <w:noWrap/>
            <w:vAlign w:val="center"/>
            <w:hideMark/>
          </w:tcPr>
          <w:p w14:paraId="63557EC7" w14:textId="50CBCB2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58" w:type="dxa"/>
            <w:tcBorders>
              <w:top w:val="nil"/>
              <w:left w:val="nil"/>
              <w:bottom w:val="single" w:sz="4" w:space="0" w:color="auto"/>
              <w:right w:val="single" w:sz="4" w:space="0" w:color="auto"/>
            </w:tcBorders>
            <w:shd w:val="clear" w:color="000000" w:fill="FFFFFF"/>
            <w:noWrap/>
            <w:vAlign w:val="center"/>
            <w:hideMark/>
          </w:tcPr>
          <w:p w14:paraId="2F0F8478" w14:textId="6AF7E31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r>
      <w:tr w:rsidR="00195C31" w:rsidRPr="008D1421" w14:paraId="335B2636" w14:textId="77777777" w:rsidTr="007B6EC3">
        <w:trPr>
          <w:trHeight w:val="431"/>
        </w:trPr>
        <w:tc>
          <w:tcPr>
            <w:tcW w:w="2007" w:type="dxa"/>
            <w:tcBorders>
              <w:top w:val="nil"/>
              <w:left w:val="single" w:sz="4" w:space="0" w:color="auto"/>
              <w:bottom w:val="single" w:sz="4" w:space="0" w:color="auto"/>
              <w:right w:val="single" w:sz="4" w:space="0" w:color="auto"/>
            </w:tcBorders>
            <w:shd w:val="clear" w:color="000000" w:fill="FFFFFF"/>
            <w:noWrap/>
            <w:vAlign w:val="bottom"/>
            <w:hideMark/>
          </w:tcPr>
          <w:p w14:paraId="68922709" w14:textId="77777777" w:rsidR="00195C31" w:rsidRPr="00B36DA0" w:rsidRDefault="00195C31" w:rsidP="00195C31">
            <w:pPr>
              <w:spacing w:after="0" w:line="240" w:lineRule="auto"/>
              <w:rPr>
                <w:rFonts w:ascii="Arial" w:eastAsia="Times New Roman" w:hAnsi="Arial" w:cs="Arial"/>
                <w:b/>
                <w:bCs/>
                <w:color w:val="000000"/>
                <w:sz w:val="20"/>
                <w:szCs w:val="20"/>
                <w:lang w:val="en-US"/>
              </w:rPr>
            </w:pPr>
            <w:r w:rsidRPr="00B36DA0">
              <w:rPr>
                <w:rFonts w:ascii="Arial" w:hAnsi="Arial" w:cs="Arial"/>
                <w:b/>
                <w:bCs/>
                <w:color w:val="000000"/>
                <w:sz w:val="20"/>
                <w:szCs w:val="20"/>
              </w:rPr>
              <w:t>Total</w:t>
            </w:r>
          </w:p>
        </w:tc>
        <w:tc>
          <w:tcPr>
            <w:tcW w:w="878" w:type="dxa"/>
            <w:tcBorders>
              <w:top w:val="nil"/>
              <w:left w:val="nil"/>
              <w:bottom w:val="single" w:sz="4" w:space="0" w:color="auto"/>
              <w:right w:val="single" w:sz="4" w:space="0" w:color="auto"/>
            </w:tcBorders>
            <w:shd w:val="clear" w:color="000000" w:fill="FFFFFF"/>
            <w:noWrap/>
            <w:vAlign w:val="center"/>
            <w:hideMark/>
          </w:tcPr>
          <w:p w14:paraId="49F066F3" w14:textId="4FC6CF4F"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878" w:type="dxa"/>
            <w:tcBorders>
              <w:top w:val="nil"/>
              <w:left w:val="nil"/>
              <w:bottom w:val="single" w:sz="4" w:space="0" w:color="auto"/>
              <w:right w:val="single" w:sz="4" w:space="0" w:color="auto"/>
            </w:tcBorders>
            <w:shd w:val="clear" w:color="000000" w:fill="FFFFFF"/>
            <w:noWrap/>
            <w:vAlign w:val="center"/>
            <w:hideMark/>
          </w:tcPr>
          <w:p w14:paraId="26AA660D" w14:textId="77B4DBD8"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878" w:type="dxa"/>
            <w:tcBorders>
              <w:top w:val="nil"/>
              <w:left w:val="nil"/>
              <w:bottom w:val="single" w:sz="4" w:space="0" w:color="auto"/>
              <w:right w:val="single" w:sz="4" w:space="0" w:color="auto"/>
            </w:tcBorders>
            <w:shd w:val="clear" w:color="000000" w:fill="FFFFFF"/>
            <w:noWrap/>
            <w:vAlign w:val="center"/>
            <w:hideMark/>
          </w:tcPr>
          <w:p w14:paraId="7219B82B" w14:textId="1F4A458A"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21</w:t>
            </w:r>
          </w:p>
        </w:tc>
        <w:tc>
          <w:tcPr>
            <w:tcW w:w="880" w:type="dxa"/>
            <w:tcBorders>
              <w:top w:val="nil"/>
              <w:left w:val="nil"/>
              <w:bottom w:val="single" w:sz="4" w:space="0" w:color="auto"/>
              <w:right w:val="single" w:sz="4" w:space="0" w:color="auto"/>
            </w:tcBorders>
            <w:shd w:val="clear" w:color="000000" w:fill="FFFFFF"/>
            <w:noWrap/>
            <w:vAlign w:val="center"/>
            <w:hideMark/>
          </w:tcPr>
          <w:p w14:paraId="5FBB3358" w14:textId="4F3E7610"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w:t>
            </w:r>
          </w:p>
        </w:tc>
        <w:tc>
          <w:tcPr>
            <w:tcW w:w="1004" w:type="dxa"/>
            <w:tcBorders>
              <w:top w:val="nil"/>
              <w:left w:val="nil"/>
              <w:bottom w:val="single" w:sz="4" w:space="0" w:color="auto"/>
              <w:right w:val="single" w:sz="4" w:space="0" w:color="auto"/>
            </w:tcBorders>
            <w:shd w:val="clear" w:color="000000" w:fill="FFFFFF"/>
            <w:noWrap/>
            <w:vAlign w:val="center"/>
            <w:hideMark/>
          </w:tcPr>
          <w:p w14:paraId="2BAD9C33" w14:textId="1351D469"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w:t>
            </w:r>
          </w:p>
        </w:tc>
        <w:tc>
          <w:tcPr>
            <w:tcW w:w="999" w:type="dxa"/>
            <w:tcBorders>
              <w:top w:val="nil"/>
              <w:left w:val="nil"/>
              <w:bottom w:val="single" w:sz="4" w:space="0" w:color="auto"/>
              <w:right w:val="single" w:sz="4" w:space="0" w:color="auto"/>
            </w:tcBorders>
            <w:shd w:val="clear" w:color="000000" w:fill="FFFFFF"/>
            <w:noWrap/>
            <w:vAlign w:val="center"/>
            <w:hideMark/>
          </w:tcPr>
          <w:p w14:paraId="3E4E1337" w14:textId="6F209C23"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999" w:type="dxa"/>
            <w:tcBorders>
              <w:top w:val="nil"/>
              <w:left w:val="nil"/>
              <w:bottom w:val="single" w:sz="4" w:space="0" w:color="auto"/>
              <w:right w:val="single" w:sz="4" w:space="0" w:color="auto"/>
            </w:tcBorders>
            <w:shd w:val="clear" w:color="000000" w:fill="FFFFFF"/>
            <w:noWrap/>
            <w:vAlign w:val="center"/>
            <w:hideMark/>
          </w:tcPr>
          <w:p w14:paraId="5443F1C8" w14:textId="5AA62F54"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21</w:t>
            </w:r>
          </w:p>
        </w:tc>
        <w:tc>
          <w:tcPr>
            <w:tcW w:w="999" w:type="dxa"/>
            <w:tcBorders>
              <w:top w:val="nil"/>
              <w:left w:val="nil"/>
              <w:bottom w:val="single" w:sz="4" w:space="0" w:color="auto"/>
              <w:right w:val="single" w:sz="4" w:space="0" w:color="auto"/>
            </w:tcBorders>
            <w:shd w:val="clear" w:color="000000" w:fill="FFFFFF"/>
            <w:noWrap/>
            <w:vAlign w:val="center"/>
            <w:hideMark/>
          </w:tcPr>
          <w:p w14:paraId="394B7417" w14:textId="29931B4F"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25</w:t>
            </w:r>
          </w:p>
        </w:tc>
        <w:tc>
          <w:tcPr>
            <w:tcW w:w="958" w:type="dxa"/>
            <w:tcBorders>
              <w:top w:val="nil"/>
              <w:left w:val="nil"/>
              <w:bottom w:val="single" w:sz="4" w:space="0" w:color="auto"/>
              <w:right w:val="single" w:sz="4" w:space="0" w:color="auto"/>
            </w:tcBorders>
            <w:shd w:val="clear" w:color="000000" w:fill="FFFFFF"/>
            <w:noWrap/>
            <w:vAlign w:val="center"/>
            <w:hideMark/>
          </w:tcPr>
          <w:p w14:paraId="368BFC4F" w14:textId="7DE5AE20"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31</w:t>
            </w:r>
          </w:p>
        </w:tc>
      </w:tr>
    </w:tbl>
    <w:p w14:paraId="23CCCDE8" w14:textId="29A596FD" w:rsidR="00E2530D" w:rsidRDefault="008D1421" w:rsidP="0011489A">
      <w:pPr>
        <w:spacing w:line="360" w:lineRule="auto"/>
        <w:jc w:val="both"/>
        <w:rPr>
          <w:rFonts w:ascii="Arial" w:hAnsi="Arial" w:cs="Arial"/>
          <w:color w:val="000000" w:themeColor="text1"/>
          <w:sz w:val="24"/>
          <w:szCs w:val="24"/>
        </w:rPr>
        <w:sectPr w:rsidR="00E2530D"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Cs/>
          <w:noProof/>
          <w:color w:val="000000" w:themeColor="text1"/>
        </w:rPr>
        <mc:AlternateContent>
          <mc:Choice Requires="wps">
            <w:drawing>
              <wp:anchor distT="0" distB="0" distL="114300" distR="114300" simplePos="0" relativeHeight="252491776" behindDoc="0" locked="0" layoutInCell="1" allowOverlap="1" wp14:anchorId="509E3DC7" wp14:editId="2989AF61">
                <wp:simplePos x="0" y="0"/>
                <wp:positionH relativeFrom="margin">
                  <wp:posOffset>2755075</wp:posOffset>
                </wp:positionH>
                <wp:positionV relativeFrom="paragraph">
                  <wp:posOffset>-635</wp:posOffset>
                </wp:positionV>
                <wp:extent cx="3724275" cy="400050"/>
                <wp:effectExtent l="0" t="0" r="0" b="0"/>
                <wp:wrapNone/>
                <wp:docPr id="1274" name="TextBox 22"/>
                <wp:cNvGraphicFramePr/>
                <a:graphic xmlns:a="http://schemas.openxmlformats.org/drawingml/2006/main">
                  <a:graphicData uri="http://schemas.microsoft.com/office/word/2010/wordprocessingShape">
                    <wps:wsp>
                      <wps:cNvSpPr txBox="1"/>
                      <wps:spPr>
                        <a:xfrm>
                          <a:off x="0" y="0"/>
                          <a:ext cx="3724275" cy="400050"/>
                        </a:xfrm>
                        <a:prstGeom prst="rect">
                          <a:avLst/>
                        </a:prstGeom>
                        <a:noFill/>
                      </wps:spPr>
                      <wps:txbx>
                        <w:txbxContent>
                          <w:p w14:paraId="7992EFE1"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150987A6"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09E3DC7" id="_x0000_s1123" type="#_x0000_t202" style="position:absolute;left:0;text-align:left;margin-left:216.95pt;margin-top:-.05pt;width:293.25pt;height:31.5pt;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" filled="f" stroked="f">
                <v:textbox>
                  <w:txbxContent>
                    <w:p w14:paraId="7992EFE1"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150987A6" w14:textId="77777777" w:rsidR="008D1421" w:rsidRPr="003D3AD1" w:rsidRDefault="008D1421" w:rsidP="008D1421">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5C585746" w14:textId="7EF5E9C6" w:rsidR="003757E0" w:rsidRPr="003757E0" w:rsidRDefault="003757E0" w:rsidP="003757E0">
      <w:pPr>
        <w:tabs>
          <w:tab w:val="left" w:pos="1530"/>
        </w:tabs>
        <w:spacing w:line="480" w:lineRule="auto"/>
        <w:rPr>
          <w:rFonts w:ascii="Arial" w:eastAsia="Arial" w:hAnsi="Arial" w:cs="Arial"/>
          <w:bCs/>
          <w:i/>
          <w:iCs/>
          <w:color w:val="000000" w:themeColor="text1"/>
          <w:sz w:val="18"/>
          <w:szCs w:val="18"/>
        </w:rPr>
      </w:pPr>
      <w:r w:rsidRPr="003757E0">
        <w:rPr>
          <w:rFonts w:ascii="Arial" w:eastAsia="Arial" w:hAnsi="Arial" w:cs="Arial"/>
          <w:bCs/>
          <w:i/>
          <w:iCs/>
          <w:color w:val="000000" w:themeColor="text1"/>
          <w:sz w:val="18"/>
          <w:szCs w:val="18"/>
        </w:rPr>
        <w:t>*Note: In 2020, the percentage distribution of Bisp</w:t>
      </w:r>
      <w:r>
        <w:rPr>
          <w:rFonts w:ascii="Arial" w:eastAsia="Arial" w:hAnsi="Arial" w:cs="Arial"/>
          <w:bCs/>
          <w:i/>
          <w:iCs/>
          <w:color w:val="000000" w:themeColor="text1"/>
          <w:sz w:val="18"/>
          <w:szCs w:val="18"/>
        </w:rPr>
        <w:t>h</w:t>
      </w:r>
      <w:r w:rsidRPr="003757E0">
        <w:rPr>
          <w:rFonts w:ascii="Arial" w:eastAsia="Arial" w:hAnsi="Arial" w:cs="Arial"/>
          <w:bCs/>
          <w:i/>
          <w:iCs/>
          <w:color w:val="000000" w:themeColor="text1"/>
          <w:sz w:val="18"/>
          <w:szCs w:val="18"/>
        </w:rPr>
        <w:t>enol- A, F and S</w:t>
      </w:r>
      <w:r>
        <w:rPr>
          <w:rFonts w:ascii="Arial" w:eastAsia="Arial" w:hAnsi="Arial" w:cs="Arial"/>
          <w:bCs/>
          <w:i/>
          <w:iCs/>
          <w:color w:val="000000" w:themeColor="text1"/>
          <w:sz w:val="18"/>
          <w:szCs w:val="18"/>
        </w:rPr>
        <w:t xml:space="preserve"> in South America</w:t>
      </w:r>
      <w:r w:rsidRPr="003757E0">
        <w:rPr>
          <w:rFonts w:ascii="Arial" w:eastAsia="Arial" w:hAnsi="Arial" w:cs="Arial"/>
          <w:bCs/>
          <w:i/>
          <w:iCs/>
          <w:color w:val="000000" w:themeColor="text1"/>
          <w:sz w:val="18"/>
          <w:szCs w:val="18"/>
        </w:rPr>
        <w:t xml:space="preserve"> was </w:t>
      </w:r>
      <w:r>
        <w:rPr>
          <w:rFonts w:ascii="Arial" w:eastAsia="Arial" w:hAnsi="Arial" w:cs="Arial"/>
          <w:bCs/>
          <w:i/>
          <w:iCs/>
          <w:color w:val="000000" w:themeColor="text1"/>
          <w:sz w:val="18"/>
          <w:szCs w:val="18"/>
        </w:rPr>
        <w:t>94</w:t>
      </w:r>
      <w:r w:rsidRPr="003757E0">
        <w:rPr>
          <w:rFonts w:ascii="Arial" w:eastAsia="Arial" w:hAnsi="Arial" w:cs="Arial"/>
          <w:bCs/>
          <w:i/>
          <w:iCs/>
          <w:color w:val="000000" w:themeColor="text1"/>
          <w:sz w:val="18"/>
          <w:szCs w:val="18"/>
        </w:rPr>
        <w:t xml:space="preserve">%, </w:t>
      </w:r>
      <w:r>
        <w:rPr>
          <w:rFonts w:ascii="Arial" w:eastAsia="Arial" w:hAnsi="Arial" w:cs="Arial"/>
          <w:bCs/>
          <w:i/>
          <w:iCs/>
          <w:color w:val="000000" w:themeColor="text1"/>
          <w:sz w:val="18"/>
          <w:szCs w:val="18"/>
        </w:rPr>
        <w:t>4</w:t>
      </w:r>
      <w:r w:rsidRPr="003757E0">
        <w:rPr>
          <w:rFonts w:ascii="Arial" w:eastAsia="Arial" w:hAnsi="Arial" w:cs="Arial"/>
          <w:bCs/>
          <w:i/>
          <w:iCs/>
          <w:color w:val="000000" w:themeColor="text1"/>
          <w:sz w:val="18"/>
          <w:szCs w:val="18"/>
        </w:rPr>
        <w:t xml:space="preserve">% and </w:t>
      </w:r>
      <w:r>
        <w:rPr>
          <w:rFonts w:ascii="Arial" w:eastAsia="Arial" w:hAnsi="Arial" w:cs="Arial"/>
          <w:bCs/>
          <w:i/>
          <w:iCs/>
          <w:color w:val="000000" w:themeColor="text1"/>
          <w:sz w:val="18"/>
          <w:szCs w:val="18"/>
        </w:rPr>
        <w:t>2</w:t>
      </w:r>
      <w:r w:rsidRPr="003757E0">
        <w:rPr>
          <w:rFonts w:ascii="Arial" w:eastAsia="Arial" w:hAnsi="Arial" w:cs="Arial"/>
          <w:bCs/>
          <w:i/>
          <w:iCs/>
          <w:color w:val="000000" w:themeColor="text1"/>
          <w:sz w:val="18"/>
          <w:szCs w:val="18"/>
        </w:rPr>
        <w:t>%, respectively.</w:t>
      </w:r>
    </w:p>
    <w:p w14:paraId="088D2735" w14:textId="77777777" w:rsidR="00195C31" w:rsidRPr="00195C31" w:rsidRDefault="00195C31" w:rsidP="00195C31">
      <w:pPr>
        <w:spacing w:line="360" w:lineRule="auto"/>
        <w:jc w:val="both"/>
        <w:rPr>
          <w:rFonts w:ascii="Arial" w:eastAsia="Verdana" w:hAnsi="Arial" w:cs="Arial"/>
          <w:color w:val="000000"/>
          <w:kern w:val="24"/>
          <w:sz w:val="24"/>
          <w:szCs w:val="24"/>
        </w:rPr>
      </w:pPr>
      <w:r w:rsidRPr="00195C31">
        <w:rPr>
          <w:rFonts w:ascii="Arial" w:eastAsia="Verdana" w:hAnsi="Arial" w:cs="Arial"/>
          <w:color w:val="000000"/>
          <w:kern w:val="24"/>
          <w:sz w:val="24"/>
          <w:szCs w:val="24"/>
        </w:rPr>
        <w:t>Depending on the type, Bisphenol-</w:t>
      </w:r>
      <w:proofErr w:type="gramStart"/>
      <w:r w:rsidRPr="00195C31">
        <w:rPr>
          <w:rFonts w:ascii="Arial" w:eastAsia="Verdana" w:hAnsi="Arial" w:cs="Arial"/>
          <w:color w:val="000000"/>
          <w:kern w:val="24"/>
          <w:sz w:val="24"/>
          <w:szCs w:val="24"/>
        </w:rPr>
        <w:t>A,F</w:t>
      </w:r>
      <w:proofErr w:type="gramEnd"/>
      <w:r w:rsidRPr="00195C31">
        <w:rPr>
          <w:rFonts w:ascii="Arial" w:eastAsia="Verdana" w:hAnsi="Arial" w:cs="Arial"/>
          <w:color w:val="000000"/>
          <w:kern w:val="24"/>
          <w:sz w:val="24"/>
          <w:szCs w:val="24"/>
        </w:rPr>
        <w:t xml:space="preserve">,S vinyl ester resin holds the largest demand share of about 49% as of 2020. It continues to dominate the market among other categories comprising of </w:t>
      </w:r>
      <w:proofErr w:type="spellStart"/>
      <w:r w:rsidRPr="00195C31">
        <w:rPr>
          <w:rFonts w:ascii="Arial" w:eastAsia="Verdana" w:hAnsi="Arial" w:cs="Arial"/>
          <w:color w:val="000000"/>
          <w:kern w:val="24"/>
          <w:sz w:val="24"/>
          <w:szCs w:val="24"/>
        </w:rPr>
        <w:t>Novolac</w:t>
      </w:r>
      <w:proofErr w:type="spellEnd"/>
      <w:r w:rsidRPr="00195C31">
        <w:rPr>
          <w:rFonts w:ascii="Arial" w:eastAsia="Verdana" w:hAnsi="Arial" w:cs="Arial"/>
          <w:color w:val="000000"/>
          <w:kern w:val="24"/>
          <w:sz w:val="24"/>
          <w:szCs w:val="24"/>
        </w:rPr>
        <w:t xml:space="preserve"> vinyl ester resin, Brominated vinyl ester resin and others which include Urethane Modified vinyl ester resin and Elastomer Modified vinyl ester resin.</w:t>
      </w:r>
    </w:p>
    <w:p w14:paraId="1A58E18C" w14:textId="77777777" w:rsidR="00672393" w:rsidRDefault="00672393" w:rsidP="007B461A">
      <w:pPr>
        <w:spacing w:line="360" w:lineRule="auto"/>
        <w:textAlignment w:val="baseline"/>
        <w:rPr>
          <w:rFonts w:ascii="Arial" w:eastAsia="Verdana" w:hAnsi="Arial" w:cs="Arial"/>
          <w:b/>
          <w:bCs/>
          <w:color w:val="000000"/>
          <w:kern w:val="24"/>
          <w:sz w:val="24"/>
          <w:szCs w:val="24"/>
        </w:rPr>
      </w:pPr>
    </w:p>
    <w:p w14:paraId="25A8A28A" w14:textId="42E9B1DA" w:rsidR="007B461A" w:rsidRPr="00AF20A2" w:rsidRDefault="007B461A" w:rsidP="007B461A">
      <w:pPr>
        <w:spacing w:line="360" w:lineRule="auto"/>
        <w:textAlignment w:val="baseline"/>
        <w:rPr>
          <w:rFonts w:ascii="Arial" w:eastAsia="Verdana" w:hAnsi="Arial" w:cs="Arial"/>
          <w:b/>
          <w:bCs/>
          <w:color w:val="000000"/>
          <w:kern w:val="24"/>
          <w:sz w:val="24"/>
          <w:szCs w:val="24"/>
        </w:rPr>
      </w:pPr>
      <w:r w:rsidRPr="00AF20A2">
        <w:rPr>
          <w:rFonts w:ascii="Arial" w:eastAsia="Verdana" w:hAnsi="Arial" w:cs="Arial"/>
          <w:b/>
          <w:bCs/>
          <w:color w:val="000000"/>
          <w:kern w:val="24"/>
          <w:sz w:val="24"/>
          <w:szCs w:val="24"/>
        </w:rPr>
        <w:t>South America Vinyl Ester Resin Demand Supply Analysis, By Volume, 2015-2030F (Thousand Tonnes)</w:t>
      </w: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7B461A" w:rsidRPr="00113DAD" w14:paraId="19A5ED60" w14:textId="77777777" w:rsidTr="005B1169">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170577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DD8F13C"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6AB65AF"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868D113"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829B253"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2AAEDA0"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26AD3EF"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7517C9A"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C25E567"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4DE88DE"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8358E6E"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7B461A" w:rsidRPr="00113DAD" w14:paraId="416374E0" w14:textId="77777777" w:rsidTr="005B1169">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D90466F"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South America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2EAB988"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1DC92D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5FAF6E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7DE2AB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118CC6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F6647D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1DDB97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22138A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F87A63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1FFE79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22</w:t>
            </w:r>
          </w:p>
        </w:tc>
      </w:tr>
      <w:tr w:rsidR="007B461A" w:rsidRPr="00113DAD" w14:paraId="54CBBA54" w14:textId="77777777" w:rsidTr="005B1169">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F878EFE"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E85630B"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E355C6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0260F1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F1CD57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037263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EC1743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19</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E94BF0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B70F68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17</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7ADD54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18</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2DD09B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20</w:t>
            </w:r>
          </w:p>
        </w:tc>
      </w:tr>
      <w:tr w:rsidR="00195C31" w:rsidRPr="00113DAD" w14:paraId="303D7546"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6B80F78" w14:textId="77777777" w:rsidR="00195C31" w:rsidRPr="00113DAD" w:rsidRDefault="00195C31" w:rsidP="00195C31">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E363818" w14:textId="77777777" w:rsidR="00195C31" w:rsidRPr="00113DAD" w:rsidRDefault="00195C31" w:rsidP="00195C31">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112F831" w14:textId="5A8633B7"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C832DC" w14:textId="28E9C007"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E541191" w14:textId="71AACE3C"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A32BF58" w14:textId="41AD8D36"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22</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7E35A60" w14:textId="735276DF"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22</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80EF2AF" w14:textId="534C5059"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0810D4D" w14:textId="4607BA44"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21</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1E801C3" w14:textId="558D2496"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25</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9877EB" w14:textId="74DFC79A" w:rsidR="00195C31" w:rsidRPr="00113DAD" w:rsidRDefault="00195C31" w:rsidP="00195C31">
            <w:pPr>
              <w:tabs>
                <w:tab w:val="left" w:pos="1290"/>
              </w:tabs>
              <w:spacing w:line="360" w:lineRule="auto"/>
              <w:jc w:val="center"/>
              <w:rPr>
                <w:rFonts w:ascii="Arial" w:eastAsia="Arial" w:hAnsi="Arial" w:cs="Arial"/>
                <w:color w:val="000000" w:themeColor="text1"/>
                <w:sz w:val="14"/>
                <w:szCs w:val="14"/>
                <w:lang w:val="en-US"/>
              </w:rPr>
            </w:pPr>
            <w:r>
              <w:rPr>
                <w:rFonts w:ascii="Arial" w:hAnsi="Arial" w:cs="Arial"/>
                <w:color w:val="000000"/>
                <w:sz w:val="14"/>
                <w:szCs w:val="14"/>
                <w:lang w:val="en-US"/>
              </w:rPr>
              <w:t>31</w:t>
            </w:r>
          </w:p>
        </w:tc>
      </w:tr>
      <w:tr w:rsidR="007B461A" w:rsidRPr="00113DAD" w14:paraId="33EB083F"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0C8BE7E"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040CD39"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10E01A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162974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4.33%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E521AF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2.15%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EE1667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3.64%</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8248E3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3.68%</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D702E2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-9.71%</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3A6FF5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3.23%</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89E3B1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4.32%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94CD74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4.05%</w:t>
            </w:r>
          </w:p>
        </w:tc>
      </w:tr>
      <w:tr w:rsidR="007B461A" w:rsidRPr="00113DAD" w14:paraId="32B0A9B4"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AA829BC"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055EAC4"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B1C100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E9FF0E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8E9A8A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6F80DA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53154C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08D3EB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5ABBAB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-3.49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826B5D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-6.93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01B4EF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-10.83</w:t>
            </w:r>
          </w:p>
        </w:tc>
      </w:tr>
    </w:tbl>
    <w:p w14:paraId="1FF1B527" w14:textId="035EAF8D" w:rsidR="00195C31" w:rsidRDefault="00195C31" w:rsidP="007B461A">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815360" behindDoc="0" locked="0" layoutInCell="1" allowOverlap="1" wp14:anchorId="2FDDCC13" wp14:editId="6B102726">
                <wp:simplePos x="0" y="0"/>
                <wp:positionH relativeFrom="column">
                  <wp:posOffset>4582160</wp:posOffset>
                </wp:positionH>
                <wp:positionV relativeFrom="paragraph">
                  <wp:posOffset>46355</wp:posOffset>
                </wp:positionV>
                <wp:extent cx="1809277" cy="584775"/>
                <wp:effectExtent l="0" t="0" r="0" b="0"/>
                <wp:wrapNone/>
                <wp:docPr id="69"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4F986D5F" w14:textId="77777777" w:rsidR="007B461A" w:rsidRPr="00E33B0C" w:rsidRDefault="007B461A" w:rsidP="007B461A">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FDDCC13" id="_x0000_s1124" type="#_x0000_t202" style="position:absolute;left:0;text-align:left;margin-left:360.8pt;margin-top:3.65pt;width:142.45pt;height:46.05pt;z-index:25281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" filled="f" stroked="f">
                <v:textbox style="mso-fit-shape-to-text:t">
                  <w:txbxContent>
                    <w:p w14:paraId="4F986D5F" w14:textId="77777777" w:rsidR="007B461A" w:rsidRPr="00E33B0C" w:rsidRDefault="007B461A" w:rsidP="007B461A">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p>
    <w:p w14:paraId="43FD66D6" w14:textId="219B4CF0" w:rsidR="00195C31" w:rsidRDefault="00195C31" w:rsidP="007B461A">
      <w:pPr>
        <w:tabs>
          <w:tab w:val="left" w:pos="1290"/>
        </w:tabs>
        <w:spacing w:line="360" w:lineRule="auto"/>
        <w:jc w:val="both"/>
        <w:rPr>
          <w:rFonts w:ascii="Arial" w:eastAsia="Arial" w:hAnsi="Arial" w:cs="Arial"/>
          <w:color w:val="000000" w:themeColor="text1"/>
          <w:sz w:val="24"/>
          <w:szCs w:val="24"/>
        </w:rPr>
      </w:pPr>
    </w:p>
    <w:p w14:paraId="3793840A" w14:textId="63683444" w:rsidR="00195C31" w:rsidRDefault="00195C31" w:rsidP="007B461A">
      <w:pPr>
        <w:tabs>
          <w:tab w:val="left" w:pos="1290"/>
        </w:tabs>
        <w:spacing w:line="360" w:lineRule="auto"/>
        <w:jc w:val="both"/>
        <w:rPr>
          <w:rFonts w:ascii="Arial" w:eastAsia="Arial" w:hAnsi="Arial" w:cs="Arial"/>
          <w:color w:val="000000" w:themeColor="text1"/>
          <w:sz w:val="24"/>
          <w:szCs w:val="24"/>
        </w:rPr>
      </w:pPr>
    </w:p>
    <w:p w14:paraId="0C6BA0E6" w14:textId="77777777" w:rsidR="000B79CA" w:rsidRPr="007B461A" w:rsidRDefault="000B79CA" w:rsidP="007B461A">
      <w:pPr>
        <w:tabs>
          <w:tab w:val="left" w:pos="1290"/>
        </w:tabs>
        <w:spacing w:line="360" w:lineRule="auto"/>
        <w:jc w:val="both"/>
        <w:rPr>
          <w:rFonts w:ascii="Arial" w:eastAsia="Arial" w:hAnsi="Arial" w:cs="Arial"/>
          <w:color w:val="000000" w:themeColor="text1"/>
          <w:sz w:val="24"/>
          <w:szCs w:val="24"/>
        </w:rPr>
      </w:pPr>
    </w:p>
    <w:p w14:paraId="52E40FE9" w14:textId="77777777" w:rsidR="0061645E" w:rsidRPr="0061645E" w:rsidRDefault="0061645E" w:rsidP="0061645E">
      <w:pPr>
        <w:rPr>
          <w:rFonts w:ascii="Arial" w:hAnsi="Arial" w:cs="Arial"/>
          <w:b/>
          <w:bCs/>
          <w:sz w:val="24"/>
          <w:szCs w:val="24"/>
        </w:rPr>
      </w:pPr>
      <w:r w:rsidRPr="0061645E">
        <w:rPr>
          <w:rFonts w:ascii="Arial" w:hAnsi="Arial" w:cs="Arial"/>
          <w:b/>
          <w:bCs/>
          <w:sz w:val="24"/>
          <w:szCs w:val="24"/>
        </w:rPr>
        <w:t>3.2.5.5. Demand By Sales Channel</w:t>
      </w:r>
    </w:p>
    <w:p w14:paraId="27F1A383" w14:textId="7C150329"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South America Vinyl Ester Resin Market Share, By Sales Channel,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2015–2020</w:t>
      </w:r>
    </w:p>
    <w:p w14:paraId="49381426" w14:textId="26612A97" w:rsidR="0061645E" w:rsidRDefault="0061645E">
      <w:pPr>
        <w:rPr>
          <w:color w:val="000000" w:themeColor="text1"/>
        </w:rPr>
        <w:sectPr w:rsidR="0061645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BDD1BDA" w14:textId="502F62D3" w:rsidR="00C77616" w:rsidRDefault="004644A7" w:rsidP="00C77616">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20064" behindDoc="0" locked="0" layoutInCell="1" allowOverlap="1" wp14:anchorId="7F232A19" wp14:editId="74EE663D">
                <wp:simplePos x="0" y="0"/>
                <wp:positionH relativeFrom="margin">
                  <wp:posOffset>3962400</wp:posOffset>
                </wp:positionH>
                <wp:positionV relativeFrom="paragraph">
                  <wp:posOffset>3705225</wp:posOffset>
                </wp:positionV>
                <wp:extent cx="2337955" cy="200055"/>
                <wp:effectExtent l="0" t="0" r="0" b="0"/>
                <wp:wrapNone/>
                <wp:docPr id="174"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725112A3" w14:textId="77777777" w:rsidR="00974A90" w:rsidRPr="004644A7" w:rsidRDefault="00974A90" w:rsidP="00974A9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7F232A19" id="_x0000_s1125" type="#_x0000_t202" style="position:absolute;margin-left:312pt;margin-top:291.75pt;width:184.1pt;height:15.75pt;z-index:252120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" filled="f" stroked="f">
                <v:textbox style="mso-fit-shape-to-text:t">
                  <w:txbxContent>
                    <w:p w14:paraId="725112A3" w14:textId="77777777" w:rsidR="00974A90" w:rsidRPr="004644A7" w:rsidRDefault="00974A90" w:rsidP="00974A9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1039EA" w:rsidRPr="002B5730">
        <w:rPr>
          <w:noProof/>
          <w:color w:val="000000" w:themeColor="text1"/>
        </w:rPr>
        <w:drawing>
          <wp:inline distT="0" distB="0" distL="0" distR="0" wp14:anchorId="54F4E152" wp14:editId="2215D420">
            <wp:extent cx="6391275" cy="3810000"/>
            <wp:effectExtent l="0" t="0" r="0" b="0"/>
            <wp:docPr id="70" name="Chart 70">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A5085EA" w14:textId="77777777" w:rsidR="00E2530D" w:rsidRPr="00967807" w:rsidRDefault="00E2530D" w:rsidP="00C77616">
      <w:pPr>
        <w:rPr>
          <w:color w:val="000000" w:themeColor="text1"/>
        </w:rPr>
      </w:pPr>
    </w:p>
    <w:tbl>
      <w:tblPr>
        <w:tblW w:w="10349" w:type="dxa"/>
        <w:tblInd w:w="-185" w:type="dxa"/>
        <w:tblLook w:val="04A0" w:firstRow="1" w:lastRow="0" w:firstColumn="1" w:lastColumn="0" w:noHBand="0" w:noVBand="1"/>
      </w:tblPr>
      <w:tblGrid>
        <w:gridCol w:w="2759"/>
        <w:gridCol w:w="1208"/>
        <w:gridCol w:w="1208"/>
        <w:gridCol w:w="1208"/>
        <w:gridCol w:w="1211"/>
        <w:gridCol w:w="1381"/>
        <w:gridCol w:w="1374"/>
      </w:tblGrid>
      <w:tr w:rsidR="00630962" w:rsidRPr="008D1421" w14:paraId="166FD692" w14:textId="77777777" w:rsidTr="00630962">
        <w:trPr>
          <w:trHeight w:val="393"/>
        </w:trPr>
        <w:tc>
          <w:tcPr>
            <w:tcW w:w="2759"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0FFF894E" w14:textId="18C5CAEC" w:rsidR="00630962" w:rsidRPr="008D1421" w:rsidRDefault="00630962" w:rsidP="00BF252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 xml:space="preserve">Demand by </w:t>
            </w:r>
            <w:r>
              <w:rPr>
                <w:rFonts w:ascii="Arial" w:eastAsia="Times New Roman" w:hAnsi="Arial" w:cs="Arial"/>
                <w:b/>
                <w:bCs/>
                <w:color w:val="FFFFFF" w:themeColor="background1"/>
                <w:sz w:val="20"/>
                <w:szCs w:val="20"/>
                <w:lang w:val="en-US"/>
              </w:rPr>
              <w:t xml:space="preserve">Sales Channel (000’ </w:t>
            </w:r>
            <w:proofErr w:type="spellStart"/>
            <w:r>
              <w:rPr>
                <w:rFonts w:ascii="Arial" w:eastAsia="Times New Roman" w:hAnsi="Arial" w:cs="Arial"/>
                <w:b/>
                <w:bCs/>
                <w:color w:val="FFFFFF" w:themeColor="background1"/>
                <w:sz w:val="20"/>
                <w:szCs w:val="20"/>
                <w:lang w:val="en-US"/>
              </w:rPr>
              <w:t>Tonnes</w:t>
            </w:r>
            <w:proofErr w:type="spellEnd"/>
            <w:r>
              <w:rPr>
                <w:rFonts w:ascii="Arial" w:eastAsia="Times New Roman" w:hAnsi="Arial" w:cs="Arial"/>
                <w:b/>
                <w:bCs/>
                <w:color w:val="FFFFFF" w:themeColor="background1"/>
                <w:sz w:val="20"/>
                <w:szCs w:val="20"/>
                <w:lang w:val="en-US"/>
              </w:rPr>
              <w:t>)</w:t>
            </w:r>
          </w:p>
        </w:tc>
        <w:tc>
          <w:tcPr>
            <w:tcW w:w="1208" w:type="dxa"/>
            <w:tcBorders>
              <w:top w:val="single" w:sz="4" w:space="0" w:color="auto"/>
              <w:left w:val="nil"/>
              <w:bottom w:val="single" w:sz="4" w:space="0" w:color="auto"/>
              <w:right w:val="single" w:sz="4" w:space="0" w:color="auto"/>
            </w:tcBorders>
            <w:shd w:val="clear" w:color="auto" w:fill="C00000"/>
            <w:noWrap/>
            <w:vAlign w:val="center"/>
            <w:hideMark/>
          </w:tcPr>
          <w:p w14:paraId="594333AD"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1208" w:type="dxa"/>
            <w:tcBorders>
              <w:top w:val="single" w:sz="4" w:space="0" w:color="auto"/>
              <w:left w:val="nil"/>
              <w:bottom w:val="single" w:sz="4" w:space="0" w:color="auto"/>
              <w:right w:val="single" w:sz="4" w:space="0" w:color="auto"/>
            </w:tcBorders>
            <w:shd w:val="clear" w:color="auto" w:fill="C00000"/>
            <w:noWrap/>
            <w:vAlign w:val="center"/>
            <w:hideMark/>
          </w:tcPr>
          <w:p w14:paraId="0222527C"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1208" w:type="dxa"/>
            <w:tcBorders>
              <w:top w:val="single" w:sz="4" w:space="0" w:color="auto"/>
              <w:left w:val="nil"/>
              <w:bottom w:val="single" w:sz="4" w:space="0" w:color="auto"/>
              <w:right w:val="single" w:sz="4" w:space="0" w:color="auto"/>
            </w:tcBorders>
            <w:shd w:val="clear" w:color="auto" w:fill="C00000"/>
            <w:noWrap/>
            <w:vAlign w:val="bottom"/>
            <w:hideMark/>
          </w:tcPr>
          <w:p w14:paraId="79C32254"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1211" w:type="dxa"/>
            <w:tcBorders>
              <w:top w:val="single" w:sz="4" w:space="0" w:color="auto"/>
              <w:left w:val="nil"/>
              <w:bottom w:val="single" w:sz="4" w:space="0" w:color="auto"/>
              <w:right w:val="single" w:sz="4" w:space="0" w:color="auto"/>
            </w:tcBorders>
            <w:shd w:val="clear" w:color="auto" w:fill="C00000"/>
            <w:noWrap/>
            <w:vAlign w:val="bottom"/>
            <w:hideMark/>
          </w:tcPr>
          <w:p w14:paraId="4E08F511"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1381" w:type="dxa"/>
            <w:tcBorders>
              <w:top w:val="single" w:sz="4" w:space="0" w:color="auto"/>
              <w:left w:val="nil"/>
              <w:bottom w:val="single" w:sz="4" w:space="0" w:color="auto"/>
              <w:right w:val="single" w:sz="4" w:space="0" w:color="auto"/>
            </w:tcBorders>
            <w:shd w:val="clear" w:color="auto" w:fill="C00000"/>
            <w:noWrap/>
            <w:vAlign w:val="bottom"/>
            <w:hideMark/>
          </w:tcPr>
          <w:p w14:paraId="48AE6404"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1374" w:type="dxa"/>
            <w:tcBorders>
              <w:top w:val="single" w:sz="4" w:space="0" w:color="auto"/>
              <w:left w:val="nil"/>
              <w:bottom w:val="single" w:sz="4" w:space="0" w:color="auto"/>
              <w:right w:val="single" w:sz="4" w:space="0" w:color="auto"/>
            </w:tcBorders>
            <w:shd w:val="clear" w:color="auto" w:fill="C00000"/>
            <w:noWrap/>
            <w:vAlign w:val="bottom"/>
            <w:hideMark/>
          </w:tcPr>
          <w:p w14:paraId="653FDB4C"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r>
      <w:tr w:rsidR="00630962" w:rsidRPr="008D1421" w14:paraId="7F4C2C2C" w14:textId="77777777" w:rsidTr="00630962">
        <w:trPr>
          <w:trHeight w:val="463"/>
        </w:trPr>
        <w:tc>
          <w:tcPr>
            <w:tcW w:w="2759" w:type="dxa"/>
            <w:tcBorders>
              <w:top w:val="nil"/>
              <w:left w:val="single" w:sz="4" w:space="0" w:color="auto"/>
              <w:bottom w:val="single" w:sz="4" w:space="0" w:color="auto"/>
              <w:right w:val="single" w:sz="4" w:space="0" w:color="auto"/>
            </w:tcBorders>
            <w:shd w:val="clear" w:color="000000" w:fill="FFFFFF"/>
            <w:noWrap/>
            <w:vAlign w:val="bottom"/>
            <w:hideMark/>
          </w:tcPr>
          <w:p w14:paraId="5B875E34" w14:textId="77777777" w:rsidR="00630962" w:rsidRPr="008D1421" w:rsidRDefault="00630962"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 xml:space="preserve">Direct </w:t>
            </w:r>
          </w:p>
        </w:tc>
        <w:tc>
          <w:tcPr>
            <w:tcW w:w="1208" w:type="dxa"/>
            <w:tcBorders>
              <w:top w:val="nil"/>
              <w:left w:val="nil"/>
              <w:bottom w:val="single" w:sz="4" w:space="0" w:color="auto"/>
              <w:right w:val="single" w:sz="4" w:space="0" w:color="auto"/>
            </w:tcBorders>
            <w:shd w:val="clear" w:color="000000" w:fill="FFFFFF"/>
            <w:noWrap/>
            <w:vAlign w:val="center"/>
            <w:hideMark/>
          </w:tcPr>
          <w:p w14:paraId="7335CF73" w14:textId="07EDBC36"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w:t>
            </w:r>
          </w:p>
        </w:tc>
        <w:tc>
          <w:tcPr>
            <w:tcW w:w="1208" w:type="dxa"/>
            <w:tcBorders>
              <w:top w:val="nil"/>
              <w:left w:val="nil"/>
              <w:bottom w:val="single" w:sz="4" w:space="0" w:color="auto"/>
              <w:right w:val="single" w:sz="4" w:space="0" w:color="auto"/>
            </w:tcBorders>
            <w:shd w:val="clear" w:color="000000" w:fill="FFFFFF"/>
            <w:noWrap/>
            <w:vAlign w:val="center"/>
            <w:hideMark/>
          </w:tcPr>
          <w:p w14:paraId="72645175" w14:textId="082C514B"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w:t>
            </w:r>
          </w:p>
        </w:tc>
        <w:tc>
          <w:tcPr>
            <w:tcW w:w="1208" w:type="dxa"/>
            <w:tcBorders>
              <w:top w:val="nil"/>
              <w:left w:val="nil"/>
              <w:bottom w:val="single" w:sz="4" w:space="0" w:color="auto"/>
              <w:right w:val="single" w:sz="4" w:space="0" w:color="auto"/>
            </w:tcBorders>
            <w:shd w:val="clear" w:color="000000" w:fill="FFFFFF"/>
            <w:noWrap/>
            <w:vAlign w:val="center"/>
            <w:hideMark/>
          </w:tcPr>
          <w:p w14:paraId="0D95D7E3" w14:textId="11559C6B"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w:t>
            </w:r>
          </w:p>
        </w:tc>
        <w:tc>
          <w:tcPr>
            <w:tcW w:w="1211" w:type="dxa"/>
            <w:tcBorders>
              <w:top w:val="nil"/>
              <w:left w:val="nil"/>
              <w:bottom w:val="single" w:sz="4" w:space="0" w:color="auto"/>
              <w:right w:val="single" w:sz="4" w:space="0" w:color="auto"/>
            </w:tcBorders>
            <w:shd w:val="clear" w:color="000000" w:fill="FFFFFF"/>
            <w:noWrap/>
            <w:vAlign w:val="center"/>
            <w:hideMark/>
          </w:tcPr>
          <w:p w14:paraId="4887E5F9" w14:textId="6D48EAD4"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w:t>
            </w:r>
          </w:p>
        </w:tc>
        <w:tc>
          <w:tcPr>
            <w:tcW w:w="1381" w:type="dxa"/>
            <w:tcBorders>
              <w:top w:val="nil"/>
              <w:left w:val="nil"/>
              <w:bottom w:val="single" w:sz="4" w:space="0" w:color="auto"/>
              <w:right w:val="single" w:sz="4" w:space="0" w:color="auto"/>
            </w:tcBorders>
            <w:shd w:val="clear" w:color="000000" w:fill="FFFFFF"/>
            <w:noWrap/>
            <w:vAlign w:val="center"/>
            <w:hideMark/>
          </w:tcPr>
          <w:p w14:paraId="208E5860" w14:textId="56D25586"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w:t>
            </w:r>
          </w:p>
        </w:tc>
        <w:tc>
          <w:tcPr>
            <w:tcW w:w="1374" w:type="dxa"/>
            <w:tcBorders>
              <w:top w:val="nil"/>
              <w:left w:val="nil"/>
              <w:bottom w:val="single" w:sz="4" w:space="0" w:color="auto"/>
              <w:right w:val="single" w:sz="4" w:space="0" w:color="auto"/>
            </w:tcBorders>
            <w:shd w:val="clear" w:color="000000" w:fill="FFFFFF"/>
            <w:noWrap/>
            <w:vAlign w:val="center"/>
            <w:hideMark/>
          </w:tcPr>
          <w:p w14:paraId="0FE12954" w14:textId="3922C98C"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w:t>
            </w:r>
          </w:p>
        </w:tc>
      </w:tr>
      <w:tr w:rsidR="00630962" w:rsidRPr="008D1421" w14:paraId="5C5B0E51" w14:textId="77777777" w:rsidTr="00630962">
        <w:trPr>
          <w:trHeight w:val="463"/>
        </w:trPr>
        <w:tc>
          <w:tcPr>
            <w:tcW w:w="2759" w:type="dxa"/>
            <w:tcBorders>
              <w:top w:val="nil"/>
              <w:left w:val="single" w:sz="4" w:space="0" w:color="auto"/>
              <w:bottom w:val="single" w:sz="4" w:space="0" w:color="auto"/>
              <w:right w:val="single" w:sz="4" w:space="0" w:color="auto"/>
            </w:tcBorders>
            <w:shd w:val="clear" w:color="000000" w:fill="FFFFFF"/>
            <w:noWrap/>
            <w:vAlign w:val="bottom"/>
            <w:hideMark/>
          </w:tcPr>
          <w:p w14:paraId="28479C5B" w14:textId="77777777" w:rsidR="00630962" w:rsidRPr="008D1421" w:rsidRDefault="00630962"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 xml:space="preserve">Indirect </w:t>
            </w:r>
          </w:p>
        </w:tc>
        <w:tc>
          <w:tcPr>
            <w:tcW w:w="1208" w:type="dxa"/>
            <w:tcBorders>
              <w:top w:val="nil"/>
              <w:left w:val="nil"/>
              <w:bottom w:val="single" w:sz="4" w:space="0" w:color="auto"/>
              <w:right w:val="single" w:sz="4" w:space="0" w:color="auto"/>
            </w:tcBorders>
            <w:shd w:val="clear" w:color="000000" w:fill="FFFFFF"/>
            <w:noWrap/>
            <w:vAlign w:val="center"/>
            <w:hideMark/>
          </w:tcPr>
          <w:p w14:paraId="5E461903" w14:textId="3B2BD34E"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1208" w:type="dxa"/>
            <w:tcBorders>
              <w:top w:val="nil"/>
              <w:left w:val="nil"/>
              <w:bottom w:val="single" w:sz="4" w:space="0" w:color="auto"/>
              <w:right w:val="single" w:sz="4" w:space="0" w:color="auto"/>
            </w:tcBorders>
            <w:shd w:val="clear" w:color="000000" w:fill="FFFFFF"/>
            <w:noWrap/>
            <w:vAlign w:val="center"/>
            <w:hideMark/>
          </w:tcPr>
          <w:p w14:paraId="423A6CA5" w14:textId="53368DB4"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1208" w:type="dxa"/>
            <w:tcBorders>
              <w:top w:val="nil"/>
              <w:left w:val="nil"/>
              <w:bottom w:val="single" w:sz="4" w:space="0" w:color="auto"/>
              <w:right w:val="single" w:sz="4" w:space="0" w:color="auto"/>
            </w:tcBorders>
            <w:shd w:val="clear" w:color="000000" w:fill="FFFFFF"/>
            <w:noWrap/>
            <w:vAlign w:val="center"/>
            <w:hideMark/>
          </w:tcPr>
          <w:p w14:paraId="5666C6A3" w14:textId="2FE9EF53"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1211" w:type="dxa"/>
            <w:tcBorders>
              <w:top w:val="nil"/>
              <w:left w:val="nil"/>
              <w:bottom w:val="single" w:sz="4" w:space="0" w:color="auto"/>
              <w:right w:val="single" w:sz="4" w:space="0" w:color="auto"/>
            </w:tcBorders>
            <w:shd w:val="clear" w:color="000000" w:fill="FFFFFF"/>
            <w:noWrap/>
            <w:vAlign w:val="center"/>
            <w:hideMark/>
          </w:tcPr>
          <w:p w14:paraId="3FDF4D1B" w14:textId="5655B09B"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1381" w:type="dxa"/>
            <w:tcBorders>
              <w:top w:val="nil"/>
              <w:left w:val="nil"/>
              <w:bottom w:val="single" w:sz="4" w:space="0" w:color="auto"/>
              <w:right w:val="single" w:sz="4" w:space="0" w:color="auto"/>
            </w:tcBorders>
            <w:shd w:val="clear" w:color="000000" w:fill="FFFFFF"/>
            <w:noWrap/>
            <w:vAlign w:val="center"/>
            <w:hideMark/>
          </w:tcPr>
          <w:p w14:paraId="749DE23E" w14:textId="2D154639"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1374" w:type="dxa"/>
            <w:tcBorders>
              <w:top w:val="nil"/>
              <w:left w:val="nil"/>
              <w:bottom w:val="single" w:sz="4" w:space="0" w:color="auto"/>
              <w:right w:val="single" w:sz="4" w:space="0" w:color="auto"/>
            </w:tcBorders>
            <w:shd w:val="clear" w:color="000000" w:fill="FFFFFF"/>
            <w:noWrap/>
            <w:vAlign w:val="center"/>
            <w:hideMark/>
          </w:tcPr>
          <w:p w14:paraId="67FD51C4" w14:textId="6EBA4939" w:rsidR="00630962" w:rsidRPr="008D1421" w:rsidRDefault="00630962"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r>
      <w:tr w:rsidR="00630962" w:rsidRPr="008D1421" w14:paraId="5CC47092" w14:textId="77777777" w:rsidTr="00630962">
        <w:trPr>
          <w:trHeight w:val="463"/>
        </w:trPr>
        <w:tc>
          <w:tcPr>
            <w:tcW w:w="2759" w:type="dxa"/>
            <w:tcBorders>
              <w:top w:val="nil"/>
              <w:left w:val="single" w:sz="4" w:space="0" w:color="auto"/>
              <w:bottom w:val="single" w:sz="4" w:space="0" w:color="auto"/>
              <w:right w:val="single" w:sz="4" w:space="0" w:color="auto"/>
            </w:tcBorders>
            <w:shd w:val="clear" w:color="000000" w:fill="FFFFFF"/>
            <w:noWrap/>
            <w:vAlign w:val="bottom"/>
            <w:hideMark/>
          </w:tcPr>
          <w:p w14:paraId="2C4113DE" w14:textId="77777777" w:rsidR="00630962" w:rsidRPr="00B36DA0" w:rsidRDefault="00630962" w:rsidP="00195C31">
            <w:pPr>
              <w:spacing w:after="0" w:line="240" w:lineRule="auto"/>
              <w:rPr>
                <w:rFonts w:ascii="Arial" w:eastAsia="Times New Roman" w:hAnsi="Arial" w:cs="Arial"/>
                <w:b/>
                <w:bCs/>
                <w:color w:val="000000"/>
                <w:sz w:val="20"/>
                <w:szCs w:val="20"/>
                <w:lang w:val="en-US"/>
              </w:rPr>
            </w:pPr>
            <w:r w:rsidRPr="00B36DA0">
              <w:rPr>
                <w:rFonts w:ascii="Arial" w:hAnsi="Arial" w:cs="Arial"/>
                <w:b/>
                <w:bCs/>
                <w:color w:val="000000"/>
                <w:sz w:val="20"/>
                <w:szCs w:val="20"/>
              </w:rPr>
              <w:t>Total</w:t>
            </w:r>
          </w:p>
        </w:tc>
        <w:tc>
          <w:tcPr>
            <w:tcW w:w="1208" w:type="dxa"/>
            <w:tcBorders>
              <w:top w:val="nil"/>
              <w:left w:val="nil"/>
              <w:bottom w:val="single" w:sz="4" w:space="0" w:color="auto"/>
              <w:right w:val="single" w:sz="4" w:space="0" w:color="auto"/>
            </w:tcBorders>
            <w:shd w:val="clear" w:color="000000" w:fill="FFFFFF"/>
            <w:noWrap/>
            <w:vAlign w:val="center"/>
            <w:hideMark/>
          </w:tcPr>
          <w:p w14:paraId="57A3E857" w14:textId="28CF870D" w:rsidR="00630962" w:rsidRPr="00B36DA0" w:rsidRDefault="00630962"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1208" w:type="dxa"/>
            <w:tcBorders>
              <w:top w:val="nil"/>
              <w:left w:val="nil"/>
              <w:bottom w:val="single" w:sz="4" w:space="0" w:color="auto"/>
              <w:right w:val="single" w:sz="4" w:space="0" w:color="auto"/>
            </w:tcBorders>
            <w:shd w:val="clear" w:color="000000" w:fill="FFFFFF"/>
            <w:noWrap/>
            <w:vAlign w:val="center"/>
            <w:hideMark/>
          </w:tcPr>
          <w:p w14:paraId="46153064" w14:textId="1C16049C" w:rsidR="00630962" w:rsidRPr="00B36DA0" w:rsidRDefault="00630962"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c>
          <w:tcPr>
            <w:tcW w:w="1208" w:type="dxa"/>
            <w:tcBorders>
              <w:top w:val="nil"/>
              <w:left w:val="nil"/>
              <w:bottom w:val="single" w:sz="4" w:space="0" w:color="auto"/>
              <w:right w:val="single" w:sz="4" w:space="0" w:color="auto"/>
            </w:tcBorders>
            <w:shd w:val="clear" w:color="000000" w:fill="FFFFFF"/>
            <w:noWrap/>
            <w:vAlign w:val="center"/>
            <w:hideMark/>
          </w:tcPr>
          <w:p w14:paraId="35EE3D8D" w14:textId="1C5D2BBD" w:rsidR="00630962" w:rsidRPr="00B36DA0" w:rsidRDefault="00630962"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21</w:t>
            </w:r>
          </w:p>
        </w:tc>
        <w:tc>
          <w:tcPr>
            <w:tcW w:w="1211" w:type="dxa"/>
            <w:tcBorders>
              <w:top w:val="nil"/>
              <w:left w:val="nil"/>
              <w:bottom w:val="single" w:sz="4" w:space="0" w:color="auto"/>
              <w:right w:val="single" w:sz="4" w:space="0" w:color="auto"/>
            </w:tcBorders>
            <w:shd w:val="clear" w:color="000000" w:fill="FFFFFF"/>
            <w:noWrap/>
            <w:vAlign w:val="center"/>
            <w:hideMark/>
          </w:tcPr>
          <w:p w14:paraId="0FBC202B" w14:textId="33EDF3F0" w:rsidR="00630962" w:rsidRPr="00B36DA0" w:rsidRDefault="00630962"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w:t>
            </w:r>
          </w:p>
        </w:tc>
        <w:tc>
          <w:tcPr>
            <w:tcW w:w="1381" w:type="dxa"/>
            <w:tcBorders>
              <w:top w:val="nil"/>
              <w:left w:val="nil"/>
              <w:bottom w:val="single" w:sz="4" w:space="0" w:color="auto"/>
              <w:right w:val="single" w:sz="4" w:space="0" w:color="auto"/>
            </w:tcBorders>
            <w:shd w:val="clear" w:color="000000" w:fill="FFFFFF"/>
            <w:noWrap/>
            <w:vAlign w:val="center"/>
            <w:hideMark/>
          </w:tcPr>
          <w:p w14:paraId="3F2AD236" w14:textId="78FC625E" w:rsidR="00630962" w:rsidRPr="00B36DA0" w:rsidRDefault="00630962"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22</w:t>
            </w:r>
          </w:p>
        </w:tc>
        <w:tc>
          <w:tcPr>
            <w:tcW w:w="1374" w:type="dxa"/>
            <w:tcBorders>
              <w:top w:val="nil"/>
              <w:left w:val="nil"/>
              <w:bottom w:val="single" w:sz="4" w:space="0" w:color="auto"/>
              <w:right w:val="single" w:sz="4" w:space="0" w:color="auto"/>
            </w:tcBorders>
            <w:shd w:val="clear" w:color="000000" w:fill="FFFFFF"/>
            <w:noWrap/>
            <w:vAlign w:val="center"/>
            <w:hideMark/>
          </w:tcPr>
          <w:p w14:paraId="68CF2B1F" w14:textId="6A36B8C0" w:rsidR="00630962" w:rsidRPr="00B36DA0" w:rsidRDefault="00630962"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20</w:t>
            </w:r>
          </w:p>
        </w:tc>
      </w:tr>
    </w:tbl>
    <w:p w14:paraId="7FC42E88" w14:textId="5E53DDF8" w:rsidR="00C77616" w:rsidRDefault="007C1CD8">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493824" behindDoc="0" locked="0" layoutInCell="1" allowOverlap="1" wp14:anchorId="295BE4C8" wp14:editId="4872C01B">
                <wp:simplePos x="0" y="0"/>
                <wp:positionH relativeFrom="margin">
                  <wp:posOffset>4166235</wp:posOffset>
                </wp:positionH>
                <wp:positionV relativeFrom="paragraph">
                  <wp:posOffset>86566</wp:posOffset>
                </wp:positionV>
                <wp:extent cx="2337435" cy="200025"/>
                <wp:effectExtent l="0" t="0" r="0" b="0"/>
                <wp:wrapNone/>
                <wp:docPr id="1275" name="TextBox 4"/>
                <wp:cNvGraphicFramePr/>
                <a:graphic xmlns:a="http://schemas.openxmlformats.org/drawingml/2006/main">
                  <a:graphicData uri="http://schemas.microsoft.com/office/word/2010/wordprocessingShape">
                    <wps:wsp>
                      <wps:cNvSpPr txBox="1"/>
                      <wps:spPr>
                        <a:xfrm>
                          <a:off x="0" y="0"/>
                          <a:ext cx="2337435" cy="200025"/>
                        </a:xfrm>
                        <a:prstGeom prst="rect">
                          <a:avLst/>
                        </a:prstGeom>
                        <a:noFill/>
                      </wps:spPr>
                      <wps:txbx>
                        <w:txbxContent>
                          <w:p w14:paraId="61679B35" w14:textId="77777777" w:rsidR="008D1421" w:rsidRPr="004644A7" w:rsidRDefault="008D1421" w:rsidP="008D1421">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95BE4C8" id="_x0000_s1126" type="#_x0000_t202" style="position:absolute;margin-left:328.05pt;margin-top:6.8pt;width:184.05pt;height:15.75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" filled="f" stroked="f">
                <v:textbox style="mso-fit-shape-to-text:t">
                  <w:txbxContent>
                    <w:p w14:paraId="61679B35" w14:textId="77777777" w:rsidR="008D1421" w:rsidRPr="004644A7" w:rsidRDefault="008D1421" w:rsidP="008D1421">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5F6A9971" w14:textId="1808609D" w:rsidR="00672393" w:rsidRDefault="00672393">
      <w:pPr>
        <w:rPr>
          <w:color w:val="000000" w:themeColor="text1"/>
        </w:rPr>
      </w:pPr>
    </w:p>
    <w:p w14:paraId="146F1E56" w14:textId="05EB7EAC" w:rsidR="000B79CA" w:rsidRDefault="000B79CA">
      <w:pPr>
        <w:rPr>
          <w:color w:val="000000" w:themeColor="text1"/>
        </w:rPr>
      </w:pPr>
    </w:p>
    <w:p w14:paraId="36672D27" w14:textId="2F3C1280" w:rsidR="000B79CA" w:rsidRDefault="000B79CA">
      <w:pPr>
        <w:rPr>
          <w:color w:val="000000" w:themeColor="text1"/>
        </w:rPr>
      </w:pPr>
    </w:p>
    <w:p w14:paraId="2E9E9078" w14:textId="77777777" w:rsidR="000B79CA" w:rsidRDefault="000B79CA">
      <w:pPr>
        <w:rPr>
          <w:color w:val="000000" w:themeColor="text1"/>
        </w:rPr>
      </w:pPr>
    </w:p>
    <w:p w14:paraId="25DEDF6C" w14:textId="77777777" w:rsidR="00672393" w:rsidRDefault="00672393">
      <w:pPr>
        <w:rPr>
          <w:color w:val="000000" w:themeColor="text1"/>
        </w:rPr>
      </w:pPr>
    </w:p>
    <w:p w14:paraId="3A09376B" w14:textId="297632D8" w:rsidR="00A93F5E" w:rsidRDefault="00A93F5E">
      <w:pPr>
        <w:rPr>
          <w:color w:val="000000" w:themeColor="text1"/>
        </w:rPr>
      </w:pPr>
    </w:p>
    <w:p w14:paraId="7258F267" w14:textId="5AB1CE9D" w:rsidR="00A93F5E" w:rsidRDefault="003B4B95">
      <w:pPr>
        <w:rPr>
          <w:color w:val="000000" w:themeColor="text1"/>
        </w:rPr>
      </w:pPr>
      <w:r w:rsidRPr="002B5730">
        <w:rPr>
          <w:noProof/>
          <w:color w:val="000000" w:themeColor="text1"/>
        </w:rPr>
        <w:lastRenderedPageBreak/>
        <w:drawing>
          <wp:anchor distT="0" distB="0" distL="114300" distR="114300" simplePos="0" relativeHeight="252153856" behindDoc="1" locked="0" layoutInCell="1" allowOverlap="1" wp14:anchorId="29B65BB6" wp14:editId="72505691">
            <wp:simplePos x="0" y="0"/>
            <wp:positionH relativeFrom="page">
              <wp:align>left</wp:align>
            </wp:positionH>
            <wp:positionV relativeFrom="paragraph">
              <wp:posOffset>-1397635</wp:posOffset>
            </wp:positionV>
            <wp:extent cx="7620635" cy="10887710"/>
            <wp:effectExtent l="0" t="0" r="0" b="889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635" cy="10887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41BC4E" w14:textId="66A283F6" w:rsidR="00A93F5E" w:rsidRPr="002B5730" w:rsidRDefault="00A93F5E">
      <w:pPr>
        <w:rPr>
          <w:color w:val="000000" w:themeColor="text1"/>
        </w:rPr>
      </w:pPr>
    </w:p>
    <w:p w14:paraId="7A1092D3" w14:textId="21AC567F" w:rsidR="001039EA" w:rsidRPr="002B5730" w:rsidRDefault="001039EA">
      <w:pPr>
        <w:rPr>
          <w:color w:val="000000" w:themeColor="text1"/>
        </w:rPr>
      </w:pPr>
    </w:p>
    <w:p w14:paraId="173CB26B" w14:textId="3CEEF44E" w:rsidR="001039EA" w:rsidRPr="002B5730" w:rsidRDefault="003B4B95">
      <w:pPr>
        <w:rPr>
          <w:color w:val="000000" w:themeColor="text1"/>
        </w:rPr>
      </w:pPr>
      <w:r w:rsidRPr="002B5730">
        <w:rPr>
          <w:noProof/>
          <w:color w:val="000000" w:themeColor="text1"/>
        </w:rPr>
        <mc:AlternateContent>
          <mc:Choice Requires="wps">
            <w:drawing>
              <wp:anchor distT="0" distB="0" distL="114300" distR="114300" simplePos="0" relativeHeight="252155904" behindDoc="0" locked="0" layoutInCell="1" allowOverlap="1" wp14:anchorId="1185098E" wp14:editId="361F2748">
                <wp:simplePos x="0" y="0"/>
                <wp:positionH relativeFrom="page">
                  <wp:align>center</wp:align>
                </wp:positionH>
                <wp:positionV relativeFrom="paragraph">
                  <wp:posOffset>58420</wp:posOffset>
                </wp:positionV>
                <wp:extent cx="3075305" cy="3027680"/>
                <wp:effectExtent l="0" t="0" r="0" b="0"/>
                <wp:wrapNone/>
                <wp:docPr id="1024"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5305" cy="3027680"/>
                        </a:xfrm>
                        <a:prstGeom prst="rect">
                          <a:avLst/>
                        </a:prstGeom>
                      </wps:spPr>
                      <wps:txbx>
                        <w:txbxContent>
                          <w:p w14:paraId="22CEAA39"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MIDDLE EAST &amp; AFRICA VINYL ESTER RESIN MARKET</w:t>
                            </w:r>
                          </w:p>
                          <w:p w14:paraId="6D652126"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1185098E" id="_x0000_s1127" type="#_x0000_t202" style="position:absolute;margin-left:0;margin-top:4.6pt;width:242.15pt;height:238.4pt;z-index:2521559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" filled="f" stroked="f">
                <v:textbox inset="2.30908mm,1.1546mm,2.30908mm,1.1546mm">
                  <w:txbxContent>
                    <w:p w14:paraId="22CEAA39"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MIDDLE EAST &amp; AFRICA VINYL ESTER RESIN MARKET</w:t>
                      </w:r>
                    </w:p>
                    <w:p w14:paraId="6D652126"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179AB271" w14:textId="76D61BC7" w:rsidR="001039EA" w:rsidRPr="002B5730" w:rsidRDefault="001039EA">
      <w:pPr>
        <w:rPr>
          <w:color w:val="000000" w:themeColor="text1"/>
        </w:rPr>
      </w:pPr>
    </w:p>
    <w:p w14:paraId="6962EB19" w14:textId="2763F34D" w:rsidR="001039EA" w:rsidRPr="002B5730" w:rsidRDefault="001039EA">
      <w:pPr>
        <w:rPr>
          <w:color w:val="000000" w:themeColor="text1"/>
        </w:rPr>
      </w:pPr>
    </w:p>
    <w:p w14:paraId="042CF0AD" w14:textId="4B9C0EC2" w:rsidR="001039EA" w:rsidRPr="002B5730" w:rsidRDefault="001039EA">
      <w:pPr>
        <w:rPr>
          <w:color w:val="000000" w:themeColor="text1"/>
        </w:rPr>
      </w:pPr>
    </w:p>
    <w:p w14:paraId="361DCB90" w14:textId="2E2D369C" w:rsidR="001039EA" w:rsidRPr="002B5730" w:rsidRDefault="001039EA">
      <w:pPr>
        <w:rPr>
          <w:color w:val="000000" w:themeColor="text1"/>
        </w:rPr>
      </w:pPr>
    </w:p>
    <w:p w14:paraId="59516729" w14:textId="1567CB7B" w:rsidR="00E077DA" w:rsidRPr="002B5730" w:rsidRDefault="00E077DA">
      <w:pPr>
        <w:rPr>
          <w:color w:val="000000" w:themeColor="text1"/>
        </w:rPr>
      </w:pPr>
    </w:p>
    <w:p w14:paraId="55FC599E" w14:textId="00AA3E28" w:rsidR="00E077DA" w:rsidRPr="002B5730" w:rsidRDefault="00E077DA">
      <w:pPr>
        <w:rPr>
          <w:color w:val="000000" w:themeColor="text1"/>
        </w:rPr>
      </w:pPr>
    </w:p>
    <w:p w14:paraId="1BAEDCA9" w14:textId="0BDD6B7D" w:rsidR="00E077DA" w:rsidRPr="002B5730" w:rsidRDefault="00E077DA">
      <w:pPr>
        <w:rPr>
          <w:color w:val="000000" w:themeColor="text1"/>
        </w:rPr>
      </w:pPr>
    </w:p>
    <w:p w14:paraId="4C877317" w14:textId="1611E5D4" w:rsidR="00E077DA" w:rsidRPr="002B5730" w:rsidRDefault="00E077DA">
      <w:pPr>
        <w:rPr>
          <w:color w:val="000000" w:themeColor="text1"/>
        </w:rPr>
      </w:pPr>
    </w:p>
    <w:p w14:paraId="110E8ED2" w14:textId="5A3029E8" w:rsidR="00E077DA" w:rsidRPr="002B5730" w:rsidRDefault="00E077DA">
      <w:pPr>
        <w:rPr>
          <w:color w:val="000000" w:themeColor="text1"/>
        </w:rPr>
      </w:pPr>
    </w:p>
    <w:p w14:paraId="13FA0EC0" w14:textId="3A990E8A" w:rsidR="00E077DA" w:rsidRPr="002B5730" w:rsidRDefault="00E077DA">
      <w:pPr>
        <w:rPr>
          <w:color w:val="000000" w:themeColor="text1"/>
        </w:rPr>
      </w:pPr>
    </w:p>
    <w:p w14:paraId="5D3DA775" w14:textId="346A4EFD" w:rsidR="00E077DA" w:rsidRPr="002B5730" w:rsidRDefault="00E077DA">
      <w:pPr>
        <w:rPr>
          <w:color w:val="000000" w:themeColor="text1"/>
        </w:rPr>
      </w:pPr>
    </w:p>
    <w:p w14:paraId="4E734BD3" w14:textId="1626A6E6" w:rsidR="00E077DA" w:rsidRPr="002B5730" w:rsidRDefault="00A93F5E" w:rsidP="00A93F5E">
      <w:pPr>
        <w:tabs>
          <w:tab w:val="left" w:pos="2010"/>
          <w:tab w:val="left" w:pos="2445"/>
        </w:tabs>
        <w:rPr>
          <w:color w:val="000000" w:themeColor="text1"/>
        </w:rPr>
      </w:pPr>
      <w:r>
        <w:rPr>
          <w:color w:val="000000" w:themeColor="text1"/>
        </w:rPr>
        <w:tab/>
      </w:r>
      <w:r>
        <w:rPr>
          <w:color w:val="000000" w:themeColor="text1"/>
        </w:rPr>
        <w:tab/>
      </w:r>
    </w:p>
    <w:p w14:paraId="4091A7B8" w14:textId="4465F632" w:rsidR="00E077DA" w:rsidRPr="002B5730" w:rsidRDefault="00E077DA">
      <w:pPr>
        <w:rPr>
          <w:color w:val="000000" w:themeColor="text1"/>
        </w:rPr>
      </w:pPr>
    </w:p>
    <w:p w14:paraId="4ED58B9B" w14:textId="3DCF80FC" w:rsidR="00E077DA" w:rsidRPr="002B5730" w:rsidRDefault="003B4B95">
      <w:pPr>
        <w:rPr>
          <w:color w:val="000000" w:themeColor="text1"/>
        </w:rPr>
      </w:pPr>
      <w:r w:rsidRPr="002B5730">
        <w:rPr>
          <w:noProof/>
          <w:color w:val="000000" w:themeColor="text1"/>
        </w:rPr>
        <w:drawing>
          <wp:anchor distT="0" distB="0" distL="114300" distR="114300" simplePos="0" relativeHeight="252158976" behindDoc="0" locked="0" layoutInCell="1" allowOverlap="1" wp14:anchorId="457058A9" wp14:editId="5C9427CD">
            <wp:simplePos x="0" y="0"/>
            <wp:positionH relativeFrom="margin">
              <wp:align>center</wp:align>
            </wp:positionH>
            <wp:positionV relativeFrom="paragraph">
              <wp:posOffset>45336</wp:posOffset>
            </wp:positionV>
            <wp:extent cx="3051175" cy="1964055"/>
            <wp:effectExtent l="38100" t="38100" r="92075" b="9334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51175" cy="196405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39FF3CB" w14:textId="49A84996" w:rsidR="00E077DA" w:rsidRPr="002B5730" w:rsidRDefault="00E077DA">
      <w:pPr>
        <w:rPr>
          <w:color w:val="000000" w:themeColor="text1"/>
        </w:rPr>
      </w:pPr>
    </w:p>
    <w:p w14:paraId="5BB5A3D7" w14:textId="1DBC4A81" w:rsidR="009F5B91" w:rsidRPr="002B5730" w:rsidRDefault="009F5B91" w:rsidP="009F5B91">
      <w:pPr>
        <w:rPr>
          <w:color w:val="000000" w:themeColor="text1"/>
        </w:rPr>
      </w:pPr>
    </w:p>
    <w:p w14:paraId="625B64D1" w14:textId="1253F006" w:rsidR="009F5B91" w:rsidRPr="002B5730" w:rsidRDefault="009F5B91" w:rsidP="009F5B91">
      <w:pPr>
        <w:rPr>
          <w:color w:val="000000" w:themeColor="text1"/>
        </w:rPr>
      </w:pPr>
    </w:p>
    <w:p w14:paraId="593B5C35" w14:textId="45BB4EEC" w:rsidR="009F5B91" w:rsidRPr="002B5730" w:rsidRDefault="000D1A88" w:rsidP="000D1A88">
      <w:pPr>
        <w:tabs>
          <w:tab w:val="left" w:pos="1485"/>
          <w:tab w:val="left" w:pos="1545"/>
        </w:tabs>
        <w:rPr>
          <w:color w:val="000000" w:themeColor="text1"/>
        </w:rPr>
      </w:pPr>
      <w:r w:rsidRPr="002B5730">
        <w:rPr>
          <w:color w:val="000000" w:themeColor="text1"/>
        </w:rPr>
        <w:tab/>
      </w:r>
    </w:p>
    <w:p w14:paraId="554D43C1" w14:textId="3482C3EE" w:rsidR="009F5B91" w:rsidRPr="002B5730" w:rsidRDefault="009F5B91" w:rsidP="009F5B91">
      <w:pPr>
        <w:rPr>
          <w:color w:val="000000" w:themeColor="text1"/>
        </w:rPr>
      </w:pPr>
    </w:p>
    <w:p w14:paraId="102D2F8A" w14:textId="3C9343AA" w:rsidR="009F5B91" w:rsidRPr="002B5730" w:rsidRDefault="00A93F5E" w:rsidP="00A93F5E">
      <w:pPr>
        <w:tabs>
          <w:tab w:val="left" w:pos="1875"/>
        </w:tabs>
        <w:rPr>
          <w:color w:val="000000" w:themeColor="text1"/>
        </w:rPr>
      </w:pPr>
      <w:r>
        <w:rPr>
          <w:color w:val="000000" w:themeColor="text1"/>
        </w:rPr>
        <w:tab/>
      </w:r>
    </w:p>
    <w:p w14:paraId="30856E3E" w14:textId="0113748E" w:rsidR="009F5B91" w:rsidRPr="002B5730" w:rsidRDefault="009F5B91" w:rsidP="009F5B91">
      <w:pPr>
        <w:rPr>
          <w:color w:val="000000" w:themeColor="text1"/>
        </w:rPr>
      </w:pPr>
    </w:p>
    <w:p w14:paraId="09E30157" w14:textId="4B0178CF" w:rsidR="009F5B91" w:rsidRPr="002B5730" w:rsidRDefault="008664DB" w:rsidP="008664DB">
      <w:pPr>
        <w:tabs>
          <w:tab w:val="left" w:pos="1620"/>
        </w:tabs>
        <w:rPr>
          <w:color w:val="000000" w:themeColor="text1"/>
        </w:rPr>
      </w:pPr>
      <w:r w:rsidRPr="002B5730">
        <w:rPr>
          <w:color w:val="000000" w:themeColor="text1"/>
        </w:rPr>
        <w:tab/>
      </w:r>
    </w:p>
    <w:p w14:paraId="64B71EA6" w14:textId="46123E5F" w:rsidR="009F5B91" w:rsidRPr="002B5730" w:rsidRDefault="004644A7" w:rsidP="008664DB">
      <w:pPr>
        <w:tabs>
          <w:tab w:val="left" w:pos="1770"/>
          <w:tab w:val="left" w:pos="8145"/>
          <w:tab w:val="left" w:pos="8865"/>
          <w:tab w:val="right" w:pos="10170"/>
        </w:tabs>
        <w:rPr>
          <w:color w:val="000000" w:themeColor="text1"/>
        </w:rPr>
      </w:pPr>
      <w:r w:rsidRPr="002B5730">
        <w:rPr>
          <w:color w:val="000000" w:themeColor="text1"/>
        </w:rPr>
        <w:tab/>
      </w:r>
      <w:r w:rsidR="008664DB" w:rsidRPr="002B5730">
        <w:rPr>
          <w:color w:val="000000" w:themeColor="text1"/>
        </w:rPr>
        <w:tab/>
      </w:r>
      <w:r w:rsidR="008664DB" w:rsidRPr="002B5730">
        <w:rPr>
          <w:color w:val="000000" w:themeColor="text1"/>
        </w:rPr>
        <w:tab/>
      </w:r>
      <w:r w:rsidR="008664DB" w:rsidRPr="002B5730">
        <w:rPr>
          <w:color w:val="000000" w:themeColor="text1"/>
        </w:rPr>
        <w:tab/>
      </w:r>
    </w:p>
    <w:p w14:paraId="601FC169" w14:textId="7F8C589F" w:rsidR="009F5B91" w:rsidRPr="002B5730" w:rsidRDefault="009F5B91" w:rsidP="009F5B91">
      <w:pPr>
        <w:rPr>
          <w:color w:val="000000" w:themeColor="text1"/>
        </w:rPr>
      </w:pPr>
    </w:p>
    <w:p w14:paraId="3D4BC3B1" w14:textId="3EA07595" w:rsidR="009F5B91" w:rsidRPr="002B5730" w:rsidRDefault="000D1A88" w:rsidP="000D1A88">
      <w:pPr>
        <w:tabs>
          <w:tab w:val="left" w:pos="1875"/>
          <w:tab w:val="left" w:pos="8670"/>
        </w:tabs>
        <w:rPr>
          <w:color w:val="000000" w:themeColor="text1"/>
        </w:rPr>
      </w:pPr>
      <w:r w:rsidRPr="002B5730">
        <w:rPr>
          <w:color w:val="000000" w:themeColor="text1"/>
        </w:rPr>
        <w:tab/>
      </w:r>
      <w:r w:rsidRPr="002B5730">
        <w:rPr>
          <w:color w:val="000000" w:themeColor="text1"/>
        </w:rPr>
        <w:tab/>
      </w:r>
    </w:p>
    <w:p w14:paraId="1E9F4262" w14:textId="7724A8AA" w:rsidR="009F5B91" w:rsidRDefault="009F5B91" w:rsidP="009F5B91">
      <w:pPr>
        <w:rPr>
          <w:color w:val="000000" w:themeColor="text1"/>
        </w:rPr>
      </w:pPr>
    </w:p>
    <w:p w14:paraId="145871B7" w14:textId="2DB104BE" w:rsidR="00E2530D" w:rsidRDefault="00E2530D" w:rsidP="009F5B91">
      <w:pPr>
        <w:rPr>
          <w:color w:val="000000" w:themeColor="text1"/>
        </w:rPr>
      </w:pPr>
    </w:p>
    <w:p w14:paraId="7A485A10" w14:textId="2E9A8134" w:rsidR="00E2530D" w:rsidRDefault="00E2530D" w:rsidP="009F5B91">
      <w:pPr>
        <w:rPr>
          <w:color w:val="000000" w:themeColor="text1"/>
        </w:rPr>
      </w:pPr>
    </w:p>
    <w:p w14:paraId="2C2E11EB" w14:textId="6B01BB3C" w:rsidR="003B1BF5" w:rsidRDefault="00A93F5E" w:rsidP="00A93F5E">
      <w:pPr>
        <w:rPr>
          <w:rFonts w:ascii="Arial" w:hAnsi="Arial" w:cs="Arial"/>
          <w:b/>
          <w:bCs/>
          <w:sz w:val="24"/>
          <w:szCs w:val="24"/>
        </w:rPr>
      </w:pPr>
      <w:r>
        <w:rPr>
          <w:rFonts w:ascii="Arial" w:hAnsi="Arial" w:cs="Arial"/>
          <w:b/>
          <w:bCs/>
          <w:sz w:val="24"/>
          <w:szCs w:val="24"/>
        </w:rPr>
        <w:t>Middle East &amp; Africa</w:t>
      </w:r>
      <w:r w:rsidRPr="0022076A">
        <w:rPr>
          <w:rFonts w:ascii="Arial" w:hAnsi="Arial" w:cs="Arial"/>
          <w:b/>
          <w:bCs/>
          <w:sz w:val="24"/>
          <w:szCs w:val="24"/>
        </w:rPr>
        <w:t xml:space="preserve"> </w:t>
      </w:r>
      <w:r w:rsidR="00925089">
        <w:rPr>
          <w:rFonts w:ascii="Arial" w:hAnsi="Arial" w:cs="Arial"/>
          <w:b/>
          <w:bCs/>
          <w:sz w:val="24"/>
          <w:szCs w:val="24"/>
        </w:rPr>
        <w:t>Vinyl Ester</w:t>
      </w:r>
      <w:r>
        <w:rPr>
          <w:rFonts w:ascii="Arial" w:hAnsi="Arial" w:cs="Arial"/>
          <w:b/>
          <w:bCs/>
          <w:sz w:val="24"/>
          <w:szCs w:val="24"/>
        </w:rPr>
        <w:t xml:space="preserve"> Resin </w:t>
      </w:r>
      <w:r w:rsidRPr="00257590">
        <w:rPr>
          <w:rFonts w:ascii="Arial" w:hAnsi="Arial" w:cs="Arial"/>
          <w:b/>
          <w:bCs/>
          <w:sz w:val="24"/>
          <w:szCs w:val="24"/>
        </w:rPr>
        <w:t>Capacity</w:t>
      </w:r>
      <w:r w:rsidR="004C7FEF">
        <w:rPr>
          <w:rFonts w:ascii="Arial" w:hAnsi="Arial" w:cs="Arial"/>
          <w:b/>
          <w:bCs/>
          <w:sz w:val="24"/>
          <w:szCs w:val="24"/>
        </w:rPr>
        <w:t xml:space="preserve"> &amp; </w:t>
      </w:r>
      <w:r w:rsidRPr="00257590">
        <w:rPr>
          <w:rFonts w:ascii="Arial" w:hAnsi="Arial" w:cs="Arial"/>
          <w:b/>
          <w:bCs/>
          <w:sz w:val="24"/>
          <w:szCs w:val="24"/>
        </w:rPr>
        <w:t>Production</w:t>
      </w:r>
      <w:r>
        <w:rPr>
          <w:rFonts w:ascii="Arial" w:hAnsi="Arial" w:cs="Arial"/>
          <w:b/>
          <w:bCs/>
          <w:sz w:val="24"/>
          <w:szCs w:val="24"/>
        </w:rPr>
        <w:t>, By Volume</w:t>
      </w:r>
      <w:r w:rsidR="007C5B32">
        <w:rPr>
          <w:rFonts w:ascii="Arial" w:hAnsi="Arial" w:cs="Arial"/>
          <w:b/>
          <w:bCs/>
          <w:sz w:val="24"/>
          <w:szCs w:val="24"/>
        </w:rPr>
        <w:t xml:space="preserve"> (000’ Tonnes)</w:t>
      </w:r>
      <w:r>
        <w:rPr>
          <w:rFonts w:ascii="Arial" w:hAnsi="Arial" w:cs="Arial"/>
          <w:b/>
          <w:bCs/>
          <w:sz w:val="24"/>
          <w:szCs w:val="24"/>
        </w:rPr>
        <w:t xml:space="preserve">, 2015 - 2030F </w:t>
      </w:r>
    </w:p>
    <w:p w14:paraId="59C2161F" w14:textId="65DCD32E" w:rsidR="004F4F10" w:rsidRDefault="00545715" w:rsidP="00A93F5E">
      <w:pPr>
        <w:spacing w:line="360" w:lineRule="auto"/>
        <w:jc w:val="both"/>
        <w:rPr>
          <w:rFonts w:ascii="Arial" w:hAnsi="Arial" w:cs="Arial"/>
          <w:sz w:val="24"/>
          <w:szCs w:val="24"/>
        </w:rPr>
      </w:pPr>
      <w:r>
        <w:rPr>
          <w:noProof/>
        </w:rPr>
        <mc:AlternateContent>
          <mc:Choice Requires="wps">
            <w:drawing>
              <wp:anchor distT="0" distB="0" distL="114300" distR="114300" simplePos="0" relativeHeight="252449792" behindDoc="0" locked="0" layoutInCell="1" allowOverlap="1" wp14:anchorId="7ED6364F" wp14:editId="045DA113">
                <wp:simplePos x="0" y="0"/>
                <wp:positionH relativeFrom="column">
                  <wp:posOffset>5078631</wp:posOffset>
                </wp:positionH>
                <wp:positionV relativeFrom="paragraph">
                  <wp:posOffset>1560797</wp:posOffset>
                </wp:positionV>
                <wp:extent cx="1280160" cy="292735"/>
                <wp:effectExtent l="0" t="0" r="0" b="0"/>
                <wp:wrapNone/>
                <wp:docPr id="211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70AC916A" w14:textId="77777777" w:rsidR="00A93F5E" w:rsidRPr="005858C1" w:rsidRDefault="00A93F5E" w:rsidP="00A93F5E">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7ED6364F" id="_x0000_s1128" type="#_x0000_t202" style="position:absolute;left:0;text-align:left;margin-left:399.9pt;margin-top:122.9pt;width:100.8pt;height:23.05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" filled="f" stroked="f">
                <v:textbox style="mso-fit-shape-to-text:t">
                  <w:txbxContent>
                    <w:p w14:paraId="70AC916A" w14:textId="77777777" w:rsidR="00A93F5E" w:rsidRPr="005858C1" w:rsidRDefault="00A93F5E" w:rsidP="00A93F5E">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00A93F5E" w:rsidRPr="002B5730">
        <w:rPr>
          <w:rFonts w:ascii="Arial" w:eastAsia="Arial" w:hAnsi="Arial" w:cs="Arial"/>
          <w:noProof/>
          <w:color w:val="000000" w:themeColor="text1"/>
          <w:sz w:val="24"/>
          <w:szCs w:val="24"/>
        </w:rPr>
        <w:drawing>
          <wp:inline distT="0" distB="0" distL="0" distR="0" wp14:anchorId="7EC850D0" wp14:editId="7E7ACF49">
            <wp:extent cx="6362700" cy="1673233"/>
            <wp:effectExtent l="0" t="0" r="0" b="3175"/>
            <wp:docPr id="224" name="Chart 224">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r w:rsidR="004F4F10">
        <w:rPr>
          <w:rFonts w:ascii="Arial" w:hAnsi="Arial" w:cs="Arial"/>
          <w:sz w:val="24"/>
          <w:szCs w:val="24"/>
        </w:rPr>
        <w:t xml:space="preserve"> </w:t>
      </w:r>
    </w:p>
    <w:p w14:paraId="1EB9891E" w14:textId="29DA8FDB" w:rsidR="00195C31" w:rsidRDefault="00195C31" w:rsidP="00A93F5E">
      <w:pPr>
        <w:spacing w:line="360" w:lineRule="auto"/>
        <w:jc w:val="both"/>
        <w:rPr>
          <w:rFonts w:ascii="Arial" w:hAnsi="Arial" w:cs="Arial"/>
          <w:sz w:val="24"/>
          <w:szCs w:val="24"/>
        </w:rPr>
      </w:pPr>
      <w:r w:rsidRPr="00195C31">
        <w:rPr>
          <w:rFonts w:ascii="Arial" w:hAnsi="Arial" w:cs="Arial"/>
          <w:sz w:val="24"/>
          <w:szCs w:val="24"/>
        </w:rPr>
        <w:t>In Middle East, as of 2020 the total capacity of vinyl ester stood at about 83 thousand tonnes with production of about 64 thousand tonnes. An increase in production of vinyl ester is estimated in forecasted years as the market recovers to its pre pandemic levels of economic activity.</w:t>
      </w:r>
    </w:p>
    <w:p w14:paraId="78F24009" w14:textId="13FF5D82" w:rsidR="00195C31" w:rsidRDefault="00195C31" w:rsidP="00195C31">
      <w:pPr>
        <w:spacing w:line="360" w:lineRule="auto"/>
        <w:jc w:val="both"/>
        <w:rPr>
          <w:rFonts w:ascii="Arial" w:hAnsi="Arial" w:cs="Arial"/>
          <w:sz w:val="24"/>
          <w:szCs w:val="24"/>
        </w:rPr>
      </w:pPr>
      <w:r w:rsidRPr="004F4F10">
        <w:rPr>
          <w:rFonts w:ascii="Arial" w:hAnsi="Arial" w:cs="Arial"/>
          <w:b/>
          <w:bCs/>
          <w:sz w:val="24"/>
          <w:szCs w:val="24"/>
        </w:rPr>
        <w:t>Major Demand Drivers of Vinyl Ester Resin During Forecast Period</w:t>
      </w:r>
    </w:p>
    <w:p w14:paraId="7E014809" w14:textId="77777777" w:rsidR="00195C31" w:rsidRPr="004F4F10" w:rsidRDefault="00195C31" w:rsidP="00F14E20">
      <w:pPr>
        <w:pStyle w:val="ListParagraph"/>
        <w:numPr>
          <w:ilvl w:val="0"/>
          <w:numId w:val="11"/>
        </w:numPr>
        <w:spacing w:line="360" w:lineRule="auto"/>
        <w:jc w:val="both"/>
        <w:rPr>
          <w:sz w:val="24"/>
          <w:szCs w:val="24"/>
        </w:rPr>
      </w:pPr>
      <w:r w:rsidRPr="004F4F10">
        <w:rPr>
          <w:b/>
          <w:bCs/>
          <w:sz w:val="24"/>
          <w:szCs w:val="24"/>
        </w:rPr>
        <w:t>Increasing Desalination Construction Projects</w:t>
      </w:r>
    </w:p>
    <w:p w14:paraId="123582A3" w14:textId="77777777" w:rsidR="00195C31" w:rsidRDefault="00195C31" w:rsidP="00195C31">
      <w:pPr>
        <w:spacing w:line="360" w:lineRule="auto"/>
        <w:jc w:val="both"/>
        <w:rPr>
          <w:rFonts w:ascii="Arial" w:hAnsi="Arial" w:cs="Arial"/>
          <w:sz w:val="24"/>
          <w:szCs w:val="24"/>
          <w:lang w:val="en-US"/>
        </w:rPr>
      </w:pPr>
      <w:r w:rsidRPr="004C7FEF">
        <w:rPr>
          <w:rFonts w:ascii="Arial" w:hAnsi="Arial" w:cs="Arial"/>
          <w:sz w:val="24"/>
          <w:szCs w:val="24"/>
          <w:lang w:val="en-US"/>
        </w:rPr>
        <w:t xml:space="preserve">GCC nations have limited water resources due to which these countries rely heavily on desalination plants. Due to growing population, GCC nation plans to construct more desalination projects such as </w:t>
      </w:r>
      <w:proofErr w:type="spellStart"/>
      <w:r w:rsidRPr="004C7FEF">
        <w:rPr>
          <w:rFonts w:ascii="Arial" w:hAnsi="Arial" w:cs="Arial"/>
          <w:sz w:val="24"/>
          <w:szCs w:val="24"/>
          <w:lang w:val="en-US"/>
        </w:rPr>
        <w:t>Shuaibah</w:t>
      </w:r>
      <w:proofErr w:type="spellEnd"/>
      <w:r w:rsidRPr="004C7FEF">
        <w:rPr>
          <w:rFonts w:ascii="Arial" w:hAnsi="Arial" w:cs="Arial"/>
          <w:sz w:val="24"/>
          <w:szCs w:val="24"/>
          <w:lang w:val="en-US"/>
        </w:rPr>
        <w:t xml:space="preserve"> IWPP, </w:t>
      </w:r>
      <w:r w:rsidRPr="004C7FEF">
        <w:rPr>
          <w:rFonts w:ascii="Arial" w:hAnsi="Arial" w:cs="Arial"/>
          <w:sz w:val="24"/>
          <w:szCs w:val="24"/>
          <w:lang w:val="pt-BR"/>
        </w:rPr>
        <w:t>Ras Abu Fontas A3 project, etc</w:t>
      </w:r>
      <w:r w:rsidRPr="004C7FEF">
        <w:rPr>
          <w:rFonts w:ascii="Arial" w:hAnsi="Arial" w:cs="Arial"/>
          <w:sz w:val="24"/>
          <w:szCs w:val="24"/>
          <w:lang w:val="en-US"/>
        </w:rPr>
        <w:t>. Countries such as Saudi Arabia plan to invest USD24.30 billion in desalination projects by 2026. These desalination plants are projected to drive need for FRP pipe</w:t>
      </w:r>
      <w:r>
        <w:rPr>
          <w:rFonts w:ascii="Arial" w:hAnsi="Arial" w:cs="Arial"/>
          <w:sz w:val="24"/>
          <w:szCs w:val="24"/>
          <w:lang w:val="en-US"/>
        </w:rPr>
        <w:t>s</w:t>
      </w:r>
      <w:r w:rsidRPr="004C7FEF">
        <w:rPr>
          <w:rFonts w:ascii="Arial" w:hAnsi="Arial" w:cs="Arial"/>
          <w:sz w:val="24"/>
          <w:szCs w:val="24"/>
          <w:lang w:val="en-US"/>
        </w:rPr>
        <w:t xml:space="preserve"> and tank</w:t>
      </w:r>
      <w:r>
        <w:rPr>
          <w:rFonts w:ascii="Arial" w:hAnsi="Arial" w:cs="Arial"/>
          <w:sz w:val="24"/>
          <w:szCs w:val="24"/>
          <w:lang w:val="en-US"/>
        </w:rPr>
        <w:t>s.</w:t>
      </w:r>
    </w:p>
    <w:p w14:paraId="29E15EBD" w14:textId="77777777" w:rsidR="00195C31" w:rsidRPr="004F4F10" w:rsidRDefault="00195C31" w:rsidP="00F14E20">
      <w:pPr>
        <w:pStyle w:val="ListParagraph"/>
        <w:numPr>
          <w:ilvl w:val="0"/>
          <w:numId w:val="11"/>
        </w:numPr>
        <w:jc w:val="both"/>
        <w:rPr>
          <w:sz w:val="24"/>
          <w:szCs w:val="24"/>
        </w:rPr>
      </w:pPr>
      <w:r w:rsidRPr="004F4F10">
        <w:rPr>
          <w:b/>
          <w:bCs/>
          <w:sz w:val="24"/>
          <w:szCs w:val="24"/>
        </w:rPr>
        <w:t>Smart Cities Development</w:t>
      </w:r>
    </w:p>
    <w:p w14:paraId="45FC42FD" w14:textId="77777777" w:rsidR="00195C31" w:rsidRPr="004C7FEF" w:rsidRDefault="00195C31" w:rsidP="00195C31">
      <w:pPr>
        <w:spacing w:line="360" w:lineRule="auto"/>
        <w:jc w:val="both"/>
        <w:rPr>
          <w:rFonts w:ascii="Arial" w:hAnsi="Arial" w:cs="Arial"/>
          <w:sz w:val="24"/>
          <w:szCs w:val="24"/>
          <w:lang w:val="en-US"/>
        </w:rPr>
      </w:pPr>
      <w:r w:rsidRPr="004C7FEF">
        <w:rPr>
          <w:rFonts w:ascii="Arial" w:hAnsi="Arial" w:cs="Arial"/>
          <w:sz w:val="24"/>
          <w:szCs w:val="24"/>
          <w:lang w:val="en-US"/>
        </w:rPr>
        <w:t xml:space="preserve">A smart city adopts high-end technological infrastructure incorporating comprehensive IT infrastructure, a network of sensors, cameras, wireless devices, and data centers for the effective delivery of essential services such as electricity, water supply, sanitation, etc. The vinyl ester resin manufacturers will benefit from smart city projects. In April 2017, Saudi Arabia announced an investment of USD70 billion for the development of four new “Economic Cities” on the concept of smart cities by 2030, with an aim to diversify its economy from hydrocarbon sector to other commercial sectors. </w:t>
      </w:r>
    </w:p>
    <w:p w14:paraId="79A2C4F0" w14:textId="77777777" w:rsidR="00195C31" w:rsidRPr="004F4F10" w:rsidRDefault="00195C31" w:rsidP="00F14E20">
      <w:pPr>
        <w:pStyle w:val="ListParagraph"/>
        <w:numPr>
          <w:ilvl w:val="0"/>
          <w:numId w:val="11"/>
        </w:numPr>
        <w:jc w:val="both"/>
        <w:rPr>
          <w:sz w:val="24"/>
          <w:szCs w:val="24"/>
        </w:rPr>
      </w:pPr>
      <w:r w:rsidRPr="004F4F10">
        <w:rPr>
          <w:b/>
          <w:bCs/>
          <w:sz w:val="24"/>
          <w:szCs w:val="24"/>
        </w:rPr>
        <w:t>Growth in Infrastructure Projects</w:t>
      </w:r>
    </w:p>
    <w:p w14:paraId="746A3401" w14:textId="77777777" w:rsidR="00195C31" w:rsidRDefault="00195C31" w:rsidP="00195C31">
      <w:pPr>
        <w:spacing w:line="360" w:lineRule="auto"/>
        <w:jc w:val="both"/>
        <w:rPr>
          <w:rFonts w:ascii="Arial" w:hAnsi="Arial" w:cs="Arial"/>
          <w:sz w:val="24"/>
          <w:szCs w:val="24"/>
          <w:lang w:val="en-US"/>
        </w:rPr>
      </w:pPr>
      <w:r w:rsidRPr="004F4F10">
        <w:rPr>
          <w:rFonts w:ascii="Arial" w:hAnsi="Arial" w:cs="Arial"/>
          <w:sz w:val="24"/>
          <w:szCs w:val="24"/>
          <w:lang w:val="en-US"/>
        </w:rPr>
        <w:t xml:space="preserve">GCC nations are boosting their infrastructure by investing heavily on development of railway, roadways, and seaports. Various metro projects have been initiated across different cities in GCC countries such as Jeddah Metro, Kuwait Metro, Doha Metro, Dubai Metro, etc. Development of </w:t>
      </w:r>
      <w:r w:rsidRPr="004F4F10">
        <w:rPr>
          <w:rFonts w:ascii="Arial" w:hAnsi="Arial" w:cs="Arial"/>
          <w:sz w:val="24"/>
          <w:szCs w:val="24"/>
          <w:lang w:val="en-US"/>
        </w:rPr>
        <w:lastRenderedPageBreak/>
        <w:t xml:space="preserve">railway network is projected to lead to the deployment of overhead railway lines and thus drive demand for </w:t>
      </w:r>
      <w:r>
        <w:rPr>
          <w:rFonts w:ascii="Arial" w:hAnsi="Arial" w:cs="Arial"/>
          <w:sz w:val="24"/>
          <w:szCs w:val="24"/>
          <w:lang w:val="en-US"/>
        </w:rPr>
        <w:t xml:space="preserve">unsaturated polyester resin including vinyl ester resin </w:t>
      </w:r>
      <w:r w:rsidRPr="004F4F10">
        <w:rPr>
          <w:rFonts w:ascii="Arial" w:hAnsi="Arial" w:cs="Arial"/>
          <w:sz w:val="24"/>
          <w:szCs w:val="24"/>
          <w:lang w:val="en-US"/>
        </w:rPr>
        <w:t>in the GCC region.</w:t>
      </w:r>
    </w:p>
    <w:p w14:paraId="7B6171CD" w14:textId="77777777" w:rsidR="00195C31" w:rsidRDefault="00195C31" w:rsidP="004C7FEF">
      <w:pPr>
        <w:jc w:val="both"/>
        <w:rPr>
          <w:rFonts w:ascii="Arial" w:hAnsi="Arial" w:cs="Arial"/>
          <w:b/>
          <w:bCs/>
          <w:sz w:val="24"/>
          <w:szCs w:val="24"/>
        </w:rPr>
      </w:pPr>
    </w:p>
    <w:p w14:paraId="7865230D" w14:textId="5D3CAA63" w:rsidR="004C7FEF" w:rsidRDefault="004F4F10" w:rsidP="004C7FEF">
      <w:pPr>
        <w:jc w:val="both"/>
        <w:rPr>
          <w:rFonts w:ascii="Arial" w:hAnsi="Arial" w:cs="Arial"/>
          <w:b/>
          <w:bCs/>
          <w:sz w:val="24"/>
          <w:szCs w:val="24"/>
        </w:rPr>
      </w:pPr>
      <w:r w:rsidRPr="004F4F10">
        <w:rPr>
          <w:rFonts w:ascii="Arial" w:hAnsi="Arial" w:cs="Arial"/>
          <w:b/>
          <w:bCs/>
          <w:sz w:val="24"/>
          <w:szCs w:val="24"/>
        </w:rPr>
        <w:t>Major Infrastructure and Industrial Projects in GCC Region under Planning or Execution, By Value, By 2020 (USD Million)</w:t>
      </w:r>
    </w:p>
    <w:tbl>
      <w:tblPr>
        <w:tblW w:w="10265" w:type="dxa"/>
        <w:tblLook w:val="0420" w:firstRow="1" w:lastRow="0" w:firstColumn="0" w:lastColumn="0" w:noHBand="0" w:noVBand="1"/>
      </w:tblPr>
      <w:tblGrid>
        <w:gridCol w:w="2099"/>
        <w:gridCol w:w="1361"/>
        <w:gridCol w:w="1361"/>
        <w:gridCol w:w="1361"/>
        <w:gridCol w:w="1361"/>
        <w:gridCol w:w="1361"/>
        <w:gridCol w:w="1361"/>
      </w:tblGrid>
      <w:tr w:rsidR="004F4F10" w:rsidRPr="004F4F10" w14:paraId="7509F161" w14:textId="77777777" w:rsidTr="004F4F10">
        <w:trPr>
          <w:trHeight w:val="491"/>
        </w:trPr>
        <w:tc>
          <w:tcPr>
            <w:tcW w:w="2099" w:type="dxa"/>
            <w:tcBorders>
              <w:top w:val="single" w:sz="4" w:space="0" w:color="auto"/>
              <w:left w:val="single" w:sz="4" w:space="0" w:color="auto"/>
              <w:bottom w:val="single" w:sz="4" w:space="0" w:color="auto"/>
              <w:right w:val="single" w:sz="4" w:space="0" w:color="auto"/>
            </w:tcBorders>
            <w:shd w:val="clear" w:color="000000" w:fill="203764"/>
            <w:noWrap/>
            <w:vAlign w:val="bottom"/>
            <w:hideMark/>
          </w:tcPr>
          <w:p w14:paraId="6A50AE52"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Activity</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343C6B76"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Saudi Arabia</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0CF36862"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UAE</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70F83B42"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Kuwait</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7E065400"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Qatar</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53D17C1C"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Oman</w:t>
            </w:r>
          </w:p>
        </w:tc>
        <w:tc>
          <w:tcPr>
            <w:tcW w:w="1361" w:type="dxa"/>
            <w:tcBorders>
              <w:top w:val="single" w:sz="4" w:space="0" w:color="auto"/>
              <w:left w:val="nil"/>
              <w:bottom w:val="single" w:sz="4" w:space="0" w:color="auto"/>
              <w:right w:val="single" w:sz="4" w:space="0" w:color="auto"/>
            </w:tcBorders>
            <w:shd w:val="clear" w:color="000000" w:fill="203764"/>
            <w:noWrap/>
            <w:vAlign w:val="bottom"/>
            <w:hideMark/>
          </w:tcPr>
          <w:p w14:paraId="26931E9B" w14:textId="77777777" w:rsidR="004F4F10" w:rsidRPr="004F4F10" w:rsidRDefault="004F4F10" w:rsidP="004F4F10">
            <w:pPr>
              <w:spacing w:after="0" w:line="240" w:lineRule="auto"/>
              <w:rPr>
                <w:rFonts w:ascii="Arial" w:eastAsia="Times New Roman" w:hAnsi="Arial" w:cs="Arial"/>
                <w:color w:val="FFFFFF"/>
                <w:sz w:val="20"/>
                <w:szCs w:val="20"/>
                <w:lang w:val="en-US"/>
              </w:rPr>
            </w:pPr>
            <w:r w:rsidRPr="004F4F10">
              <w:rPr>
                <w:rFonts w:ascii="Arial" w:eastAsia="Times New Roman" w:hAnsi="Arial" w:cs="Arial"/>
                <w:color w:val="FFFFFF"/>
                <w:sz w:val="20"/>
                <w:szCs w:val="20"/>
                <w:lang w:val="en-US"/>
              </w:rPr>
              <w:t>Bahrain</w:t>
            </w:r>
          </w:p>
        </w:tc>
      </w:tr>
      <w:tr w:rsidR="004F4F10" w:rsidRPr="004F4F10" w14:paraId="3AC3B3EA"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197E049C"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Chemical</w:t>
            </w:r>
          </w:p>
        </w:tc>
        <w:tc>
          <w:tcPr>
            <w:tcW w:w="1361" w:type="dxa"/>
            <w:tcBorders>
              <w:top w:val="nil"/>
              <w:left w:val="nil"/>
              <w:bottom w:val="single" w:sz="4" w:space="0" w:color="auto"/>
              <w:right w:val="single" w:sz="4" w:space="0" w:color="auto"/>
            </w:tcBorders>
            <w:shd w:val="clear" w:color="000000" w:fill="B4C6E7"/>
            <w:noWrap/>
            <w:vAlign w:val="bottom"/>
            <w:hideMark/>
          </w:tcPr>
          <w:p w14:paraId="12839D95"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64,916</w:t>
            </w:r>
          </w:p>
        </w:tc>
        <w:tc>
          <w:tcPr>
            <w:tcW w:w="1361" w:type="dxa"/>
            <w:tcBorders>
              <w:top w:val="nil"/>
              <w:left w:val="nil"/>
              <w:bottom w:val="single" w:sz="4" w:space="0" w:color="auto"/>
              <w:right w:val="single" w:sz="4" w:space="0" w:color="auto"/>
            </w:tcBorders>
            <w:shd w:val="clear" w:color="000000" w:fill="B4C6E7"/>
            <w:noWrap/>
            <w:vAlign w:val="bottom"/>
            <w:hideMark/>
          </w:tcPr>
          <w:p w14:paraId="5E41067D"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24,809</w:t>
            </w:r>
          </w:p>
        </w:tc>
        <w:tc>
          <w:tcPr>
            <w:tcW w:w="1361" w:type="dxa"/>
            <w:tcBorders>
              <w:top w:val="nil"/>
              <w:left w:val="nil"/>
              <w:bottom w:val="single" w:sz="4" w:space="0" w:color="auto"/>
              <w:right w:val="single" w:sz="4" w:space="0" w:color="auto"/>
            </w:tcBorders>
            <w:shd w:val="clear" w:color="000000" w:fill="B4C6E7"/>
            <w:noWrap/>
            <w:vAlign w:val="bottom"/>
            <w:hideMark/>
          </w:tcPr>
          <w:p w14:paraId="7FA2CD70"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565</w:t>
            </w:r>
          </w:p>
        </w:tc>
        <w:tc>
          <w:tcPr>
            <w:tcW w:w="1361" w:type="dxa"/>
            <w:tcBorders>
              <w:top w:val="nil"/>
              <w:left w:val="nil"/>
              <w:bottom w:val="single" w:sz="4" w:space="0" w:color="auto"/>
              <w:right w:val="single" w:sz="4" w:space="0" w:color="auto"/>
            </w:tcBorders>
            <w:shd w:val="clear" w:color="000000" w:fill="B4C6E7"/>
            <w:noWrap/>
            <w:vAlign w:val="bottom"/>
            <w:hideMark/>
          </w:tcPr>
          <w:p w14:paraId="23B02E56"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1,484</w:t>
            </w:r>
          </w:p>
        </w:tc>
        <w:tc>
          <w:tcPr>
            <w:tcW w:w="1361" w:type="dxa"/>
            <w:tcBorders>
              <w:top w:val="nil"/>
              <w:left w:val="nil"/>
              <w:bottom w:val="single" w:sz="4" w:space="0" w:color="auto"/>
              <w:right w:val="single" w:sz="4" w:space="0" w:color="auto"/>
            </w:tcBorders>
            <w:shd w:val="clear" w:color="000000" w:fill="B4C6E7"/>
            <w:noWrap/>
            <w:vAlign w:val="bottom"/>
            <w:hideMark/>
          </w:tcPr>
          <w:p w14:paraId="38EE5B68"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15,450</w:t>
            </w:r>
          </w:p>
        </w:tc>
        <w:tc>
          <w:tcPr>
            <w:tcW w:w="1361" w:type="dxa"/>
            <w:tcBorders>
              <w:top w:val="nil"/>
              <w:left w:val="nil"/>
              <w:bottom w:val="single" w:sz="4" w:space="0" w:color="auto"/>
              <w:right w:val="single" w:sz="4" w:space="0" w:color="auto"/>
            </w:tcBorders>
            <w:shd w:val="clear" w:color="000000" w:fill="B4C6E7"/>
            <w:noWrap/>
            <w:vAlign w:val="bottom"/>
            <w:hideMark/>
          </w:tcPr>
          <w:p w14:paraId="2B35672B"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5,000</w:t>
            </w:r>
          </w:p>
        </w:tc>
      </w:tr>
      <w:tr w:rsidR="004F4F10" w:rsidRPr="004F4F10" w14:paraId="77E446F6"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00D9E2F1"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Construction</w:t>
            </w:r>
          </w:p>
        </w:tc>
        <w:tc>
          <w:tcPr>
            <w:tcW w:w="1361" w:type="dxa"/>
            <w:tcBorders>
              <w:top w:val="nil"/>
              <w:left w:val="nil"/>
              <w:bottom w:val="single" w:sz="4" w:space="0" w:color="auto"/>
              <w:right w:val="single" w:sz="4" w:space="0" w:color="auto"/>
            </w:tcBorders>
            <w:shd w:val="clear" w:color="000000" w:fill="B4C6E7"/>
            <w:noWrap/>
            <w:vAlign w:val="bottom"/>
            <w:hideMark/>
          </w:tcPr>
          <w:p w14:paraId="41E3DD3D"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475,218</w:t>
            </w:r>
          </w:p>
        </w:tc>
        <w:tc>
          <w:tcPr>
            <w:tcW w:w="1361" w:type="dxa"/>
            <w:tcBorders>
              <w:top w:val="nil"/>
              <w:left w:val="nil"/>
              <w:bottom w:val="single" w:sz="4" w:space="0" w:color="auto"/>
              <w:right w:val="single" w:sz="4" w:space="0" w:color="auto"/>
            </w:tcBorders>
            <w:shd w:val="clear" w:color="000000" w:fill="B4C6E7"/>
            <w:noWrap/>
            <w:vAlign w:val="bottom"/>
            <w:hideMark/>
          </w:tcPr>
          <w:p w14:paraId="5DAB5503"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539,793</w:t>
            </w:r>
          </w:p>
        </w:tc>
        <w:tc>
          <w:tcPr>
            <w:tcW w:w="1361" w:type="dxa"/>
            <w:tcBorders>
              <w:top w:val="nil"/>
              <w:left w:val="nil"/>
              <w:bottom w:val="single" w:sz="4" w:space="0" w:color="auto"/>
              <w:right w:val="single" w:sz="4" w:space="0" w:color="auto"/>
            </w:tcBorders>
            <w:shd w:val="clear" w:color="000000" w:fill="B4C6E7"/>
            <w:noWrap/>
            <w:vAlign w:val="bottom"/>
            <w:hideMark/>
          </w:tcPr>
          <w:p w14:paraId="10E92FF5"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80,080</w:t>
            </w:r>
          </w:p>
        </w:tc>
        <w:tc>
          <w:tcPr>
            <w:tcW w:w="1361" w:type="dxa"/>
            <w:tcBorders>
              <w:top w:val="nil"/>
              <w:left w:val="nil"/>
              <w:bottom w:val="single" w:sz="4" w:space="0" w:color="auto"/>
              <w:right w:val="single" w:sz="4" w:space="0" w:color="auto"/>
            </w:tcBorders>
            <w:shd w:val="clear" w:color="000000" w:fill="B4C6E7"/>
            <w:noWrap/>
            <w:vAlign w:val="bottom"/>
            <w:hideMark/>
          </w:tcPr>
          <w:p w14:paraId="5CE171A4"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139,843</w:t>
            </w:r>
          </w:p>
        </w:tc>
        <w:tc>
          <w:tcPr>
            <w:tcW w:w="1361" w:type="dxa"/>
            <w:tcBorders>
              <w:top w:val="nil"/>
              <w:left w:val="nil"/>
              <w:bottom w:val="single" w:sz="4" w:space="0" w:color="auto"/>
              <w:right w:val="single" w:sz="4" w:space="0" w:color="auto"/>
            </w:tcBorders>
            <w:shd w:val="clear" w:color="000000" w:fill="B4C6E7"/>
            <w:noWrap/>
            <w:vAlign w:val="bottom"/>
            <w:hideMark/>
          </w:tcPr>
          <w:p w14:paraId="4FD17DCA"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43,160</w:t>
            </w:r>
          </w:p>
        </w:tc>
        <w:tc>
          <w:tcPr>
            <w:tcW w:w="1361" w:type="dxa"/>
            <w:tcBorders>
              <w:top w:val="nil"/>
              <w:left w:val="nil"/>
              <w:bottom w:val="single" w:sz="4" w:space="0" w:color="auto"/>
              <w:right w:val="single" w:sz="4" w:space="0" w:color="auto"/>
            </w:tcBorders>
            <w:shd w:val="clear" w:color="000000" w:fill="B4C6E7"/>
            <w:noWrap/>
            <w:vAlign w:val="bottom"/>
            <w:hideMark/>
          </w:tcPr>
          <w:p w14:paraId="32D386B9"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30,967</w:t>
            </w:r>
          </w:p>
        </w:tc>
      </w:tr>
      <w:tr w:rsidR="004F4F10" w:rsidRPr="004F4F10" w14:paraId="7C657727"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0B8350D1"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Gas</w:t>
            </w:r>
          </w:p>
        </w:tc>
        <w:tc>
          <w:tcPr>
            <w:tcW w:w="1361" w:type="dxa"/>
            <w:tcBorders>
              <w:top w:val="nil"/>
              <w:left w:val="nil"/>
              <w:bottom w:val="single" w:sz="4" w:space="0" w:color="auto"/>
              <w:right w:val="single" w:sz="4" w:space="0" w:color="auto"/>
            </w:tcBorders>
            <w:shd w:val="clear" w:color="000000" w:fill="B4C6E7"/>
            <w:noWrap/>
            <w:vAlign w:val="bottom"/>
            <w:hideMark/>
          </w:tcPr>
          <w:p w14:paraId="47C028BC"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25,402</w:t>
            </w:r>
          </w:p>
        </w:tc>
        <w:tc>
          <w:tcPr>
            <w:tcW w:w="1361" w:type="dxa"/>
            <w:tcBorders>
              <w:top w:val="nil"/>
              <w:left w:val="nil"/>
              <w:bottom w:val="single" w:sz="4" w:space="0" w:color="auto"/>
              <w:right w:val="single" w:sz="4" w:space="0" w:color="auto"/>
            </w:tcBorders>
            <w:shd w:val="clear" w:color="000000" w:fill="B4C6E7"/>
            <w:noWrap/>
            <w:vAlign w:val="bottom"/>
            <w:hideMark/>
          </w:tcPr>
          <w:p w14:paraId="31E780BA"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21,083</w:t>
            </w:r>
          </w:p>
        </w:tc>
        <w:tc>
          <w:tcPr>
            <w:tcW w:w="1361" w:type="dxa"/>
            <w:tcBorders>
              <w:top w:val="nil"/>
              <w:left w:val="nil"/>
              <w:bottom w:val="single" w:sz="4" w:space="0" w:color="auto"/>
              <w:right w:val="single" w:sz="4" w:space="0" w:color="auto"/>
            </w:tcBorders>
            <w:shd w:val="clear" w:color="000000" w:fill="B4C6E7"/>
            <w:noWrap/>
            <w:vAlign w:val="bottom"/>
            <w:hideMark/>
          </w:tcPr>
          <w:p w14:paraId="19421D8A"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11,848</w:t>
            </w:r>
          </w:p>
        </w:tc>
        <w:tc>
          <w:tcPr>
            <w:tcW w:w="1361" w:type="dxa"/>
            <w:tcBorders>
              <w:top w:val="nil"/>
              <w:left w:val="nil"/>
              <w:bottom w:val="single" w:sz="4" w:space="0" w:color="auto"/>
              <w:right w:val="single" w:sz="4" w:space="0" w:color="auto"/>
            </w:tcBorders>
            <w:shd w:val="clear" w:color="000000" w:fill="B4C6E7"/>
            <w:noWrap/>
            <w:vAlign w:val="bottom"/>
            <w:hideMark/>
          </w:tcPr>
          <w:p w14:paraId="1873F2EE"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12,889</w:t>
            </w:r>
          </w:p>
        </w:tc>
        <w:tc>
          <w:tcPr>
            <w:tcW w:w="1361" w:type="dxa"/>
            <w:tcBorders>
              <w:top w:val="nil"/>
              <w:left w:val="nil"/>
              <w:bottom w:val="single" w:sz="4" w:space="0" w:color="auto"/>
              <w:right w:val="single" w:sz="4" w:space="0" w:color="auto"/>
            </w:tcBorders>
            <w:shd w:val="clear" w:color="000000" w:fill="B4C6E7"/>
            <w:noWrap/>
            <w:vAlign w:val="bottom"/>
            <w:hideMark/>
          </w:tcPr>
          <w:p w14:paraId="333B45FD"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25,712</w:t>
            </w:r>
          </w:p>
        </w:tc>
        <w:tc>
          <w:tcPr>
            <w:tcW w:w="1361" w:type="dxa"/>
            <w:tcBorders>
              <w:top w:val="nil"/>
              <w:left w:val="nil"/>
              <w:bottom w:val="single" w:sz="4" w:space="0" w:color="auto"/>
              <w:right w:val="single" w:sz="4" w:space="0" w:color="auto"/>
            </w:tcBorders>
            <w:shd w:val="clear" w:color="000000" w:fill="B4C6E7"/>
            <w:noWrap/>
            <w:vAlign w:val="bottom"/>
            <w:hideMark/>
          </w:tcPr>
          <w:p w14:paraId="03F8D73A"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1,258</w:t>
            </w:r>
          </w:p>
        </w:tc>
      </w:tr>
      <w:tr w:rsidR="004F4F10" w:rsidRPr="004F4F10" w14:paraId="66AF126C"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5B98FE04"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Industrial</w:t>
            </w:r>
          </w:p>
        </w:tc>
        <w:tc>
          <w:tcPr>
            <w:tcW w:w="1361" w:type="dxa"/>
            <w:tcBorders>
              <w:top w:val="nil"/>
              <w:left w:val="nil"/>
              <w:bottom w:val="single" w:sz="4" w:space="0" w:color="auto"/>
              <w:right w:val="single" w:sz="4" w:space="0" w:color="auto"/>
            </w:tcBorders>
            <w:shd w:val="clear" w:color="000000" w:fill="B4C6E7"/>
            <w:noWrap/>
            <w:vAlign w:val="bottom"/>
            <w:hideMark/>
          </w:tcPr>
          <w:p w14:paraId="1755BA32"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28,717</w:t>
            </w:r>
          </w:p>
        </w:tc>
        <w:tc>
          <w:tcPr>
            <w:tcW w:w="1361" w:type="dxa"/>
            <w:tcBorders>
              <w:top w:val="nil"/>
              <w:left w:val="nil"/>
              <w:bottom w:val="single" w:sz="4" w:space="0" w:color="auto"/>
              <w:right w:val="single" w:sz="4" w:space="0" w:color="auto"/>
            </w:tcBorders>
            <w:shd w:val="clear" w:color="000000" w:fill="B4C6E7"/>
            <w:noWrap/>
            <w:vAlign w:val="bottom"/>
            <w:hideMark/>
          </w:tcPr>
          <w:p w14:paraId="4ED4C25E"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8,996</w:t>
            </w:r>
          </w:p>
        </w:tc>
        <w:tc>
          <w:tcPr>
            <w:tcW w:w="1361" w:type="dxa"/>
            <w:tcBorders>
              <w:top w:val="nil"/>
              <w:left w:val="nil"/>
              <w:bottom w:val="single" w:sz="4" w:space="0" w:color="auto"/>
              <w:right w:val="single" w:sz="4" w:space="0" w:color="auto"/>
            </w:tcBorders>
            <w:shd w:val="clear" w:color="000000" w:fill="B4C6E7"/>
            <w:noWrap/>
            <w:vAlign w:val="bottom"/>
            <w:hideMark/>
          </w:tcPr>
          <w:p w14:paraId="53315E73"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250</w:t>
            </w:r>
          </w:p>
        </w:tc>
        <w:tc>
          <w:tcPr>
            <w:tcW w:w="1361" w:type="dxa"/>
            <w:tcBorders>
              <w:top w:val="nil"/>
              <w:left w:val="nil"/>
              <w:bottom w:val="single" w:sz="4" w:space="0" w:color="auto"/>
              <w:right w:val="single" w:sz="4" w:space="0" w:color="auto"/>
            </w:tcBorders>
            <w:shd w:val="clear" w:color="000000" w:fill="B4C6E7"/>
            <w:noWrap/>
            <w:vAlign w:val="bottom"/>
            <w:hideMark/>
          </w:tcPr>
          <w:p w14:paraId="28013480"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970</w:t>
            </w:r>
          </w:p>
        </w:tc>
        <w:tc>
          <w:tcPr>
            <w:tcW w:w="1361" w:type="dxa"/>
            <w:tcBorders>
              <w:top w:val="nil"/>
              <w:left w:val="nil"/>
              <w:bottom w:val="single" w:sz="4" w:space="0" w:color="auto"/>
              <w:right w:val="single" w:sz="4" w:space="0" w:color="auto"/>
            </w:tcBorders>
            <w:shd w:val="clear" w:color="000000" w:fill="B4C6E7"/>
            <w:noWrap/>
            <w:vAlign w:val="bottom"/>
            <w:hideMark/>
          </w:tcPr>
          <w:p w14:paraId="5147DA5B"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12,179</w:t>
            </w:r>
          </w:p>
        </w:tc>
        <w:tc>
          <w:tcPr>
            <w:tcW w:w="1361" w:type="dxa"/>
            <w:tcBorders>
              <w:top w:val="nil"/>
              <w:left w:val="nil"/>
              <w:bottom w:val="single" w:sz="4" w:space="0" w:color="auto"/>
              <w:right w:val="single" w:sz="4" w:space="0" w:color="auto"/>
            </w:tcBorders>
            <w:shd w:val="clear" w:color="000000" w:fill="B4C6E7"/>
            <w:noWrap/>
            <w:vAlign w:val="bottom"/>
            <w:hideMark/>
          </w:tcPr>
          <w:p w14:paraId="4C90B651"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4,656</w:t>
            </w:r>
          </w:p>
        </w:tc>
      </w:tr>
      <w:tr w:rsidR="004F4F10" w:rsidRPr="004F4F10" w14:paraId="3D013DEB"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6562A0A2"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Oil</w:t>
            </w:r>
          </w:p>
        </w:tc>
        <w:tc>
          <w:tcPr>
            <w:tcW w:w="1361" w:type="dxa"/>
            <w:tcBorders>
              <w:top w:val="nil"/>
              <w:left w:val="nil"/>
              <w:bottom w:val="single" w:sz="4" w:space="0" w:color="auto"/>
              <w:right w:val="single" w:sz="4" w:space="0" w:color="auto"/>
            </w:tcBorders>
            <w:shd w:val="clear" w:color="000000" w:fill="B4C6E7"/>
            <w:noWrap/>
            <w:vAlign w:val="bottom"/>
            <w:hideMark/>
          </w:tcPr>
          <w:p w14:paraId="13B95A2B"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23,409</w:t>
            </w:r>
          </w:p>
        </w:tc>
        <w:tc>
          <w:tcPr>
            <w:tcW w:w="1361" w:type="dxa"/>
            <w:tcBorders>
              <w:top w:val="nil"/>
              <w:left w:val="nil"/>
              <w:bottom w:val="single" w:sz="4" w:space="0" w:color="auto"/>
              <w:right w:val="single" w:sz="4" w:space="0" w:color="auto"/>
            </w:tcBorders>
            <w:shd w:val="clear" w:color="000000" w:fill="B4C6E7"/>
            <w:noWrap/>
            <w:vAlign w:val="bottom"/>
            <w:hideMark/>
          </w:tcPr>
          <w:p w14:paraId="48C4EC00"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50,899</w:t>
            </w:r>
          </w:p>
        </w:tc>
        <w:tc>
          <w:tcPr>
            <w:tcW w:w="1361" w:type="dxa"/>
            <w:tcBorders>
              <w:top w:val="nil"/>
              <w:left w:val="nil"/>
              <w:bottom w:val="single" w:sz="4" w:space="0" w:color="auto"/>
              <w:right w:val="single" w:sz="4" w:space="0" w:color="auto"/>
            </w:tcBorders>
            <w:shd w:val="clear" w:color="000000" w:fill="B4C6E7"/>
            <w:noWrap/>
            <w:vAlign w:val="bottom"/>
            <w:hideMark/>
          </w:tcPr>
          <w:p w14:paraId="459EA7AC"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55,188</w:t>
            </w:r>
          </w:p>
        </w:tc>
        <w:tc>
          <w:tcPr>
            <w:tcW w:w="1361" w:type="dxa"/>
            <w:tcBorders>
              <w:top w:val="nil"/>
              <w:left w:val="nil"/>
              <w:bottom w:val="single" w:sz="4" w:space="0" w:color="auto"/>
              <w:right w:val="single" w:sz="4" w:space="0" w:color="auto"/>
            </w:tcBorders>
            <w:shd w:val="clear" w:color="000000" w:fill="B4C6E7"/>
            <w:noWrap/>
            <w:vAlign w:val="bottom"/>
            <w:hideMark/>
          </w:tcPr>
          <w:p w14:paraId="72934BFF"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16,559</w:t>
            </w:r>
          </w:p>
        </w:tc>
        <w:tc>
          <w:tcPr>
            <w:tcW w:w="1361" w:type="dxa"/>
            <w:tcBorders>
              <w:top w:val="nil"/>
              <w:left w:val="nil"/>
              <w:bottom w:val="single" w:sz="4" w:space="0" w:color="auto"/>
              <w:right w:val="single" w:sz="4" w:space="0" w:color="auto"/>
            </w:tcBorders>
            <w:shd w:val="clear" w:color="000000" w:fill="B4C6E7"/>
            <w:noWrap/>
            <w:vAlign w:val="bottom"/>
            <w:hideMark/>
          </w:tcPr>
          <w:p w14:paraId="17D75FAA"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14,659</w:t>
            </w:r>
          </w:p>
        </w:tc>
        <w:tc>
          <w:tcPr>
            <w:tcW w:w="1361" w:type="dxa"/>
            <w:tcBorders>
              <w:top w:val="nil"/>
              <w:left w:val="nil"/>
              <w:bottom w:val="single" w:sz="4" w:space="0" w:color="auto"/>
              <w:right w:val="single" w:sz="4" w:space="0" w:color="auto"/>
            </w:tcBorders>
            <w:shd w:val="clear" w:color="000000" w:fill="B4C6E7"/>
            <w:noWrap/>
            <w:vAlign w:val="bottom"/>
            <w:hideMark/>
          </w:tcPr>
          <w:p w14:paraId="3C7DB122"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5,025</w:t>
            </w:r>
          </w:p>
        </w:tc>
      </w:tr>
      <w:tr w:rsidR="004F4F10" w:rsidRPr="004F4F10" w14:paraId="28A36F0C"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73B12EAB"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Power</w:t>
            </w:r>
          </w:p>
        </w:tc>
        <w:tc>
          <w:tcPr>
            <w:tcW w:w="1361" w:type="dxa"/>
            <w:tcBorders>
              <w:top w:val="nil"/>
              <w:left w:val="nil"/>
              <w:bottom w:val="single" w:sz="4" w:space="0" w:color="auto"/>
              <w:right w:val="single" w:sz="4" w:space="0" w:color="auto"/>
            </w:tcBorders>
            <w:shd w:val="clear" w:color="000000" w:fill="B4C6E7"/>
            <w:noWrap/>
            <w:vAlign w:val="bottom"/>
            <w:hideMark/>
          </w:tcPr>
          <w:p w14:paraId="6F584F34"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332,305</w:t>
            </w:r>
          </w:p>
        </w:tc>
        <w:tc>
          <w:tcPr>
            <w:tcW w:w="1361" w:type="dxa"/>
            <w:tcBorders>
              <w:top w:val="nil"/>
              <w:left w:val="nil"/>
              <w:bottom w:val="single" w:sz="4" w:space="0" w:color="auto"/>
              <w:right w:val="single" w:sz="4" w:space="0" w:color="auto"/>
            </w:tcBorders>
            <w:shd w:val="clear" w:color="000000" w:fill="B4C6E7"/>
            <w:noWrap/>
            <w:vAlign w:val="bottom"/>
            <w:hideMark/>
          </w:tcPr>
          <w:p w14:paraId="29E36C1D"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35,055</w:t>
            </w:r>
          </w:p>
        </w:tc>
        <w:tc>
          <w:tcPr>
            <w:tcW w:w="1361" w:type="dxa"/>
            <w:tcBorders>
              <w:top w:val="nil"/>
              <w:left w:val="nil"/>
              <w:bottom w:val="single" w:sz="4" w:space="0" w:color="auto"/>
              <w:right w:val="single" w:sz="4" w:space="0" w:color="auto"/>
            </w:tcBorders>
            <w:shd w:val="clear" w:color="000000" w:fill="B4C6E7"/>
            <w:noWrap/>
            <w:vAlign w:val="bottom"/>
            <w:hideMark/>
          </w:tcPr>
          <w:p w14:paraId="14B74F82"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29,019</w:t>
            </w:r>
          </w:p>
        </w:tc>
        <w:tc>
          <w:tcPr>
            <w:tcW w:w="1361" w:type="dxa"/>
            <w:tcBorders>
              <w:top w:val="nil"/>
              <w:left w:val="nil"/>
              <w:bottom w:val="single" w:sz="4" w:space="0" w:color="auto"/>
              <w:right w:val="single" w:sz="4" w:space="0" w:color="auto"/>
            </w:tcBorders>
            <w:shd w:val="clear" w:color="000000" w:fill="B4C6E7"/>
            <w:noWrap/>
            <w:vAlign w:val="bottom"/>
            <w:hideMark/>
          </w:tcPr>
          <w:p w14:paraId="5771DFD4"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8,785</w:t>
            </w:r>
          </w:p>
        </w:tc>
        <w:tc>
          <w:tcPr>
            <w:tcW w:w="1361" w:type="dxa"/>
            <w:tcBorders>
              <w:top w:val="nil"/>
              <w:left w:val="nil"/>
              <w:bottom w:val="single" w:sz="4" w:space="0" w:color="auto"/>
              <w:right w:val="single" w:sz="4" w:space="0" w:color="auto"/>
            </w:tcBorders>
            <w:shd w:val="clear" w:color="000000" w:fill="B4C6E7"/>
            <w:noWrap/>
            <w:vAlign w:val="bottom"/>
            <w:hideMark/>
          </w:tcPr>
          <w:p w14:paraId="46A4AB4C"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9,039</w:t>
            </w:r>
          </w:p>
        </w:tc>
        <w:tc>
          <w:tcPr>
            <w:tcW w:w="1361" w:type="dxa"/>
            <w:tcBorders>
              <w:top w:val="nil"/>
              <w:left w:val="nil"/>
              <w:bottom w:val="single" w:sz="4" w:space="0" w:color="auto"/>
              <w:right w:val="single" w:sz="4" w:space="0" w:color="auto"/>
            </w:tcBorders>
            <w:shd w:val="clear" w:color="000000" w:fill="B4C6E7"/>
            <w:noWrap/>
            <w:vAlign w:val="bottom"/>
            <w:hideMark/>
          </w:tcPr>
          <w:p w14:paraId="364C4FF0"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6,148</w:t>
            </w:r>
          </w:p>
        </w:tc>
      </w:tr>
      <w:tr w:rsidR="004F4F10" w:rsidRPr="004F4F10" w14:paraId="1166ADA4"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20E7F66E"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Transport</w:t>
            </w:r>
          </w:p>
        </w:tc>
        <w:tc>
          <w:tcPr>
            <w:tcW w:w="1361" w:type="dxa"/>
            <w:tcBorders>
              <w:top w:val="nil"/>
              <w:left w:val="nil"/>
              <w:bottom w:val="single" w:sz="4" w:space="0" w:color="auto"/>
              <w:right w:val="single" w:sz="4" w:space="0" w:color="auto"/>
            </w:tcBorders>
            <w:shd w:val="clear" w:color="000000" w:fill="B4C6E7"/>
            <w:noWrap/>
            <w:vAlign w:val="bottom"/>
            <w:hideMark/>
          </w:tcPr>
          <w:p w14:paraId="7DE58FFB"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217,569</w:t>
            </w:r>
          </w:p>
        </w:tc>
        <w:tc>
          <w:tcPr>
            <w:tcW w:w="1361" w:type="dxa"/>
            <w:tcBorders>
              <w:top w:val="nil"/>
              <w:left w:val="nil"/>
              <w:bottom w:val="single" w:sz="4" w:space="0" w:color="auto"/>
              <w:right w:val="single" w:sz="4" w:space="0" w:color="auto"/>
            </w:tcBorders>
            <w:shd w:val="clear" w:color="000000" w:fill="B4C6E7"/>
            <w:noWrap/>
            <w:vAlign w:val="bottom"/>
            <w:hideMark/>
          </w:tcPr>
          <w:p w14:paraId="6AD18EF6"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99,226</w:t>
            </w:r>
          </w:p>
        </w:tc>
        <w:tc>
          <w:tcPr>
            <w:tcW w:w="1361" w:type="dxa"/>
            <w:tcBorders>
              <w:top w:val="nil"/>
              <w:left w:val="nil"/>
              <w:bottom w:val="single" w:sz="4" w:space="0" w:color="auto"/>
              <w:right w:val="single" w:sz="4" w:space="0" w:color="auto"/>
            </w:tcBorders>
            <w:shd w:val="clear" w:color="000000" w:fill="B4C6E7"/>
            <w:noWrap/>
            <w:vAlign w:val="bottom"/>
            <w:hideMark/>
          </w:tcPr>
          <w:p w14:paraId="04665A19"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46,876</w:t>
            </w:r>
          </w:p>
        </w:tc>
        <w:tc>
          <w:tcPr>
            <w:tcW w:w="1361" w:type="dxa"/>
            <w:tcBorders>
              <w:top w:val="nil"/>
              <w:left w:val="nil"/>
              <w:bottom w:val="single" w:sz="4" w:space="0" w:color="auto"/>
              <w:right w:val="single" w:sz="4" w:space="0" w:color="auto"/>
            </w:tcBorders>
            <w:shd w:val="clear" w:color="000000" w:fill="B4C6E7"/>
            <w:noWrap/>
            <w:vAlign w:val="bottom"/>
            <w:hideMark/>
          </w:tcPr>
          <w:p w14:paraId="659B25C1"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103,083</w:t>
            </w:r>
          </w:p>
        </w:tc>
        <w:tc>
          <w:tcPr>
            <w:tcW w:w="1361" w:type="dxa"/>
            <w:tcBorders>
              <w:top w:val="nil"/>
              <w:left w:val="nil"/>
              <w:bottom w:val="single" w:sz="4" w:space="0" w:color="auto"/>
              <w:right w:val="single" w:sz="4" w:space="0" w:color="auto"/>
            </w:tcBorders>
            <w:shd w:val="clear" w:color="000000" w:fill="B4C6E7"/>
            <w:noWrap/>
            <w:vAlign w:val="bottom"/>
            <w:hideMark/>
          </w:tcPr>
          <w:p w14:paraId="0C04518E"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36,506</w:t>
            </w:r>
          </w:p>
        </w:tc>
        <w:tc>
          <w:tcPr>
            <w:tcW w:w="1361" w:type="dxa"/>
            <w:tcBorders>
              <w:top w:val="nil"/>
              <w:left w:val="nil"/>
              <w:bottom w:val="single" w:sz="4" w:space="0" w:color="auto"/>
              <w:right w:val="single" w:sz="4" w:space="0" w:color="auto"/>
            </w:tcBorders>
            <w:shd w:val="clear" w:color="000000" w:fill="B4C6E7"/>
            <w:noWrap/>
            <w:vAlign w:val="bottom"/>
            <w:hideMark/>
          </w:tcPr>
          <w:p w14:paraId="1CB97267"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11,050</w:t>
            </w:r>
          </w:p>
        </w:tc>
      </w:tr>
      <w:tr w:rsidR="004F4F10" w:rsidRPr="004F4F10" w14:paraId="21E24823" w14:textId="77777777" w:rsidTr="004F4F10">
        <w:trPr>
          <w:trHeight w:val="491"/>
        </w:trPr>
        <w:tc>
          <w:tcPr>
            <w:tcW w:w="2099" w:type="dxa"/>
            <w:tcBorders>
              <w:top w:val="nil"/>
              <w:left w:val="single" w:sz="4" w:space="0" w:color="auto"/>
              <w:bottom w:val="single" w:sz="4" w:space="0" w:color="auto"/>
              <w:right w:val="single" w:sz="4" w:space="0" w:color="auto"/>
            </w:tcBorders>
            <w:shd w:val="clear" w:color="000000" w:fill="8EA9DB"/>
            <w:noWrap/>
            <w:vAlign w:val="bottom"/>
            <w:hideMark/>
          </w:tcPr>
          <w:p w14:paraId="2B202659"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Water</w:t>
            </w:r>
          </w:p>
        </w:tc>
        <w:tc>
          <w:tcPr>
            <w:tcW w:w="1361" w:type="dxa"/>
            <w:tcBorders>
              <w:top w:val="nil"/>
              <w:left w:val="nil"/>
              <w:bottom w:val="single" w:sz="4" w:space="0" w:color="auto"/>
              <w:right w:val="single" w:sz="4" w:space="0" w:color="auto"/>
            </w:tcBorders>
            <w:shd w:val="clear" w:color="000000" w:fill="B4C6E7"/>
            <w:noWrap/>
            <w:vAlign w:val="bottom"/>
            <w:hideMark/>
          </w:tcPr>
          <w:p w14:paraId="0B6BFFE6"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36,035</w:t>
            </w:r>
          </w:p>
        </w:tc>
        <w:tc>
          <w:tcPr>
            <w:tcW w:w="1361" w:type="dxa"/>
            <w:tcBorders>
              <w:top w:val="nil"/>
              <w:left w:val="nil"/>
              <w:bottom w:val="single" w:sz="4" w:space="0" w:color="auto"/>
              <w:right w:val="single" w:sz="4" w:space="0" w:color="auto"/>
            </w:tcBorders>
            <w:shd w:val="clear" w:color="000000" w:fill="B4C6E7"/>
            <w:noWrap/>
            <w:vAlign w:val="bottom"/>
            <w:hideMark/>
          </w:tcPr>
          <w:p w14:paraId="4944CCAE"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6,253</w:t>
            </w:r>
          </w:p>
        </w:tc>
        <w:tc>
          <w:tcPr>
            <w:tcW w:w="1361" w:type="dxa"/>
            <w:tcBorders>
              <w:top w:val="nil"/>
              <w:left w:val="nil"/>
              <w:bottom w:val="single" w:sz="4" w:space="0" w:color="auto"/>
              <w:right w:val="single" w:sz="4" w:space="0" w:color="auto"/>
            </w:tcBorders>
            <w:shd w:val="clear" w:color="000000" w:fill="B4C6E7"/>
            <w:noWrap/>
            <w:vAlign w:val="bottom"/>
            <w:hideMark/>
          </w:tcPr>
          <w:p w14:paraId="6F6D1CE7"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8,732</w:t>
            </w:r>
          </w:p>
        </w:tc>
        <w:tc>
          <w:tcPr>
            <w:tcW w:w="1361" w:type="dxa"/>
            <w:tcBorders>
              <w:top w:val="nil"/>
              <w:left w:val="nil"/>
              <w:bottom w:val="single" w:sz="4" w:space="0" w:color="auto"/>
              <w:right w:val="single" w:sz="4" w:space="0" w:color="auto"/>
            </w:tcBorders>
            <w:shd w:val="clear" w:color="000000" w:fill="B4C6E7"/>
            <w:noWrap/>
            <w:vAlign w:val="bottom"/>
            <w:hideMark/>
          </w:tcPr>
          <w:p w14:paraId="47FAC71F"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16,098</w:t>
            </w:r>
          </w:p>
        </w:tc>
        <w:tc>
          <w:tcPr>
            <w:tcW w:w="1361" w:type="dxa"/>
            <w:tcBorders>
              <w:top w:val="nil"/>
              <w:left w:val="nil"/>
              <w:bottom w:val="single" w:sz="4" w:space="0" w:color="auto"/>
              <w:right w:val="single" w:sz="4" w:space="0" w:color="auto"/>
            </w:tcBorders>
            <w:shd w:val="clear" w:color="000000" w:fill="B4C6E7"/>
            <w:noWrap/>
            <w:vAlign w:val="bottom"/>
            <w:hideMark/>
          </w:tcPr>
          <w:p w14:paraId="7AB5DE2E"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6,860</w:t>
            </w:r>
          </w:p>
        </w:tc>
        <w:tc>
          <w:tcPr>
            <w:tcW w:w="1361" w:type="dxa"/>
            <w:tcBorders>
              <w:top w:val="nil"/>
              <w:left w:val="nil"/>
              <w:bottom w:val="single" w:sz="4" w:space="0" w:color="auto"/>
              <w:right w:val="single" w:sz="4" w:space="0" w:color="auto"/>
            </w:tcBorders>
            <w:shd w:val="clear" w:color="000000" w:fill="B4C6E7"/>
            <w:noWrap/>
            <w:vAlign w:val="bottom"/>
            <w:hideMark/>
          </w:tcPr>
          <w:p w14:paraId="2E197676" w14:textId="77777777" w:rsidR="004F4F10" w:rsidRPr="004F4F10" w:rsidRDefault="004F4F10" w:rsidP="004F4F10">
            <w:pPr>
              <w:spacing w:after="0" w:line="240" w:lineRule="auto"/>
              <w:rPr>
                <w:rFonts w:ascii="Arial" w:eastAsia="Times New Roman" w:hAnsi="Arial" w:cs="Arial"/>
                <w:color w:val="000000"/>
                <w:sz w:val="20"/>
                <w:szCs w:val="20"/>
                <w:lang w:val="en-US"/>
              </w:rPr>
            </w:pPr>
            <w:r w:rsidRPr="004F4F10">
              <w:rPr>
                <w:rFonts w:ascii="Arial" w:eastAsia="Times New Roman" w:hAnsi="Arial" w:cs="Arial"/>
                <w:color w:val="000000"/>
                <w:sz w:val="20"/>
                <w:szCs w:val="20"/>
                <w:lang w:val="en-US"/>
              </w:rPr>
              <w:t>1,778</w:t>
            </w:r>
          </w:p>
        </w:tc>
      </w:tr>
    </w:tbl>
    <w:p w14:paraId="06757BE1" w14:textId="6457BD82" w:rsidR="004F4F10" w:rsidRDefault="004F4F10" w:rsidP="004C7FEF">
      <w:pPr>
        <w:jc w:val="both"/>
        <w:rPr>
          <w:rFonts w:ascii="Arial" w:hAnsi="Arial" w:cs="Arial"/>
          <w:sz w:val="24"/>
          <w:szCs w:val="24"/>
          <w:lang w:val="en-US"/>
        </w:rPr>
      </w:pPr>
    </w:p>
    <w:p w14:paraId="26CB7EC0" w14:textId="159D76C6" w:rsidR="00A93F5E" w:rsidRDefault="00A93F5E" w:rsidP="00A93F5E">
      <w:pPr>
        <w:jc w:val="both"/>
        <w:rPr>
          <w:rFonts w:ascii="Arial" w:hAnsi="Arial" w:cs="Arial"/>
          <w:sz w:val="24"/>
          <w:szCs w:val="24"/>
        </w:rPr>
      </w:pPr>
    </w:p>
    <w:p w14:paraId="1192C9D3" w14:textId="4C1A0560" w:rsidR="0061645E" w:rsidRPr="0061645E" w:rsidRDefault="00A93F5E" w:rsidP="004C7FEF">
      <w:pPr>
        <w:jc w:val="both"/>
        <w:rPr>
          <w:sz w:val="24"/>
          <w:szCs w:val="24"/>
          <w:highlight w:val="yellow"/>
        </w:rPr>
      </w:pPr>
      <w:r w:rsidRPr="005C1BF1">
        <w:rPr>
          <w:sz w:val="24"/>
          <w:szCs w:val="24"/>
        </w:rPr>
        <w:t xml:space="preserve"> </w:t>
      </w:r>
      <w:r w:rsidR="0061645E" w:rsidRPr="005C1BF1">
        <w:rPr>
          <w:rFonts w:ascii="Arial" w:hAnsi="Arial" w:cs="Arial"/>
          <w:b/>
          <w:bCs/>
          <w:sz w:val="24"/>
          <w:szCs w:val="24"/>
        </w:rPr>
        <w:t>3.2.6. Middle</w:t>
      </w:r>
      <w:r w:rsidR="0061645E" w:rsidRPr="0061645E">
        <w:rPr>
          <w:rFonts w:ascii="Arial" w:hAnsi="Arial" w:cs="Arial"/>
          <w:b/>
          <w:bCs/>
          <w:sz w:val="24"/>
          <w:szCs w:val="24"/>
        </w:rPr>
        <w:t xml:space="preserve"> East &amp; Africa Vinyl Ester Resin Demand Supply Outlook</w:t>
      </w:r>
    </w:p>
    <w:p w14:paraId="6305425D" w14:textId="3675687F"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Middle East &amp; Africa Vinyl Ester Resin Demand, By Volume (</w:t>
      </w:r>
      <w:r w:rsidR="007C5B32">
        <w:rPr>
          <w:rFonts w:ascii="Arial" w:hAnsi="Arial" w:cs="Arial"/>
          <w:b/>
          <w:bCs/>
          <w:sz w:val="24"/>
          <w:szCs w:val="24"/>
        </w:rPr>
        <w:t>000</w:t>
      </w:r>
      <w:r w:rsidR="005C1BF1">
        <w:rPr>
          <w:rFonts w:ascii="Arial" w:hAnsi="Arial" w:cs="Arial"/>
          <w:b/>
          <w:bCs/>
          <w:sz w:val="24"/>
          <w:szCs w:val="24"/>
        </w:rPr>
        <w:t xml:space="preserve">’ </w:t>
      </w:r>
      <w:r w:rsidR="005C1BF1" w:rsidRPr="0061645E">
        <w:rPr>
          <w:rFonts w:ascii="Arial" w:hAnsi="Arial" w:cs="Arial"/>
          <w:b/>
          <w:bCs/>
          <w:sz w:val="24"/>
          <w:szCs w:val="24"/>
        </w:rPr>
        <w:t>Tonnes</w:t>
      </w:r>
      <w:r w:rsidRPr="0061645E">
        <w:rPr>
          <w:rFonts w:ascii="Arial" w:hAnsi="Arial" w:cs="Arial"/>
          <w:b/>
          <w:bCs/>
          <w:sz w:val="24"/>
          <w:szCs w:val="24"/>
        </w:rPr>
        <w:t>), 2015–2030F</w:t>
      </w:r>
    </w:p>
    <w:p w14:paraId="6125457B" w14:textId="12BF9D18" w:rsidR="00A14586" w:rsidRPr="002B5730" w:rsidRDefault="00195C31"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69856" behindDoc="0" locked="0" layoutInCell="1" allowOverlap="1" wp14:anchorId="4FBDCE0D" wp14:editId="30972ED3">
                <wp:simplePos x="0" y="0"/>
                <wp:positionH relativeFrom="column">
                  <wp:posOffset>4370705</wp:posOffset>
                </wp:positionH>
                <wp:positionV relativeFrom="paragraph">
                  <wp:posOffset>1947545</wp:posOffset>
                </wp:positionV>
                <wp:extent cx="1651379" cy="923925"/>
                <wp:effectExtent l="0" t="0" r="0" b="0"/>
                <wp:wrapNone/>
                <wp:docPr id="614" name="Rectangle 35"/>
                <wp:cNvGraphicFramePr/>
                <a:graphic xmlns:a="http://schemas.openxmlformats.org/drawingml/2006/main">
                  <a:graphicData uri="http://schemas.microsoft.com/office/word/2010/wordprocessingShape">
                    <wps:wsp>
                      <wps:cNvSpPr/>
                      <wps:spPr>
                        <a:xfrm>
                          <a:off x="0" y="0"/>
                          <a:ext cx="1651379" cy="9239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FCE0271"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3D406C1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B805DD0" w14:textId="45BE88E2" w:rsidR="00A14586" w:rsidRDefault="003723C4"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5.05</w:t>
                            </w:r>
                            <w:r w:rsidR="00A14586">
                              <w:rPr>
                                <w:rFonts w:ascii="Verdana" w:eastAsia="Verdana" w:hAnsi="Verdana" w:cs="Verdana"/>
                                <w:b/>
                                <w:bCs/>
                                <w:color w:val="000000"/>
                                <w:kern w:val="24"/>
                                <w:sz w:val="18"/>
                                <w:szCs w:val="18"/>
                              </w:rPr>
                              <w:t>% By Volume</w:t>
                            </w:r>
                          </w:p>
                        </w:txbxContent>
                      </wps:txbx>
                      <wps:bodyPr rtlCol="0" anchor="ctr">
                        <a:noAutofit/>
                      </wps:bodyPr>
                    </wps:wsp>
                  </a:graphicData>
                </a:graphic>
                <wp14:sizeRelV relativeFrom="margin">
                  <wp14:pctHeight>0</wp14:pctHeight>
                </wp14:sizeRelV>
              </wp:anchor>
            </w:drawing>
          </mc:Choice>
          <mc:Fallback>
            <w:pict>
              <v:rect w14:anchorId="4FBDCE0D" id="_x0000_s1129" style="position:absolute;margin-left:344.15pt;margin-top:153.35pt;width:130.05pt;height:72.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" filled="f" stroked="f" strokeweight="1pt">
                <v:textbox>
                  <w:txbxContent>
                    <w:p w14:paraId="1FCE0271"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3D406C1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B805DD0" w14:textId="45BE88E2" w:rsidR="00A14586" w:rsidRDefault="003723C4"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5.05</w:t>
                      </w:r>
                      <w:r w:rsidR="00A14586">
                        <w:rPr>
                          <w:rFonts w:ascii="Verdana" w:eastAsia="Verdana" w:hAnsi="Verdana" w:cs="Verdana"/>
                          <w:b/>
                          <w:bCs/>
                          <w:color w:val="000000"/>
                          <w:kern w:val="24"/>
                          <w:sz w:val="18"/>
                          <w:szCs w:val="18"/>
                        </w:rPr>
                        <w:t>% By Volume</w:t>
                      </w:r>
                    </w:p>
                  </w:txbxContent>
                </v:textbox>
              </v:rect>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68832" behindDoc="0" locked="0" layoutInCell="1" allowOverlap="1" wp14:anchorId="1203D32F" wp14:editId="281D125A">
                <wp:simplePos x="0" y="0"/>
                <wp:positionH relativeFrom="column">
                  <wp:posOffset>913765</wp:posOffset>
                </wp:positionH>
                <wp:positionV relativeFrom="paragraph">
                  <wp:posOffset>1959610</wp:posOffset>
                </wp:positionV>
                <wp:extent cx="1651379" cy="933450"/>
                <wp:effectExtent l="0" t="0" r="0" b="0"/>
                <wp:wrapNone/>
                <wp:docPr id="615" name="Rectangle 33"/>
                <wp:cNvGraphicFramePr/>
                <a:graphic xmlns:a="http://schemas.openxmlformats.org/drawingml/2006/main">
                  <a:graphicData uri="http://schemas.microsoft.com/office/word/2010/wordprocessingShape">
                    <wps:wsp>
                      <wps:cNvSpPr/>
                      <wps:spPr>
                        <a:xfrm>
                          <a:off x="0" y="0"/>
                          <a:ext cx="1651379"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FEAC7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662C0688"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203886A" w14:textId="77777777" w:rsidR="00A14586" w:rsidRDefault="00A14586" w:rsidP="00A14586">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1.86% By Volume</w:t>
                            </w:r>
                          </w:p>
                        </w:txbxContent>
                      </wps:txbx>
                      <wps:bodyPr rtlCol="0" anchor="ctr">
                        <a:noAutofit/>
                      </wps:bodyPr>
                    </wps:wsp>
                  </a:graphicData>
                </a:graphic>
                <wp14:sizeRelV relativeFrom="margin">
                  <wp14:pctHeight>0</wp14:pctHeight>
                </wp14:sizeRelV>
              </wp:anchor>
            </w:drawing>
          </mc:Choice>
          <mc:Fallback>
            <w:pict>
              <v:rect w14:anchorId="1203D32F" id="_x0000_s1130" style="position:absolute;margin-left:71.95pt;margin-top:154.3pt;width:130.05pt;height:73.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" filled="f" stroked="f" strokeweight="1pt">
                <v:textbox>
                  <w:txbxContent>
                    <w:p w14:paraId="15FEAC7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662C0688"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203886A" w14:textId="77777777" w:rsidR="00A14586" w:rsidRDefault="00A14586" w:rsidP="00A14586">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1.86% By Volume</w:t>
                      </w:r>
                    </w:p>
                  </w:txbxContent>
                </v:textbox>
              </v:rect>
            </w:pict>
          </mc:Fallback>
        </mc:AlternateContent>
      </w:r>
      <w:r w:rsidR="00A14586" w:rsidRPr="002B5730">
        <w:rPr>
          <w:rFonts w:ascii="Arial" w:eastAsia="Arial" w:hAnsi="Arial" w:cs="Arial"/>
          <w:noProof/>
          <w:color w:val="000000" w:themeColor="text1"/>
          <w:sz w:val="24"/>
          <w:szCs w:val="24"/>
        </w:rPr>
        <w:drawing>
          <wp:inline distT="0" distB="0" distL="0" distR="0" wp14:anchorId="4651EC7D" wp14:editId="34EE05E8">
            <wp:extent cx="6429375" cy="2519680"/>
            <wp:effectExtent l="0" t="0" r="0" b="0"/>
            <wp:docPr id="631" name="Chart 63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DE76236" w14:textId="5BFA68E6" w:rsidR="00A14586" w:rsidRPr="002B5730" w:rsidRDefault="00195C31"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0880" behindDoc="0" locked="0" layoutInCell="1" allowOverlap="1" wp14:anchorId="689E140D" wp14:editId="19C962C1">
                <wp:simplePos x="0" y="0"/>
                <wp:positionH relativeFrom="margin">
                  <wp:posOffset>4231005</wp:posOffset>
                </wp:positionH>
                <wp:positionV relativeFrom="paragraph">
                  <wp:posOffset>50165</wp:posOffset>
                </wp:positionV>
                <wp:extent cx="2337955" cy="200055"/>
                <wp:effectExtent l="0" t="0" r="0" b="0"/>
                <wp:wrapNone/>
                <wp:docPr id="616"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22A2C4DB" w14:textId="77777777" w:rsidR="00A14586" w:rsidRPr="004644A7" w:rsidRDefault="00A14586" w:rsidP="00A1458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689E140D" id="_x0000_s1131" type="#_x0000_t202" style="position:absolute;margin-left:333.15pt;margin-top:3.95pt;width:184.1pt;height:15.75pt;z-index:251770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" filled="f" stroked="f">
                <v:textbox style="mso-fit-shape-to-text:t">
                  <w:txbxContent>
                    <w:p w14:paraId="22A2C4DB" w14:textId="77777777" w:rsidR="00A14586" w:rsidRPr="004644A7" w:rsidRDefault="00A14586" w:rsidP="00A1458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60AFAC59" w14:textId="289959EA" w:rsidR="00A14586" w:rsidRPr="002B5730" w:rsidRDefault="00195C31" w:rsidP="00195C31">
      <w:pPr>
        <w:spacing w:line="360" w:lineRule="auto"/>
        <w:rPr>
          <w:rFonts w:ascii="Arial" w:eastAsia="Arial" w:hAnsi="Arial" w:cs="Arial"/>
          <w:color w:val="000000" w:themeColor="text1"/>
          <w:sz w:val="24"/>
          <w:szCs w:val="24"/>
        </w:rPr>
      </w:pPr>
      <w:r w:rsidRPr="00195C31">
        <w:rPr>
          <w:rFonts w:ascii="Arial" w:eastAsia="Arial" w:hAnsi="Arial" w:cs="Arial"/>
          <w:color w:val="000000" w:themeColor="text1"/>
          <w:sz w:val="24"/>
          <w:szCs w:val="24"/>
        </w:rPr>
        <w:lastRenderedPageBreak/>
        <w:t>The Middle East vinyl ester market grew at an average CAGR of 1.86% in terms of volume during the period 2015-2020 and is forecasted to grow at CAGR of 5.05% by 2030 owing to rising demand from end user industries</w:t>
      </w:r>
      <w:r w:rsidR="00EE2C3D" w:rsidRPr="00195C31">
        <w:rPr>
          <w:rFonts w:ascii="Arial" w:eastAsia="Arial" w:hAnsi="Arial" w:cs="Arial"/>
          <w:color w:val="000000" w:themeColor="text1"/>
          <w:sz w:val="24"/>
          <w:szCs w:val="24"/>
        </w:rPr>
        <w:t xml:space="preserve">. </w:t>
      </w:r>
    </w:p>
    <w:p w14:paraId="1450D1D2" w14:textId="77777777" w:rsidR="001C74F9" w:rsidRDefault="001C74F9" w:rsidP="00974A90">
      <w:pPr>
        <w:spacing w:line="360" w:lineRule="auto"/>
        <w:jc w:val="both"/>
        <w:rPr>
          <w:rFonts w:ascii="Arial" w:hAnsi="Arial" w:cs="Arial"/>
          <w:color w:val="000000" w:themeColor="text1"/>
          <w:sz w:val="24"/>
          <w:szCs w:val="24"/>
        </w:rPr>
      </w:pPr>
    </w:p>
    <w:tbl>
      <w:tblPr>
        <w:tblW w:w="10160" w:type="dxa"/>
        <w:tblLook w:val="04A0" w:firstRow="1" w:lastRow="0" w:firstColumn="1" w:lastColumn="0" w:noHBand="0" w:noVBand="1"/>
      </w:tblPr>
      <w:tblGrid>
        <w:gridCol w:w="3469"/>
        <w:gridCol w:w="3178"/>
        <w:gridCol w:w="1139"/>
        <w:gridCol w:w="1146"/>
        <w:gridCol w:w="1228"/>
      </w:tblGrid>
      <w:tr w:rsidR="00800F6A" w:rsidRPr="00800F6A" w14:paraId="18A73FAF" w14:textId="77777777" w:rsidTr="00800F6A">
        <w:trPr>
          <w:trHeight w:val="345"/>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3B286B40" w14:textId="77777777" w:rsidR="00800F6A" w:rsidRPr="00800F6A" w:rsidRDefault="00800F6A" w:rsidP="00800F6A">
            <w:pPr>
              <w:spacing w:after="0" w:line="240" w:lineRule="auto"/>
              <w:jc w:val="center"/>
              <w:rPr>
                <w:rFonts w:ascii="Arial" w:eastAsia="Times New Roman" w:hAnsi="Arial" w:cs="Arial"/>
                <w:b/>
                <w:bCs/>
                <w:color w:val="FFFFFF"/>
                <w:sz w:val="20"/>
                <w:szCs w:val="20"/>
                <w:lang w:eastAsia="en-IN"/>
              </w:rPr>
            </w:pPr>
            <w:r w:rsidRPr="00800F6A">
              <w:rPr>
                <w:rFonts w:ascii="Arial" w:eastAsia="Times New Roman" w:hAnsi="Arial" w:cs="Arial"/>
                <w:b/>
                <w:bCs/>
                <w:color w:val="FFFFFF"/>
                <w:sz w:val="20"/>
                <w:szCs w:val="20"/>
                <w:lang w:eastAsia="en-IN"/>
              </w:rPr>
              <w:t>Approach: Growth Forecast Via Factors (Impact Analysis)</w:t>
            </w:r>
          </w:p>
        </w:tc>
      </w:tr>
      <w:tr w:rsidR="00800F6A" w:rsidRPr="00800F6A" w14:paraId="2A6F28AB"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ACB9CA"/>
            <w:noWrap/>
            <w:vAlign w:val="center"/>
            <w:hideMark/>
          </w:tcPr>
          <w:p w14:paraId="6342D059"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Factors</w:t>
            </w:r>
          </w:p>
        </w:tc>
        <w:tc>
          <w:tcPr>
            <w:tcW w:w="3178" w:type="dxa"/>
            <w:tcBorders>
              <w:top w:val="nil"/>
              <w:left w:val="nil"/>
              <w:bottom w:val="single" w:sz="8" w:space="0" w:color="auto"/>
              <w:right w:val="single" w:sz="8" w:space="0" w:color="auto"/>
            </w:tcBorders>
            <w:shd w:val="clear" w:color="000000" w:fill="ACB9CA"/>
            <w:noWrap/>
            <w:vAlign w:val="center"/>
            <w:hideMark/>
          </w:tcPr>
          <w:p w14:paraId="153FD3E1"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Sources</w:t>
            </w:r>
          </w:p>
        </w:tc>
        <w:tc>
          <w:tcPr>
            <w:tcW w:w="1139" w:type="dxa"/>
            <w:tcBorders>
              <w:top w:val="nil"/>
              <w:left w:val="nil"/>
              <w:bottom w:val="single" w:sz="8" w:space="0" w:color="auto"/>
              <w:right w:val="single" w:sz="8" w:space="0" w:color="auto"/>
            </w:tcBorders>
            <w:shd w:val="clear" w:color="000000" w:fill="ACB9CA"/>
            <w:noWrap/>
            <w:vAlign w:val="center"/>
            <w:hideMark/>
          </w:tcPr>
          <w:p w14:paraId="4CB027A5"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Value</w:t>
            </w:r>
          </w:p>
        </w:tc>
        <w:tc>
          <w:tcPr>
            <w:tcW w:w="1146" w:type="dxa"/>
            <w:tcBorders>
              <w:top w:val="nil"/>
              <w:left w:val="nil"/>
              <w:bottom w:val="single" w:sz="8" w:space="0" w:color="auto"/>
              <w:right w:val="single" w:sz="8" w:space="0" w:color="auto"/>
            </w:tcBorders>
            <w:shd w:val="clear" w:color="000000" w:fill="ACB9CA"/>
            <w:vAlign w:val="center"/>
            <w:hideMark/>
          </w:tcPr>
          <w:p w14:paraId="1CEDB4AB"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CAGR</w:t>
            </w:r>
          </w:p>
        </w:tc>
        <w:tc>
          <w:tcPr>
            <w:tcW w:w="1227" w:type="dxa"/>
            <w:tcBorders>
              <w:top w:val="nil"/>
              <w:left w:val="nil"/>
              <w:bottom w:val="single" w:sz="8" w:space="0" w:color="auto"/>
              <w:right w:val="single" w:sz="8" w:space="0" w:color="auto"/>
            </w:tcBorders>
            <w:shd w:val="clear" w:color="000000" w:fill="ACB9CA"/>
            <w:noWrap/>
            <w:vAlign w:val="center"/>
            <w:hideMark/>
          </w:tcPr>
          <w:p w14:paraId="6638C1C9"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Weightage</w:t>
            </w:r>
          </w:p>
        </w:tc>
      </w:tr>
      <w:tr w:rsidR="00800F6A" w:rsidRPr="00800F6A" w14:paraId="6B13517F"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FFFF00"/>
            <w:noWrap/>
            <w:vAlign w:val="center"/>
            <w:hideMark/>
          </w:tcPr>
          <w:p w14:paraId="0577EA23"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GDP Growth Rate (2021-2030 Period)</w:t>
            </w:r>
          </w:p>
        </w:tc>
        <w:tc>
          <w:tcPr>
            <w:tcW w:w="3178" w:type="dxa"/>
            <w:tcBorders>
              <w:top w:val="nil"/>
              <w:left w:val="nil"/>
              <w:bottom w:val="single" w:sz="8" w:space="0" w:color="auto"/>
              <w:right w:val="single" w:sz="8" w:space="0" w:color="auto"/>
            </w:tcBorders>
            <w:shd w:val="clear" w:color="auto" w:fill="auto"/>
            <w:noWrap/>
            <w:vAlign w:val="center"/>
            <w:hideMark/>
          </w:tcPr>
          <w:p w14:paraId="645DF52A"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World Bank, IMF, OECD, TechSci Estimates</w:t>
            </w:r>
          </w:p>
        </w:tc>
        <w:tc>
          <w:tcPr>
            <w:tcW w:w="1139" w:type="dxa"/>
            <w:tcBorders>
              <w:top w:val="nil"/>
              <w:left w:val="nil"/>
              <w:bottom w:val="single" w:sz="8" w:space="0" w:color="auto"/>
              <w:right w:val="single" w:sz="8" w:space="0" w:color="auto"/>
            </w:tcBorders>
            <w:shd w:val="clear" w:color="auto" w:fill="auto"/>
            <w:noWrap/>
            <w:vAlign w:val="center"/>
            <w:hideMark/>
          </w:tcPr>
          <w:p w14:paraId="03932BCC"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6" w:type="dxa"/>
            <w:tcBorders>
              <w:top w:val="nil"/>
              <w:left w:val="nil"/>
              <w:bottom w:val="single" w:sz="8" w:space="0" w:color="auto"/>
              <w:right w:val="single" w:sz="8" w:space="0" w:color="auto"/>
            </w:tcBorders>
            <w:shd w:val="clear" w:color="auto" w:fill="auto"/>
            <w:noWrap/>
            <w:vAlign w:val="center"/>
            <w:hideMark/>
          </w:tcPr>
          <w:p w14:paraId="4003D4ED"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4.86%</w:t>
            </w:r>
          </w:p>
        </w:tc>
        <w:tc>
          <w:tcPr>
            <w:tcW w:w="1227" w:type="dxa"/>
            <w:tcBorders>
              <w:top w:val="nil"/>
              <w:left w:val="nil"/>
              <w:bottom w:val="single" w:sz="8" w:space="0" w:color="auto"/>
              <w:right w:val="single" w:sz="8" w:space="0" w:color="auto"/>
            </w:tcBorders>
            <w:shd w:val="clear" w:color="auto" w:fill="auto"/>
            <w:noWrap/>
            <w:vAlign w:val="center"/>
            <w:hideMark/>
          </w:tcPr>
          <w:p w14:paraId="6E0C5B31"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25.00%</w:t>
            </w:r>
          </w:p>
        </w:tc>
      </w:tr>
      <w:tr w:rsidR="00800F6A" w:rsidRPr="00800F6A" w14:paraId="1AD8262B"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FFFF00"/>
            <w:noWrap/>
            <w:vAlign w:val="center"/>
            <w:hideMark/>
          </w:tcPr>
          <w:p w14:paraId="5F2A6826"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GDP Per Capita (%)</w:t>
            </w:r>
          </w:p>
        </w:tc>
        <w:tc>
          <w:tcPr>
            <w:tcW w:w="3178" w:type="dxa"/>
            <w:tcBorders>
              <w:top w:val="nil"/>
              <w:left w:val="nil"/>
              <w:bottom w:val="single" w:sz="8" w:space="0" w:color="auto"/>
              <w:right w:val="single" w:sz="8" w:space="0" w:color="auto"/>
            </w:tcBorders>
            <w:shd w:val="clear" w:color="auto" w:fill="auto"/>
            <w:noWrap/>
            <w:vAlign w:val="center"/>
            <w:hideMark/>
          </w:tcPr>
          <w:p w14:paraId="78EA731C"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World Bank, IMF, OECD, TechSci Estimates</w:t>
            </w:r>
          </w:p>
        </w:tc>
        <w:tc>
          <w:tcPr>
            <w:tcW w:w="1139" w:type="dxa"/>
            <w:tcBorders>
              <w:top w:val="nil"/>
              <w:left w:val="nil"/>
              <w:bottom w:val="single" w:sz="8" w:space="0" w:color="auto"/>
              <w:right w:val="single" w:sz="8" w:space="0" w:color="auto"/>
            </w:tcBorders>
            <w:shd w:val="clear" w:color="auto" w:fill="auto"/>
            <w:noWrap/>
            <w:vAlign w:val="center"/>
            <w:hideMark/>
          </w:tcPr>
          <w:p w14:paraId="554EFC4C"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6" w:type="dxa"/>
            <w:tcBorders>
              <w:top w:val="nil"/>
              <w:left w:val="nil"/>
              <w:bottom w:val="single" w:sz="8" w:space="0" w:color="auto"/>
              <w:right w:val="single" w:sz="8" w:space="0" w:color="auto"/>
            </w:tcBorders>
            <w:shd w:val="clear" w:color="auto" w:fill="auto"/>
            <w:noWrap/>
            <w:vAlign w:val="center"/>
            <w:hideMark/>
          </w:tcPr>
          <w:p w14:paraId="5231C4A7"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4.38%</w:t>
            </w:r>
          </w:p>
        </w:tc>
        <w:tc>
          <w:tcPr>
            <w:tcW w:w="1227" w:type="dxa"/>
            <w:tcBorders>
              <w:top w:val="nil"/>
              <w:left w:val="nil"/>
              <w:bottom w:val="single" w:sz="8" w:space="0" w:color="auto"/>
              <w:right w:val="single" w:sz="8" w:space="0" w:color="auto"/>
            </w:tcBorders>
            <w:shd w:val="clear" w:color="auto" w:fill="auto"/>
            <w:noWrap/>
            <w:vAlign w:val="center"/>
            <w:hideMark/>
          </w:tcPr>
          <w:p w14:paraId="5A521ABA"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10.00%</w:t>
            </w:r>
          </w:p>
        </w:tc>
      </w:tr>
      <w:tr w:rsidR="00800F6A" w:rsidRPr="00800F6A" w14:paraId="03615AE5"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FFFF00"/>
            <w:noWrap/>
            <w:vAlign w:val="center"/>
            <w:hideMark/>
          </w:tcPr>
          <w:p w14:paraId="713CF5DE"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Average Selling Growth (%)</w:t>
            </w:r>
          </w:p>
        </w:tc>
        <w:tc>
          <w:tcPr>
            <w:tcW w:w="3178" w:type="dxa"/>
            <w:tcBorders>
              <w:top w:val="nil"/>
              <w:left w:val="nil"/>
              <w:bottom w:val="single" w:sz="8" w:space="0" w:color="auto"/>
              <w:right w:val="single" w:sz="8" w:space="0" w:color="auto"/>
            </w:tcBorders>
            <w:shd w:val="clear" w:color="auto" w:fill="auto"/>
            <w:noWrap/>
            <w:vAlign w:val="center"/>
            <w:hideMark/>
          </w:tcPr>
          <w:p w14:paraId="4AB132F8"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TechSci Research Estimates</w:t>
            </w:r>
          </w:p>
        </w:tc>
        <w:tc>
          <w:tcPr>
            <w:tcW w:w="1139" w:type="dxa"/>
            <w:tcBorders>
              <w:top w:val="nil"/>
              <w:left w:val="nil"/>
              <w:bottom w:val="single" w:sz="8" w:space="0" w:color="auto"/>
              <w:right w:val="single" w:sz="8" w:space="0" w:color="auto"/>
            </w:tcBorders>
            <w:shd w:val="clear" w:color="auto" w:fill="auto"/>
            <w:noWrap/>
            <w:vAlign w:val="center"/>
            <w:hideMark/>
          </w:tcPr>
          <w:p w14:paraId="0AFD2E89"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6" w:type="dxa"/>
            <w:tcBorders>
              <w:top w:val="nil"/>
              <w:left w:val="nil"/>
              <w:bottom w:val="single" w:sz="8" w:space="0" w:color="auto"/>
              <w:right w:val="single" w:sz="8" w:space="0" w:color="auto"/>
            </w:tcBorders>
            <w:shd w:val="clear" w:color="auto" w:fill="auto"/>
            <w:noWrap/>
            <w:vAlign w:val="center"/>
            <w:hideMark/>
          </w:tcPr>
          <w:p w14:paraId="2DEEFA76"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2.51%</w:t>
            </w:r>
          </w:p>
        </w:tc>
        <w:tc>
          <w:tcPr>
            <w:tcW w:w="1227" w:type="dxa"/>
            <w:tcBorders>
              <w:top w:val="nil"/>
              <w:left w:val="nil"/>
              <w:bottom w:val="single" w:sz="8" w:space="0" w:color="auto"/>
              <w:right w:val="single" w:sz="8" w:space="0" w:color="auto"/>
            </w:tcBorders>
            <w:shd w:val="clear" w:color="auto" w:fill="auto"/>
            <w:noWrap/>
            <w:vAlign w:val="center"/>
            <w:hideMark/>
          </w:tcPr>
          <w:p w14:paraId="440B5FA7"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6.00%</w:t>
            </w:r>
          </w:p>
        </w:tc>
      </w:tr>
      <w:tr w:rsidR="00800F6A" w:rsidRPr="00800F6A" w14:paraId="21670E41"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FFFF00"/>
            <w:vAlign w:val="center"/>
            <w:hideMark/>
          </w:tcPr>
          <w:p w14:paraId="48E8B2C5"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Growth in Construction* Sector</w:t>
            </w:r>
          </w:p>
        </w:tc>
        <w:tc>
          <w:tcPr>
            <w:tcW w:w="3178" w:type="dxa"/>
            <w:tcBorders>
              <w:top w:val="nil"/>
              <w:left w:val="nil"/>
              <w:bottom w:val="single" w:sz="8" w:space="0" w:color="auto"/>
              <w:right w:val="single" w:sz="8" w:space="0" w:color="auto"/>
            </w:tcBorders>
            <w:shd w:val="clear" w:color="auto" w:fill="auto"/>
            <w:noWrap/>
            <w:vAlign w:val="center"/>
            <w:hideMark/>
          </w:tcPr>
          <w:p w14:paraId="221F1685"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TechSci Research Estimates</w:t>
            </w:r>
          </w:p>
        </w:tc>
        <w:tc>
          <w:tcPr>
            <w:tcW w:w="1139" w:type="dxa"/>
            <w:tcBorders>
              <w:top w:val="nil"/>
              <w:left w:val="nil"/>
              <w:bottom w:val="single" w:sz="8" w:space="0" w:color="auto"/>
              <w:right w:val="single" w:sz="8" w:space="0" w:color="auto"/>
            </w:tcBorders>
            <w:shd w:val="clear" w:color="auto" w:fill="auto"/>
            <w:noWrap/>
            <w:vAlign w:val="center"/>
            <w:hideMark/>
          </w:tcPr>
          <w:p w14:paraId="1DAFB5D3"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6" w:type="dxa"/>
            <w:tcBorders>
              <w:top w:val="nil"/>
              <w:left w:val="nil"/>
              <w:bottom w:val="single" w:sz="8" w:space="0" w:color="auto"/>
              <w:right w:val="single" w:sz="8" w:space="0" w:color="auto"/>
            </w:tcBorders>
            <w:shd w:val="clear" w:color="auto" w:fill="auto"/>
            <w:noWrap/>
            <w:vAlign w:val="center"/>
            <w:hideMark/>
          </w:tcPr>
          <w:p w14:paraId="78DF1A65"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6.00%</w:t>
            </w:r>
          </w:p>
        </w:tc>
        <w:tc>
          <w:tcPr>
            <w:tcW w:w="1227" w:type="dxa"/>
            <w:tcBorders>
              <w:top w:val="nil"/>
              <w:left w:val="nil"/>
              <w:bottom w:val="single" w:sz="8" w:space="0" w:color="auto"/>
              <w:right w:val="single" w:sz="8" w:space="0" w:color="auto"/>
            </w:tcBorders>
            <w:shd w:val="clear" w:color="auto" w:fill="auto"/>
            <w:noWrap/>
            <w:vAlign w:val="center"/>
            <w:hideMark/>
          </w:tcPr>
          <w:p w14:paraId="22047E1E"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18.00%</w:t>
            </w:r>
          </w:p>
        </w:tc>
      </w:tr>
      <w:tr w:rsidR="00800F6A" w:rsidRPr="00800F6A" w14:paraId="063A76BA"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FFFF00"/>
            <w:vAlign w:val="center"/>
            <w:hideMark/>
          </w:tcPr>
          <w:p w14:paraId="099AA6CA"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Growth in Renewable Sector</w:t>
            </w:r>
          </w:p>
        </w:tc>
        <w:tc>
          <w:tcPr>
            <w:tcW w:w="3178" w:type="dxa"/>
            <w:tcBorders>
              <w:top w:val="nil"/>
              <w:left w:val="nil"/>
              <w:bottom w:val="single" w:sz="8" w:space="0" w:color="auto"/>
              <w:right w:val="single" w:sz="8" w:space="0" w:color="auto"/>
            </w:tcBorders>
            <w:shd w:val="clear" w:color="auto" w:fill="auto"/>
            <w:noWrap/>
            <w:vAlign w:val="center"/>
            <w:hideMark/>
          </w:tcPr>
          <w:p w14:paraId="0CFD3853"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TechSci Research Estimates</w:t>
            </w:r>
          </w:p>
        </w:tc>
        <w:tc>
          <w:tcPr>
            <w:tcW w:w="1139" w:type="dxa"/>
            <w:tcBorders>
              <w:top w:val="nil"/>
              <w:left w:val="nil"/>
              <w:bottom w:val="single" w:sz="8" w:space="0" w:color="auto"/>
              <w:right w:val="single" w:sz="8" w:space="0" w:color="auto"/>
            </w:tcBorders>
            <w:shd w:val="clear" w:color="auto" w:fill="auto"/>
            <w:noWrap/>
            <w:vAlign w:val="center"/>
            <w:hideMark/>
          </w:tcPr>
          <w:p w14:paraId="696690AE"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6" w:type="dxa"/>
            <w:tcBorders>
              <w:top w:val="nil"/>
              <w:left w:val="nil"/>
              <w:bottom w:val="single" w:sz="8" w:space="0" w:color="auto"/>
              <w:right w:val="single" w:sz="8" w:space="0" w:color="auto"/>
            </w:tcBorders>
            <w:shd w:val="clear" w:color="auto" w:fill="auto"/>
            <w:noWrap/>
            <w:vAlign w:val="center"/>
            <w:hideMark/>
          </w:tcPr>
          <w:p w14:paraId="1EC95CD2"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6.50%</w:t>
            </w:r>
          </w:p>
        </w:tc>
        <w:tc>
          <w:tcPr>
            <w:tcW w:w="1227" w:type="dxa"/>
            <w:tcBorders>
              <w:top w:val="nil"/>
              <w:left w:val="nil"/>
              <w:bottom w:val="single" w:sz="8" w:space="0" w:color="auto"/>
              <w:right w:val="single" w:sz="8" w:space="0" w:color="auto"/>
            </w:tcBorders>
            <w:shd w:val="clear" w:color="auto" w:fill="auto"/>
            <w:noWrap/>
            <w:vAlign w:val="center"/>
            <w:hideMark/>
          </w:tcPr>
          <w:p w14:paraId="2DFAB690"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22.00%</w:t>
            </w:r>
          </w:p>
        </w:tc>
      </w:tr>
      <w:tr w:rsidR="00800F6A" w:rsidRPr="00800F6A" w14:paraId="3C7EBBE1"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FFFF00"/>
            <w:vAlign w:val="center"/>
            <w:hideMark/>
          </w:tcPr>
          <w:p w14:paraId="0BE96AD5"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Growth in Marine Components</w:t>
            </w:r>
          </w:p>
        </w:tc>
        <w:tc>
          <w:tcPr>
            <w:tcW w:w="3178" w:type="dxa"/>
            <w:tcBorders>
              <w:top w:val="nil"/>
              <w:left w:val="nil"/>
              <w:bottom w:val="single" w:sz="8" w:space="0" w:color="auto"/>
              <w:right w:val="single" w:sz="8" w:space="0" w:color="auto"/>
            </w:tcBorders>
            <w:shd w:val="clear" w:color="auto" w:fill="auto"/>
            <w:noWrap/>
            <w:vAlign w:val="center"/>
            <w:hideMark/>
          </w:tcPr>
          <w:p w14:paraId="14B415C5"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Industry Sources &amp; TechSci Research Estimates</w:t>
            </w:r>
          </w:p>
        </w:tc>
        <w:tc>
          <w:tcPr>
            <w:tcW w:w="1139" w:type="dxa"/>
            <w:tcBorders>
              <w:top w:val="nil"/>
              <w:left w:val="nil"/>
              <w:bottom w:val="single" w:sz="8" w:space="0" w:color="auto"/>
              <w:right w:val="single" w:sz="8" w:space="0" w:color="auto"/>
            </w:tcBorders>
            <w:shd w:val="clear" w:color="auto" w:fill="auto"/>
            <w:noWrap/>
            <w:vAlign w:val="center"/>
            <w:hideMark/>
          </w:tcPr>
          <w:p w14:paraId="5BB3D65F"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Forecast</w:t>
            </w:r>
          </w:p>
        </w:tc>
        <w:tc>
          <w:tcPr>
            <w:tcW w:w="1146" w:type="dxa"/>
            <w:tcBorders>
              <w:top w:val="nil"/>
              <w:left w:val="nil"/>
              <w:bottom w:val="single" w:sz="8" w:space="0" w:color="auto"/>
              <w:right w:val="single" w:sz="8" w:space="0" w:color="auto"/>
            </w:tcBorders>
            <w:shd w:val="clear" w:color="auto" w:fill="auto"/>
            <w:noWrap/>
            <w:vAlign w:val="center"/>
            <w:hideMark/>
          </w:tcPr>
          <w:p w14:paraId="1D33D002"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4.00%</w:t>
            </w:r>
          </w:p>
        </w:tc>
        <w:tc>
          <w:tcPr>
            <w:tcW w:w="1227" w:type="dxa"/>
            <w:tcBorders>
              <w:top w:val="nil"/>
              <w:left w:val="nil"/>
              <w:bottom w:val="single" w:sz="8" w:space="0" w:color="auto"/>
              <w:right w:val="single" w:sz="8" w:space="0" w:color="auto"/>
            </w:tcBorders>
            <w:shd w:val="clear" w:color="auto" w:fill="auto"/>
            <w:noWrap/>
            <w:vAlign w:val="center"/>
            <w:hideMark/>
          </w:tcPr>
          <w:p w14:paraId="67BF99DE"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18.00%</w:t>
            </w:r>
          </w:p>
        </w:tc>
      </w:tr>
      <w:tr w:rsidR="00800F6A" w:rsidRPr="00800F6A" w14:paraId="3B0D30C1"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FFFF00"/>
            <w:noWrap/>
            <w:vAlign w:val="center"/>
            <w:hideMark/>
          </w:tcPr>
          <w:p w14:paraId="64FA8598"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Market Growth in Historical Period (2015-2020)</w:t>
            </w:r>
          </w:p>
        </w:tc>
        <w:tc>
          <w:tcPr>
            <w:tcW w:w="3178" w:type="dxa"/>
            <w:tcBorders>
              <w:top w:val="nil"/>
              <w:left w:val="nil"/>
              <w:bottom w:val="single" w:sz="8" w:space="0" w:color="auto"/>
              <w:right w:val="single" w:sz="8" w:space="0" w:color="000000"/>
            </w:tcBorders>
            <w:shd w:val="clear" w:color="auto" w:fill="auto"/>
            <w:noWrap/>
            <w:vAlign w:val="center"/>
            <w:hideMark/>
          </w:tcPr>
          <w:p w14:paraId="79E416C5"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Industry Sources &amp; TechSci Research Estimates</w:t>
            </w:r>
          </w:p>
        </w:tc>
        <w:tc>
          <w:tcPr>
            <w:tcW w:w="1139" w:type="dxa"/>
            <w:tcBorders>
              <w:top w:val="nil"/>
              <w:left w:val="nil"/>
              <w:bottom w:val="single" w:sz="8" w:space="0" w:color="auto"/>
              <w:right w:val="single" w:sz="8" w:space="0" w:color="auto"/>
            </w:tcBorders>
            <w:shd w:val="clear" w:color="auto" w:fill="auto"/>
            <w:noWrap/>
            <w:vAlign w:val="center"/>
            <w:hideMark/>
          </w:tcPr>
          <w:p w14:paraId="3E4A7BC0" w14:textId="77777777" w:rsidR="00800F6A" w:rsidRPr="00800F6A" w:rsidRDefault="00800F6A" w:rsidP="00800F6A">
            <w:pPr>
              <w:spacing w:after="0" w:line="240" w:lineRule="auto"/>
              <w:jc w:val="center"/>
              <w:rPr>
                <w:rFonts w:ascii="Arial" w:eastAsia="Times New Roman" w:hAnsi="Arial" w:cs="Arial"/>
                <w:b/>
                <w:bCs/>
                <w:i/>
                <w:iCs/>
                <w:color w:val="808080"/>
                <w:sz w:val="20"/>
                <w:szCs w:val="20"/>
                <w:lang w:eastAsia="en-IN"/>
              </w:rPr>
            </w:pPr>
            <w:r w:rsidRPr="00800F6A">
              <w:rPr>
                <w:rFonts w:ascii="Arial" w:eastAsia="Times New Roman" w:hAnsi="Arial" w:cs="Arial"/>
                <w:b/>
                <w:bCs/>
                <w:i/>
                <w:iCs/>
                <w:color w:val="808080"/>
                <w:sz w:val="20"/>
                <w:szCs w:val="20"/>
                <w:lang w:eastAsia="en-IN"/>
              </w:rPr>
              <w:t>Historical</w:t>
            </w:r>
          </w:p>
        </w:tc>
        <w:tc>
          <w:tcPr>
            <w:tcW w:w="1146" w:type="dxa"/>
            <w:tcBorders>
              <w:top w:val="nil"/>
              <w:left w:val="nil"/>
              <w:bottom w:val="single" w:sz="8" w:space="0" w:color="auto"/>
              <w:right w:val="single" w:sz="8" w:space="0" w:color="auto"/>
            </w:tcBorders>
            <w:shd w:val="clear" w:color="auto" w:fill="auto"/>
            <w:noWrap/>
            <w:vAlign w:val="center"/>
            <w:hideMark/>
          </w:tcPr>
          <w:p w14:paraId="4A7A5C13"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1.86%</w:t>
            </w:r>
          </w:p>
        </w:tc>
        <w:tc>
          <w:tcPr>
            <w:tcW w:w="1227" w:type="dxa"/>
            <w:tcBorders>
              <w:top w:val="nil"/>
              <w:left w:val="nil"/>
              <w:bottom w:val="single" w:sz="8" w:space="0" w:color="auto"/>
              <w:right w:val="single" w:sz="8" w:space="0" w:color="auto"/>
            </w:tcBorders>
            <w:shd w:val="clear" w:color="auto" w:fill="auto"/>
            <w:noWrap/>
            <w:vAlign w:val="center"/>
            <w:hideMark/>
          </w:tcPr>
          <w:p w14:paraId="532B313F" w14:textId="77777777" w:rsidR="00800F6A" w:rsidRPr="00800F6A" w:rsidRDefault="00800F6A" w:rsidP="00800F6A">
            <w:pPr>
              <w:spacing w:after="0" w:line="240" w:lineRule="auto"/>
              <w:jc w:val="center"/>
              <w:rPr>
                <w:rFonts w:ascii="Arial" w:eastAsia="Times New Roman" w:hAnsi="Arial" w:cs="Arial"/>
                <w:color w:val="000000"/>
                <w:sz w:val="20"/>
                <w:szCs w:val="20"/>
                <w:lang w:eastAsia="en-IN"/>
              </w:rPr>
            </w:pPr>
            <w:r w:rsidRPr="00800F6A">
              <w:rPr>
                <w:rFonts w:ascii="Arial" w:eastAsia="Times New Roman" w:hAnsi="Arial" w:cs="Arial"/>
                <w:color w:val="000000"/>
                <w:sz w:val="20"/>
                <w:szCs w:val="20"/>
                <w:lang w:eastAsia="en-IN"/>
              </w:rPr>
              <w:t>1.00%</w:t>
            </w:r>
          </w:p>
        </w:tc>
      </w:tr>
      <w:tr w:rsidR="00800F6A" w:rsidRPr="00800F6A" w14:paraId="4BD6A5F5" w14:textId="77777777" w:rsidTr="00800F6A">
        <w:trPr>
          <w:trHeight w:val="345"/>
        </w:trPr>
        <w:tc>
          <w:tcPr>
            <w:tcW w:w="3470" w:type="dxa"/>
            <w:tcBorders>
              <w:top w:val="nil"/>
              <w:left w:val="single" w:sz="8" w:space="0" w:color="auto"/>
              <w:bottom w:val="single" w:sz="8" w:space="0" w:color="auto"/>
              <w:right w:val="single" w:sz="8" w:space="0" w:color="auto"/>
            </w:tcBorders>
            <w:shd w:val="clear" w:color="000000" w:fill="ACB9CA"/>
            <w:noWrap/>
            <w:vAlign w:val="center"/>
            <w:hideMark/>
          </w:tcPr>
          <w:p w14:paraId="0414210D" w14:textId="77777777" w:rsidR="00800F6A" w:rsidRPr="00800F6A" w:rsidRDefault="00800F6A" w:rsidP="00800F6A">
            <w:pPr>
              <w:spacing w:after="0" w:line="240" w:lineRule="auto"/>
              <w:jc w:val="center"/>
              <w:rPr>
                <w:rFonts w:ascii="Arial" w:eastAsia="Times New Roman" w:hAnsi="Arial" w:cs="Arial"/>
                <w:b/>
                <w:bCs/>
                <w:color w:val="000000"/>
                <w:sz w:val="20"/>
                <w:szCs w:val="20"/>
                <w:lang w:eastAsia="en-IN"/>
              </w:rPr>
            </w:pPr>
            <w:r w:rsidRPr="00800F6A">
              <w:rPr>
                <w:rFonts w:ascii="Arial" w:eastAsia="Times New Roman" w:hAnsi="Arial" w:cs="Arial"/>
                <w:b/>
                <w:bCs/>
                <w:color w:val="000000"/>
                <w:sz w:val="20"/>
                <w:szCs w:val="20"/>
                <w:lang w:eastAsia="en-IN"/>
              </w:rPr>
              <w:t>CAGR (2021-2030)</w:t>
            </w:r>
          </w:p>
        </w:tc>
        <w:tc>
          <w:tcPr>
            <w:tcW w:w="6690" w:type="dxa"/>
            <w:gridSpan w:val="4"/>
            <w:tcBorders>
              <w:top w:val="single" w:sz="8" w:space="0" w:color="auto"/>
              <w:left w:val="nil"/>
              <w:bottom w:val="nil"/>
              <w:right w:val="nil"/>
            </w:tcBorders>
            <w:shd w:val="clear" w:color="000000" w:fill="333F4F"/>
            <w:noWrap/>
            <w:vAlign w:val="center"/>
            <w:hideMark/>
          </w:tcPr>
          <w:p w14:paraId="1344A766" w14:textId="77777777" w:rsidR="00800F6A" w:rsidRPr="00800F6A" w:rsidRDefault="00800F6A" w:rsidP="00800F6A">
            <w:pPr>
              <w:spacing w:after="0" w:line="240" w:lineRule="auto"/>
              <w:jc w:val="center"/>
              <w:rPr>
                <w:rFonts w:ascii="Arial" w:eastAsia="Times New Roman" w:hAnsi="Arial" w:cs="Arial"/>
                <w:b/>
                <w:bCs/>
                <w:color w:val="FFFFFF"/>
                <w:sz w:val="20"/>
                <w:szCs w:val="20"/>
                <w:lang w:eastAsia="en-IN"/>
              </w:rPr>
            </w:pPr>
            <w:r w:rsidRPr="00800F6A">
              <w:rPr>
                <w:rFonts w:ascii="Arial" w:eastAsia="Times New Roman" w:hAnsi="Arial" w:cs="Arial"/>
                <w:b/>
                <w:bCs/>
                <w:color w:val="FFFFFF"/>
                <w:sz w:val="20"/>
                <w:szCs w:val="20"/>
                <w:lang w:eastAsia="en-IN"/>
              </w:rPr>
              <w:t>5.05%</w:t>
            </w:r>
          </w:p>
        </w:tc>
      </w:tr>
    </w:tbl>
    <w:p w14:paraId="479B2E22" w14:textId="2745B4C8" w:rsidR="00800F6A" w:rsidRPr="00800F6A" w:rsidRDefault="008C76AE" w:rsidP="00800F6A">
      <w:pPr>
        <w:jc w:val="both"/>
        <w:rPr>
          <w:rFonts w:ascii="Calibri" w:eastAsia="Times New Roman" w:hAnsi="Calibri" w:cs="Calibri"/>
          <w:color w:val="000000"/>
          <w:lang w:eastAsia="en-IN"/>
        </w:rPr>
      </w:pPr>
      <w:r w:rsidRPr="001543F7">
        <w:rPr>
          <w:rFonts w:ascii="Arial" w:hAnsi="Arial" w:cs="Arial"/>
          <w:b/>
          <w:bCs/>
          <w:noProof/>
          <w:sz w:val="24"/>
          <w:szCs w:val="24"/>
        </w:rPr>
        <mc:AlternateContent>
          <mc:Choice Requires="wps">
            <w:drawing>
              <wp:anchor distT="45720" distB="45720" distL="114300" distR="114300" simplePos="0" relativeHeight="252910592" behindDoc="0" locked="0" layoutInCell="1" allowOverlap="1" wp14:anchorId="07450004" wp14:editId="36D3BC1E">
                <wp:simplePos x="0" y="0"/>
                <wp:positionH relativeFrom="margin">
                  <wp:align>left</wp:align>
                </wp:positionH>
                <wp:positionV relativeFrom="paragraph">
                  <wp:posOffset>558593</wp:posOffset>
                </wp:positionV>
                <wp:extent cx="6560185" cy="1404620"/>
                <wp:effectExtent l="0" t="0" r="12065" b="19050"/>
                <wp:wrapSquare wrapText="bothSides"/>
                <wp:docPr id="2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85" cy="1404620"/>
                        </a:xfrm>
                        <a:prstGeom prst="rect">
                          <a:avLst/>
                        </a:prstGeom>
                        <a:solidFill>
                          <a:schemeClr val="accent5">
                            <a:lumMod val="50000"/>
                          </a:schemeClr>
                        </a:solidFill>
                        <a:ln w="9525">
                          <a:solidFill>
                            <a:srgbClr val="000000"/>
                          </a:solidFill>
                          <a:miter lim="800000"/>
                          <a:headEnd/>
                          <a:tailEnd/>
                        </a:ln>
                      </wps:spPr>
                      <wps:txbx>
                        <w:txbxContent>
                          <w:p w14:paraId="01589B04" w14:textId="77777777" w:rsidR="00EE2C3D" w:rsidRPr="001543F7" w:rsidRDefault="00EE2C3D" w:rsidP="00EE2C3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7450004" id="_x0000_s1132" type="#_x0000_t202" style="position:absolute;left:0;text-align:left;margin-left:0;margin-top:44pt;width:516.55pt;height:110.6pt;z-index:2529105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" fillcolor="#1f4d78 [1608]">
                <v:textbox style="mso-fit-shape-to-text:t">
                  <w:txbxContent>
                    <w:p w14:paraId="01589B04" w14:textId="77777777" w:rsidR="00EE2C3D" w:rsidRPr="001543F7" w:rsidRDefault="00EE2C3D" w:rsidP="00EE2C3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r w:rsidR="00800F6A" w:rsidRPr="00800F6A">
        <w:rPr>
          <w:rFonts w:ascii="Calibri" w:eastAsia="Times New Roman" w:hAnsi="Calibri" w:cs="Calibri"/>
          <w:color w:val="000000"/>
          <w:lang w:eastAsia="en-IN"/>
        </w:rPr>
        <w:t xml:space="preserve">*Mainly the Pipes &amp; Tanks going in Industrial and manufacturing sector. </w:t>
      </w:r>
    </w:p>
    <w:p w14:paraId="209E3DDD" w14:textId="687645FA" w:rsidR="001C74F9" w:rsidRDefault="001C74F9" w:rsidP="00800F6A">
      <w:pPr>
        <w:spacing w:line="360" w:lineRule="auto"/>
        <w:jc w:val="both"/>
        <w:rPr>
          <w:rFonts w:ascii="Arial" w:eastAsia="Arial" w:hAnsi="Arial" w:cs="Arial"/>
          <w:color w:val="000000" w:themeColor="text1"/>
          <w:sz w:val="24"/>
          <w:szCs w:val="24"/>
        </w:rPr>
      </w:pPr>
    </w:p>
    <w:p w14:paraId="3B81D276" w14:textId="5136ACE6" w:rsidR="0061645E" w:rsidRPr="0061645E" w:rsidRDefault="0061645E" w:rsidP="0061645E">
      <w:pPr>
        <w:rPr>
          <w:rFonts w:ascii="Arial" w:hAnsi="Arial" w:cs="Arial"/>
          <w:b/>
          <w:bCs/>
          <w:sz w:val="24"/>
          <w:szCs w:val="24"/>
        </w:rPr>
      </w:pPr>
      <w:r w:rsidRPr="0061645E">
        <w:rPr>
          <w:rFonts w:ascii="Arial" w:hAnsi="Arial" w:cs="Arial"/>
          <w:b/>
          <w:bCs/>
          <w:sz w:val="24"/>
          <w:szCs w:val="24"/>
        </w:rPr>
        <w:t>3.2.6.2. Operating Efficiency</w:t>
      </w:r>
    </w:p>
    <w:p w14:paraId="62285FC8" w14:textId="08859BE1" w:rsidR="0061645E" w:rsidRPr="0061645E" w:rsidRDefault="0061645E" w:rsidP="0061645E">
      <w:pPr>
        <w:spacing w:line="360" w:lineRule="auto"/>
        <w:rPr>
          <w:rFonts w:ascii="Arial" w:hAnsi="Arial" w:cs="Arial"/>
          <w:b/>
          <w:bCs/>
          <w:sz w:val="24"/>
          <w:szCs w:val="24"/>
        </w:rPr>
      </w:pPr>
      <w:r w:rsidRPr="0061645E">
        <w:rPr>
          <w:rFonts w:ascii="Arial" w:hAnsi="Arial" w:cs="Arial"/>
          <w:b/>
          <w:bCs/>
          <w:sz w:val="24"/>
          <w:szCs w:val="24"/>
        </w:rPr>
        <w:t>Middle East &amp; Africa Vinyl Ester Resin Operating Efficiency (Percentage), 2015-2030F</w:t>
      </w:r>
    </w:p>
    <w:p w14:paraId="512362BC" w14:textId="7C47A84F" w:rsidR="009F5EE3" w:rsidRDefault="00974A90"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4976" behindDoc="0" locked="0" layoutInCell="1" allowOverlap="1" wp14:anchorId="6A30B871" wp14:editId="6410CC05">
                <wp:simplePos x="0" y="0"/>
                <wp:positionH relativeFrom="margin">
                  <wp:align>right</wp:align>
                </wp:positionH>
                <wp:positionV relativeFrom="paragraph">
                  <wp:posOffset>2235835</wp:posOffset>
                </wp:positionV>
                <wp:extent cx="2588458" cy="200055"/>
                <wp:effectExtent l="0" t="0" r="0" b="0"/>
                <wp:wrapNone/>
                <wp:docPr id="620"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66C8FC3B" w14:textId="77777777" w:rsidR="00A14586" w:rsidRPr="004644A7" w:rsidRDefault="00A14586" w:rsidP="00A14586">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6A30B871" id="_x0000_s1133" type="#_x0000_t202" style="position:absolute;margin-left:152.6pt;margin-top:176.05pt;width:203.8pt;height:15.75pt;z-index:2517749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" filled="f" stroked="f">
                <v:textbox style="mso-fit-shape-to-text:t">
                  <w:txbxContent>
                    <w:p w14:paraId="66C8FC3B" w14:textId="77777777" w:rsidR="00A14586" w:rsidRPr="004644A7" w:rsidRDefault="00A14586" w:rsidP="00A14586">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7490160B" wp14:editId="3DE33A77">
            <wp:extent cx="6448425" cy="2423795"/>
            <wp:effectExtent l="0" t="0" r="0" b="0"/>
            <wp:docPr id="633" name="Chart 633">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22E9DB3" w14:textId="5B5ECCCE" w:rsidR="00195C31" w:rsidRPr="00195C31" w:rsidRDefault="00195C31" w:rsidP="00195C31">
      <w:pPr>
        <w:spacing w:line="360" w:lineRule="auto"/>
        <w:jc w:val="both"/>
        <w:textAlignment w:val="baseline"/>
        <w:rPr>
          <w:rFonts w:ascii="Arial" w:hAnsi="Arial" w:cs="Arial"/>
          <w:sz w:val="24"/>
          <w:szCs w:val="24"/>
        </w:rPr>
      </w:pPr>
      <w:r w:rsidRPr="00195C31">
        <w:rPr>
          <w:rFonts w:ascii="Arial" w:hAnsi="Arial" w:cs="Arial"/>
          <w:sz w:val="24"/>
          <w:szCs w:val="24"/>
        </w:rPr>
        <w:lastRenderedPageBreak/>
        <w:t>There is a gradual increase in operating efficiency of all key manufacturers till 2019. The companies suffered a backlog in production efficiency rates in the year 2020 owing to the pandemic. However, post pandemic as the middle east market recovers, the demand for vinyl ester in general is going to increase significantly showing operating efficiency of more than 70 % and forecasted to reach about 90% by 2030.</w:t>
      </w:r>
    </w:p>
    <w:p w14:paraId="7AD9B34A" w14:textId="5DDE3F48"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3.2.6.3. Demand By Application</w:t>
      </w:r>
    </w:p>
    <w:p w14:paraId="0ED4FB10" w14:textId="6BC0E6EB"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Figure 45: Middle East &amp; Africa Vinyl Ester Resin Demand, By Application,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2015–2030F</w:t>
      </w:r>
    </w:p>
    <w:p w14:paraId="77404E70" w14:textId="6FC76539" w:rsidR="00A14586" w:rsidRPr="002B5730" w:rsidRDefault="000D1A88" w:rsidP="009F5EE3">
      <w:pPr>
        <w:tabs>
          <w:tab w:val="left" w:pos="975"/>
        </w:tabs>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0096" behindDoc="0" locked="0" layoutInCell="1" allowOverlap="1" wp14:anchorId="63984247" wp14:editId="6E868E79">
                <wp:simplePos x="0" y="0"/>
                <wp:positionH relativeFrom="margin">
                  <wp:posOffset>3243580</wp:posOffset>
                </wp:positionH>
                <wp:positionV relativeFrom="paragraph">
                  <wp:posOffset>2508885</wp:posOffset>
                </wp:positionV>
                <wp:extent cx="3169285" cy="307777"/>
                <wp:effectExtent l="0" t="0" r="0" b="0"/>
                <wp:wrapNone/>
                <wp:docPr id="623" name="TextBox 4"/>
                <wp:cNvGraphicFramePr/>
                <a:graphic xmlns:a="http://schemas.openxmlformats.org/drawingml/2006/main">
                  <a:graphicData uri="http://schemas.microsoft.com/office/word/2010/wordprocessingShape">
                    <wps:wsp>
                      <wps:cNvSpPr txBox="1"/>
                      <wps:spPr>
                        <a:xfrm>
                          <a:off x="0" y="0"/>
                          <a:ext cx="3169285" cy="307777"/>
                        </a:xfrm>
                        <a:prstGeom prst="rect">
                          <a:avLst/>
                        </a:prstGeom>
                        <a:noFill/>
                      </wps:spPr>
                      <wps:txbx>
                        <w:txbxContent>
                          <w:p w14:paraId="4C4FC41B"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2B23112F"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63984247" id="_x0000_s1134" type="#_x0000_t202" style="position:absolute;margin-left:255.4pt;margin-top:197.55pt;width:249.55pt;height:24.25pt;z-index:251780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" filled="f" stroked="f">
                <v:textbox style="mso-fit-shape-to-text:t">
                  <w:txbxContent>
                    <w:p w14:paraId="4C4FC41B"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2B23112F"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4C83855B" wp14:editId="3CCB40D8">
            <wp:extent cx="6410325" cy="2844800"/>
            <wp:effectExtent l="0" t="0" r="0" b="0"/>
            <wp:docPr id="634" name="Chart 634">
              <a:extLst xmlns:a="http://schemas.openxmlformats.org/drawingml/2006/main">
                <a:ext uri="{FF2B5EF4-FFF2-40B4-BE49-F238E27FC236}">
                  <a16:creationId xmlns:a16="http://schemas.microsoft.com/office/drawing/2014/main" id="{D00C0304-BBDC-4690-9E21-1259CA3BC6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tbl>
      <w:tblPr>
        <w:tblW w:w="10117" w:type="dxa"/>
        <w:tblInd w:w="-5" w:type="dxa"/>
        <w:tblLook w:val="04A0" w:firstRow="1" w:lastRow="0" w:firstColumn="1" w:lastColumn="0" w:noHBand="0" w:noVBand="1"/>
      </w:tblPr>
      <w:tblGrid>
        <w:gridCol w:w="1960"/>
        <w:gridCol w:w="857"/>
        <w:gridCol w:w="857"/>
        <w:gridCol w:w="857"/>
        <w:gridCol w:w="859"/>
        <w:gridCol w:w="980"/>
        <w:gridCol w:w="976"/>
        <w:gridCol w:w="976"/>
        <w:gridCol w:w="976"/>
        <w:gridCol w:w="819"/>
      </w:tblGrid>
      <w:tr w:rsidR="008D1421" w:rsidRPr="008D1421" w14:paraId="095FC6B6" w14:textId="77777777" w:rsidTr="00751D1F">
        <w:trPr>
          <w:trHeight w:val="395"/>
        </w:trPr>
        <w:tc>
          <w:tcPr>
            <w:tcW w:w="196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350A1D40" w14:textId="45FB3F0B" w:rsidR="008D1421" w:rsidRPr="008D1421" w:rsidRDefault="008D1421" w:rsidP="00BF252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 xml:space="preserve">Demand by </w:t>
            </w:r>
            <w:r w:rsidR="007C5B32">
              <w:rPr>
                <w:rFonts w:ascii="Arial" w:eastAsia="Times New Roman" w:hAnsi="Arial" w:cs="Arial"/>
                <w:b/>
                <w:bCs/>
                <w:color w:val="FFFFFF" w:themeColor="background1"/>
                <w:sz w:val="20"/>
                <w:szCs w:val="20"/>
                <w:lang w:val="en-US"/>
              </w:rPr>
              <w:t xml:space="preserve">Application (000’ </w:t>
            </w:r>
            <w:proofErr w:type="spellStart"/>
            <w:r w:rsidR="007C5B32">
              <w:rPr>
                <w:rFonts w:ascii="Arial" w:eastAsia="Times New Roman" w:hAnsi="Arial" w:cs="Arial"/>
                <w:b/>
                <w:bCs/>
                <w:color w:val="FFFFFF" w:themeColor="background1"/>
                <w:sz w:val="20"/>
                <w:szCs w:val="20"/>
                <w:lang w:val="en-US"/>
              </w:rPr>
              <w:t>Tonnes</w:t>
            </w:r>
            <w:proofErr w:type="spellEnd"/>
            <w:r w:rsidR="007C5B32">
              <w:rPr>
                <w:rFonts w:ascii="Arial" w:eastAsia="Times New Roman" w:hAnsi="Arial" w:cs="Arial"/>
                <w:b/>
                <w:bCs/>
                <w:color w:val="FFFFFF" w:themeColor="background1"/>
                <w:sz w:val="20"/>
                <w:szCs w:val="20"/>
                <w:lang w:val="en-US"/>
              </w:rPr>
              <w:t>)</w:t>
            </w:r>
          </w:p>
        </w:tc>
        <w:tc>
          <w:tcPr>
            <w:tcW w:w="857" w:type="dxa"/>
            <w:tcBorders>
              <w:top w:val="single" w:sz="4" w:space="0" w:color="auto"/>
              <w:left w:val="nil"/>
              <w:bottom w:val="single" w:sz="4" w:space="0" w:color="auto"/>
              <w:right w:val="single" w:sz="4" w:space="0" w:color="auto"/>
            </w:tcBorders>
            <w:shd w:val="clear" w:color="auto" w:fill="C00000"/>
            <w:noWrap/>
            <w:vAlign w:val="center"/>
            <w:hideMark/>
          </w:tcPr>
          <w:p w14:paraId="6010EF4C"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857" w:type="dxa"/>
            <w:tcBorders>
              <w:top w:val="single" w:sz="4" w:space="0" w:color="auto"/>
              <w:left w:val="nil"/>
              <w:bottom w:val="single" w:sz="4" w:space="0" w:color="auto"/>
              <w:right w:val="single" w:sz="4" w:space="0" w:color="auto"/>
            </w:tcBorders>
            <w:shd w:val="clear" w:color="auto" w:fill="C00000"/>
            <w:noWrap/>
            <w:vAlign w:val="center"/>
            <w:hideMark/>
          </w:tcPr>
          <w:p w14:paraId="04B928A7"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857" w:type="dxa"/>
            <w:tcBorders>
              <w:top w:val="single" w:sz="4" w:space="0" w:color="auto"/>
              <w:left w:val="nil"/>
              <w:bottom w:val="single" w:sz="4" w:space="0" w:color="auto"/>
              <w:right w:val="single" w:sz="4" w:space="0" w:color="auto"/>
            </w:tcBorders>
            <w:shd w:val="clear" w:color="auto" w:fill="C00000"/>
            <w:noWrap/>
            <w:vAlign w:val="bottom"/>
            <w:hideMark/>
          </w:tcPr>
          <w:p w14:paraId="4E5953AD"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859" w:type="dxa"/>
            <w:tcBorders>
              <w:top w:val="single" w:sz="4" w:space="0" w:color="auto"/>
              <w:left w:val="nil"/>
              <w:bottom w:val="single" w:sz="4" w:space="0" w:color="auto"/>
              <w:right w:val="single" w:sz="4" w:space="0" w:color="auto"/>
            </w:tcBorders>
            <w:shd w:val="clear" w:color="auto" w:fill="C00000"/>
            <w:noWrap/>
            <w:vAlign w:val="bottom"/>
            <w:hideMark/>
          </w:tcPr>
          <w:p w14:paraId="53EBF8DA"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980" w:type="dxa"/>
            <w:tcBorders>
              <w:top w:val="single" w:sz="4" w:space="0" w:color="auto"/>
              <w:left w:val="nil"/>
              <w:bottom w:val="single" w:sz="4" w:space="0" w:color="auto"/>
              <w:right w:val="single" w:sz="4" w:space="0" w:color="auto"/>
            </w:tcBorders>
            <w:shd w:val="clear" w:color="auto" w:fill="C00000"/>
            <w:noWrap/>
            <w:vAlign w:val="bottom"/>
            <w:hideMark/>
          </w:tcPr>
          <w:p w14:paraId="1EB69758"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5DD8BDC5"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5EF50E40"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2021E</w:t>
            </w:r>
          </w:p>
        </w:tc>
        <w:tc>
          <w:tcPr>
            <w:tcW w:w="976" w:type="dxa"/>
            <w:tcBorders>
              <w:top w:val="single" w:sz="4" w:space="0" w:color="auto"/>
              <w:left w:val="nil"/>
              <w:bottom w:val="single" w:sz="4" w:space="0" w:color="auto"/>
              <w:right w:val="single" w:sz="4" w:space="0" w:color="auto"/>
            </w:tcBorders>
            <w:shd w:val="clear" w:color="auto" w:fill="C00000"/>
            <w:noWrap/>
            <w:vAlign w:val="bottom"/>
            <w:hideMark/>
          </w:tcPr>
          <w:p w14:paraId="42C68242"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2025F</w:t>
            </w:r>
          </w:p>
        </w:tc>
        <w:tc>
          <w:tcPr>
            <w:tcW w:w="819"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5087EB6E"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2030F</w:t>
            </w:r>
          </w:p>
        </w:tc>
      </w:tr>
      <w:tr w:rsidR="00195C31" w:rsidRPr="008D1421" w14:paraId="05BAF65A" w14:textId="77777777" w:rsidTr="00751D1F">
        <w:trPr>
          <w:trHeight w:val="466"/>
        </w:trPr>
        <w:tc>
          <w:tcPr>
            <w:tcW w:w="1960" w:type="dxa"/>
            <w:tcBorders>
              <w:top w:val="nil"/>
              <w:left w:val="single" w:sz="4" w:space="0" w:color="auto"/>
              <w:bottom w:val="single" w:sz="4" w:space="0" w:color="auto"/>
              <w:right w:val="single" w:sz="4" w:space="0" w:color="auto"/>
            </w:tcBorders>
            <w:shd w:val="clear" w:color="000000" w:fill="FFFFFF"/>
            <w:noWrap/>
            <w:vAlign w:val="bottom"/>
            <w:hideMark/>
          </w:tcPr>
          <w:p w14:paraId="3A56EF3C"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Pipes &amp; Tanks</w:t>
            </w:r>
          </w:p>
        </w:tc>
        <w:tc>
          <w:tcPr>
            <w:tcW w:w="857" w:type="dxa"/>
            <w:tcBorders>
              <w:top w:val="nil"/>
              <w:left w:val="nil"/>
              <w:bottom w:val="single" w:sz="4" w:space="0" w:color="auto"/>
              <w:right w:val="single" w:sz="4" w:space="0" w:color="auto"/>
            </w:tcBorders>
            <w:shd w:val="clear" w:color="000000" w:fill="FFFFFF"/>
            <w:noWrap/>
            <w:vAlign w:val="center"/>
            <w:hideMark/>
          </w:tcPr>
          <w:p w14:paraId="3424B6B3" w14:textId="3A32189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29</w:t>
            </w:r>
          </w:p>
        </w:tc>
        <w:tc>
          <w:tcPr>
            <w:tcW w:w="857" w:type="dxa"/>
            <w:tcBorders>
              <w:top w:val="nil"/>
              <w:left w:val="nil"/>
              <w:bottom w:val="single" w:sz="4" w:space="0" w:color="auto"/>
              <w:right w:val="single" w:sz="4" w:space="0" w:color="auto"/>
            </w:tcBorders>
            <w:shd w:val="clear" w:color="000000" w:fill="FFFFFF"/>
            <w:noWrap/>
            <w:vAlign w:val="center"/>
            <w:hideMark/>
          </w:tcPr>
          <w:p w14:paraId="7F81CC10" w14:textId="555DECD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30</w:t>
            </w:r>
          </w:p>
        </w:tc>
        <w:tc>
          <w:tcPr>
            <w:tcW w:w="857" w:type="dxa"/>
            <w:tcBorders>
              <w:top w:val="nil"/>
              <w:left w:val="nil"/>
              <w:bottom w:val="single" w:sz="4" w:space="0" w:color="auto"/>
              <w:right w:val="single" w:sz="4" w:space="0" w:color="auto"/>
            </w:tcBorders>
            <w:shd w:val="clear" w:color="000000" w:fill="FFFFFF"/>
            <w:noWrap/>
            <w:vAlign w:val="center"/>
            <w:hideMark/>
          </w:tcPr>
          <w:p w14:paraId="317E7641" w14:textId="261D665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31</w:t>
            </w:r>
          </w:p>
        </w:tc>
        <w:tc>
          <w:tcPr>
            <w:tcW w:w="859" w:type="dxa"/>
            <w:tcBorders>
              <w:top w:val="nil"/>
              <w:left w:val="nil"/>
              <w:bottom w:val="single" w:sz="4" w:space="0" w:color="auto"/>
              <w:right w:val="single" w:sz="4" w:space="0" w:color="auto"/>
            </w:tcBorders>
            <w:shd w:val="clear" w:color="000000" w:fill="FFFFFF"/>
            <w:noWrap/>
            <w:vAlign w:val="center"/>
            <w:hideMark/>
          </w:tcPr>
          <w:p w14:paraId="5B8B5994" w14:textId="146FD4C2"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33</w:t>
            </w:r>
          </w:p>
        </w:tc>
        <w:tc>
          <w:tcPr>
            <w:tcW w:w="980" w:type="dxa"/>
            <w:tcBorders>
              <w:top w:val="nil"/>
              <w:left w:val="nil"/>
              <w:bottom w:val="single" w:sz="4" w:space="0" w:color="auto"/>
              <w:right w:val="single" w:sz="4" w:space="0" w:color="auto"/>
            </w:tcBorders>
            <w:shd w:val="clear" w:color="000000" w:fill="FFFFFF"/>
            <w:noWrap/>
            <w:vAlign w:val="center"/>
            <w:hideMark/>
          </w:tcPr>
          <w:p w14:paraId="0BF864ED" w14:textId="77A1FCA2"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35</w:t>
            </w:r>
          </w:p>
        </w:tc>
        <w:tc>
          <w:tcPr>
            <w:tcW w:w="976" w:type="dxa"/>
            <w:tcBorders>
              <w:top w:val="nil"/>
              <w:left w:val="nil"/>
              <w:bottom w:val="single" w:sz="4" w:space="0" w:color="auto"/>
              <w:right w:val="single" w:sz="4" w:space="0" w:color="auto"/>
            </w:tcBorders>
            <w:shd w:val="clear" w:color="000000" w:fill="FFFFFF"/>
            <w:noWrap/>
            <w:vAlign w:val="center"/>
            <w:hideMark/>
          </w:tcPr>
          <w:p w14:paraId="534489A0" w14:textId="06B8305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32</w:t>
            </w:r>
          </w:p>
        </w:tc>
        <w:tc>
          <w:tcPr>
            <w:tcW w:w="976" w:type="dxa"/>
            <w:tcBorders>
              <w:top w:val="nil"/>
              <w:left w:val="nil"/>
              <w:bottom w:val="single" w:sz="4" w:space="0" w:color="auto"/>
              <w:right w:val="single" w:sz="4" w:space="0" w:color="auto"/>
            </w:tcBorders>
            <w:shd w:val="clear" w:color="000000" w:fill="FFFFFF"/>
            <w:noWrap/>
            <w:vAlign w:val="center"/>
            <w:hideMark/>
          </w:tcPr>
          <w:p w14:paraId="07609B71" w14:textId="7183C4E9"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33</w:t>
            </w:r>
          </w:p>
        </w:tc>
        <w:tc>
          <w:tcPr>
            <w:tcW w:w="976" w:type="dxa"/>
            <w:tcBorders>
              <w:top w:val="nil"/>
              <w:left w:val="nil"/>
              <w:bottom w:val="single" w:sz="4" w:space="0" w:color="auto"/>
              <w:right w:val="single" w:sz="4" w:space="0" w:color="auto"/>
            </w:tcBorders>
            <w:shd w:val="clear" w:color="000000" w:fill="FFFFFF"/>
            <w:noWrap/>
            <w:vAlign w:val="center"/>
            <w:hideMark/>
          </w:tcPr>
          <w:p w14:paraId="20D85487" w14:textId="387DCA6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42</w:t>
            </w:r>
          </w:p>
        </w:tc>
        <w:tc>
          <w:tcPr>
            <w:tcW w:w="819" w:type="dxa"/>
            <w:tcBorders>
              <w:top w:val="nil"/>
              <w:left w:val="nil"/>
              <w:bottom w:val="single" w:sz="4" w:space="0" w:color="auto"/>
              <w:right w:val="single" w:sz="4" w:space="0" w:color="auto"/>
            </w:tcBorders>
            <w:shd w:val="clear" w:color="000000" w:fill="FFFFFF"/>
            <w:noWrap/>
            <w:vAlign w:val="center"/>
            <w:hideMark/>
          </w:tcPr>
          <w:p w14:paraId="0D4E08F9" w14:textId="280D25D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52</w:t>
            </w:r>
          </w:p>
        </w:tc>
      </w:tr>
      <w:tr w:rsidR="00195C31" w:rsidRPr="008D1421" w14:paraId="0695348A" w14:textId="77777777" w:rsidTr="00751D1F">
        <w:trPr>
          <w:trHeight w:val="466"/>
        </w:trPr>
        <w:tc>
          <w:tcPr>
            <w:tcW w:w="1960" w:type="dxa"/>
            <w:tcBorders>
              <w:top w:val="nil"/>
              <w:left w:val="single" w:sz="4" w:space="0" w:color="auto"/>
              <w:bottom w:val="single" w:sz="4" w:space="0" w:color="auto"/>
              <w:right w:val="single" w:sz="4" w:space="0" w:color="auto"/>
            </w:tcBorders>
            <w:shd w:val="clear" w:color="000000" w:fill="FFFFFF"/>
            <w:noWrap/>
            <w:vAlign w:val="bottom"/>
            <w:hideMark/>
          </w:tcPr>
          <w:p w14:paraId="70898F84"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Marine Components</w:t>
            </w:r>
          </w:p>
        </w:tc>
        <w:tc>
          <w:tcPr>
            <w:tcW w:w="857" w:type="dxa"/>
            <w:tcBorders>
              <w:top w:val="nil"/>
              <w:left w:val="nil"/>
              <w:bottom w:val="single" w:sz="4" w:space="0" w:color="auto"/>
              <w:right w:val="single" w:sz="4" w:space="0" w:color="auto"/>
            </w:tcBorders>
            <w:shd w:val="clear" w:color="000000" w:fill="FFFFFF"/>
            <w:noWrap/>
            <w:vAlign w:val="center"/>
            <w:hideMark/>
          </w:tcPr>
          <w:p w14:paraId="6853BD54" w14:textId="04FD181E"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9</w:t>
            </w:r>
          </w:p>
        </w:tc>
        <w:tc>
          <w:tcPr>
            <w:tcW w:w="857" w:type="dxa"/>
            <w:tcBorders>
              <w:top w:val="nil"/>
              <w:left w:val="nil"/>
              <w:bottom w:val="single" w:sz="4" w:space="0" w:color="auto"/>
              <w:right w:val="single" w:sz="4" w:space="0" w:color="auto"/>
            </w:tcBorders>
            <w:shd w:val="clear" w:color="000000" w:fill="FFFFFF"/>
            <w:noWrap/>
            <w:vAlign w:val="center"/>
            <w:hideMark/>
          </w:tcPr>
          <w:p w14:paraId="6F931B73" w14:textId="2A58E082"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9</w:t>
            </w:r>
          </w:p>
        </w:tc>
        <w:tc>
          <w:tcPr>
            <w:tcW w:w="857" w:type="dxa"/>
            <w:tcBorders>
              <w:top w:val="nil"/>
              <w:left w:val="nil"/>
              <w:bottom w:val="single" w:sz="4" w:space="0" w:color="auto"/>
              <w:right w:val="single" w:sz="4" w:space="0" w:color="auto"/>
            </w:tcBorders>
            <w:shd w:val="clear" w:color="000000" w:fill="FFFFFF"/>
            <w:noWrap/>
            <w:vAlign w:val="center"/>
            <w:hideMark/>
          </w:tcPr>
          <w:p w14:paraId="7991061B" w14:textId="3B558FB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9</w:t>
            </w:r>
          </w:p>
        </w:tc>
        <w:tc>
          <w:tcPr>
            <w:tcW w:w="859" w:type="dxa"/>
            <w:tcBorders>
              <w:top w:val="nil"/>
              <w:left w:val="nil"/>
              <w:bottom w:val="single" w:sz="4" w:space="0" w:color="auto"/>
              <w:right w:val="single" w:sz="4" w:space="0" w:color="auto"/>
            </w:tcBorders>
            <w:shd w:val="clear" w:color="000000" w:fill="FFFFFF"/>
            <w:noWrap/>
            <w:vAlign w:val="center"/>
            <w:hideMark/>
          </w:tcPr>
          <w:p w14:paraId="4BA43969" w14:textId="7F47A04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980" w:type="dxa"/>
            <w:tcBorders>
              <w:top w:val="nil"/>
              <w:left w:val="nil"/>
              <w:bottom w:val="single" w:sz="4" w:space="0" w:color="auto"/>
              <w:right w:val="single" w:sz="4" w:space="0" w:color="auto"/>
            </w:tcBorders>
            <w:shd w:val="clear" w:color="000000" w:fill="FFFFFF"/>
            <w:noWrap/>
            <w:vAlign w:val="center"/>
            <w:hideMark/>
          </w:tcPr>
          <w:p w14:paraId="763B57DE" w14:textId="2D00472F"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976" w:type="dxa"/>
            <w:tcBorders>
              <w:top w:val="nil"/>
              <w:left w:val="nil"/>
              <w:bottom w:val="single" w:sz="4" w:space="0" w:color="auto"/>
              <w:right w:val="single" w:sz="4" w:space="0" w:color="auto"/>
            </w:tcBorders>
            <w:shd w:val="clear" w:color="000000" w:fill="FFFFFF"/>
            <w:noWrap/>
            <w:vAlign w:val="center"/>
            <w:hideMark/>
          </w:tcPr>
          <w:p w14:paraId="5DA6E0F9" w14:textId="67603BA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976" w:type="dxa"/>
            <w:tcBorders>
              <w:top w:val="nil"/>
              <w:left w:val="nil"/>
              <w:bottom w:val="single" w:sz="4" w:space="0" w:color="auto"/>
              <w:right w:val="single" w:sz="4" w:space="0" w:color="auto"/>
            </w:tcBorders>
            <w:shd w:val="clear" w:color="000000" w:fill="FFFFFF"/>
            <w:noWrap/>
            <w:vAlign w:val="center"/>
            <w:hideMark/>
          </w:tcPr>
          <w:p w14:paraId="66119E13" w14:textId="2F5A11D8"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976" w:type="dxa"/>
            <w:tcBorders>
              <w:top w:val="nil"/>
              <w:left w:val="nil"/>
              <w:bottom w:val="single" w:sz="4" w:space="0" w:color="auto"/>
              <w:right w:val="single" w:sz="4" w:space="0" w:color="auto"/>
            </w:tcBorders>
            <w:shd w:val="clear" w:color="000000" w:fill="FFFFFF"/>
            <w:noWrap/>
            <w:vAlign w:val="center"/>
            <w:hideMark/>
          </w:tcPr>
          <w:p w14:paraId="68A8E428" w14:textId="0B4B62B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w:t>
            </w:r>
          </w:p>
        </w:tc>
        <w:tc>
          <w:tcPr>
            <w:tcW w:w="819" w:type="dxa"/>
            <w:tcBorders>
              <w:top w:val="nil"/>
              <w:left w:val="nil"/>
              <w:bottom w:val="single" w:sz="4" w:space="0" w:color="auto"/>
              <w:right w:val="single" w:sz="4" w:space="0" w:color="auto"/>
            </w:tcBorders>
            <w:shd w:val="clear" w:color="000000" w:fill="FFFFFF"/>
            <w:noWrap/>
            <w:vAlign w:val="center"/>
            <w:hideMark/>
          </w:tcPr>
          <w:p w14:paraId="065BB0AB" w14:textId="67125F8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w:t>
            </w:r>
          </w:p>
        </w:tc>
      </w:tr>
      <w:tr w:rsidR="00195C31" w:rsidRPr="008D1421" w14:paraId="23E516AD" w14:textId="77777777" w:rsidTr="00751D1F">
        <w:trPr>
          <w:trHeight w:val="466"/>
        </w:trPr>
        <w:tc>
          <w:tcPr>
            <w:tcW w:w="1960" w:type="dxa"/>
            <w:tcBorders>
              <w:top w:val="nil"/>
              <w:left w:val="single" w:sz="4" w:space="0" w:color="auto"/>
              <w:bottom w:val="single" w:sz="4" w:space="0" w:color="auto"/>
              <w:right w:val="single" w:sz="4" w:space="0" w:color="auto"/>
            </w:tcBorders>
            <w:shd w:val="clear" w:color="000000" w:fill="FFFFFF"/>
            <w:noWrap/>
            <w:vAlign w:val="bottom"/>
            <w:hideMark/>
          </w:tcPr>
          <w:p w14:paraId="250D5040"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Renewables</w:t>
            </w:r>
          </w:p>
        </w:tc>
        <w:tc>
          <w:tcPr>
            <w:tcW w:w="857" w:type="dxa"/>
            <w:tcBorders>
              <w:top w:val="nil"/>
              <w:left w:val="nil"/>
              <w:bottom w:val="single" w:sz="4" w:space="0" w:color="auto"/>
              <w:right w:val="single" w:sz="4" w:space="0" w:color="auto"/>
            </w:tcBorders>
            <w:shd w:val="clear" w:color="000000" w:fill="FFFFFF"/>
            <w:noWrap/>
            <w:vAlign w:val="center"/>
            <w:hideMark/>
          </w:tcPr>
          <w:p w14:paraId="0ACC70FC" w14:textId="561DF1E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57" w:type="dxa"/>
            <w:tcBorders>
              <w:top w:val="nil"/>
              <w:left w:val="nil"/>
              <w:bottom w:val="single" w:sz="4" w:space="0" w:color="auto"/>
              <w:right w:val="single" w:sz="4" w:space="0" w:color="auto"/>
            </w:tcBorders>
            <w:shd w:val="clear" w:color="000000" w:fill="FFFFFF"/>
            <w:noWrap/>
            <w:vAlign w:val="center"/>
            <w:hideMark/>
          </w:tcPr>
          <w:p w14:paraId="60171CD5" w14:textId="6A1A3B6C"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57" w:type="dxa"/>
            <w:tcBorders>
              <w:top w:val="nil"/>
              <w:left w:val="nil"/>
              <w:bottom w:val="single" w:sz="4" w:space="0" w:color="auto"/>
              <w:right w:val="single" w:sz="4" w:space="0" w:color="auto"/>
            </w:tcBorders>
            <w:shd w:val="clear" w:color="000000" w:fill="FFFFFF"/>
            <w:noWrap/>
            <w:vAlign w:val="center"/>
            <w:hideMark/>
          </w:tcPr>
          <w:p w14:paraId="71B9F470" w14:textId="76893204"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59" w:type="dxa"/>
            <w:tcBorders>
              <w:top w:val="nil"/>
              <w:left w:val="nil"/>
              <w:bottom w:val="single" w:sz="4" w:space="0" w:color="auto"/>
              <w:right w:val="single" w:sz="4" w:space="0" w:color="auto"/>
            </w:tcBorders>
            <w:shd w:val="clear" w:color="000000" w:fill="FFFFFF"/>
            <w:noWrap/>
            <w:vAlign w:val="center"/>
            <w:hideMark/>
          </w:tcPr>
          <w:p w14:paraId="05E35D75" w14:textId="1ECD8601"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80" w:type="dxa"/>
            <w:tcBorders>
              <w:top w:val="nil"/>
              <w:left w:val="nil"/>
              <w:bottom w:val="single" w:sz="4" w:space="0" w:color="auto"/>
              <w:right w:val="single" w:sz="4" w:space="0" w:color="auto"/>
            </w:tcBorders>
            <w:shd w:val="clear" w:color="000000" w:fill="FFFFFF"/>
            <w:noWrap/>
            <w:vAlign w:val="center"/>
            <w:hideMark/>
          </w:tcPr>
          <w:p w14:paraId="7E851336" w14:textId="3CB8F083"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76" w:type="dxa"/>
            <w:tcBorders>
              <w:top w:val="nil"/>
              <w:left w:val="nil"/>
              <w:bottom w:val="single" w:sz="4" w:space="0" w:color="auto"/>
              <w:right w:val="single" w:sz="4" w:space="0" w:color="auto"/>
            </w:tcBorders>
            <w:shd w:val="clear" w:color="000000" w:fill="FFFFFF"/>
            <w:noWrap/>
            <w:vAlign w:val="center"/>
            <w:hideMark/>
          </w:tcPr>
          <w:p w14:paraId="523F0A48" w14:textId="0B5D317F"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76" w:type="dxa"/>
            <w:tcBorders>
              <w:top w:val="nil"/>
              <w:left w:val="nil"/>
              <w:bottom w:val="single" w:sz="4" w:space="0" w:color="auto"/>
              <w:right w:val="single" w:sz="4" w:space="0" w:color="auto"/>
            </w:tcBorders>
            <w:shd w:val="clear" w:color="000000" w:fill="FFFFFF"/>
            <w:noWrap/>
            <w:vAlign w:val="center"/>
            <w:hideMark/>
          </w:tcPr>
          <w:p w14:paraId="577A5C2C" w14:textId="717E3AF5"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976" w:type="dxa"/>
            <w:tcBorders>
              <w:top w:val="nil"/>
              <w:left w:val="nil"/>
              <w:bottom w:val="single" w:sz="4" w:space="0" w:color="auto"/>
              <w:right w:val="single" w:sz="4" w:space="0" w:color="auto"/>
            </w:tcBorders>
            <w:shd w:val="clear" w:color="000000" w:fill="FFFFFF"/>
            <w:noWrap/>
            <w:vAlign w:val="center"/>
            <w:hideMark/>
          </w:tcPr>
          <w:p w14:paraId="0EAA121C" w14:textId="6F0DF5A7"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w:t>
            </w:r>
          </w:p>
        </w:tc>
        <w:tc>
          <w:tcPr>
            <w:tcW w:w="819" w:type="dxa"/>
            <w:tcBorders>
              <w:top w:val="nil"/>
              <w:left w:val="nil"/>
              <w:bottom w:val="single" w:sz="4" w:space="0" w:color="auto"/>
              <w:right w:val="single" w:sz="4" w:space="0" w:color="auto"/>
            </w:tcBorders>
            <w:shd w:val="clear" w:color="000000" w:fill="FFFFFF"/>
            <w:noWrap/>
            <w:vAlign w:val="center"/>
            <w:hideMark/>
          </w:tcPr>
          <w:p w14:paraId="24F69CAB" w14:textId="6599804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r>
      <w:tr w:rsidR="00195C31" w:rsidRPr="008D1421" w14:paraId="3C84DC5E" w14:textId="77777777" w:rsidTr="00751D1F">
        <w:trPr>
          <w:trHeight w:val="466"/>
        </w:trPr>
        <w:tc>
          <w:tcPr>
            <w:tcW w:w="1960" w:type="dxa"/>
            <w:tcBorders>
              <w:top w:val="nil"/>
              <w:left w:val="single" w:sz="4" w:space="0" w:color="auto"/>
              <w:bottom w:val="single" w:sz="4" w:space="0" w:color="auto"/>
              <w:right w:val="single" w:sz="4" w:space="0" w:color="auto"/>
            </w:tcBorders>
            <w:shd w:val="clear" w:color="000000" w:fill="FFFFFF"/>
            <w:noWrap/>
            <w:vAlign w:val="bottom"/>
            <w:hideMark/>
          </w:tcPr>
          <w:p w14:paraId="26A3BA6C" w14:textId="77777777" w:rsidR="00195C31" w:rsidRPr="008D1421" w:rsidRDefault="00195C31" w:rsidP="00195C31">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Others</w:t>
            </w:r>
          </w:p>
        </w:tc>
        <w:tc>
          <w:tcPr>
            <w:tcW w:w="857" w:type="dxa"/>
            <w:tcBorders>
              <w:top w:val="nil"/>
              <w:left w:val="nil"/>
              <w:bottom w:val="single" w:sz="4" w:space="0" w:color="auto"/>
              <w:right w:val="single" w:sz="4" w:space="0" w:color="auto"/>
            </w:tcBorders>
            <w:shd w:val="clear" w:color="000000" w:fill="FFFFFF"/>
            <w:noWrap/>
            <w:vAlign w:val="center"/>
            <w:hideMark/>
          </w:tcPr>
          <w:p w14:paraId="72339753" w14:textId="0644386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857" w:type="dxa"/>
            <w:tcBorders>
              <w:top w:val="nil"/>
              <w:left w:val="nil"/>
              <w:bottom w:val="single" w:sz="4" w:space="0" w:color="auto"/>
              <w:right w:val="single" w:sz="4" w:space="0" w:color="auto"/>
            </w:tcBorders>
            <w:shd w:val="clear" w:color="000000" w:fill="FFFFFF"/>
            <w:noWrap/>
            <w:vAlign w:val="center"/>
            <w:hideMark/>
          </w:tcPr>
          <w:p w14:paraId="4041400A" w14:textId="495D4BE0"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857" w:type="dxa"/>
            <w:tcBorders>
              <w:top w:val="nil"/>
              <w:left w:val="nil"/>
              <w:bottom w:val="single" w:sz="4" w:space="0" w:color="auto"/>
              <w:right w:val="single" w:sz="4" w:space="0" w:color="auto"/>
            </w:tcBorders>
            <w:shd w:val="clear" w:color="000000" w:fill="FFFFFF"/>
            <w:noWrap/>
            <w:vAlign w:val="center"/>
            <w:hideMark/>
          </w:tcPr>
          <w:p w14:paraId="2242A743" w14:textId="4DC3908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859" w:type="dxa"/>
            <w:tcBorders>
              <w:top w:val="nil"/>
              <w:left w:val="nil"/>
              <w:bottom w:val="single" w:sz="4" w:space="0" w:color="auto"/>
              <w:right w:val="single" w:sz="4" w:space="0" w:color="auto"/>
            </w:tcBorders>
            <w:shd w:val="clear" w:color="000000" w:fill="FFFFFF"/>
            <w:noWrap/>
            <w:vAlign w:val="center"/>
            <w:hideMark/>
          </w:tcPr>
          <w:p w14:paraId="721770D5" w14:textId="57C666BD"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980" w:type="dxa"/>
            <w:tcBorders>
              <w:top w:val="nil"/>
              <w:left w:val="nil"/>
              <w:bottom w:val="single" w:sz="4" w:space="0" w:color="auto"/>
              <w:right w:val="single" w:sz="4" w:space="0" w:color="auto"/>
            </w:tcBorders>
            <w:shd w:val="clear" w:color="000000" w:fill="FFFFFF"/>
            <w:noWrap/>
            <w:vAlign w:val="center"/>
            <w:hideMark/>
          </w:tcPr>
          <w:p w14:paraId="08507DC3" w14:textId="150442E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976" w:type="dxa"/>
            <w:tcBorders>
              <w:top w:val="nil"/>
              <w:left w:val="nil"/>
              <w:bottom w:val="single" w:sz="4" w:space="0" w:color="auto"/>
              <w:right w:val="single" w:sz="4" w:space="0" w:color="auto"/>
            </w:tcBorders>
            <w:shd w:val="clear" w:color="000000" w:fill="FFFFFF"/>
            <w:noWrap/>
            <w:vAlign w:val="center"/>
            <w:hideMark/>
          </w:tcPr>
          <w:p w14:paraId="12F5685A" w14:textId="776F5806"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976" w:type="dxa"/>
            <w:tcBorders>
              <w:top w:val="nil"/>
              <w:left w:val="nil"/>
              <w:bottom w:val="single" w:sz="4" w:space="0" w:color="auto"/>
              <w:right w:val="single" w:sz="4" w:space="0" w:color="auto"/>
            </w:tcBorders>
            <w:shd w:val="clear" w:color="000000" w:fill="FFFFFF"/>
            <w:noWrap/>
            <w:vAlign w:val="center"/>
            <w:hideMark/>
          </w:tcPr>
          <w:p w14:paraId="6BB0F53F" w14:textId="208AF48B"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976" w:type="dxa"/>
            <w:tcBorders>
              <w:top w:val="nil"/>
              <w:left w:val="nil"/>
              <w:bottom w:val="single" w:sz="4" w:space="0" w:color="auto"/>
              <w:right w:val="single" w:sz="4" w:space="0" w:color="auto"/>
            </w:tcBorders>
            <w:shd w:val="clear" w:color="000000" w:fill="FFFFFF"/>
            <w:noWrap/>
            <w:vAlign w:val="center"/>
            <w:hideMark/>
          </w:tcPr>
          <w:p w14:paraId="66F118FD" w14:textId="206298BA"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14</w:t>
            </w:r>
          </w:p>
        </w:tc>
        <w:tc>
          <w:tcPr>
            <w:tcW w:w="819" w:type="dxa"/>
            <w:tcBorders>
              <w:top w:val="nil"/>
              <w:left w:val="nil"/>
              <w:bottom w:val="single" w:sz="4" w:space="0" w:color="auto"/>
              <w:right w:val="single" w:sz="4" w:space="0" w:color="auto"/>
            </w:tcBorders>
            <w:shd w:val="clear" w:color="000000" w:fill="FFFFFF"/>
            <w:noWrap/>
            <w:vAlign w:val="center"/>
            <w:hideMark/>
          </w:tcPr>
          <w:p w14:paraId="3D6DE8B2" w14:textId="1E47FCA5" w:rsidR="00195C31" w:rsidRPr="008D1421" w:rsidRDefault="00195C31" w:rsidP="00195C31">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w:t>
            </w:r>
          </w:p>
        </w:tc>
      </w:tr>
      <w:tr w:rsidR="00195C31" w:rsidRPr="008D1421" w14:paraId="5EA1C040" w14:textId="77777777" w:rsidTr="00751D1F">
        <w:trPr>
          <w:trHeight w:val="466"/>
        </w:trPr>
        <w:tc>
          <w:tcPr>
            <w:tcW w:w="1960" w:type="dxa"/>
            <w:tcBorders>
              <w:top w:val="nil"/>
              <w:left w:val="single" w:sz="4" w:space="0" w:color="auto"/>
              <w:bottom w:val="single" w:sz="4" w:space="0" w:color="auto"/>
              <w:right w:val="single" w:sz="4" w:space="0" w:color="auto"/>
            </w:tcBorders>
            <w:shd w:val="clear" w:color="000000" w:fill="FFFFFF"/>
            <w:noWrap/>
            <w:vAlign w:val="bottom"/>
            <w:hideMark/>
          </w:tcPr>
          <w:p w14:paraId="5006C49C" w14:textId="77777777" w:rsidR="00195C31" w:rsidRPr="00B36DA0" w:rsidRDefault="00195C31" w:rsidP="00195C31">
            <w:pPr>
              <w:spacing w:after="0" w:line="240" w:lineRule="auto"/>
              <w:rPr>
                <w:rFonts w:ascii="Arial" w:eastAsia="Times New Roman" w:hAnsi="Arial" w:cs="Arial"/>
                <w:b/>
                <w:bCs/>
                <w:color w:val="000000"/>
                <w:sz w:val="20"/>
                <w:szCs w:val="20"/>
                <w:lang w:val="en-US"/>
              </w:rPr>
            </w:pPr>
            <w:r w:rsidRPr="00B36DA0">
              <w:rPr>
                <w:rFonts w:ascii="Arial" w:hAnsi="Arial" w:cs="Arial"/>
                <w:b/>
                <w:bCs/>
                <w:color w:val="000000"/>
                <w:sz w:val="20"/>
                <w:szCs w:val="20"/>
              </w:rPr>
              <w:t>Total</w:t>
            </w:r>
          </w:p>
        </w:tc>
        <w:tc>
          <w:tcPr>
            <w:tcW w:w="857" w:type="dxa"/>
            <w:tcBorders>
              <w:top w:val="nil"/>
              <w:left w:val="nil"/>
              <w:bottom w:val="single" w:sz="4" w:space="0" w:color="auto"/>
              <w:right w:val="single" w:sz="4" w:space="0" w:color="auto"/>
            </w:tcBorders>
            <w:shd w:val="clear" w:color="000000" w:fill="FFFFFF"/>
            <w:noWrap/>
            <w:vAlign w:val="center"/>
            <w:hideMark/>
          </w:tcPr>
          <w:p w14:paraId="2EB172EF" w14:textId="79488EF1"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51</w:t>
            </w:r>
          </w:p>
        </w:tc>
        <w:tc>
          <w:tcPr>
            <w:tcW w:w="857" w:type="dxa"/>
            <w:tcBorders>
              <w:top w:val="nil"/>
              <w:left w:val="nil"/>
              <w:bottom w:val="single" w:sz="4" w:space="0" w:color="auto"/>
              <w:right w:val="single" w:sz="4" w:space="0" w:color="auto"/>
            </w:tcBorders>
            <w:shd w:val="clear" w:color="000000" w:fill="FFFFFF"/>
            <w:noWrap/>
            <w:vAlign w:val="center"/>
            <w:hideMark/>
          </w:tcPr>
          <w:p w14:paraId="689301A1" w14:textId="019E7624"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53</w:t>
            </w:r>
          </w:p>
        </w:tc>
        <w:tc>
          <w:tcPr>
            <w:tcW w:w="857" w:type="dxa"/>
            <w:tcBorders>
              <w:top w:val="nil"/>
              <w:left w:val="nil"/>
              <w:bottom w:val="single" w:sz="4" w:space="0" w:color="auto"/>
              <w:right w:val="single" w:sz="4" w:space="0" w:color="auto"/>
            </w:tcBorders>
            <w:shd w:val="clear" w:color="000000" w:fill="FFFFFF"/>
            <w:noWrap/>
            <w:vAlign w:val="center"/>
            <w:hideMark/>
          </w:tcPr>
          <w:p w14:paraId="6AB27047" w14:textId="6ABC8F0D"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55</w:t>
            </w:r>
          </w:p>
        </w:tc>
        <w:tc>
          <w:tcPr>
            <w:tcW w:w="859" w:type="dxa"/>
            <w:tcBorders>
              <w:top w:val="nil"/>
              <w:left w:val="nil"/>
              <w:bottom w:val="single" w:sz="4" w:space="0" w:color="auto"/>
              <w:right w:val="single" w:sz="4" w:space="0" w:color="auto"/>
            </w:tcBorders>
            <w:shd w:val="clear" w:color="000000" w:fill="FFFFFF"/>
            <w:noWrap/>
            <w:vAlign w:val="center"/>
            <w:hideMark/>
          </w:tcPr>
          <w:p w14:paraId="5A8A381F" w14:textId="5C772347"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59</w:t>
            </w:r>
          </w:p>
        </w:tc>
        <w:tc>
          <w:tcPr>
            <w:tcW w:w="980" w:type="dxa"/>
            <w:tcBorders>
              <w:top w:val="nil"/>
              <w:left w:val="nil"/>
              <w:bottom w:val="single" w:sz="4" w:space="0" w:color="auto"/>
              <w:right w:val="single" w:sz="4" w:space="0" w:color="auto"/>
            </w:tcBorders>
            <w:shd w:val="clear" w:color="000000" w:fill="FFFFFF"/>
            <w:noWrap/>
            <w:vAlign w:val="center"/>
            <w:hideMark/>
          </w:tcPr>
          <w:p w14:paraId="0397DF6C" w14:textId="1B1E56B5"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61</w:t>
            </w:r>
          </w:p>
        </w:tc>
        <w:tc>
          <w:tcPr>
            <w:tcW w:w="976" w:type="dxa"/>
            <w:tcBorders>
              <w:top w:val="nil"/>
              <w:left w:val="nil"/>
              <w:bottom w:val="single" w:sz="4" w:space="0" w:color="auto"/>
              <w:right w:val="single" w:sz="4" w:space="0" w:color="auto"/>
            </w:tcBorders>
            <w:shd w:val="clear" w:color="000000" w:fill="FFFFFF"/>
            <w:noWrap/>
            <w:vAlign w:val="center"/>
            <w:hideMark/>
          </w:tcPr>
          <w:p w14:paraId="7462E3C2" w14:textId="3D11EBE4"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56</w:t>
            </w:r>
          </w:p>
        </w:tc>
        <w:tc>
          <w:tcPr>
            <w:tcW w:w="976" w:type="dxa"/>
            <w:tcBorders>
              <w:top w:val="nil"/>
              <w:left w:val="nil"/>
              <w:bottom w:val="single" w:sz="4" w:space="0" w:color="auto"/>
              <w:right w:val="single" w:sz="4" w:space="0" w:color="auto"/>
            </w:tcBorders>
            <w:shd w:val="clear" w:color="000000" w:fill="FFFFFF"/>
            <w:noWrap/>
            <w:vAlign w:val="center"/>
            <w:hideMark/>
          </w:tcPr>
          <w:p w14:paraId="10C88C28" w14:textId="758949A4"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59</w:t>
            </w:r>
          </w:p>
        </w:tc>
        <w:tc>
          <w:tcPr>
            <w:tcW w:w="976" w:type="dxa"/>
            <w:tcBorders>
              <w:top w:val="nil"/>
              <w:left w:val="nil"/>
              <w:bottom w:val="single" w:sz="4" w:space="0" w:color="auto"/>
              <w:right w:val="single" w:sz="4" w:space="0" w:color="auto"/>
            </w:tcBorders>
            <w:shd w:val="clear" w:color="000000" w:fill="FFFFFF"/>
            <w:noWrap/>
            <w:vAlign w:val="center"/>
            <w:hideMark/>
          </w:tcPr>
          <w:p w14:paraId="3AF33AAC" w14:textId="22253284"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73</w:t>
            </w:r>
          </w:p>
        </w:tc>
        <w:tc>
          <w:tcPr>
            <w:tcW w:w="819" w:type="dxa"/>
            <w:tcBorders>
              <w:top w:val="nil"/>
              <w:left w:val="nil"/>
              <w:bottom w:val="single" w:sz="4" w:space="0" w:color="auto"/>
              <w:right w:val="single" w:sz="4" w:space="0" w:color="auto"/>
            </w:tcBorders>
            <w:shd w:val="clear" w:color="000000" w:fill="FFFFFF"/>
            <w:noWrap/>
            <w:vAlign w:val="center"/>
            <w:hideMark/>
          </w:tcPr>
          <w:p w14:paraId="7241BAA2" w14:textId="5C0AD5F7" w:rsidR="00195C31" w:rsidRPr="00B36DA0" w:rsidRDefault="00195C31" w:rsidP="00195C31">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92</w:t>
            </w:r>
          </w:p>
        </w:tc>
      </w:tr>
    </w:tbl>
    <w:p w14:paraId="4F3C6F12" w14:textId="39996979" w:rsidR="00E2530D" w:rsidRDefault="00905DCB" w:rsidP="00117792">
      <w:pPr>
        <w:spacing w:line="360" w:lineRule="auto"/>
        <w:jc w:val="both"/>
        <w:rPr>
          <w:rFonts w:ascii="Arial" w:eastAsia="Arial" w:hAnsi="Arial" w:cs="Arial"/>
          <w:color w:val="000000" w:themeColor="text1"/>
          <w:sz w:val="24"/>
          <w:szCs w:val="24"/>
        </w:rPr>
        <w:sectPr w:rsidR="00E2530D"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540928" behindDoc="0" locked="0" layoutInCell="1" allowOverlap="1" wp14:anchorId="4D7026CA" wp14:editId="3B1C3439">
                <wp:simplePos x="0" y="0"/>
                <wp:positionH relativeFrom="margin">
                  <wp:posOffset>3384467</wp:posOffset>
                </wp:positionH>
                <wp:positionV relativeFrom="paragraph">
                  <wp:posOffset>-16609</wp:posOffset>
                </wp:positionV>
                <wp:extent cx="3169285" cy="307777"/>
                <wp:effectExtent l="0" t="0" r="0" b="0"/>
                <wp:wrapNone/>
                <wp:docPr id="2199" name="TextBox 4"/>
                <wp:cNvGraphicFramePr/>
                <a:graphic xmlns:a="http://schemas.openxmlformats.org/drawingml/2006/main">
                  <a:graphicData uri="http://schemas.microsoft.com/office/word/2010/wordprocessingShape">
                    <wps:wsp>
                      <wps:cNvSpPr txBox="1"/>
                      <wps:spPr>
                        <a:xfrm>
                          <a:off x="0" y="0"/>
                          <a:ext cx="3169285" cy="307777"/>
                        </a:xfrm>
                        <a:prstGeom prst="rect">
                          <a:avLst/>
                        </a:prstGeom>
                        <a:noFill/>
                      </wps:spPr>
                      <wps:txbx>
                        <w:txbxContent>
                          <w:p w14:paraId="5D562BDA" w14:textId="77777777" w:rsidR="00905DCB" w:rsidRPr="000D1A88" w:rsidRDefault="00905DCB" w:rsidP="00905DCB">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4DDD3079" w14:textId="77777777" w:rsidR="00905DCB" w:rsidRPr="000D1A88" w:rsidRDefault="00905DCB" w:rsidP="00905DCB">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4D7026CA" id="_x0000_s1135" type="#_x0000_t202" style="position:absolute;left:0;text-align:left;margin-left:266.5pt;margin-top:-1.3pt;width:249.55pt;height:24.25pt;z-index:2525409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" filled="f" stroked="f">
                <v:textbox style="mso-fit-shape-to-text:t">
                  <w:txbxContent>
                    <w:p w14:paraId="5D562BDA" w14:textId="77777777" w:rsidR="00905DCB" w:rsidRPr="000D1A88" w:rsidRDefault="00905DCB" w:rsidP="00905DCB">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4DDD3079" w14:textId="77777777" w:rsidR="00905DCB" w:rsidRPr="000D1A88" w:rsidRDefault="00905DCB" w:rsidP="00905DCB">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63B020C1" w14:textId="3B20762F" w:rsidR="00751D1F" w:rsidRDefault="00751D1F" w:rsidP="00117792">
      <w:pPr>
        <w:spacing w:line="360" w:lineRule="auto"/>
        <w:jc w:val="both"/>
        <w:rPr>
          <w:rFonts w:ascii="Arial" w:eastAsia="Arial" w:hAnsi="Arial" w:cs="Arial"/>
          <w:color w:val="000000" w:themeColor="text1"/>
          <w:sz w:val="24"/>
          <w:szCs w:val="24"/>
        </w:rPr>
        <w:sectPr w:rsidR="00751D1F"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751D1F">
        <w:rPr>
          <w:rFonts w:ascii="Arial" w:eastAsia="Arial" w:hAnsi="Arial" w:cs="Arial"/>
          <w:color w:val="000000" w:themeColor="text1"/>
          <w:sz w:val="24"/>
          <w:szCs w:val="24"/>
        </w:rPr>
        <w:t>In Middle East region, vinyl ester finds their major application in pipes and tanks followed by marine components, renewables etc. Pipes and tanks segment holds largest market share in the vinyl ester market at about 56% as of 2020.</w:t>
      </w:r>
    </w:p>
    <w:p w14:paraId="1BEA3569" w14:textId="77777777" w:rsidR="003B4B95" w:rsidRDefault="003B4B95" w:rsidP="0061645E">
      <w:pPr>
        <w:spacing w:line="360" w:lineRule="auto"/>
        <w:textAlignment w:val="baseline"/>
        <w:rPr>
          <w:rFonts w:ascii="Arial" w:hAnsi="Arial" w:cs="Arial"/>
          <w:b/>
          <w:bCs/>
          <w:sz w:val="24"/>
          <w:szCs w:val="24"/>
        </w:rPr>
      </w:pPr>
    </w:p>
    <w:p w14:paraId="546FCF92" w14:textId="3AC7BEA9"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lastRenderedPageBreak/>
        <w:t>3.2.6.4. Demand By Type</w:t>
      </w:r>
    </w:p>
    <w:p w14:paraId="6E71042C" w14:textId="59B204BB"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Figure 46: Middle East &amp; Africa Vinyl Ester Resin Demand, By Type,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2015–2030F</w:t>
      </w:r>
    </w:p>
    <w:p w14:paraId="38772891" w14:textId="294E352E" w:rsidR="00A14586" w:rsidRPr="002B5730" w:rsidRDefault="00A14586"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9072" behindDoc="0" locked="0" layoutInCell="1" allowOverlap="1" wp14:anchorId="6896DB73" wp14:editId="61DFDFA0">
                <wp:simplePos x="0" y="0"/>
                <wp:positionH relativeFrom="margin">
                  <wp:posOffset>2705100</wp:posOffset>
                </wp:positionH>
                <wp:positionV relativeFrom="paragraph">
                  <wp:posOffset>3402735</wp:posOffset>
                </wp:positionV>
                <wp:extent cx="3736340" cy="409575"/>
                <wp:effectExtent l="0" t="0" r="0" b="0"/>
                <wp:wrapNone/>
                <wp:docPr id="7" name="TextBox 6">
                  <a:extLst xmlns:a="http://schemas.openxmlformats.org/drawingml/2006/main">
                    <a:ext uri="{FF2B5EF4-FFF2-40B4-BE49-F238E27FC236}">
                      <a16:creationId xmlns:a16="http://schemas.microsoft.com/office/drawing/2014/main" id="{84958BD6-EB47-4261-8493-F1D3DAD33C79}"/>
                    </a:ext>
                  </a:extLst>
                </wp:docPr>
                <wp:cNvGraphicFramePr/>
                <a:graphic xmlns:a="http://schemas.openxmlformats.org/drawingml/2006/main">
                  <a:graphicData uri="http://schemas.microsoft.com/office/word/2010/wordprocessingShape">
                    <wps:wsp>
                      <wps:cNvSpPr txBox="1"/>
                      <wps:spPr>
                        <a:xfrm>
                          <a:off x="0" y="0"/>
                          <a:ext cx="3736340" cy="409575"/>
                        </a:xfrm>
                        <a:prstGeom prst="rect">
                          <a:avLst/>
                        </a:prstGeom>
                        <a:noFill/>
                      </wps:spPr>
                      <wps:txbx>
                        <w:txbxContent>
                          <w:p w14:paraId="220EF887" w14:textId="2629CAD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sidR="00282F0B">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33611342"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896DB73" id="TextBox 6" o:spid="_x0000_s1136" type="#_x0000_t202" style="position:absolute;margin-left:213pt;margin-top:267.95pt;width:294.2pt;height:32.2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" filled="f" stroked="f">
                <v:textbox>
                  <w:txbxContent>
                    <w:p w14:paraId="220EF887" w14:textId="2629CAD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sidR="00282F0B">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33611342"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2B5730">
        <w:rPr>
          <w:rFonts w:ascii="Arial" w:eastAsia="Arial" w:hAnsi="Arial" w:cs="Arial"/>
          <w:noProof/>
          <w:color w:val="000000" w:themeColor="text1"/>
          <w:sz w:val="24"/>
          <w:szCs w:val="24"/>
        </w:rPr>
        <w:drawing>
          <wp:inline distT="0" distB="0" distL="0" distR="0" wp14:anchorId="523C7172" wp14:editId="0EC8558B">
            <wp:extent cx="6448425" cy="4227615"/>
            <wp:effectExtent l="0" t="0" r="0" b="1905"/>
            <wp:docPr id="635" name="Chart 635">
              <a:extLst xmlns:a="http://schemas.openxmlformats.org/drawingml/2006/main">
                <a:ext uri="{FF2B5EF4-FFF2-40B4-BE49-F238E27FC236}">
                  <a16:creationId xmlns:a16="http://schemas.microsoft.com/office/drawing/2014/main" id="{29AD6E94-FA01-4E1A-BEF8-FAFC7AD469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03D61DA1" w14:textId="77777777" w:rsidR="00905DCB" w:rsidRDefault="00905DCB" w:rsidP="00523848">
      <w:pPr>
        <w:tabs>
          <w:tab w:val="left" w:pos="1275"/>
        </w:tabs>
        <w:spacing w:line="360" w:lineRule="auto"/>
        <w:jc w:val="both"/>
        <w:rPr>
          <w:rFonts w:ascii="Arial" w:eastAsia="Arial" w:hAnsi="Arial" w:cs="Arial"/>
          <w:color w:val="000000" w:themeColor="text1"/>
          <w:sz w:val="24"/>
          <w:szCs w:val="24"/>
        </w:rPr>
      </w:pPr>
    </w:p>
    <w:p w14:paraId="53A9D2B0" w14:textId="77904C2F" w:rsidR="001C74F9" w:rsidRDefault="008D1421" w:rsidP="00523848">
      <w:pPr>
        <w:tabs>
          <w:tab w:val="left" w:pos="1275"/>
        </w:tabs>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497920" behindDoc="0" locked="0" layoutInCell="1" allowOverlap="1" wp14:anchorId="41492348" wp14:editId="16E3FF3B">
                <wp:simplePos x="0" y="0"/>
                <wp:positionH relativeFrom="margin">
                  <wp:posOffset>2707005</wp:posOffset>
                </wp:positionH>
                <wp:positionV relativeFrom="paragraph">
                  <wp:posOffset>1964690</wp:posOffset>
                </wp:positionV>
                <wp:extent cx="3736340" cy="409575"/>
                <wp:effectExtent l="0" t="0" r="0" b="0"/>
                <wp:wrapNone/>
                <wp:docPr id="1277" name="TextBox 6"/>
                <wp:cNvGraphicFramePr/>
                <a:graphic xmlns:a="http://schemas.openxmlformats.org/drawingml/2006/main">
                  <a:graphicData uri="http://schemas.microsoft.com/office/word/2010/wordprocessingShape">
                    <wps:wsp>
                      <wps:cNvSpPr txBox="1"/>
                      <wps:spPr>
                        <a:xfrm>
                          <a:off x="0" y="0"/>
                          <a:ext cx="3736340" cy="409575"/>
                        </a:xfrm>
                        <a:prstGeom prst="rect">
                          <a:avLst/>
                        </a:prstGeom>
                        <a:noFill/>
                      </wps:spPr>
                      <wps:txbx>
                        <w:txbxContent>
                          <w:p w14:paraId="023D6146" w14:textId="77777777" w:rsidR="008D1421" w:rsidRPr="000D1A88" w:rsidRDefault="008D1421" w:rsidP="008D1421">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07C96165" w14:textId="77777777" w:rsidR="008D1421" w:rsidRPr="000D1A88" w:rsidRDefault="008D1421" w:rsidP="008D1421">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1492348" id="_x0000_s1137" type="#_x0000_t202" style="position:absolute;left:0;text-align:left;margin-left:213.15pt;margin-top:154.7pt;width:294.2pt;height:32.25pt;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" filled="f" stroked="f">
                <v:textbox>
                  <w:txbxContent>
                    <w:p w14:paraId="023D6146" w14:textId="77777777" w:rsidR="008D1421" w:rsidRPr="000D1A88" w:rsidRDefault="008D1421" w:rsidP="008D1421">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07C96165" w14:textId="77777777" w:rsidR="008D1421" w:rsidRPr="000D1A88" w:rsidRDefault="008D1421" w:rsidP="008D1421">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tbl>
      <w:tblPr>
        <w:tblW w:w="10444" w:type="dxa"/>
        <w:tblInd w:w="-185" w:type="dxa"/>
        <w:tblLook w:val="04A0" w:firstRow="1" w:lastRow="0" w:firstColumn="1" w:lastColumn="0" w:noHBand="0" w:noVBand="1"/>
      </w:tblPr>
      <w:tblGrid>
        <w:gridCol w:w="2000"/>
        <w:gridCol w:w="876"/>
        <w:gridCol w:w="876"/>
        <w:gridCol w:w="876"/>
        <w:gridCol w:w="877"/>
        <w:gridCol w:w="1000"/>
        <w:gridCol w:w="995"/>
        <w:gridCol w:w="995"/>
        <w:gridCol w:w="995"/>
        <w:gridCol w:w="954"/>
      </w:tblGrid>
      <w:tr w:rsidR="008D1421" w:rsidRPr="008D1421" w14:paraId="4639CD48" w14:textId="77777777" w:rsidTr="008D1421">
        <w:trPr>
          <w:trHeight w:val="267"/>
        </w:trPr>
        <w:tc>
          <w:tcPr>
            <w:tcW w:w="200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127C8071" w14:textId="41D2F423" w:rsidR="008D1421" w:rsidRPr="008D1421" w:rsidRDefault="008D1421" w:rsidP="00BF252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Demand by Type</w:t>
            </w:r>
            <w:r w:rsidR="007C5B32">
              <w:rPr>
                <w:rFonts w:ascii="Arial" w:eastAsia="Times New Roman" w:hAnsi="Arial" w:cs="Arial"/>
                <w:b/>
                <w:bCs/>
                <w:color w:val="FFFFFF" w:themeColor="background1"/>
                <w:sz w:val="20"/>
                <w:szCs w:val="20"/>
                <w:lang w:val="en-US"/>
              </w:rPr>
              <w:t xml:space="preserve"> </w:t>
            </w:r>
          </w:p>
        </w:tc>
        <w:tc>
          <w:tcPr>
            <w:tcW w:w="876" w:type="dxa"/>
            <w:tcBorders>
              <w:top w:val="single" w:sz="4" w:space="0" w:color="auto"/>
              <w:left w:val="nil"/>
              <w:bottom w:val="single" w:sz="4" w:space="0" w:color="auto"/>
              <w:right w:val="single" w:sz="4" w:space="0" w:color="auto"/>
            </w:tcBorders>
            <w:shd w:val="clear" w:color="auto" w:fill="C00000"/>
            <w:noWrap/>
            <w:vAlign w:val="center"/>
            <w:hideMark/>
          </w:tcPr>
          <w:p w14:paraId="4D581AE2"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876" w:type="dxa"/>
            <w:tcBorders>
              <w:top w:val="single" w:sz="4" w:space="0" w:color="auto"/>
              <w:left w:val="nil"/>
              <w:bottom w:val="single" w:sz="4" w:space="0" w:color="auto"/>
              <w:right w:val="single" w:sz="4" w:space="0" w:color="auto"/>
            </w:tcBorders>
            <w:shd w:val="clear" w:color="auto" w:fill="C00000"/>
            <w:noWrap/>
            <w:vAlign w:val="center"/>
            <w:hideMark/>
          </w:tcPr>
          <w:p w14:paraId="480C33E8"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876" w:type="dxa"/>
            <w:tcBorders>
              <w:top w:val="single" w:sz="4" w:space="0" w:color="auto"/>
              <w:left w:val="nil"/>
              <w:bottom w:val="single" w:sz="4" w:space="0" w:color="auto"/>
              <w:right w:val="single" w:sz="4" w:space="0" w:color="auto"/>
            </w:tcBorders>
            <w:shd w:val="clear" w:color="auto" w:fill="C00000"/>
            <w:noWrap/>
            <w:vAlign w:val="bottom"/>
            <w:hideMark/>
          </w:tcPr>
          <w:p w14:paraId="17302306"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877" w:type="dxa"/>
            <w:tcBorders>
              <w:top w:val="single" w:sz="4" w:space="0" w:color="auto"/>
              <w:left w:val="nil"/>
              <w:bottom w:val="single" w:sz="4" w:space="0" w:color="auto"/>
              <w:right w:val="single" w:sz="4" w:space="0" w:color="auto"/>
            </w:tcBorders>
            <w:shd w:val="clear" w:color="auto" w:fill="C00000"/>
            <w:noWrap/>
            <w:vAlign w:val="bottom"/>
            <w:hideMark/>
          </w:tcPr>
          <w:p w14:paraId="2CBC6B8E"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1000" w:type="dxa"/>
            <w:tcBorders>
              <w:top w:val="single" w:sz="4" w:space="0" w:color="auto"/>
              <w:left w:val="nil"/>
              <w:bottom w:val="single" w:sz="4" w:space="0" w:color="auto"/>
              <w:right w:val="single" w:sz="4" w:space="0" w:color="auto"/>
            </w:tcBorders>
            <w:shd w:val="clear" w:color="auto" w:fill="C00000"/>
            <w:noWrap/>
            <w:vAlign w:val="bottom"/>
            <w:hideMark/>
          </w:tcPr>
          <w:p w14:paraId="53770046"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995" w:type="dxa"/>
            <w:tcBorders>
              <w:top w:val="single" w:sz="4" w:space="0" w:color="auto"/>
              <w:left w:val="nil"/>
              <w:bottom w:val="single" w:sz="4" w:space="0" w:color="auto"/>
              <w:right w:val="single" w:sz="4" w:space="0" w:color="auto"/>
            </w:tcBorders>
            <w:shd w:val="clear" w:color="auto" w:fill="C00000"/>
            <w:noWrap/>
            <w:vAlign w:val="bottom"/>
            <w:hideMark/>
          </w:tcPr>
          <w:p w14:paraId="17526788"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c>
          <w:tcPr>
            <w:tcW w:w="995" w:type="dxa"/>
            <w:tcBorders>
              <w:top w:val="single" w:sz="4" w:space="0" w:color="auto"/>
              <w:left w:val="nil"/>
              <w:bottom w:val="single" w:sz="4" w:space="0" w:color="auto"/>
              <w:right w:val="single" w:sz="4" w:space="0" w:color="auto"/>
            </w:tcBorders>
            <w:shd w:val="clear" w:color="auto" w:fill="C00000"/>
            <w:noWrap/>
            <w:vAlign w:val="bottom"/>
            <w:hideMark/>
          </w:tcPr>
          <w:p w14:paraId="4F5A87AD"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2021E</w:t>
            </w:r>
          </w:p>
        </w:tc>
        <w:tc>
          <w:tcPr>
            <w:tcW w:w="995" w:type="dxa"/>
            <w:tcBorders>
              <w:top w:val="single" w:sz="4" w:space="0" w:color="auto"/>
              <w:left w:val="nil"/>
              <w:bottom w:val="single" w:sz="4" w:space="0" w:color="auto"/>
              <w:right w:val="single" w:sz="4" w:space="0" w:color="auto"/>
            </w:tcBorders>
            <w:shd w:val="clear" w:color="auto" w:fill="C00000"/>
            <w:noWrap/>
            <w:vAlign w:val="bottom"/>
            <w:hideMark/>
          </w:tcPr>
          <w:p w14:paraId="21422295"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2025F</w:t>
            </w:r>
          </w:p>
        </w:tc>
        <w:tc>
          <w:tcPr>
            <w:tcW w:w="954"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D1C6ACA" w14:textId="77777777" w:rsidR="008D1421" w:rsidRPr="008D1421" w:rsidRDefault="008D1421"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2030F</w:t>
            </w:r>
          </w:p>
        </w:tc>
      </w:tr>
      <w:tr w:rsidR="00751D1F" w:rsidRPr="008D1421" w14:paraId="5DB0A4AC" w14:textId="77777777" w:rsidTr="00D87191">
        <w:trPr>
          <w:trHeight w:val="314"/>
        </w:trPr>
        <w:tc>
          <w:tcPr>
            <w:tcW w:w="2000" w:type="dxa"/>
            <w:tcBorders>
              <w:top w:val="nil"/>
              <w:left w:val="single" w:sz="4" w:space="0" w:color="auto"/>
              <w:bottom w:val="single" w:sz="4" w:space="0" w:color="auto"/>
              <w:right w:val="single" w:sz="4" w:space="0" w:color="auto"/>
            </w:tcBorders>
            <w:shd w:val="clear" w:color="000000" w:fill="FFFFFF"/>
            <w:noWrap/>
            <w:vAlign w:val="bottom"/>
            <w:hideMark/>
          </w:tcPr>
          <w:p w14:paraId="32850D69" w14:textId="77777777" w:rsidR="00751D1F" w:rsidRPr="008D1421" w:rsidRDefault="00751D1F" w:rsidP="00751D1F">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Bisphenol-</w:t>
            </w:r>
            <w:proofErr w:type="gramStart"/>
            <w:r w:rsidRPr="008D1421">
              <w:rPr>
                <w:rFonts w:ascii="Arial" w:hAnsi="Arial" w:cs="Arial"/>
                <w:color w:val="000000"/>
                <w:sz w:val="20"/>
                <w:szCs w:val="20"/>
              </w:rPr>
              <w:t>A,F</w:t>
            </w:r>
            <w:proofErr w:type="gramEnd"/>
            <w:r w:rsidRPr="008D1421">
              <w:rPr>
                <w:rFonts w:ascii="Arial" w:hAnsi="Arial" w:cs="Arial"/>
                <w:color w:val="000000"/>
                <w:sz w:val="20"/>
                <w:szCs w:val="20"/>
              </w:rPr>
              <w:t>,S vinyl ester resin</w:t>
            </w:r>
          </w:p>
        </w:tc>
        <w:tc>
          <w:tcPr>
            <w:tcW w:w="876" w:type="dxa"/>
            <w:tcBorders>
              <w:top w:val="nil"/>
              <w:left w:val="nil"/>
              <w:bottom w:val="single" w:sz="4" w:space="0" w:color="auto"/>
              <w:right w:val="single" w:sz="4" w:space="0" w:color="auto"/>
            </w:tcBorders>
            <w:shd w:val="clear" w:color="000000" w:fill="FFFFFF"/>
            <w:noWrap/>
            <w:vAlign w:val="center"/>
            <w:hideMark/>
          </w:tcPr>
          <w:p w14:paraId="35604F36" w14:textId="119A1B05"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26</w:t>
            </w:r>
          </w:p>
        </w:tc>
        <w:tc>
          <w:tcPr>
            <w:tcW w:w="876" w:type="dxa"/>
            <w:tcBorders>
              <w:top w:val="nil"/>
              <w:left w:val="nil"/>
              <w:bottom w:val="single" w:sz="4" w:space="0" w:color="auto"/>
              <w:right w:val="single" w:sz="4" w:space="0" w:color="auto"/>
            </w:tcBorders>
            <w:shd w:val="clear" w:color="000000" w:fill="FFFFFF"/>
            <w:noWrap/>
            <w:vAlign w:val="center"/>
            <w:hideMark/>
          </w:tcPr>
          <w:p w14:paraId="4ACB8AD5" w14:textId="29FB346E"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28</w:t>
            </w:r>
          </w:p>
        </w:tc>
        <w:tc>
          <w:tcPr>
            <w:tcW w:w="876" w:type="dxa"/>
            <w:tcBorders>
              <w:top w:val="nil"/>
              <w:left w:val="nil"/>
              <w:bottom w:val="single" w:sz="4" w:space="0" w:color="auto"/>
              <w:right w:val="single" w:sz="4" w:space="0" w:color="auto"/>
            </w:tcBorders>
            <w:shd w:val="clear" w:color="000000" w:fill="FFFFFF"/>
            <w:noWrap/>
            <w:vAlign w:val="center"/>
            <w:hideMark/>
          </w:tcPr>
          <w:p w14:paraId="7D99DA67" w14:textId="04793D06"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28</w:t>
            </w:r>
          </w:p>
        </w:tc>
        <w:tc>
          <w:tcPr>
            <w:tcW w:w="877" w:type="dxa"/>
            <w:tcBorders>
              <w:top w:val="nil"/>
              <w:left w:val="nil"/>
              <w:bottom w:val="single" w:sz="4" w:space="0" w:color="auto"/>
              <w:right w:val="single" w:sz="4" w:space="0" w:color="auto"/>
            </w:tcBorders>
            <w:shd w:val="clear" w:color="000000" w:fill="FFFFFF"/>
            <w:noWrap/>
            <w:vAlign w:val="center"/>
            <w:hideMark/>
          </w:tcPr>
          <w:p w14:paraId="125C9722" w14:textId="7AE425C3"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30</w:t>
            </w:r>
          </w:p>
        </w:tc>
        <w:tc>
          <w:tcPr>
            <w:tcW w:w="1000" w:type="dxa"/>
            <w:tcBorders>
              <w:top w:val="nil"/>
              <w:left w:val="nil"/>
              <w:bottom w:val="single" w:sz="4" w:space="0" w:color="auto"/>
              <w:right w:val="single" w:sz="4" w:space="0" w:color="auto"/>
            </w:tcBorders>
            <w:shd w:val="clear" w:color="000000" w:fill="FFFFFF"/>
            <w:noWrap/>
            <w:vAlign w:val="center"/>
            <w:hideMark/>
          </w:tcPr>
          <w:p w14:paraId="051EB49E" w14:textId="445EA467"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32</w:t>
            </w:r>
          </w:p>
        </w:tc>
        <w:tc>
          <w:tcPr>
            <w:tcW w:w="995" w:type="dxa"/>
            <w:tcBorders>
              <w:top w:val="nil"/>
              <w:left w:val="nil"/>
              <w:bottom w:val="single" w:sz="4" w:space="0" w:color="auto"/>
              <w:right w:val="single" w:sz="4" w:space="0" w:color="auto"/>
            </w:tcBorders>
            <w:shd w:val="clear" w:color="000000" w:fill="FFFFFF"/>
            <w:noWrap/>
            <w:vAlign w:val="center"/>
            <w:hideMark/>
          </w:tcPr>
          <w:p w14:paraId="0603CCE5" w14:textId="100924FD"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29</w:t>
            </w:r>
          </w:p>
        </w:tc>
        <w:tc>
          <w:tcPr>
            <w:tcW w:w="995" w:type="dxa"/>
            <w:tcBorders>
              <w:top w:val="nil"/>
              <w:left w:val="nil"/>
              <w:bottom w:val="single" w:sz="4" w:space="0" w:color="auto"/>
              <w:right w:val="single" w:sz="4" w:space="0" w:color="auto"/>
            </w:tcBorders>
            <w:shd w:val="clear" w:color="000000" w:fill="FFFFFF"/>
            <w:noWrap/>
            <w:vAlign w:val="center"/>
            <w:hideMark/>
          </w:tcPr>
          <w:p w14:paraId="5AD82935" w14:textId="3403A3D3"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31</w:t>
            </w:r>
          </w:p>
        </w:tc>
        <w:tc>
          <w:tcPr>
            <w:tcW w:w="995" w:type="dxa"/>
            <w:tcBorders>
              <w:top w:val="nil"/>
              <w:left w:val="nil"/>
              <w:bottom w:val="single" w:sz="4" w:space="0" w:color="auto"/>
              <w:right w:val="single" w:sz="4" w:space="0" w:color="auto"/>
            </w:tcBorders>
            <w:shd w:val="clear" w:color="000000" w:fill="FFFFFF"/>
            <w:noWrap/>
            <w:vAlign w:val="center"/>
            <w:hideMark/>
          </w:tcPr>
          <w:p w14:paraId="266BAF5F" w14:textId="376BC4E5"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38</w:t>
            </w:r>
          </w:p>
        </w:tc>
        <w:tc>
          <w:tcPr>
            <w:tcW w:w="954" w:type="dxa"/>
            <w:tcBorders>
              <w:top w:val="nil"/>
              <w:left w:val="nil"/>
              <w:bottom w:val="single" w:sz="4" w:space="0" w:color="auto"/>
              <w:right w:val="single" w:sz="4" w:space="0" w:color="auto"/>
            </w:tcBorders>
            <w:shd w:val="clear" w:color="000000" w:fill="FFFFFF"/>
            <w:noWrap/>
            <w:vAlign w:val="center"/>
            <w:hideMark/>
          </w:tcPr>
          <w:p w14:paraId="4F85DE5E" w14:textId="4928DB7E"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49</w:t>
            </w:r>
          </w:p>
        </w:tc>
      </w:tr>
      <w:tr w:rsidR="00751D1F" w:rsidRPr="008D1421" w14:paraId="5371EA64" w14:textId="77777777" w:rsidTr="00D87191">
        <w:trPr>
          <w:trHeight w:val="314"/>
        </w:trPr>
        <w:tc>
          <w:tcPr>
            <w:tcW w:w="2000" w:type="dxa"/>
            <w:tcBorders>
              <w:top w:val="nil"/>
              <w:left w:val="single" w:sz="4" w:space="0" w:color="auto"/>
              <w:bottom w:val="single" w:sz="4" w:space="0" w:color="auto"/>
              <w:right w:val="single" w:sz="4" w:space="0" w:color="auto"/>
            </w:tcBorders>
            <w:shd w:val="clear" w:color="000000" w:fill="FFFFFF"/>
            <w:noWrap/>
            <w:vAlign w:val="bottom"/>
            <w:hideMark/>
          </w:tcPr>
          <w:p w14:paraId="5CAA433C" w14:textId="77777777" w:rsidR="00751D1F" w:rsidRPr="008D1421" w:rsidRDefault="00751D1F" w:rsidP="00751D1F">
            <w:pPr>
              <w:spacing w:after="0" w:line="240" w:lineRule="auto"/>
              <w:rPr>
                <w:rFonts w:ascii="Arial" w:eastAsia="Times New Roman" w:hAnsi="Arial" w:cs="Arial"/>
                <w:color w:val="000000"/>
                <w:sz w:val="20"/>
                <w:szCs w:val="20"/>
                <w:lang w:val="en-US"/>
              </w:rPr>
            </w:pPr>
            <w:proofErr w:type="spellStart"/>
            <w:r w:rsidRPr="008D1421">
              <w:rPr>
                <w:rFonts w:ascii="Arial" w:hAnsi="Arial" w:cs="Arial"/>
                <w:color w:val="000000"/>
                <w:sz w:val="20"/>
                <w:szCs w:val="20"/>
              </w:rPr>
              <w:t>Novolac</w:t>
            </w:r>
            <w:proofErr w:type="spellEnd"/>
            <w:r w:rsidRPr="008D1421">
              <w:rPr>
                <w:rFonts w:ascii="Arial" w:hAnsi="Arial" w:cs="Arial"/>
                <w:color w:val="000000"/>
                <w:sz w:val="20"/>
                <w:szCs w:val="20"/>
              </w:rPr>
              <w:t xml:space="preserve"> vinyl ester resin</w:t>
            </w:r>
          </w:p>
        </w:tc>
        <w:tc>
          <w:tcPr>
            <w:tcW w:w="876" w:type="dxa"/>
            <w:tcBorders>
              <w:top w:val="nil"/>
              <w:left w:val="nil"/>
              <w:bottom w:val="single" w:sz="4" w:space="0" w:color="auto"/>
              <w:right w:val="single" w:sz="4" w:space="0" w:color="auto"/>
            </w:tcBorders>
            <w:shd w:val="clear" w:color="000000" w:fill="FFFFFF"/>
            <w:noWrap/>
            <w:vAlign w:val="center"/>
            <w:hideMark/>
          </w:tcPr>
          <w:p w14:paraId="0AE22C18" w14:textId="2E3E1788"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14</w:t>
            </w:r>
          </w:p>
        </w:tc>
        <w:tc>
          <w:tcPr>
            <w:tcW w:w="876" w:type="dxa"/>
            <w:tcBorders>
              <w:top w:val="nil"/>
              <w:left w:val="nil"/>
              <w:bottom w:val="single" w:sz="4" w:space="0" w:color="auto"/>
              <w:right w:val="single" w:sz="4" w:space="0" w:color="auto"/>
            </w:tcBorders>
            <w:shd w:val="clear" w:color="000000" w:fill="FFFFFF"/>
            <w:noWrap/>
            <w:vAlign w:val="center"/>
            <w:hideMark/>
          </w:tcPr>
          <w:p w14:paraId="21C23949" w14:textId="32528FD2"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15</w:t>
            </w:r>
          </w:p>
        </w:tc>
        <w:tc>
          <w:tcPr>
            <w:tcW w:w="876" w:type="dxa"/>
            <w:tcBorders>
              <w:top w:val="nil"/>
              <w:left w:val="nil"/>
              <w:bottom w:val="single" w:sz="4" w:space="0" w:color="auto"/>
              <w:right w:val="single" w:sz="4" w:space="0" w:color="auto"/>
            </w:tcBorders>
            <w:shd w:val="clear" w:color="000000" w:fill="FFFFFF"/>
            <w:noWrap/>
            <w:vAlign w:val="center"/>
            <w:hideMark/>
          </w:tcPr>
          <w:p w14:paraId="331C7193" w14:textId="33CE6AE8"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w:t>
            </w:r>
          </w:p>
        </w:tc>
        <w:tc>
          <w:tcPr>
            <w:tcW w:w="877" w:type="dxa"/>
            <w:tcBorders>
              <w:top w:val="nil"/>
              <w:left w:val="nil"/>
              <w:bottom w:val="single" w:sz="4" w:space="0" w:color="auto"/>
              <w:right w:val="single" w:sz="4" w:space="0" w:color="auto"/>
            </w:tcBorders>
            <w:shd w:val="clear" w:color="000000" w:fill="FFFFFF"/>
            <w:noWrap/>
            <w:vAlign w:val="center"/>
            <w:hideMark/>
          </w:tcPr>
          <w:p w14:paraId="653DD5E3" w14:textId="31117A5F"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w:t>
            </w:r>
          </w:p>
        </w:tc>
        <w:tc>
          <w:tcPr>
            <w:tcW w:w="1000" w:type="dxa"/>
            <w:tcBorders>
              <w:top w:val="nil"/>
              <w:left w:val="nil"/>
              <w:bottom w:val="single" w:sz="4" w:space="0" w:color="auto"/>
              <w:right w:val="single" w:sz="4" w:space="0" w:color="auto"/>
            </w:tcBorders>
            <w:shd w:val="clear" w:color="000000" w:fill="FFFFFF"/>
            <w:noWrap/>
            <w:vAlign w:val="center"/>
            <w:hideMark/>
          </w:tcPr>
          <w:p w14:paraId="10435C3B" w14:textId="69AD3CA5"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w:t>
            </w:r>
          </w:p>
        </w:tc>
        <w:tc>
          <w:tcPr>
            <w:tcW w:w="995" w:type="dxa"/>
            <w:tcBorders>
              <w:top w:val="nil"/>
              <w:left w:val="nil"/>
              <w:bottom w:val="single" w:sz="4" w:space="0" w:color="auto"/>
              <w:right w:val="single" w:sz="4" w:space="0" w:color="auto"/>
            </w:tcBorders>
            <w:shd w:val="clear" w:color="000000" w:fill="FFFFFF"/>
            <w:noWrap/>
            <w:vAlign w:val="center"/>
            <w:hideMark/>
          </w:tcPr>
          <w:p w14:paraId="0335F318" w14:textId="3276D957"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16</w:t>
            </w:r>
          </w:p>
        </w:tc>
        <w:tc>
          <w:tcPr>
            <w:tcW w:w="995" w:type="dxa"/>
            <w:tcBorders>
              <w:top w:val="nil"/>
              <w:left w:val="nil"/>
              <w:bottom w:val="single" w:sz="4" w:space="0" w:color="auto"/>
              <w:right w:val="single" w:sz="4" w:space="0" w:color="auto"/>
            </w:tcBorders>
            <w:shd w:val="clear" w:color="000000" w:fill="FFFFFF"/>
            <w:noWrap/>
            <w:vAlign w:val="center"/>
            <w:hideMark/>
          </w:tcPr>
          <w:p w14:paraId="47BB80E9" w14:textId="0E9D4C06"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17</w:t>
            </w:r>
          </w:p>
        </w:tc>
        <w:tc>
          <w:tcPr>
            <w:tcW w:w="995" w:type="dxa"/>
            <w:tcBorders>
              <w:top w:val="nil"/>
              <w:left w:val="nil"/>
              <w:bottom w:val="single" w:sz="4" w:space="0" w:color="auto"/>
              <w:right w:val="single" w:sz="4" w:space="0" w:color="auto"/>
            </w:tcBorders>
            <w:shd w:val="clear" w:color="000000" w:fill="FFFFFF"/>
            <w:noWrap/>
            <w:vAlign w:val="center"/>
            <w:hideMark/>
          </w:tcPr>
          <w:p w14:paraId="45144EEB" w14:textId="40DC918D"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21</w:t>
            </w:r>
          </w:p>
        </w:tc>
        <w:tc>
          <w:tcPr>
            <w:tcW w:w="954" w:type="dxa"/>
            <w:tcBorders>
              <w:top w:val="nil"/>
              <w:left w:val="nil"/>
              <w:bottom w:val="single" w:sz="4" w:space="0" w:color="auto"/>
              <w:right w:val="single" w:sz="4" w:space="0" w:color="auto"/>
            </w:tcBorders>
            <w:shd w:val="clear" w:color="000000" w:fill="FFFFFF"/>
            <w:noWrap/>
            <w:vAlign w:val="center"/>
            <w:hideMark/>
          </w:tcPr>
          <w:p w14:paraId="450E5F7C" w14:textId="73D04BE6"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27</w:t>
            </w:r>
          </w:p>
        </w:tc>
      </w:tr>
      <w:tr w:rsidR="00751D1F" w:rsidRPr="008D1421" w14:paraId="740BACF2" w14:textId="77777777" w:rsidTr="00D87191">
        <w:trPr>
          <w:trHeight w:val="314"/>
        </w:trPr>
        <w:tc>
          <w:tcPr>
            <w:tcW w:w="2000" w:type="dxa"/>
            <w:tcBorders>
              <w:top w:val="nil"/>
              <w:left w:val="single" w:sz="4" w:space="0" w:color="auto"/>
              <w:bottom w:val="single" w:sz="4" w:space="0" w:color="auto"/>
              <w:right w:val="single" w:sz="4" w:space="0" w:color="auto"/>
            </w:tcBorders>
            <w:shd w:val="clear" w:color="000000" w:fill="FFFFFF"/>
            <w:noWrap/>
            <w:vAlign w:val="bottom"/>
            <w:hideMark/>
          </w:tcPr>
          <w:p w14:paraId="5439F012" w14:textId="77777777" w:rsidR="00751D1F" w:rsidRPr="008D1421" w:rsidRDefault="00751D1F" w:rsidP="00751D1F">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Brominated vinyl ester resin</w:t>
            </w:r>
          </w:p>
        </w:tc>
        <w:tc>
          <w:tcPr>
            <w:tcW w:w="876" w:type="dxa"/>
            <w:tcBorders>
              <w:top w:val="nil"/>
              <w:left w:val="nil"/>
              <w:bottom w:val="single" w:sz="4" w:space="0" w:color="auto"/>
              <w:right w:val="single" w:sz="4" w:space="0" w:color="auto"/>
            </w:tcBorders>
            <w:shd w:val="clear" w:color="000000" w:fill="FFFFFF"/>
            <w:noWrap/>
            <w:vAlign w:val="center"/>
            <w:hideMark/>
          </w:tcPr>
          <w:p w14:paraId="4DBBB20A" w14:textId="2DF6F086"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76" w:type="dxa"/>
            <w:tcBorders>
              <w:top w:val="nil"/>
              <w:left w:val="nil"/>
              <w:bottom w:val="single" w:sz="4" w:space="0" w:color="auto"/>
              <w:right w:val="single" w:sz="4" w:space="0" w:color="auto"/>
            </w:tcBorders>
            <w:shd w:val="clear" w:color="000000" w:fill="FFFFFF"/>
            <w:noWrap/>
            <w:vAlign w:val="center"/>
            <w:hideMark/>
          </w:tcPr>
          <w:p w14:paraId="34A9F8C2" w14:textId="4D589EB0"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76" w:type="dxa"/>
            <w:tcBorders>
              <w:top w:val="nil"/>
              <w:left w:val="nil"/>
              <w:bottom w:val="single" w:sz="4" w:space="0" w:color="auto"/>
              <w:right w:val="single" w:sz="4" w:space="0" w:color="auto"/>
            </w:tcBorders>
            <w:shd w:val="clear" w:color="000000" w:fill="FFFFFF"/>
            <w:noWrap/>
            <w:vAlign w:val="center"/>
            <w:hideMark/>
          </w:tcPr>
          <w:p w14:paraId="77B8FD1F" w14:textId="5705C557"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77" w:type="dxa"/>
            <w:tcBorders>
              <w:top w:val="nil"/>
              <w:left w:val="nil"/>
              <w:bottom w:val="single" w:sz="4" w:space="0" w:color="auto"/>
              <w:right w:val="single" w:sz="4" w:space="0" w:color="auto"/>
            </w:tcBorders>
            <w:shd w:val="clear" w:color="000000" w:fill="FFFFFF"/>
            <w:noWrap/>
            <w:vAlign w:val="center"/>
            <w:hideMark/>
          </w:tcPr>
          <w:p w14:paraId="0ED37584" w14:textId="5C864734"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1000" w:type="dxa"/>
            <w:tcBorders>
              <w:top w:val="nil"/>
              <w:left w:val="nil"/>
              <w:bottom w:val="single" w:sz="4" w:space="0" w:color="auto"/>
              <w:right w:val="single" w:sz="4" w:space="0" w:color="auto"/>
            </w:tcBorders>
            <w:shd w:val="clear" w:color="000000" w:fill="FFFFFF"/>
            <w:noWrap/>
            <w:vAlign w:val="center"/>
            <w:hideMark/>
          </w:tcPr>
          <w:p w14:paraId="6150081E" w14:textId="473FF7E9"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995" w:type="dxa"/>
            <w:tcBorders>
              <w:top w:val="nil"/>
              <w:left w:val="nil"/>
              <w:bottom w:val="single" w:sz="4" w:space="0" w:color="auto"/>
              <w:right w:val="single" w:sz="4" w:space="0" w:color="auto"/>
            </w:tcBorders>
            <w:shd w:val="clear" w:color="000000" w:fill="FFFFFF"/>
            <w:noWrap/>
            <w:vAlign w:val="center"/>
            <w:hideMark/>
          </w:tcPr>
          <w:p w14:paraId="56544575" w14:textId="057351BE"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995" w:type="dxa"/>
            <w:tcBorders>
              <w:top w:val="nil"/>
              <w:left w:val="nil"/>
              <w:bottom w:val="single" w:sz="4" w:space="0" w:color="auto"/>
              <w:right w:val="single" w:sz="4" w:space="0" w:color="auto"/>
            </w:tcBorders>
            <w:shd w:val="clear" w:color="000000" w:fill="FFFFFF"/>
            <w:noWrap/>
            <w:vAlign w:val="center"/>
            <w:hideMark/>
          </w:tcPr>
          <w:p w14:paraId="79F97C2E" w14:textId="6CEF2C73"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995" w:type="dxa"/>
            <w:tcBorders>
              <w:top w:val="nil"/>
              <w:left w:val="nil"/>
              <w:bottom w:val="single" w:sz="4" w:space="0" w:color="auto"/>
              <w:right w:val="single" w:sz="4" w:space="0" w:color="auto"/>
            </w:tcBorders>
            <w:shd w:val="clear" w:color="000000" w:fill="FFFFFF"/>
            <w:noWrap/>
            <w:vAlign w:val="center"/>
            <w:hideMark/>
          </w:tcPr>
          <w:p w14:paraId="778A06F3" w14:textId="5D52D6AD"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954" w:type="dxa"/>
            <w:tcBorders>
              <w:top w:val="nil"/>
              <w:left w:val="nil"/>
              <w:bottom w:val="single" w:sz="4" w:space="0" w:color="auto"/>
              <w:right w:val="single" w:sz="4" w:space="0" w:color="auto"/>
            </w:tcBorders>
            <w:shd w:val="clear" w:color="000000" w:fill="FFFFFF"/>
            <w:noWrap/>
            <w:vAlign w:val="center"/>
            <w:hideMark/>
          </w:tcPr>
          <w:p w14:paraId="6DE13719" w14:textId="539A6F3C"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w:t>
            </w:r>
          </w:p>
        </w:tc>
      </w:tr>
      <w:tr w:rsidR="00751D1F" w:rsidRPr="008D1421" w14:paraId="75620044" w14:textId="77777777" w:rsidTr="00D87191">
        <w:trPr>
          <w:trHeight w:val="314"/>
        </w:trPr>
        <w:tc>
          <w:tcPr>
            <w:tcW w:w="2000" w:type="dxa"/>
            <w:tcBorders>
              <w:top w:val="nil"/>
              <w:left w:val="single" w:sz="4" w:space="0" w:color="auto"/>
              <w:bottom w:val="single" w:sz="4" w:space="0" w:color="auto"/>
              <w:right w:val="single" w:sz="4" w:space="0" w:color="auto"/>
            </w:tcBorders>
            <w:shd w:val="clear" w:color="000000" w:fill="FFFFFF"/>
            <w:noWrap/>
            <w:vAlign w:val="bottom"/>
            <w:hideMark/>
          </w:tcPr>
          <w:p w14:paraId="7EF6AB48" w14:textId="77777777" w:rsidR="00751D1F" w:rsidRPr="008D1421" w:rsidRDefault="00751D1F" w:rsidP="00751D1F">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Other chemistry</w:t>
            </w:r>
          </w:p>
        </w:tc>
        <w:tc>
          <w:tcPr>
            <w:tcW w:w="876" w:type="dxa"/>
            <w:tcBorders>
              <w:top w:val="nil"/>
              <w:left w:val="nil"/>
              <w:bottom w:val="single" w:sz="4" w:space="0" w:color="auto"/>
              <w:right w:val="single" w:sz="4" w:space="0" w:color="auto"/>
            </w:tcBorders>
            <w:shd w:val="clear" w:color="000000" w:fill="FFFFFF"/>
            <w:noWrap/>
            <w:vAlign w:val="center"/>
            <w:hideMark/>
          </w:tcPr>
          <w:p w14:paraId="5815F499" w14:textId="2B85861E"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876" w:type="dxa"/>
            <w:tcBorders>
              <w:top w:val="nil"/>
              <w:left w:val="nil"/>
              <w:bottom w:val="single" w:sz="4" w:space="0" w:color="auto"/>
              <w:right w:val="single" w:sz="4" w:space="0" w:color="auto"/>
            </w:tcBorders>
            <w:shd w:val="clear" w:color="000000" w:fill="FFFFFF"/>
            <w:noWrap/>
            <w:vAlign w:val="center"/>
            <w:hideMark/>
          </w:tcPr>
          <w:p w14:paraId="5D556CC5" w14:textId="3BDD42C2"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w:t>
            </w:r>
          </w:p>
        </w:tc>
        <w:tc>
          <w:tcPr>
            <w:tcW w:w="876" w:type="dxa"/>
            <w:tcBorders>
              <w:top w:val="nil"/>
              <w:left w:val="nil"/>
              <w:bottom w:val="single" w:sz="4" w:space="0" w:color="auto"/>
              <w:right w:val="single" w:sz="4" w:space="0" w:color="auto"/>
            </w:tcBorders>
            <w:shd w:val="clear" w:color="000000" w:fill="FFFFFF"/>
            <w:noWrap/>
            <w:vAlign w:val="center"/>
            <w:hideMark/>
          </w:tcPr>
          <w:p w14:paraId="313A9D94" w14:textId="48AF3B8A"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877" w:type="dxa"/>
            <w:tcBorders>
              <w:top w:val="nil"/>
              <w:left w:val="nil"/>
              <w:bottom w:val="single" w:sz="4" w:space="0" w:color="auto"/>
              <w:right w:val="single" w:sz="4" w:space="0" w:color="auto"/>
            </w:tcBorders>
            <w:shd w:val="clear" w:color="000000" w:fill="FFFFFF"/>
            <w:noWrap/>
            <w:vAlign w:val="center"/>
            <w:hideMark/>
          </w:tcPr>
          <w:p w14:paraId="30BC12B4" w14:textId="673ACCDB"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7</w:t>
            </w:r>
          </w:p>
        </w:tc>
        <w:tc>
          <w:tcPr>
            <w:tcW w:w="1000" w:type="dxa"/>
            <w:tcBorders>
              <w:top w:val="nil"/>
              <w:left w:val="nil"/>
              <w:bottom w:val="single" w:sz="4" w:space="0" w:color="auto"/>
              <w:right w:val="single" w:sz="4" w:space="0" w:color="auto"/>
            </w:tcBorders>
            <w:shd w:val="clear" w:color="000000" w:fill="FFFFFF"/>
            <w:noWrap/>
            <w:vAlign w:val="center"/>
            <w:hideMark/>
          </w:tcPr>
          <w:p w14:paraId="3A26585C" w14:textId="718144AC"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7</w:t>
            </w:r>
          </w:p>
        </w:tc>
        <w:tc>
          <w:tcPr>
            <w:tcW w:w="995" w:type="dxa"/>
            <w:tcBorders>
              <w:top w:val="nil"/>
              <w:left w:val="nil"/>
              <w:bottom w:val="single" w:sz="4" w:space="0" w:color="auto"/>
              <w:right w:val="single" w:sz="4" w:space="0" w:color="auto"/>
            </w:tcBorders>
            <w:shd w:val="clear" w:color="000000" w:fill="FFFFFF"/>
            <w:noWrap/>
            <w:vAlign w:val="center"/>
            <w:hideMark/>
          </w:tcPr>
          <w:p w14:paraId="6C189A82" w14:textId="03116696"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995" w:type="dxa"/>
            <w:tcBorders>
              <w:top w:val="nil"/>
              <w:left w:val="nil"/>
              <w:bottom w:val="single" w:sz="4" w:space="0" w:color="auto"/>
              <w:right w:val="single" w:sz="4" w:space="0" w:color="auto"/>
            </w:tcBorders>
            <w:shd w:val="clear" w:color="000000" w:fill="FFFFFF"/>
            <w:noWrap/>
            <w:vAlign w:val="center"/>
            <w:hideMark/>
          </w:tcPr>
          <w:p w14:paraId="06EC6C4F" w14:textId="0D41EC61"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w:t>
            </w:r>
          </w:p>
        </w:tc>
        <w:tc>
          <w:tcPr>
            <w:tcW w:w="995" w:type="dxa"/>
            <w:tcBorders>
              <w:top w:val="nil"/>
              <w:left w:val="nil"/>
              <w:bottom w:val="single" w:sz="4" w:space="0" w:color="auto"/>
              <w:right w:val="single" w:sz="4" w:space="0" w:color="auto"/>
            </w:tcBorders>
            <w:shd w:val="clear" w:color="000000" w:fill="FFFFFF"/>
            <w:noWrap/>
            <w:vAlign w:val="center"/>
            <w:hideMark/>
          </w:tcPr>
          <w:p w14:paraId="38B448F8" w14:textId="28ED3F65"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w:t>
            </w:r>
          </w:p>
        </w:tc>
        <w:tc>
          <w:tcPr>
            <w:tcW w:w="954" w:type="dxa"/>
            <w:tcBorders>
              <w:top w:val="nil"/>
              <w:left w:val="nil"/>
              <w:bottom w:val="single" w:sz="4" w:space="0" w:color="auto"/>
              <w:right w:val="single" w:sz="4" w:space="0" w:color="auto"/>
            </w:tcBorders>
            <w:shd w:val="clear" w:color="000000" w:fill="FFFFFF"/>
            <w:noWrap/>
            <w:vAlign w:val="center"/>
            <w:hideMark/>
          </w:tcPr>
          <w:p w14:paraId="776EEC09" w14:textId="613632DC" w:rsidR="00751D1F" w:rsidRPr="008D1421" w:rsidRDefault="00751D1F"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w:t>
            </w:r>
          </w:p>
        </w:tc>
      </w:tr>
      <w:tr w:rsidR="00751D1F" w:rsidRPr="008D1421" w14:paraId="6FF12AA8" w14:textId="77777777" w:rsidTr="00D87191">
        <w:trPr>
          <w:trHeight w:val="314"/>
        </w:trPr>
        <w:tc>
          <w:tcPr>
            <w:tcW w:w="2000" w:type="dxa"/>
            <w:tcBorders>
              <w:top w:val="nil"/>
              <w:left w:val="single" w:sz="4" w:space="0" w:color="auto"/>
              <w:bottom w:val="single" w:sz="4" w:space="0" w:color="auto"/>
              <w:right w:val="single" w:sz="4" w:space="0" w:color="auto"/>
            </w:tcBorders>
            <w:shd w:val="clear" w:color="000000" w:fill="FFFFFF"/>
            <w:noWrap/>
            <w:vAlign w:val="bottom"/>
            <w:hideMark/>
          </w:tcPr>
          <w:p w14:paraId="4BB1193A" w14:textId="77777777" w:rsidR="00751D1F" w:rsidRPr="008D1421" w:rsidRDefault="00751D1F" w:rsidP="00751D1F">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Total</w:t>
            </w:r>
          </w:p>
        </w:tc>
        <w:tc>
          <w:tcPr>
            <w:tcW w:w="876" w:type="dxa"/>
            <w:tcBorders>
              <w:top w:val="nil"/>
              <w:left w:val="nil"/>
              <w:bottom w:val="single" w:sz="4" w:space="0" w:color="auto"/>
              <w:right w:val="single" w:sz="4" w:space="0" w:color="auto"/>
            </w:tcBorders>
            <w:shd w:val="clear" w:color="000000" w:fill="FFFFFF"/>
            <w:noWrap/>
            <w:vAlign w:val="center"/>
            <w:hideMark/>
          </w:tcPr>
          <w:p w14:paraId="6421AEE5" w14:textId="6F0999F4"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51</w:t>
            </w:r>
          </w:p>
        </w:tc>
        <w:tc>
          <w:tcPr>
            <w:tcW w:w="876" w:type="dxa"/>
            <w:tcBorders>
              <w:top w:val="nil"/>
              <w:left w:val="nil"/>
              <w:bottom w:val="single" w:sz="4" w:space="0" w:color="auto"/>
              <w:right w:val="single" w:sz="4" w:space="0" w:color="auto"/>
            </w:tcBorders>
            <w:shd w:val="clear" w:color="000000" w:fill="FFFFFF"/>
            <w:noWrap/>
            <w:vAlign w:val="center"/>
            <w:hideMark/>
          </w:tcPr>
          <w:p w14:paraId="7B3F6573" w14:textId="41CAAFB3"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53</w:t>
            </w:r>
          </w:p>
        </w:tc>
        <w:tc>
          <w:tcPr>
            <w:tcW w:w="876" w:type="dxa"/>
            <w:tcBorders>
              <w:top w:val="nil"/>
              <w:left w:val="nil"/>
              <w:bottom w:val="single" w:sz="4" w:space="0" w:color="auto"/>
              <w:right w:val="single" w:sz="4" w:space="0" w:color="auto"/>
            </w:tcBorders>
            <w:shd w:val="clear" w:color="000000" w:fill="FFFFFF"/>
            <w:noWrap/>
            <w:vAlign w:val="center"/>
            <w:hideMark/>
          </w:tcPr>
          <w:p w14:paraId="4A23D9F3" w14:textId="399E0C00"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55</w:t>
            </w:r>
          </w:p>
        </w:tc>
        <w:tc>
          <w:tcPr>
            <w:tcW w:w="877" w:type="dxa"/>
            <w:tcBorders>
              <w:top w:val="nil"/>
              <w:left w:val="nil"/>
              <w:bottom w:val="single" w:sz="4" w:space="0" w:color="auto"/>
              <w:right w:val="single" w:sz="4" w:space="0" w:color="auto"/>
            </w:tcBorders>
            <w:shd w:val="clear" w:color="000000" w:fill="FFFFFF"/>
            <w:noWrap/>
            <w:vAlign w:val="center"/>
            <w:hideMark/>
          </w:tcPr>
          <w:p w14:paraId="5C6D0BC7" w14:textId="36912FD2"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59</w:t>
            </w:r>
          </w:p>
        </w:tc>
        <w:tc>
          <w:tcPr>
            <w:tcW w:w="1000" w:type="dxa"/>
            <w:tcBorders>
              <w:top w:val="nil"/>
              <w:left w:val="nil"/>
              <w:bottom w:val="single" w:sz="4" w:space="0" w:color="auto"/>
              <w:right w:val="single" w:sz="4" w:space="0" w:color="auto"/>
            </w:tcBorders>
            <w:shd w:val="clear" w:color="000000" w:fill="FFFFFF"/>
            <w:noWrap/>
            <w:vAlign w:val="center"/>
            <w:hideMark/>
          </w:tcPr>
          <w:p w14:paraId="5E69BC97" w14:textId="2810E8C4"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61</w:t>
            </w:r>
          </w:p>
        </w:tc>
        <w:tc>
          <w:tcPr>
            <w:tcW w:w="995" w:type="dxa"/>
            <w:tcBorders>
              <w:top w:val="nil"/>
              <w:left w:val="nil"/>
              <w:bottom w:val="single" w:sz="4" w:space="0" w:color="auto"/>
              <w:right w:val="single" w:sz="4" w:space="0" w:color="auto"/>
            </w:tcBorders>
            <w:shd w:val="clear" w:color="000000" w:fill="FFFFFF"/>
            <w:noWrap/>
            <w:vAlign w:val="center"/>
            <w:hideMark/>
          </w:tcPr>
          <w:p w14:paraId="1974CAE5" w14:textId="414A8FA4"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56</w:t>
            </w:r>
          </w:p>
        </w:tc>
        <w:tc>
          <w:tcPr>
            <w:tcW w:w="995" w:type="dxa"/>
            <w:tcBorders>
              <w:top w:val="nil"/>
              <w:left w:val="nil"/>
              <w:bottom w:val="single" w:sz="4" w:space="0" w:color="auto"/>
              <w:right w:val="single" w:sz="4" w:space="0" w:color="auto"/>
            </w:tcBorders>
            <w:shd w:val="clear" w:color="000000" w:fill="FFFFFF"/>
            <w:noWrap/>
            <w:vAlign w:val="center"/>
            <w:hideMark/>
          </w:tcPr>
          <w:p w14:paraId="30986518" w14:textId="05D87C5B"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59</w:t>
            </w:r>
          </w:p>
        </w:tc>
        <w:tc>
          <w:tcPr>
            <w:tcW w:w="995" w:type="dxa"/>
            <w:tcBorders>
              <w:top w:val="nil"/>
              <w:left w:val="nil"/>
              <w:bottom w:val="single" w:sz="4" w:space="0" w:color="auto"/>
              <w:right w:val="single" w:sz="4" w:space="0" w:color="auto"/>
            </w:tcBorders>
            <w:shd w:val="clear" w:color="000000" w:fill="FFFFFF"/>
            <w:noWrap/>
            <w:vAlign w:val="center"/>
            <w:hideMark/>
          </w:tcPr>
          <w:p w14:paraId="45BD428E" w14:textId="4DD052DA"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73</w:t>
            </w:r>
          </w:p>
        </w:tc>
        <w:tc>
          <w:tcPr>
            <w:tcW w:w="954" w:type="dxa"/>
            <w:tcBorders>
              <w:top w:val="nil"/>
              <w:left w:val="nil"/>
              <w:bottom w:val="single" w:sz="4" w:space="0" w:color="auto"/>
              <w:right w:val="single" w:sz="4" w:space="0" w:color="auto"/>
            </w:tcBorders>
            <w:shd w:val="clear" w:color="000000" w:fill="FFFFFF"/>
            <w:noWrap/>
            <w:vAlign w:val="center"/>
            <w:hideMark/>
          </w:tcPr>
          <w:p w14:paraId="710F3856" w14:textId="4EF7235F" w:rsidR="00751D1F" w:rsidRPr="00751D1F" w:rsidRDefault="00751D1F" w:rsidP="00751D1F">
            <w:pPr>
              <w:spacing w:after="0" w:line="240" w:lineRule="auto"/>
              <w:jc w:val="center"/>
              <w:rPr>
                <w:rFonts w:ascii="Arial" w:eastAsia="Times New Roman" w:hAnsi="Arial" w:cs="Arial"/>
                <w:b/>
                <w:bCs/>
                <w:color w:val="000000" w:themeColor="text1"/>
                <w:sz w:val="20"/>
                <w:szCs w:val="20"/>
                <w:lang w:val="en-US"/>
              </w:rPr>
            </w:pPr>
            <w:r w:rsidRPr="00751D1F">
              <w:rPr>
                <w:rFonts w:ascii="Arial" w:hAnsi="Arial" w:cs="Arial"/>
                <w:b/>
                <w:bCs/>
                <w:color w:val="000000"/>
                <w:sz w:val="20"/>
                <w:szCs w:val="20"/>
              </w:rPr>
              <w:t>92</w:t>
            </w:r>
          </w:p>
        </w:tc>
      </w:tr>
    </w:tbl>
    <w:p w14:paraId="5B8A7C08" w14:textId="4737B4C9" w:rsidR="00E2530D" w:rsidRDefault="00E2530D" w:rsidP="00523848">
      <w:pPr>
        <w:tabs>
          <w:tab w:val="left" w:pos="1275"/>
        </w:tabs>
        <w:spacing w:line="360" w:lineRule="auto"/>
        <w:jc w:val="both"/>
        <w:rPr>
          <w:rFonts w:ascii="Arial" w:eastAsia="Arial" w:hAnsi="Arial" w:cs="Arial"/>
          <w:color w:val="000000" w:themeColor="text1"/>
          <w:sz w:val="24"/>
          <w:szCs w:val="24"/>
        </w:rPr>
        <w:sectPr w:rsidR="00E2530D"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1A95D4E" w14:textId="54ECB609" w:rsidR="003757E0" w:rsidRPr="00ED7DD8" w:rsidRDefault="003757E0" w:rsidP="003757E0">
      <w:pPr>
        <w:tabs>
          <w:tab w:val="left" w:pos="1530"/>
        </w:tabs>
        <w:spacing w:line="480" w:lineRule="auto"/>
        <w:rPr>
          <w:rFonts w:ascii="Arial" w:eastAsia="Arial" w:hAnsi="Arial" w:cs="Arial"/>
          <w:bCs/>
          <w:i/>
          <w:iCs/>
          <w:color w:val="000000" w:themeColor="text1"/>
          <w:sz w:val="16"/>
          <w:szCs w:val="16"/>
        </w:rPr>
      </w:pPr>
      <w:r w:rsidRPr="00ED7DD8">
        <w:rPr>
          <w:rFonts w:ascii="Arial" w:eastAsia="Arial" w:hAnsi="Arial" w:cs="Arial"/>
          <w:bCs/>
          <w:i/>
          <w:iCs/>
          <w:color w:val="000000" w:themeColor="text1"/>
          <w:sz w:val="16"/>
          <w:szCs w:val="16"/>
        </w:rPr>
        <w:t>*Note: In 2020, the percentage distribution of Bisphenol- A, F and S in Middle East &amp; Africa was 86%, 10% and 4%, respectively.</w:t>
      </w:r>
    </w:p>
    <w:p w14:paraId="18105083" w14:textId="4757C463" w:rsidR="00751D1F" w:rsidRPr="00751D1F" w:rsidRDefault="00751D1F" w:rsidP="00751D1F">
      <w:pPr>
        <w:tabs>
          <w:tab w:val="left" w:pos="1530"/>
        </w:tabs>
        <w:spacing w:line="360" w:lineRule="auto"/>
        <w:jc w:val="both"/>
        <w:rPr>
          <w:rFonts w:ascii="Arial" w:eastAsia="Arial" w:hAnsi="Arial" w:cs="Arial"/>
          <w:bCs/>
          <w:color w:val="000000" w:themeColor="text1"/>
          <w:sz w:val="24"/>
          <w:szCs w:val="24"/>
        </w:rPr>
      </w:pPr>
      <w:r w:rsidRPr="00751D1F">
        <w:rPr>
          <w:rFonts w:ascii="Arial" w:eastAsia="Arial" w:hAnsi="Arial" w:cs="Arial"/>
          <w:bCs/>
          <w:color w:val="000000" w:themeColor="text1"/>
          <w:sz w:val="24"/>
          <w:szCs w:val="24"/>
        </w:rPr>
        <w:lastRenderedPageBreak/>
        <w:t>Depending on the type, Bisphenol-</w:t>
      </w:r>
      <w:proofErr w:type="gramStart"/>
      <w:r w:rsidRPr="00751D1F">
        <w:rPr>
          <w:rFonts w:ascii="Arial" w:eastAsia="Arial" w:hAnsi="Arial" w:cs="Arial"/>
          <w:bCs/>
          <w:color w:val="000000" w:themeColor="text1"/>
          <w:sz w:val="24"/>
          <w:szCs w:val="24"/>
        </w:rPr>
        <w:t>A,F</w:t>
      </w:r>
      <w:proofErr w:type="gramEnd"/>
      <w:r w:rsidRPr="00751D1F">
        <w:rPr>
          <w:rFonts w:ascii="Arial" w:eastAsia="Arial" w:hAnsi="Arial" w:cs="Arial"/>
          <w:bCs/>
          <w:color w:val="000000" w:themeColor="text1"/>
          <w:sz w:val="24"/>
          <w:szCs w:val="24"/>
        </w:rPr>
        <w:t xml:space="preserve">,S vinyl ester resin holds the largest demand share of about 52% as of 2020. It continues to dominate the market among other categories comprising of </w:t>
      </w:r>
      <w:proofErr w:type="spellStart"/>
      <w:r w:rsidRPr="00751D1F">
        <w:rPr>
          <w:rFonts w:ascii="Arial" w:eastAsia="Arial" w:hAnsi="Arial" w:cs="Arial"/>
          <w:bCs/>
          <w:color w:val="000000" w:themeColor="text1"/>
          <w:sz w:val="24"/>
          <w:szCs w:val="24"/>
        </w:rPr>
        <w:t>Novolac</w:t>
      </w:r>
      <w:proofErr w:type="spellEnd"/>
      <w:r w:rsidRPr="00751D1F">
        <w:rPr>
          <w:rFonts w:ascii="Arial" w:eastAsia="Arial" w:hAnsi="Arial" w:cs="Arial"/>
          <w:bCs/>
          <w:color w:val="000000" w:themeColor="text1"/>
          <w:sz w:val="24"/>
          <w:szCs w:val="24"/>
        </w:rPr>
        <w:t xml:space="preserve"> vinyl ester resin, Brominated vinyl ester resin and others which include Urethane Modified vinyl ester resin and Elastomer Modified vinyl ester resin.</w:t>
      </w:r>
    </w:p>
    <w:p w14:paraId="767DDD2C" w14:textId="77777777" w:rsidR="00751D1F" w:rsidRDefault="00751D1F" w:rsidP="007B461A">
      <w:pPr>
        <w:spacing w:line="360" w:lineRule="auto"/>
        <w:textAlignment w:val="baseline"/>
        <w:rPr>
          <w:rFonts w:ascii="Arial" w:eastAsia="Verdana" w:hAnsi="Arial" w:cs="Arial"/>
          <w:b/>
          <w:bCs/>
          <w:color w:val="000000"/>
          <w:kern w:val="24"/>
          <w:sz w:val="24"/>
          <w:szCs w:val="24"/>
        </w:rPr>
      </w:pPr>
    </w:p>
    <w:p w14:paraId="010E18E3" w14:textId="5FBD2694" w:rsidR="007B461A" w:rsidRPr="00AF20A2" w:rsidRDefault="007B461A" w:rsidP="007B461A">
      <w:pPr>
        <w:spacing w:line="360" w:lineRule="auto"/>
        <w:textAlignment w:val="baseline"/>
        <w:rPr>
          <w:rFonts w:ascii="Arial" w:eastAsia="Verdana" w:hAnsi="Arial" w:cs="Arial"/>
          <w:b/>
          <w:bCs/>
          <w:color w:val="000000"/>
          <w:kern w:val="24"/>
          <w:sz w:val="24"/>
          <w:szCs w:val="24"/>
        </w:rPr>
      </w:pPr>
      <w:r w:rsidRPr="00AF20A2">
        <w:rPr>
          <w:rFonts w:ascii="Arial" w:eastAsia="Verdana" w:hAnsi="Arial" w:cs="Arial"/>
          <w:b/>
          <w:bCs/>
          <w:color w:val="000000"/>
          <w:kern w:val="24"/>
          <w:sz w:val="24"/>
          <w:szCs w:val="24"/>
        </w:rPr>
        <w:t>Middle East &amp; Africa Vinyl Ester Resin Demand Supply Analysis, By Volume, 2015-2030F (Thousand Tonnes)</w:t>
      </w: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7B461A" w:rsidRPr="00113DAD" w14:paraId="526BDEEE" w14:textId="77777777" w:rsidTr="005B1169">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4DD779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F41750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D339A72"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FB8E424"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314F746"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65EE2C4"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12E44BC"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70F975F"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C2EDE64"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D169C17"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76ED846"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7B461A" w:rsidRPr="00113DAD" w14:paraId="6288E61B" w14:textId="77777777" w:rsidTr="005B1169">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F5420B6"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Middle East &amp; Africa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2977AE33"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F62AA5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72D1D2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8C4235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78C364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90AA5F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88EF2A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FF509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3C3E15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CA78AE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83</w:t>
            </w:r>
          </w:p>
        </w:tc>
      </w:tr>
      <w:tr w:rsidR="007B461A" w:rsidRPr="00113DAD" w14:paraId="7DE9F345" w14:textId="77777777" w:rsidTr="005B1169">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8F0955E"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009EFEC9"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EA10B0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330291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9A522C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66</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F3535A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67</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758AC2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68</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FD01AA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64</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D9B0FAC"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66</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0B50A4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71</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C57587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78</w:t>
            </w:r>
          </w:p>
        </w:tc>
      </w:tr>
      <w:tr w:rsidR="007B461A" w:rsidRPr="00113DAD" w14:paraId="4EF7E563"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3269727"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A817B06"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459766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50.89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72177A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53.10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9F95BF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54.95</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E4A52C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58.53</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4563E4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60.98</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BA1485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55.79</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5623F1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58.83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51B931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73.14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DE6167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91.68</w:t>
            </w:r>
          </w:p>
        </w:tc>
      </w:tr>
      <w:tr w:rsidR="007B461A" w:rsidRPr="00113DAD" w14:paraId="27BEFCE1" w14:textId="77777777" w:rsidTr="005B1169">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727D5DE"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E446363"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0A5C09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1D9D219"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4.33%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C5DC4E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3.49%</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4569D44"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6.51%</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9DC2D0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4.20%</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EB7E13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-8.51%</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F4726D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5.45%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7A9BA4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5.05%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55B39A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4.42%</w:t>
            </w:r>
          </w:p>
        </w:tc>
      </w:tr>
      <w:tr w:rsidR="00C62BA4" w:rsidRPr="00113DAD" w14:paraId="0FA9CEBC" w14:textId="77777777" w:rsidTr="00E06A18">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4F81555" w14:textId="77777777" w:rsidR="00C62BA4" w:rsidRPr="00113DAD" w:rsidRDefault="00C62BA4" w:rsidP="005B1169">
            <w:pPr>
              <w:tabs>
                <w:tab w:val="left" w:pos="1290"/>
              </w:tabs>
              <w:spacing w:line="360" w:lineRule="auto"/>
              <w:jc w:val="center"/>
              <w:rPr>
                <w:rFonts w:ascii="Arial" w:eastAsia="Arial" w:hAnsi="Arial" w:cs="Arial"/>
                <w:b/>
                <w:bCs/>
                <w:color w:val="000000" w:themeColor="text1"/>
                <w:sz w:val="14"/>
                <w:szCs w:val="14"/>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C5756AA" w14:textId="577ED24D" w:rsidR="00C62BA4" w:rsidRPr="00113DAD" w:rsidRDefault="00C62BA4"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Demand Supply Gap</w:t>
            </w:r>
            <w:r>
              <w:rPr>
                <w:rFonts w:ascii="Arial" w:eastAsia="Arial" w:hAnsi="Arial" w:cs="Arial"/>
                <w:b/>
                <w:bCs/>
                <w:color w:val="000000" w:themeColor="text1"/>
                <w:sz w:val="14"/>
                <w:szCs w:val="14"/>
              </w:rPr>
              <w:t>*</w:t>
            </w:r>
          </w:p>
        </w:tc>
        <w:tc>
          <w:tcPr>
            <w:tcW w:w="5159" w:type="dxa"/>
            <w:gridSpan w:val="6"/>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70AEF901" w14:textId="1DA0FB72" w:rsidR="00C62BA4" w:rsidRPr="00113DAD" w:rsidRDefault="00C62BA4" w:rsidP="005B1169">
            <w:pPr>
              <w:tabs>
                <w:tab w:val="left" w:pos="1290"/>
              </w:tabs>
              <w:spacing w:line="360" w:lineRule="auto"/>
              <w:jc w:val="center"/>
              <w:rPr>
                <w:rFonts w:ascii="Arial" w:eastAsia="Arial" w:hAnsi="Arial" w:cs="Arial"/>
                <w:color w:val="000000" w:themeColor="text1"/>
                <w:sz w:val="14"/>
                <w:szCs w:val="14"/>
                <w:lang w:val="en-US"/>
              </w:rPr>
            </w:pP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39380BF" w14:textId="77777777" w:rsidR="00C62BA4" w:rsidRPr="00113DAD" w:rsidRDefault="00C62BA4"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7.23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CBEC9B9" w14:textId="77777777" w:rsidR="00C62BA4" w:rsidRPr="00113DAD" w:rsidRDefault="00C62BA4"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-1.99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E4D89BC" w14:textId="77777777" w:rsidR="00C62BA4" w:rsidRPr="00113DAD" w:rsidRDefault="00C62BA4"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-13.96</w:t>
            </w:r>
          </w:p>
        </w:tc>
      </w:tr>
    </w:tbl>
    <w:p w14:paraId="72B81563" w14:textId="18691022" w:rsidR="005C1BF1" w:rsidRPr="007B461A" w:rsidRDefault="007B461A" w:rsidP="007B461A">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817408" behindDoc="0" locked="0" layoutInCell="1" allowOverlap="1" wp14:anchorId="7B599504" wp14:editId="7C01AB0A">
                <wp:simplePos x="0" y="0"/>
                <wp:positionH relativeFrom="column">
                  <wp:posOffset>2335603</wp:posOffset>
                </wp:positionH>
                <wp:positionV relativeFrom="paragraph">
                  <wp:posOffset>731</wp:posOffset>
                </wp:positionV>
                <wp:extent cx="4034730" cy="584775"/>
                <wp:effectExtent l="0" t="0" r="0" b="0"/>
                <wp:wrapNone/>
                <wp:docPr id="19" name="TextBox 4"/>
                <wp:cNvGraphicFramePr/>
                <a:graphic xmlns:a="http://schemas.openxmlformats.org/drawingml/2006/main">
                  <a:graphicData uri="http://schemas.microsoft.com/office/word/2010/wordprocessingShape">
                    <wps:wsp>
                      <wps:cNvSpPr txBox="1"/>
                      <wps:spPr>
                        <a:xfrm>
                          <a:off x="0" y="0"/>
                          <a:ext cx="4034730" cy="584775"/>
                        </a:xfrm>
                        <a:prstGeom prst="rect">
                          <a:avLst/>
                        </a:prstGeom>
                        <a:noFill/>
                      </wps:spPr>
                      <wps:txbx>
                        <w:txbxContent>
                          <w:p w14:paraId="27DA6980" w14:textId="74B29E13" w:rsidR="007B461A" w:rsidRDefault="007B461A" w:rsidP="00C62BA4">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p w14:paraId="03673D16" w14:textId="7C5FD0A8" w:rsidR="00C62BA4" w:rsidRPr="00C62BA4" w:rsidRDefault="00C62BA4" w:rsidP="00F14E20">
                            <w:pPr>
                              <w:pStyle w:val="ListParagraph"/>
                              <w:numPr>
                                <w:ilvl w:val="0"/>
                                <w:numId w:val="28"/>
                              </w:numPr>
                              <w:jc w:val="right"/>
                              <w:textAlignment w:val="baseline"/>
                              <w:rPr>
                                <w:rFonts w:ascii="Verdana" w:eastAsia="Verdana" w:hAnsi="Verdana" w:cs="Verdana"/>
                                <w:i/>
                                <w:iCs/>
                                <w:color w:val="7F7F7F"/>
                                <w:kern w:val="24"/>
                                <w:sz w:val="12"/>
                                <w:szCs w:val="12"/>
                              </w:rPr>
                            </w:pPr>
                            <w:r>
                              <w:rPr>
                                <w:rFonts w:ascii="Verdana" w:eastAsia="Verdana" w:hAnsi="Verdana" w:cs="Verdana"/>
                                <w:i/>
                                <w:iCs/>
                                <w:color w:val="7F7F7F"/>
                                <w:kern w:val="24"/>
                                <w:sz w:val="12"/>
                                <w:szCs w:val="12"/>
                              </w:rPr>
                              <w:t xml:space="preserve">Demand-Supply Gap is considered for forecast period only. </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B599504" id="_x0000_s1138" type="#_x0000_t202" style="position:absolute;left:0;text-align:left;margin-left:183.9pt;margin-top:.05pt;width:317.7pt;height:46.05pt;z-index:25281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" filled="f" stroked="f">
                <v:textbox style="mso-fit-shape-to-text:t">
                  <w:txbxContent>
                    <w:p w14:paraId="27DA6980" w14:textId="74B29E13" w:rsidR="007B461A" w:rsidRDefault="007B461A" w:rsidP="00C62BA4">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p w14:paraId="03673D16" w14:textId="7C5FD0A8" w:rsidR="00C62BA4" w:rsidRPr="00C62BA4" w:rsidRDefault="00C62BA4" w:rsidP="00F14E20">
                      <w:pPr>
                        <w:pStyle w:val="ListParagraph"/>
                        <w:numPr>
                          <w:ilvl w:val="0"/>
                          <w:numId w:val="28"/>
                        </w:numPr>
                        <w:jc w:val="right"/>
                        <w:textAlignment w:val="baseline"/>
                        <w:rPr>
                          <w:rFonts w:ascii="Verdana" w:eastAsia="Verdana" w:hAnsi="Verdana" w:cs="Verdana"/>
                          <w:i/>
                          <w:iCs/>
                          <w:color w:val="7F7F7F"/>
                          <w:kern w:val="24"/>
                          <w:sz w:val="12"/>
                          <w:szCs w:val="12"/>
                        </w:rPr>
                      </w:pPr>
                      <w:r>
                        <w:rPr>
                          <w:rFonts w:ascii="Verdana" w:eastAsia="Verdana" w:hAnsi="Verdana" w:cs="Verdana"/>
                          <w:i/>
                          <w:iCs/>
                          <w:color w:val="7F7F7F"/>
                          <w:kern w:val="24"/>
                          <w:sz w:val="12"/>
                          <w:szCs w:val="12"/>
                        </w:rPr>
                        <w:t xml:space="preserve">Demand-Supply Gap is considered for forecast period only. </w:t>
                      </w:r>
                    </w:p>
                  </w:txbxContent>
                </v:textbox>
              </v:shape>
            </w:pict>
          </mc:Fallback>
        </mc:AlternateContent>
      </w:r>
    </w:p>
    <w:p w14:paraId="007D3DEC" w14:textId="77777777" w:rsidR="00751D1F" w:rsidRDefault="00751D1F" w:rsidP="0061645E">
      <w:pPr>
        <w:spacing w:line="360" w:lineRule="auto"/>
        <w:textAlignment w:val="baseline"/>
        <w:rPr>
          <w:rFonts w:ascii="Arial" w:hAnsi="Arial" w:cs="Arial"/>
          <w:b/>
          <w:bCs/>
          <w:sz w:val="24"/>
          <w:szCs w:val="24"/>
        </w:rPr>
      </w:pPr>
    </w:p>
    <w:p w14:paraId="478BE878" w14:textId="08780C51"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 xml:space="preserve">3.2.6.5. Demand By Sales Channel </w:t>
      </w:r>
    </w:p>
    <w:p w14:paraId="1C7D360A" w14:textId="3022F3B9" w:rsidR="0061645E" w:rsidRPr="0061645E" w:rsidRDefault="0061645E" w:rsidP="0061645E">
      <w:pPr>
        <w:spacing w:line="360" w:lineRule="auto"/>
        <w:textAlignment w:val="baseline"/>
        <w:rPr>
          <w:rFonts w:ascii="Arial" w:hAnsi="Arial" w:cs="Arial"/>
          <w:b/>
          <w:bCs/>
          <w:sz w:val="24"/>
          <w:szCs w:val="24"/>
        </w:rPr>
      </w:pPr>
      <w:r w:rsidRPr="0061645E">
        <w:rPr>
          <w:rFonts w:ascii="Arial" w:hAnsi="Arial" w:cs="Arial"/>
          <w:b/>
          <w:bCs/>
          <w:sz w:val="24"/>
          <w:szCs w:val="24"/>
        </w:rPr>
        <w:t>Figure 47: Middle East &amp; Africa Vinyl Ester Resin Demand, By Sales Channel, By Volume</w:t>
      </w:r>
      <w:r w:rsidR="007C5B32">
        <w:rPr>
          <w:rFonts w:ascii="Arial" w:hAnsi="Arial" w:cs="Arial"/>
          <w:b/>
          <w:bCs/>
          <w:sz w:val="24"/>
          <w:szCs w:val="24"/>
        </w:rPr>
        <w:t xml:space="preserve"> (000’ Tonnes)</w:t>
      </w:r>
      <w:r w:rsidR="00B36DA0">
        <w:rPr>
          <w:rFonts w:ascii="Arial" w:hAnsi="Arial" w:cs="Arial"/>
          <w:b/>
          <w:bCs/>
          <w:sz w:val="24"/>
          <w:szCs w:val="24"/>
        </w:rPr>
        <w:t xml:space="preserve"> (%)</w:t>
      </w:r>
      <w:r w:rsidRPr="0061645E">
        <w:rPr>
          <w:rFonts w:ascii="Arial" w:hAnsi="Arial" w:cs="Arial"/>
          <w:b/>
          <w:bCs/>
          <w:sz w:val="24"/>
          <w:szCs w:val="24"/>
        </w:rPr>
        <w:t>, 2015–2020</w:t>
      </w:r>
    </w:p>
    <w:p w14:paraId="390A1B6A" w14:textId="226D932A" w:rsidR="00A14586" w:rsidRPr="002B5730" w:rsidRDefault="00A14586" w:rsidP="00A14586">
      <w:pPr>
        <w:tabs>
          <w:tab w:val="left" w:pos="1275"/>
        </w:tabs>
        <w:rPr>
          <w:rFonts w:ascii="Arial" w:eastAsia="Arial" w:hAnsi="Arial" w:cs="Arial"/>
          <w:color w:val="000000" w:themeColor="text1"/>
          <w:sz w:val="24"/>
          <w:szCs w:val="24"/>
        </w:rPr>
      </w:pPr>
    </w:p>
    <w:p w14:paraId="7A5AF8D5" w14:textId="1F77608B" w:rsidR="003008F2" w:rsidRDefault="003008F2" w:rsidP="009F5EE3">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22112" behindDoc="0" locked="0" layoutInCell="1" allowOverlap="1" wp14:anchorId="1072F07E" wp14:editId="795D6F46">
                <wp:simplePos x="0" y="0"/>
                <wp:positionH relativeFrom="margin">
                  <wp:posOffset>3698240</wp:posOffset>
                </wp:positionH>
                <wp:positionV relativeFrom="paragraph">
                  <wp:posOffset>1656080</wp:posOffset>
                </wp:positionV>
                <wp:extent cx="2588260" cy="219075"/>
                <wp:effectExtent l="0" t="0" r="0" b="0"/>
                <wp:wrapNone/>
                <wp:docPr id="175" name="TextBox 4"/>
                <wp:cNvGraphicFramePr/>
                <a:graphic xmlns:a="http://schemas.openxmlformats.org/drawingml/2006/main">
                  <a:graphicData uri="http://schemas.microsoft.com/office/word/2010/wordprocessingShape">
                    <wps:wsp>
                      <wps:cNvSpPr txBox="1"/>
                      <wps:spPr>
                        <a:xfrm>
                          <a:off x="0" y="0"/>
                          <a:ext cx="2588260" cy="219075"/>
                        </a:xfrm>
                        <a:prstGeom prst="rect">
                          <a:avLst/>
                        </a:prstGeom>
                        <a:noFill/>
                      </wps:spPr>
                      <wps:txbx>
                        <w:txbxContent>
                          <w:p w14:paraId="62B8BEAE" w14:textId="77777777" w:rsidR="009F5EE3" w:rsidRPr="004644A7" w:rsidRDefault="009F5EE3" w:rsidP="009F5EE3">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V relativeFrom="margin">
                  <wp14:pctHeight>0</wp14:pctHeight>
                </wp14:sizeRelV>
              </wp:anchor>
            </w:drawing>
          </mc:Choice>
          <mc:Fallback>
            <w:pict>
              <v:shape w14:anchorId="1072F07E" id="_x0000_s1139" type="#_x0000_t202" style="position:absolute;margin-left:291.2pt;margin-top:130.4pt;width:203.8pt;height:17.25pt;z-index:252122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" filled="f" stroked="f">
                <v:textbox>
                  <w:txbxContent>
                    <w:p w14:paraId="62B8BEAE" w14:textId="77777777" w:rsidR="009F5EE3" w:rsidRPr="004644A7" w:rsidRDefault="009F5EE3" w:rsidP="009F5EE3">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7D9FB719" wp14:editId="44F0F9E0">
            <wp:extent cx="6353175" cy="1866900"/>
            <wp:effectExtent l="0" t="0" r="0" b="0"/>
            <wp:docPr id="636" name="Chart 636">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00A14586" w:rsidRPr="002B5730">
        <w:rPr>
          <w:rFonts w:ascii="Arial" w:eastAsia="Arial" w:hAnsi="Arial" w:cs="Arial"/>
          <w:color w:val="000000" w:themeColor="text1"/>
          <w:sz w:val="24"/>
          <w:szCs w:val="24"/>
        </w:rPr>
        <w:tab/>
      </w:r>
    </w:p>
    <w:p w14:paraId="41BF790E" w14:textId="4D4192CB" w:rsidR="00E2530D" w:rsidRDefault="00E2530D" w:rsidP="009F5EE3">
      <w:pPr>
        <w:rPr>
          <w:rFonts w:ascii="Arial" w:eastAsia="Arial" w:hAnsi="Arial" w:cs="Arial"/>
          <w:color w:val="000000" w:themeColor="text1"/>
          <w:sz w:val="24"/>
          <w:szCs w:val="24"/>
        </w:rPr>
      </w:pPr>
    </w:p>
    <w:tbl>
      <w:tblPr>
        <w:tblW w:w="10176" w:type="dxa"/>
        <w:tblInd w:w="-5" w:type="dxa"/>
        <w:tblLook w:val="04A0" w:firstRow="1" w:lastRow="0" w:firstColumn="1" w:lastColumn="0" w:noHBand="0" w:noVBand="1"/>
      </w:tblPr>
      <w:tblGrid>
        <w:gridCol w:w="2714"/>
        <w:gridCol w:w="1188"/>
        <w:gridCol w:w="1188"/>
        <w:gridCol w:w="1188"/>
        <w:gridCol w:w="1190"/>
        <w:gridCol w:w="1357"/>
        <w:gridCol w:w="1351"/>
      </w:tblGrid>
      <w:tr w:rsidR="00630962" w:rsidRPr="008D1421" w14:paraId="2E8735ED" w14:textId="77777777" w:rsidTr="00630962">
        <w:trPr>
          <w:trHeight w:val="343"/>
        </w:trPr>
        <w:tc>
          <w:tcPr>
            <w:tcW w:w="2714"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58777E86" w14:textId="60086CCE" w:rsidR="00630962" w:rsidRPr="008D1421" w:rsidRDefault="00630962" w:rsidP="00BF252C">
            <w:pPr>
              <w:spacing w:after="0" w:line="24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 xml:space="preserve">Demand by </w:t>
            </w:r>
            <w:r>
              <w:rPr>
                <w:rFonts w:ascii="Arial" w:eastAsia="Times New Roman" w:hAnsi="Arial" w:cs="Arial"/>
                <w:b/>
                <w:bCs/>
                <w:color w:val="FFFFFF" w:themeColor="background1"/>
                <w:sz w:val="20"/>
                <w:szCs w:val="20"/>
                <w:lang w:val="en-US"/>
              </w:rPr>
              <w:t xml:space="preserve">Sales Channel </w:t>
            </w:r>
          </w:p>
        </w:tc>
        <w:tc>
          <w:tcPr>
            <w:tcW w:w="1188" w:type="dxa"/>
            <w:tcBorders>
              <w:top w:val="single" w:sz="4" w:space="0" w:color="auto"/>
              <w:left w:val="nil"/>
              <w:bottom w:val="single" w:sz="4" w:space="0" w:color="auto"/>
              <w:right w:val="single" w:sz="4" w:space="0" w:color="auto"/>
            </w:tcBorders>
            <w:shd w:val="clear" w:color="auto" w:fill="C00000"/>
            <w:noWrap/>
            <w:vAlign w:val="center"/>
            <w:hideMark/>
          </w:tcPr>
          <w:p w14:paraId="7B3DD303"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2015</w:t>
            </w:r>
          </w:p>
        </w:tc>
        <w:tc>
          <w:tcPr>
            <w:tcW w:w="1188" w:type="dxa"/>
            <w:tcBorders>
              <w:top w:val="single" w:sz="4" w:space="0" w:color="auto"/>
              <w:left w:val="nil"/>
              <w:bottom w:val="single" w:sz="4" w:space="0" w:color="auto"/>
              <w:right w:val="single" w:sz="4" w:space="0" w:color="auto"/>
            </w:tcBorders>
            <w:shd w:val="clear" w:color="auto" w:fill="C00000"/>
            <w:noWrap/>
            <w:vAlign w:val="center"/>
            <w:hideMark/>
          </w:tcPr>
          <w:p w14:paraId="0DD50F5B"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2016</w:t>
            </w:r>
          </w:p>
        </w:tc>
        <w:tc>
          <w:tcPr>
            <w:tcW w:w="1188" w:type="dxa"/>
            <w:tcBorders>
              <w:top w:val="single" w:sz="4" w:space="0" w:color="auto"/>
              <w:left w:val="nil"/>
              <w:bottom w:val="single" w:sz="4" w:space="0" w:color="auto"/>
              <w:right w:val="single" w:sz="4" w:space="0" w:color="auto"/>
            </w:tcBorders>
            <w:shd w:val="clear" w:color="auto" w:fill="C00000"/>
            <w:noWrap/>
            <w:vAlign w:val="bottom"/>
            <w:hideMark/>
          </w:tcPr>
          <w:p w14:paraId="41BAD3E0"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2017</w:t>
            </w:r>
          </w:p>
        </w:tc>
        <w:tc>
          <w:tcPr>
            <w:tcW w:w="1190" w:type="dxa"/>
            <w:tcBorders>
              <w:top w:val="single" w:sz="4" w:space="0" w:color="auto"/>
              <w:left w:val="nil"/>
              <w:bottom w:val="single" w:sz="4" w:space="0" w:color="auto"/>
              <w:right w:val="single" w:sz="4" w:space="0" w:color="auto"/>
            </w:tcBorders>
            <w:shd w:val="clear" w:color="auto" w:fill="C00000"/>
            <w:noWrap/>
            <w:vAlign w:val="bottom"/>
            <w:hideMark/>
          </w:tcPr>
          <w:p w14:paraId="375F0C98"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2018</w:t>
            </w:r>
          </w:p>
        </w:tc>
        <w:tc>
          <w:tcPr>
            <w:tcW w:w="1357" w:type="dxa"/>
            <w:tcBorders>
              <w:top w:val="single" w:sz="4" w:space="0" w:color="auto"/>
              <w:left w:val="nil"/>
              <w:bottom w:val="single" w:sz="4" w:space="0" w:color="auto"/>
              <w:right w:val="single" w:sz="4" w:space="0" w:color="auto"/>
            </w:tcBorders>
            <w:shd w:val="clear" w:color="auto" w:fill="C00000"/>
            <w:noWrap/>
            <w:vAlign w:val="bottom"/>
            <w:hideMark/>
          </w:tcPr>
          <w:p w14:paraId="5473035A"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2019</w:t>
            </w:r>
          </w:p>
        </w:tc>
        <w:tc>
          <w:tcPr>
            <w:tcW w:w="1351" w:type="dxa"/>
            <w:tcBorders>
              <w:top w:val="single" w:sz="4" w:space="0" w:color="auto"/>
              <w:left w:val="nil"/>
              <w:bottom w:val="single" w:sz="4" w:space="0" w:color="auto"/>
              <w:right w:val="single" w:sz="4" w:space="0" w:color="auto"/>
            </w:tcBorders>
            <w:shd w:val="clear" w:color="auto" w:fill="C00000"/>
            <w:noWrap/>
            <w:vAlign w:val="bottom"/>
            <w:hideMark/>
          </w:tcPr>
          <w:p w14:paraId="5B546F42" w14:textId="77777777" w:rsidR="00630962" w:rsidRPr="008D1421" w:rsidRDefault="00630962" w:rsidP="00BF252C">
            <w:pPr>
              <w:spacing w:after="0" w:line="480" w:lineRule="auto"/>
              <w:jc w:val="center"/>
              <w:rPr>
                <w:rFonts w:ascii="Arial" w:eastAsia="Times New Roman" w:hAnsi="Arial" w:cs="Arial"/>
                <w:b/>
                <w:bCs/>
                <w:color w:val="FFFFFF" w:themeColor="background1"/>
                <w:sz w:val="20"/>
                <w:szCs w:val="20"/>
                <w:lang w:val="en-US"/>
              </w:rPr>
            </w:pPr>
            <w:r w:rsidRPr="008D1421">
              <w:rPr>
                <w:rFonts w:ascii="Arial" w:eastAsia="Times New Roman" w:hAnsi="Arial" w:cs="Arial"/>
                <w:b/>
                <w:bCs/>
                <w:color w:val="FFFFFF" w:themeColor="background1"/>
                <w:sz w:val="20"/>
                <w:szCs w:val="20"/>
                <w:lang w:val="en-US"/>
              </w:rPr>
              <w:t>2020</w:t>
            </w:r>
          </w:p>
        </w:tc>
      </w:tr>
      <w:tr w:rsidR="00630962" w:rsidRPr="008D1421" w14:paraId="47243165" w14:textId="77777777" w:rsidTr="00630962">
        <w:trPr>
          <w:trHeight w:val="407"/>
        </w:trPr>
        <w:tc>
          <w:tcPr>
            <w:tcW w:w="2714" w:type="dxa"/>
            <w:tcBorders>
              <w:top w:val="nil"/>
              <w:left w:val="single" w:sz="4" w:space="0" w:color="auto"/>
              <w:bottom w:val="single" w:sz="4" w:space="0" w:color="auto"/>
              <w:right w:val="single" w:sz="4" w:space="0" w:color="auto"/>
            </w:tcBorders>
            <w:shd w:val="clear" w:color="000000" w:fill="FFFFFF"/>
            <w:noWrap/>
            <w:vAlign w:val="bottom"/>
            <w:hideMark/>
          </w:tcPr>
          <w:p w14:paraId="142C9BF1" w14:textId="77777777" w:rsidR="00630962" w:rsidRPr="008D1421" w:rsidRDefault="00630962" w:rsidP="00751D1F">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 xml:space="preserve">Direct </w:t>
            </w:r>
          </w:p>
        </w:tc>
        <w:tc>
          <w:tcPr>
            <w:tcW w:w="1188" w:type="dxa"/>
            <w:tcBorders>
              <w:top w:val="nil"/>
              <w:left w:val="nil"/>
              <w:bottom w:val="single" w:sz="4" w:space="0" w:color="auto"/>
              <w:right w:val="single" w:sz="4" w:space="0" w:color="auto"/>
            </w:tcBorders>
            <w:shd w:val="clear" w:color="000000" w:fill="FFFFFF"/>
            <w:noWrap/>
            <w:vAlign w:val="center"/>
            <w:hideMark/>
          </w:tcPr>
          <w:p w14:paraId="0E673409" w14:textId="2052405A"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41</w:t>
            </w:r>
          </w:p>
        </w:tc>
        <w:tc>
          <w:tcPr>
            <w:tcW w:w="1188" w:type="dxa"/>
            <w:tcBorders>
              <w:top w:val="nil"/>
              <w:left w:val="nil"/>
              <w:bottom w:val="single" w:sz="4" w:space="0" w:color="auto"/>
              <w:right w:val="single" w:sz="4" w:space="0" w:color="auto"/>
            </w:tcBorders>
            <w:shd w:val="clear" w:color="000000" w:fill="FFFFFF"/>
            <w:noWrap/>
            <w:vAlign w:val="center"/>
            <w:hideMark/>
          </w:tcPr>
          <w:p w14:paraId="2843FBB0" w14:textId="328DA282"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43</w:t>
            </w:r>
          </w:p>
        </w:tc>
        <w:tc>
          <w:tcPr>
            <w:tcW w:w="1188" w:type="dxa"/>
            <w:tcBorders>
              <w:top w:val="nil"/>
              <w:left w:val="nil"/>
              <w:bottom w:val="single" w:sz="4" w:space="0" w:color="auto"/>
              <w:right w:val="single" w:sz="4" w:space="0" w:color="auto"/>
            </w:tcBorders>
            <w:shd w:val="clear" w:color="000000" w:fill="FFFFFF"/>
            <w:noWrap/>
            <w:vAlign w:val="center"/>
            <w:hideMark/>
          </w:tcPr>
          <w:p w14:paraId="531B4E2D" w14:textId="60D8E0C1"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44</w:t>
            </w:r>
          </w:p>
        </w:tc>
        <w:tc>
          <w:tcPr>
            <w:tcW w:w="1190" w:type="dxa"/>
            <w:tcBorders>
              <w:top w:val="nil"/>
              <w:left w:val="nil"/>
              <w:bottom w:val="single" w:sz="4" w:space="0" w:color="auto"/>
              <w:right w:val="single" w:sz="4" w:space="0" w:color="auto"/>
            </w:tcBorders>
            <w:shd w:val="clear" w:color="000000" w:fill="FFFFFF"/>
            <w:noWrap/>
            <w:vAlign w:val="center"/>
            <w:hideMark/>
          </w:tcPr>
          <w:p w14:paraId="5992F9E0" w14:textId="756EC5DC"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47</w:t>
            </w:r>
          </w:p>
        </w:tc>
        <w:tc>
          <w:tcPr>
            <w:tcW w:w="1357" w:type="dxa"/>
            <w:tcBorders>
              <w:top w:val="nil"/>
              <w:left w:val="nil"/>
              <w:bottom w:val="single" w:sz="4" w:space="0" w:color="auto"/>
              <w:right w:val="single" w:sz="4" w:space="0" w:color="auto"/>
            </w:tcBorders>
            <w:shd w:val="clear" w:color="000000" w:fill="FFFFFF"/>
            <w:noWrap/>
            <w:vAlign w:val="center"/>
            <w:hideMark/>
          </w:tcPr>
          <w:p w14:paraId="7688E4EE" w14:textId="42F5EE45"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49</w:t>
            </w:r>
          </w:p>
        </w:tc>
        <w:tc>
          <w:tcPr>
            <w:tcW w:w="1351" w:type="dxa"/>
            <w:tcBorders>
              <w:top w:val="nil"/>
              <w:left w:val="nil"/>
              <w:bottom w:val="single" w:sz="4" w:space="0" w:color="auto"/>
              <w:right w:val="single" w:sz="4" w:space="0" w:color="auto"/>
            </w:tcBorders>
            <w:shd w:val="clear" w:color="000000" w:fill="FFFFFF"/>
            <w:noWrap/>
            <w:vAlign w:val="center"/>
            <w:hideMark/>
          </w:tcPr>
          <w:p w14:paraId="7CC38780" w14:textId="19D78077"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45</w:t>
            </w:r>
          </w:p>
        </w:tc>
      </w:tr>
      <w:tr w:rsidR="00630962" w:rsidRPr="008D1421" w14:paraId="51F926A3" w14:textId="77777777" w:rsidTr="00630962">
        <w:trPr>
          <w:trHeight w:val="407"/>
        </w:trPr>
        <w:tc>
          <w:tcPr>
            <w:tcW w:w="2714" w:type="dxa"/>
            <w:tcBorders>
              <w:top w:val="nil"/>
              <w:left w:val="single" w:sz="4" w:space="0" w:color="auto"/>
              <w:bottom w:val="single" w:sz="4" w:space="0" w:color="auto"/>
              <w:right w:val="single" w:sz="4" w:space="0" w:color="auto"/>
            </w:tcBorders>
            <w:shd w:val="clear" w:color="000000" w:fill="FFFFFF"/>
            <w:noWrap/>
            <w:vAlign w:val="bottom"/>
            <w:hideMark/>
          </w:tcPr>
          <w:p w14:paraId="5287C6AF" w14:textId="77777777" w:rsidR="00630962" w:rsidRPr="008D1421" w:rsidRDefault="00630962" w:rsidP="00751D1F">
            <w:pPr>
              <w:spacing w:after="0" w:line="240" w:lineRule="auto"/>
              <w:rPr>
                <w:rFonts w:ascii="Arial" w:eastAsia="Times New Roman" w:hAnsi="Arial" w:cs="Arial"/>
                <w:color w:val="000000"/>
                <w:sz w:val="20"/>
                <w:szCs w:val="20"/>
                <w:lang w:val="en-US"/>
              </w:rPr>
            </w:pPr>
            <w:r w:rsidRPr="008D1421">
              <w:rPr>
                <w:rFonts w:ascii="Arial" w:hAnsi="Arial" w:cs="Arial"/>
                <w:color w:val="000000"/>
                <w:sz w:val="20"/>
                <w:szCs w:val="20"/>
              </w:rPr>
              <w:t xml:space="preserve">Indirect </w:t>
            </w:r>
          </w:p>
        </w:tc>
        <w:tc>
          <w:tcPr>
            <w:tcW w:w="1188" w:type="dxa"/>
            <w:tcBorders>
              <w:top w:val="nil"/>
              <w:left w:val="nil"/>
              <w:bottom w:val="single" w:sz="4" w:space="0" w:color="auto"/>
              <w:right w:val="single" w:sz="4" w:space="0" w:color="auto"/>
            </w:tcBorders>
            <w:shd w:val="clear" w:color="000000" w:fill="FFFFFF"/>
            <w:noWrap/>
            <w:vAlign w:val="center"/>
            <w:hideMark/>
          </w:tcPr>
          <w:p w14:paraId="3DDDFCFE" w14:textId="46E83876"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1188" w:type="dxa"/>
            <w:tcBorders>
              <w:top w:val="nil"/>
              <w:left w:val="nil"/>
              <w:bottom w:val="single" w:sz="4" w:space="0" w:color="auto"/>
              <w:right w:val="single" w:sz="4" w:space="0" w:color="auto"/>
            </w:tcBorders>
            <w:shd w:val="clear" w:color="000000" w:fill="FFFFFF"/>
            <w:noWrap/>
            <w:vAlign w:val="center"/>
            <w:hideMark/>
          </w:tcPr>
          <w:p w14:paraId="083F78D0" w14:textId="6576F644"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w:t>
            </w:r>
          </w:p>
        </w:tc>
        <w:tc>
          <w:tcPr>
            <w:tcW w:w="1188" w:type="dxa"/>
            <w:tcBorders>
              <w:top w:val="nil"/>
              <w:left w:val="nil"/>
              <w:bottom w:val="single" w:sz="4" w:space="0" w:color="auto"/>
              <w:right w:val="single" w:sz="4" w:space="0" w:color="auto"/>
            </w:tcBorders>
            <w:shd w:val="clear" w:color="000000" w:fill="FFFFFF"/>
            <w:noWrap/>
            <w:vAlign w:val="center"/>
            <w:hideMark/>
          </w:tcPr>
          <w:p w14:paraId="060A838E" w14:textId="6879D1B7"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1190" w:type="dxa"/>
            <w:tcBorders>
              <w:top w:val="nil"/>
              <w:left w:val="nil"/>
              <w:bottom w:val="single" w:sz="4" w:space="0" w:color="auto"/>
              <w:right w:val="single" w:sz="4" w:space="0" w:color="auto"/>
            </w:tcBorders>
            <w:shd w:val="clear" w:color="000000" w:fill="FFFFFF"/>
            <w:noWrap/>
            <w:vAlign w:val="center"/>
            <w:hideMark/>
          </w:tcPr>
          <w:p w14:paraId="5C6596B5" w14:textId="5B1BCAEC"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1357" w:type="dxa"/>
            <w:tcBorders>
              <w:top w:val="nil"/>
              <w:left w:val="nil"/>
              <w:bottom w:val="single" w:sz="4" w:space="0" w:color="auto"/>
              <w:right w:val="single" w:sz="4" w:space="0" w:color="auto"/>
            </w:tcBorders>
            <w:shd w:val="clear" w:color="000000" w:fill="FFFFFF"/>
            <w:noWrap/>
            <w:vAlign w:val="center"/>
            <w:hideMark/>
          </w:tcPr>
          <w:p w14:paraId="40537977" w14:textId="6948511A"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1351" w:type="dxa"/>
            <w:tcBorders>
              <w:top w:val="nil"/>
              <w:left w:val="nil"/>
              <w:bottom w:val="single" w:sz="4" w:space="0" w:color="auto"/>
              <w:right w:val="single" w:sz="4" w:space="0" w:color="auto"/>
            </w:tcBorders>
            <w:shd w:val="clear" w:color="000000" w:fill="FFFFFF"/>
            <w:noWrap/>
            <w:vAlign w:val="center"/>
            <w:hideMark/>
          </w:tcPr>
          <w:p w14:paraId="5D67B0A8" w14:textId="6E6E40E3" w:rsidR="00630962" w:rsidRPr="008D1421" w:rsidRDefault="00630962" w:rsidP="00751D1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r>
      <w:tr w:rsidR="00630962" w:rsidRPr="008D1421" w14:paraId="0DEBB1CB" w14:textId="77777777" w:rsidTr="00630962">
        <w:trPr>
          <w:trHeight w:val="395"/>
        </w:trPr>
        <w:tc>
          <w:tcPr>
            <w:tcW w:w="2714" w:type="dxa"/>
            <w:tcBorders>
              <w:top w:val="nil"/>
              <w:left w:val="single" w:sz="4" w:space="0" w:color="auto"/>
              <w:bottom w:val="single" w:sz="4" w:space="0" w:color="auto"/>
              <w:right w:val="single" w:sz="4" w:space="0" w:color="auto"/>
            </w:tcBorders>
            <w:shd w:val="clear" w:color="000000" w:fill="FFFFFF"/>
            <w:noWrap/>
            <w:vAlign w:val="bottom"/>
            <w:hideMark/>
          </w:tcPr>
          <w:p w14:paraId="5E4C2217" w14:textId="77777777" w:rsidR="00630962" w:rsidRPr="00905DCB" w:rsidRDefault="00630962" w:rsidP="00751D1F">
            <w:pPr>
              <w:spacing w:after="0" w:line="240" w:lineRule="auto"/>
              <w:rPr>
                <w:rFonts w:ascii="Arial" w:eastAsia="Times New Roman" w:hAnsi="Arial" w:cs="Arial"/>
                <w:b/>
                <w:bCs/>
                <w:color w:val="000000"/>
                <w:sz w:val="20"/>
                <w:szCs w:val="20"/>
                <w:lang w:val="en-US"/>
              </w:rPr>
            </w:pPr>
            <w:r w:rsidRPr="00905DCB">
              <w:rPr>
                <w:rFonts w:ascii="Arial" w:hAnsi="Arial" w:cs="Arial"/>
                <w:b/>
                <w:bCs/>
                <w:color w:val="000000"/>
                <w:sz w:val="20"/>
                <w:szCs w:val="20"/>
              </w:rPr>
              <w:t>Total</w:t>
            </w:r>
          </w:p>
        </w:tc>
        <w:tc>
          <w:tcPr>
            <w:tcW w:w="1188" w:type="dxa"/>
            <w:tcBorders>
              <w:top w:val="nil"/>
              <w:left w:val="nil"/>
              <w:bottom w:val="single" w:sz="4" w:space="0" w:color="auto"/>
              <w:right w:val="single" w:sz="4" w:space="0" w:color="auto"/>
            </w:tcBorders>
            <w:shd w:val="clear" w:color="000000" w:fill="FFFFFF"/>
            <w:noWrap/>
            <w:vAlign w:val="center"/>
            <w:hideMark/>
          </w:tcPr>
          <w:p w14:paraId="29C4B542" w14:textId="5F72DC21" w:rsidR="00630962" w:rsidRPr="00905DCB" w:rsidRDefault="00630962" w:rsidP="00751D1F">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51</w:t>
            </w:r>
          </w:p>
        </w:tc>
        <w:tc>
          <w:tcPr>
            <w:tcW w:w="1188" w:type="dxa"/>
            <w:tcBorders>
              <w:top w:val="nil"/>
              <w:left w:val="nil"/>
              <w:bottom w:val="single" w:sz="4" w:space="0" w:color="auto"/>
              <w:right w:val="single" w:sz="4" w:space="0" w:color="auto"/>
            </w:tcBorders>
            <w:shd w:val="clear" w:color="000000" w:fill="FFFFFF"/>
            <w:noWrap/>
            <w:vAlign w:val="center"/>
            <w:hideMark/>
          </w:tcPr>
          <w:p w14:paraId="7A6A63D7" w14:textId="78515B50" w:rsidR="00630962" w:rsidRPr="00905DCB" w:rsidRDefault="00630962" w:rsidP="00751D1F">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53</w:t>
            </w:r>
          </w:p>
        </w:tc>
        <w:tc>
          <w:tcPr>
            <w:tcW w:w="1188" w:type="dxa"/>
            <w:tcBorders>
              <w:top w:val="nil"/>
              <w:left w:val="nil"/>
              <w:bottom w:val="single" w:sz="4" w:space="0" w:color="auto"/>
              <w:right w:val="single" w:sz="4" w:space="0" w:color="auto"/>
            </w:tcBorders>
            <w:shd w:val="clear" w:color="000000" w:fill="FFFFFF"/>
            <w:noWrap/>
            <w:vAlign w:val="center"/>
            <w:hideMark/>
          </w:tcPr>
          <w:p w14:paraId="5E851827" w14:textId="125BA5F9" w:rsidR="00630962" w:rsidRPr="00905DCB" w:rsidRDefault="00630962" w:rsidP="00751D1F">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55</w:t>
            </w:r>
          </w:p>
        </w:tc>
        <w:tc>
          <w:tcPr>
            <w:tcW w:w="1190" w:type="dxa"/>
            <w:tcBorders>
              <w:top w:val="nil"/>
              <w:left w:val="nil"/>
              <w:bottom w:val="single" w:sz="4" w:space="0" w:color="auto"/>
              <w:right w:val="single" w:sz="4" w:space="0" w:color="auto"/>
            </w:tcBorders>
            <w:shd w:val="clear" w:color="000000" w:fill="FFFFFF"/>
            <w:noWrap/>
            <w:vAlign w:val="center"/>
            <w:hideMark/>
          </w:tcPr>
          <w:p w14:paraId="32FC837C" w14:textId="173CDEDE" w:rsidR="00630962" w:rsidRPr="00905DCB" w:rsidRDefault="00630962" w:rsidP="00751D1F">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59</w:t>
            </w:r>
          </w:p>
        </w:tc>
        <w:tc>
          <w:tcPr>
            <w:tcW w:w="1357" w:type="dxa"/>
            <w:tcBorders>
              <w:top w:val="nil"/>
              <w:left w:val="nil"/>
              <w:bottom w:val="single" w:sz="4" w:space="0" w:color="auto"/>
              <w:right w:val="single" w:sz="4" w:space="0" w:color="auto"/>
            </w:tcBorders>
            <w:shd w:val="clear" w:color="000000" w:fill="FFFFFF"/>
            <w:noWrap/>
            <w:vAlign w:val="center"/>
            <w:hideMark/>
          </w:tcPr>
          <w:p w14:paraId="1C4CF46E" w14:textId="2202383C" w:rsidR="00630962" w:rsidRPr="00905DCB" w:rsidRDefault="00630962" w:rsidP="00751D1F">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61</w:t>
            </w:r>
          </w:p>
        </w:tc>
        <w:tc>
          <w:tcPr>
            <w:tcW w:w="1351" w:type="dxa"/>
            <w:tcBorders>
              <w:top w:val="nil"/>
              <w:left w:val="nil"/>
              <w:bottom w:val="single" w:sz="4" w:space="0" w:color="auto"/>
              <w:right w:val="single" w:sz="4" w:space="0" w:color="auto"/>
            </w:tcBorders>
            <w:shd w:val="clear" w:color="000000" w:fill="FFFFFF"/>
            <w:noWrap/>
            <w:vAlign w:val="center"/>
            <w:hideMark/>
          </w:tcPr>
          <w:p w14:paraId="4F49E545" w14:textId="4A93A5BF" w:rsidR="00630962" w:rsidRPr="00905DCB" w:rsidRDefault="00630962" w:rsidP="00751D1F">
            <w:pPr>
              <w:spacing w:after="0" w:line="240" w:lineRule="auto"/>
              <w:jc w:val="center"/>
              <w:rPr>
                <w:rFonts w:ascii="Arial" w:eastAsia="Times New Roman" w:hAnsi="Arial" w:cs="Arial"/>
                <w:b/>
                <w:bCs/>
                <w:color w:val="000000" w:themeColor="text1"/>
                <w:sz w:val="20"/>
                <w:szCs w:val="20"/>
                <w:lang w:val="en-US"/>
              </w:rPr>
            </w:pPr>
            <w:r>
              <w:rPr>
                <w:rFonts w:ascii="Arial" w:hAnsi="Arial" w:cs="Arial"/>
                <w:b/>
                <w:bCs/>
                <w:color w:val="000000"/>
                <w:sz w:val="20"/>
                <w:szCs w:val="20"/>
              </w:rPr>
              <w:t>56</w:t>
            </w:r>
          </w:p>
        </w:tc>
      </w:tr>
    </w:tbl>
    <w:p w14:paraId="04EEBEBE" w14:textId="67A9579A" w:rsidR="00967807" w:rsidRDefault="008D1421" w:rsidP="009F5EE3">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499968" behindDoc="0" locked="0" layoutInCell="1" allowOverlap="1" wp14:anchorId="29582DB4" wp14:editId="26EE1C9F">
                <wp:simplePos x="0" y="0"/>
                <wp:positionH relativeFrom="margin">
                  <wp:posOffset>3835730</wp:posOffset>
                </wp:positionH>
                <wp:positionV relativeFrom="paragraph">
                  <wp:posOffset>34991</wp:posOffset>
                </wp:positionV>
                <wp:extent cx="2588260" cy="219075"/>
                <wp:effectExtent l="0" t="0" r="0" b="0"/>
                <wp:wrapNone/>
                <wp:docPr id="1278" name="TextBox 4"/>
                <wp:cNvGraphicFramePr/>
                <a:graphic xmlns:a="http://schemas.openxmlformats.org/drawingml/2006/main">
                  <a:graphicData uri="http://schemas.microsoft.com/office/word/2010/wordprocessingShape">
                    <wps:wsp>
                      <wps:cNvSpPr txBox="1"/>
                      <wps:spPr>
                        <a:xfrm>
                          <a:off x="0" y="0"/>
                          <a:ext cx="2588260" cy="219075"/>
                        </a:xfrm>
                        <a:prstGeom prst="rect">
                          <a:avLst/>
                        </a:prstGeom>
                        <a:noFill/>
                      </wps:spPr>
                      <wps:txbx>
                        <w:txbxContent>
                          <w:p w14:paraId="5AC98170" w14:textId="77777777" w:rsidR="008D1421" w:rsidRPr="004644A7" w:rsidRDefault="008D1421" w:rsidP="008D1421">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V relativeFrom="margin">
                  <wp14:pctHeight>0</wp14:pctHeight>
                </wp14:sizeRelV>
              </wp:anchor>
            </w:drawing>
          </mc:Choice>
          <mc:Fallback>
            <w:pict>
              <v:shape w14:anchorId="29582DB4" id="_x0000_s1140" type="#_x0000_t202" style="position:absolute;margin-left:302.05pt;margin-top:2.75pt;width:203.8pt;height:17.25pt;z-index:252499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" filled="f" stroked="f">
                <v:textbox>
                  <w:txbxContent>
                    <w:p w14:paraId="5AC98170" w14:textId="77777777" w:rsidR="008D1421" w:rsidRPr="004644A7" w:rsidRDefault="008D1421" w:rsidP="008D1421">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7AC31E94" w14:textId="3F47F8D2" w:rsidR="00051677" w:rsidRPr="0061645E" w:rsidRDefault="00051677" w:rsidP="00051677">
      <w:pPr>
        <w:spacing w:line="360" w:lineRule="auto"/>
        <w:textAlignment w:val="baseline"/>
        <w:rPr>
          <w:rFonts w:ascii="Arial" w:hAnsi="Arial" w:cs="Arial"/>
          <w:b/>
          <w:bCs/>
          <w:sz w:val="24"/>
          <w:szCs w:val="24"/>
        </w:rPr>
      </w:pPr>
      <w:r w:rsidRPr="0061645E">
        <w:rPr>
          <w:rFonts w:ascii="Arial" w:hAnsi="Arial" w:cs="Arial"/>
          <w:b/>
          <w:bCs/>
          <w:sz w:val="24"/>
          <w:szCs w:val="24"/>
        </w:rPr>
        <w:t>3.2.6.6. Sales By Company</w:t>
      </w:r>
    </w:p>
    <w:p w14:paraId="79574D28" w14:textId="4C7EA44E" w:rsidR="00051677" w:rsidRPr="00051677" w:rsidRDefault="00051677" w:rsidP="00051677">
      <w:pPr>
        <w:spacing w:line="360" w:lineRule="auto"/>
        <w:textAlignment w:val="baseline"/>
        <w:rPr>
          <w:rFonts w:ascii="Arial" w:hAnsi="Arial" w:cs="Arial"/>
          <w:b/>
          <w:bCs/>
          <w:sz w:val="24"/>
          <w:szCs w:val="24"/>
        </w:rPr>
      </w:pPr>
      <w:r w:rsidRPr="00051677">
        <w:rPr>
          <w:rFonts w:ascii="Arial" w:hAnsi="Arial" w:cs="Arial"/>
          <w:b/>
          <w:bCs/>
          <w:sz w:val="24"/>
          <w:szCs w:val="24"/>
        </w:rPr>
        <w:t>Figure 48:  Middle East &amp; Africa Vinyl Ester Resin Sales, By Company, By Volume</w:t>
      </w:r>
      <w:r w:rsidR="007C5B32">
        <w:rPr>
          <w:rFonts w:ascii="Arial" w:hAnsi="Arial" w:cs="Arial"/>
          <w:b/>
          <w:bCs/>
          <w:sz w:val="24"/>
          <w:szCs w:val="24"/>
        </w:rPr>
        <w:t xml:space="preserve"> (000’ Tonnes)</w:t>
      </w:r>
      <w:r w:rsidRPr="00051677">
        <w:rPr>
          <w:rFonts w:ascii="Arial" w:hAnsi="Arial" w:cs="Arial"/>
          <w:b/>
          <w:bCs/>
          <w:sz w:val="24"/>
          <w:szCs w:val="24"/>
        </w:rPr>
        <w:t>, 2020</w:t>
      </w:r>
    </w:p>
    <w:p w14:paraId="174F5BCD" w14:textId="562479B8" w:rsidR="00C77616" w:rsidRDefault="00967807"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93120" behindDoc="0" locked="0" layoutInCell="1" allowOverlap="1" wp14:anchorId="74E6DEF6" wp14:editId="2250C0C2">
                <wp:simplePos x="0" y="0"/>
                <wp:positionH relativeFrom="margin">
                  <wp:posOffset>4040505</wp:posOffset>
                </wp:positionH>
                <wp:positionV relativeFrom="paragraph">
                  <wp:posOffset>2277745</wp:posOffset>
                </wp:positionV>
                <wp:extent cx="2312670" cy="533400"/>
                <wp:effectExtent l="0" t="0" r="0" b="0"/>
                <wp:wrapNone/>
                <wp:docPr id="2089" name="TextBox 4"/>
                <wp:cNvGraphicFramePr/>
                <a:graphic xmlns:a="http://schemas.openxmlformats.org/drawingml/2006/main">
                  <a:graphicData uri="http://schemas.microsoft.com/office/word/2010/wordprocessingShape">
                    <wps:wsp>
                      <wps:cNvSpPr txBox="1"/>
                      <wps:spPr>
                        <a:xfrm>
                          <a:off x="0" y="0"/>
                          <a:ext cx="2312670" cy="533400"/>
                        </a:xfrm>
                        <a:prstGeom prst="rect">
                          <a:avLst/>
                        </a:prstGeom>
                        <a:noFill/>
                      </wps:spPr>
                      <wps:txbx>
                        <w:txbxContent>
                          <w:p w14:paraId="204AFC20" w14:textId="1FBB10EF" w:rsidR="00E33B0C" w:rsidRDefault="00E33B0C"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Pr>
                                <w:rFonts w:ascii="Verdana" w:eastAsia="Verdana" w:hAnsi="Verdana" w:cs="Verdana"/>
                                <w:i/>
                                <w:iCs/>
                                <w:color w:val="7F7F7F"/>
                                <w:kern w:val="24"/>
                                <w:sz w:val="12"/>
                                <w:szCs w:val="12"/>
                                <w14:textFill>
                                  <w14:solidFill>
                                    <w14:srgbClr w14:val="7F7F7F">
                                      <w14:lumMod w14:val="50000"/>
                                    </w14:srgbClr>
                                  </w14:solidFill>
                                </w14:textFill>
                              </w:rPr>
                              <w:t>Others include Imports</w:t>
                            </w:r>
                          </w:p>
                          <w:p w14:paraId="4E4AE88C" w14:textId="3E716C0D"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4E6DEF6" id="_x0000_s1141" type="#_x0000_t202" style="position:absolute;margin-left:318.15pt;margin-top:179.35pt;width:182.1pt;height:42pt;z-index:25229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" filled="f" stroked="f">
                <v:textbox>
                  <w:txbxContent>
                    <w:p w14:paraId="204AFC20" w14:textId="1FBB10EF" w:rsidR="00E33B0C" w:rsidRDefault="00E33B0C"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Pr>
                          <w:rFonts w:ascii="Verdana" w:eastAsia="Verdana" w:hAnsi="Verdana" w:cs="Verdana"/>
                          <w:i/>
                          <w:iCs/>
                          <w:color w:val="7F7F7F"/>
                          <w:kern w:val="24"/>
                          <w:sz w:val="12"/>
                          <w:szCs w:val="12"/>
                          <w14:textFill>
                            <w14:solidFill>
                              <w14:srgbClr w14:val="7F7F7F">
                                <w14:lumMod w14:val="50000"/>
                              </w14:srgbClr>
                            </w14:solidFill>
                          </w14:textFill>
                        </w:rPr>
                        <w:t>Others include Imports</w:t>
                      </w:r>
                    </w:p>
                    <w:p w14:paraId="4E4AE88C" w14:textId="3E716C0D"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C77616" w:rsidRPr="002B5730">
        <w:rPr>
          <w:noProof/>
          <w:color w:val="000000" w:themeColor="text1"/>
        </w:rPr>
        <w:drawing>
          <wp:inline distT="0" distB="0" distL="0" distR="0" wp14:anchorId="3E0AA2E0" wp14:editId="71643CC2">
            <wp:extent cx="6457950" cy="2276475"/>
            <wp:effectExtent l="0" t="0" r="0" b="0"/>
            <wp:docPr id="2090" name="Chart 2090">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7F945E69" w14:textId="77777777" w:rsidR="00ED7DD8" w:rsidRDefault="00ED7DD8" w:rsidP="000C07D2">
      <w:pPr>
        <w:spacing w:line="360" w:lineRule="auto"/>
        <w:textAlignment w:val="baseline"/>
        <w:rPr>
          <w:rFonts w:ascii="Arial" w:hAnsi="Arial" w:cs="Arial"/>
          <w:b/>
          <w:bCs/>
          <w:sz w:val="24"/>
          <w:szCs w:val="24"/>
        </w:rPr>
      </w:pPr>
    </w:p>
    <w:p w14:paraId="789D241F" w14:textId="77777777" w:rsidR="003B4B95" w:rsidRDefault="003B4B95" w:rsidP="000C07D2">
      <w:pPr>
        <w:spacing w:line="360" w:lineRule="auto"/>
        <w:textAlignment w:val="baseline"/>
        <w:rPr>
          <w:rFonts w:ascii="Arial" w:hAnsi="Arial" w:cs="Arial"/>
          <w:b/>
          <w:bCs/>
          <w:sz w:val="24"/>
          <w:szCs w:val="24"/>
        </w:rPr>
      </w:pPr>
    </w:p>
    <w:p w14:paraId="1F7CB8B1" w14:textId="77777777" w:rsidR="003B4B95" w:rsidRDefault="003B4B95" w:rsidP="000C07D2">
      <w:pPr>
        <w:spacing w:line="360" w:lineRule="auto"/>
        <w:textAlignment w:val="baseline"/>
        <w:rPr>
          <w:rFonts w:ascii="Arial" w:hAnsi="Arial" w:cs="Arial"/>
          <w:b/>
          <w:bCs/>
          <w:sz w:val="24"/>
          <w:szCs w:val="24"/>
        </w:rPr>
      </w:pPr>
    </w:p>
    <w:p w14:paraId="5FBEAFCD" w14:textId="77777777" w:rsidR="003B4B95" w:rsidRDefault="003B4B95" w:rsidP="000C07D2">
      <w:pPr>
        <w:spacing w:line="360" w:lineRule="auto"/>
        <w:textAlignment w:val="baseline"/>
        <w:rPr>
          <w:rFonts w:ascii="Arial" w:hAnsi="Arial" w:cs="Arial"/>
          <w:b/>
          <w:bCs/>
          <w:sz w:val="24"/>
          <w:szCs w:val="24"/>
        </w:rPr>
      </w:pPr>
    </w:p>
    <w:p w14:paraId="76A2DE4F" w14:textId="77777777" w:rsidR="003B4B95" w:rsidRDefault="003B4B95" w:rsidP="000C07D2">
      <w:pPr>
        <w:spacing w:line="360" w:lineRule="auto"/>
        <w:textAlignment w:val="baseline"/>
        <w:rPr>
          <w:rFonts w:ascii="Arial" w:hAnsi="Arial" w:cs="Arial"/>
          <w:b/>
          <w:bCs/>
          <w:sz w:val="24"/>
          <w:szCs w:val="24"/>
        </w:rPr>
      </w:pPr>
    </w:p>
    <w:p w14:paraId="27A2E865" w14:textId="77777777" w:rsidR="003B4B95" w:rsidRDefault="003B4B95" w:rsidP="000C07D2">
      <w:pPr>
        <w:spacing w:line="360" w:lineRule="auto"/>
        <w:textAlignment w:val="baseline"/>
        <w:rPr>
          <w:rFonts w:ascii="Arial" w:hAnsi="Arial" w:cs="Arial"/>
          <w:b/>
          <w:bCs/>
          <w:sz w:val="24"/>
          <w:szCs w:val="24"/>
        </w:rPr>
      </w:pPr>
    </w:p>
    <w:p w14:paraId="15B9200A" w14:textId="77777777" w:rsidR="003B4B95" w:rsidRDefault="003B4B95" w:rsidP="000C07D2">
      <w:pPr>
        <w:spacing w:line="360" w:lineRule="auto"/>
        <w:textAlignment w:val="baseline"/>
        <w:rPr>
          <w:rFonts w:ascii="Arial" w:hAnsi="Arial" w:cs="Arial"/>
          <w:b/>
          <w:bCs/>
          <w:sz w:val="24"/>
          <w:szCs w:val="24"/>
        </w:rPr>
      </w:pPr>
    </w:p>
    <w:p w14:paraId="29EA5B20" w14:textId="77777777" w:rsidR="003B4B95" w:rsidRDefault="003B4B95" w:rsidP="000C07D2">
      <w:pPr>
        <w:spacing w:line="360" w:lineRule="auto"/>
        <w:textAlignment w:val="baseline"/>
        <w:rPr>
          <w:rFonts w:ascii="Arial" w:hAnsi="Arial" w:cs="Arial"/>
          <w:b/>
          <w:bCs/>
          <w:sz w:val="24"/>
          <w:szCs w:val="24"/>
        </w:rPr>
      </w:pPr>
    </w:p>
    <w:p w14:paraId="5E7BB5D6" w14:textId="77777777" w:rsidR="003B4B95" w:rsidRDefault="003B4B95" w:rsidP="000C07D2">
      <w:pPr>
        <w:spacing w:line="360" w:lineRule="auto"/>
        <w:textAlignment w:val="baseline"/>
        <w:rPr>
          <w:rFonts w:ascii="Arial" w:hAnsi="Arial" w:cs="Arial"/>
          <w:b/>
          <w:bCs/>
          <w:sz w:val="24"/>
          <w:szCs w:val="24"/>
        </w:rPr>
      </w:pPr>
    </w:p>
    <w:p w14:paraId="37D8B69B" w14:textId="77777777" w:rsidR="003B4B95" w:rsidRDefault="003B4B95" w:rsidP="000C07D2">
      <w:pPr>
        <w:spacing w:line="360" w:lineRule="auto"/>
        <w:textAlignment w:val="baseline"/>
        <w:rPr>
          <w:rFonts w:ascii="Arial" w:hAnsi="Arial" w:cs="Arial"/>
          <w:b/>
          <w:bCs/>
          <w:sz w:val="24"/>
          <w:szCs w:val="24"/>
        </w:rPr>
      </w:pPr>
    </w:p>
    <w:p w14:paraId="5B81B54D" w14:textId="4AFBC59B" w:rsidR="000C07D2" w:rsidRDefault="000C07D2" w:rsidP="000C07D2">
      <w:pPr>
        <w:spacing w:line="360" w:lineRule="auto"/>
        <w:textAlignment w:val="baseline"/>
        <w:rPr>
          <w:rFonts w:ascii="Arial" w:hAnsi="Arial" w:cs="Arial"/>
          <w:b/>
          <w:bCs/>
          <w:sz w:val="24"/>
          <w:szCs w:val="24"/>
        </w:rPr>
      </w:pPr>
      <w:r>
        <w:rPr>
          <w:rFonts w:ascii="Arial" w:hAnsi="Arial" w:cs="Arial"/>
          <w:b/>
          <w:bCs/>
          <w:sz w:val="24"/>
          <w:szCs w:val="24"/>
        </w:rPr>
        <w:lastRenderedPageBreak/>
        <w:t>India Demand Supply Scenario</w:t>
      </w:r>
    </w:p>
    <w:p w14:paraId="562F9A1F" w14:textId="5D0D1F96" w:rsidR="000C07D2" w:rsidRPr="00BF252C" w:rsidRDefault="000C07D2" w:rsidP="000C07D2">
      <w:pPr>
        <w:spacing w:line="360" w:lineRule="auto"/>
        <w:textAlignment w:val="baseline"/>
        <w:rPr>
          <w:rFonts w:ascii="Arial" w:hAnsi="Arial" w:cs="Arial"/>
          <w:b/>
          <w:bCs/>
          <w:sz w:val="24"/>
          <w:szCs w:val="24"/>
        </w:rPr>
        <w:sectPr w:rsidR="000C07D2" w:rsidRPr="00BF252C"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61645E">
        <w:rPr>
          <w:rFonts w:ascii="Arial" w:hAnsi="Arial" w:cs="Arial"/>
          <w:b/>
          <w:bCs/>
          <w:sz w:val="24"/>
          <w:szCs w:val="24"/>
        </w:rPr>
        <w:t xml:space="preserve">India </w:t>
      </w:r>
      <w:r>
        <w:rPr>
          <w:rFonts w:ascii="Arial" w:hAnsi="Arial" w:cs="Arial"/>
          <w:b/>
          <w:bCs/>
          <w:sz w:val="24"/>
          <w:szCs w:val="24"/>
        </w:rPr>
        <w:t xml:space="preserve">Vinyl Ester Resin </w:t>
      </w:r>
      <w:r w:rsidRPr="00257590">
        <w:rPr>
          <w:rFonts w:ascii="Arial" w:hAnsi="Arial" w:cs="Arial"/>
          <w:b/>
          <w:bCs/>
          <w:sz w:val="24"/>
          <w:szCs w:val="24"/>
        </w:rPr>
        <w:t>Capacity, Production and Demand</w:t>
      </w:r>
      <w:r>
        <w:rPr>
          <w:rFonts w:ascii="Arial" w:hAnsi="Arial" w:cs="Arial"/>
          <w:b/>
          <w:bCs/>
          <w:sz w:val="24"/>
          <w:szCs w:val="24"/>
        </w:rPr>
        <w:t xml:space="preserve">, By Volume (000’ Tonnes), 2015 - 2030F </w:t>
      </w:r>
    </w:p>
    <w:p w14:paraId="7B388614" w14:textId="77777777" w:rsidR="000C07D2" w:rsidRDefault="000C07D2" w:rsidP="000C07D2">
      <w:pPr>
        <w:spacing w:line="360" w:lineRule="auto"/>
        <w:jc w:val="both"/>
        <w:rPr>
          <w:rFonts w:ascii="Arial" w:hAnsi="Arial" w:cs="Arial"/>
          <w:sz w:val="24"/>
          <w:szCs w:val="24"/>
        </w:rPr>
      </w:pPr>
      <w:r>
        <w:rPr>
          <w:noProof/>
        </w:rPr>
        <mc:AlternateContent>
          <mc:Choice Requires="wps">
            <w:drawing>
              <wp:anchor distT="0" distB="0" distL="114300" distR="114300" simplePos="0" relativeHeight="252795904" behindDoc="0" locked="0" layoutInCell="1" allowOverlap="1" wp14:anchorId="2E8C131A" wp14:editId="4EC5987F">
                <wp:simplePos x="0" y="0"/>
                <wp:positionH relativeFrom="column">
                  <wp:posOffset>5253990</wp:posOffset>
                </wp:positionH>
                <wp:positionV relativeFrom="paragraph">
                  <wp:posOffset>1862991</wp:posOffset>
                </wp:positionV>
                <wp:extent cx="1280160" cy="292735"/>
                <wp:effectExtent l="0" t="0" r="0" b="0"/>
                <wp:wrapNone/>
                <wp:docPr id="216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1B0B49C5" w14:textId="77777777" w:rsidR="000C07D2" w:rsidRPr="005858C1" w:rsidRDefault="000C07D2" w:rsidP="000C07D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2E8C131A" id="_x0000_s1142" type="#_x0000_t202" style="position:absolute;left:0;text-align:left;margin-left:413.7pt;margin-top:146.7pt;width:100.8pt;height:23.05pt;z-index:25279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" filled="f" stroked="f">
                <v:textbox style="mso-fit-shape-to-text:t">
                  <w:txbxContent>
                    <w:p w14:paraId="1B0B49C5" w14:textId="77777777" w:rsidR="000C07D2" w:rsidRPr="005858C1" w:rsidRDefault="000C07D2" w:rsidP="000C07D2">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sidRPr="00473C99">
        <w:rPr>
          <w:noProof/>
        </w:rPr>
        <w:drawing>
          <wp:inline distT="0" distB="0" distL="0" distR="0" wp14:anchorId="0D7827FE" wp14:editId="55A2E54F">
            <wp:extent cx="6534150" cy="2422567"/>
            <wp:effectExtent l="0" t="0" r="0" b="0"/>
            <wp:docPr id="2174" name="Chart 2174">
              <a:extLst xmlns:a="http://schemas.openxmlformats.org/drawingml/2006/main">
                <a:ext uri="{FF2B5EF4-FFF2-40B4-BE49-F238E27FC236}">
                  <a16:creationId xmlns:a16="http://schemas.microsoft.com/office/drawing/2014/main" id="{7CCA040B-F157-4B0C-9923-DFA614E814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tbl>
      <w:tblPr>
        <w:tblpPr w:leftFromText="180" w:rightFromText="180" w:vertAnchor="text" w:horzAnchor="margin" w:tblpY="197"/>
        <w:tblW w:w="9995" w:type="dxa"/>
        <w:tblLook w:val="04A0" w:firstRow="1" w:lastRow="0" w:firstColumn="1" w:lastColumn="0" w:noHBand="0" w:noVBand="1"/>
      </w:tblPr>
      <w:tblGrid>
        <w:gridCol w:w="3961"/>
        <w:gridCol w:w="2227"/>
        <w:gridCol w:w="1205"/>
        <w:gridCol w:w="1205"/>
        <w:gridCol w:w="1397"/>
      </w:tblGrid>
      <w:tr w:rsidR="000C07D2" w:rsidRPr="0081193C" w14:paraId="36B10DC6" w14:textId="77777777" w:rsidTr="00751D1F">
        <w:trPr>
          <w:trHeight w:val="52"/>
        </w:trPr>
        <w:tc>
          <w:tcPr>
            <w:tcW w:w="3961"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427C9FE8" w14:textId="77777777" w:rsidR="000C07D2" w:rsidRPr="00BF252C" w:rsidRDefault="000C07D2" w:rsidP="007E1666">
            <w:pPr>
              <w:spacing w:after="0" w:line="240" w:lineRule="auto"/>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Company</w:t>
            </w:r>
            <w:r>
              <w:rPr>
                <w:rFonts w:ascii="Verdana" w:eastAsia="Times New Roman" w:hAnsi="Verdana" w:cs="Times New Roman"/>
                <w:color w:val="FFFFFF" w:themeColor="background1"/>
                <w:sz w:val="20"/>
                <w:szCs w:val="20"/>
                <w:lang w:val="en-US"/>
              </w:rPr>
              <w:t xml:space="preserve"> (000’ </w:t>
            </w:r>
            <w:proofErr w:type="spellStart"/>
            <w:r>
              <w:rPr>
                <w:rFonts w:ascii="Verdana" w:eastAsia="Times New Roman" w:hAnsi="Verdana" w:cs="Times New Roman"/>
                <w:color w:val="FFFFFF" w:themeColor="background1"/>
                <w:sz w:val="20"/>
                <w:szCs w:val="20"/>
                <w:lang w:val="en-US"/>
              </w:rPr>
              <w:t>Tonnes</w:t>
            </w:r>
            <w:proofErr w:type="spellEnd"/>
            <w:r>
              <w:rPr>
                <w:rFonts w:ascii="Verdana" w:eastAsia="Times New Roman" w:hAnsi="Verdana" w:cs="Times New Roman"/>
                <w:color w:val="FFFFFF" w:themeColor="background1"/>
                <w:sz w:val="20"/>
                <w:szCs w:val="20"/>
                <w:lang w:val="en-US"/>
              </w:rPr>
              <w:t>)</w:t>
            </w:r>
          </w:p>
        </w:tc>
        <w:tc>
          <w:tcPr>
            <w:tcW w:w="2227" w:type="dxa"/>
            <w:tcBorders>
              <w:top w:val="single" w:sz="4" w:space="0" w:color="auto"/>
              <w:left w:val="nil"/>
              <w:bottom w:val="single" w:sz="4" w:space="0" w:color="auto"/>
              <w:right w:val="single" w:sz="4" w:space="0" w:color="auto"/>
            </w:tcBorders>
            <w:shd w:val="clear" w:color="auto" w:fill="C00000"/>
            <w:noWrap/>
            <w:vAlign w:val="bottom"/>
            <w:hideMark/>
          </w:tcPr>
          <w:p w14:paraId="420F5DD3" w14:textId="77777777" w:rsidR="000C07D2" w:rsidRPr="00BF252C" w:rsidRDefault="000C07D2" w:rsidP="007E1666">
            <w:pPr>
              <w:spacing w:after="0" w:line="240" w:lineRule="auto"/>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Location</w:t>
            </w:r>
          </w:p>
        </w:tc>
        <w:tc>
          <w:tcPr>
            <w:tcW w:w="1205" w:type="dxa"/>
            <w:tcBorders>
              <w:top w:val="single" w:sz="4" w:space="0" w:color="auto"/>
              <w:left w:val="nil"/>
              <w:bottom w:val="single" w:sz="4" w:space="0" w:color="auto"/>
              <w:right w:val="single" w:sz="4" w:space="0" w:color="auto"/>
            </w:tcBorders>
            <w:shd w:val="clear" w:color="auto" w:fill="C00000"/>
            <w:noWrap/>
            <w:vAlign w:val="bottom"/>
            <w:hideMark/>
          </w:tcPr>
          <w:p w14:paraId="628F399F" w14:textId="77777777" w:rsidR="000C07D2" w:rsidRPr="00BF252C" w:rsidRDefault="000C07D2" w:rsidP="007E1666">
            <w:pPr>
              <w:spacing w:after="0" w:line="240" w:lineRule="auto"/>
              <w:jc w:val="right"/>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2015</w:t>
            </w:r>
          </w:p>
        </w:tc>
        <w:tc>
          <w:tcPr>
            <w:tcW w:w="1205" w:type="dxa"/>
            <w:tcBorders>
              <w:top w:val="single" w:sz="4" w:space="0" w:color="auto"/>
              <w:left w:val="nil"/>
              <w:bottom w:val="single" w:sz="4" w:space="0" w:color="auto"/>
              <w:right w:val="single" w:sz="4" w:space="0" w:color="auto"/>
            </w:tcBorders>
            <w:shd w:val="clear" w:color="auto" w:fill="C00000"/>
            <w:noWrap/>
            <w:vAlign w:val="bottom"/>
            <w:hideMark/>
          </w:tcPr>
          <w:p w14:paraId="2BA27E07" w14:textId="77777777" w:rsidR="000C07D2" w:rsidRPr="00BF252C" w:rsidRDefault="000C07D2" w:rsidP="007E1666">
            <w:pPr>
              <w:spacing w:after="0" w:line="240" w:lineRule="auto"/>
              <w:jc w:val="right"/>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2020</w:t>
            </w:r>
          </w:p>
        </w:tc>
        <w:tc>
          <w:tcPr>
            <w:tcW w:w="1397" w:type="dxa"/>
            <w:tcBorders>
              <w:top w:val="single" w:sz="4" w:space="0" w:color="auto"/>
              <w:left w:val="nil"/>
              <w:bottom w:val="single" w:sz="4" w:space="0" w:color="auto"/>
              <w:right w:val="single" w:sz="4" w:space="0" w:color="auto"/>
            </w:tcBorders>
            <w:shd w:val="clear" w:color="auto" w:fill="C00000"/>
            <w:noWrap/>
            <w:vAlign w:val="bottom"/>
            <w:hideMark/>
          </w:tcPr>
          <w:p w14:paraId="13C99049" w14:textId="77777777" w:rsidR="000C07D2" w:rsidRPr="00BF252C" w:rsidRDefault="000C07D2" w:rsidP="007E1666">
            <w:pPr>
              <w:spacing w:after="0" w:line="240" w:lineRule="auto"/>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2030F</w:t>
            </w:r>
          </w:p>
        </w:tc>
      </w:tr>
      <w:tr w:rsidR="000C07D2" w:rsidRPr="0081193C" w14:paraId="24B74148" w14:textId="77777777" w:rsidTr="00751D1F">
        <w:trPr>
          <w:trHeight w:val="52"/>
        </w:trPr>
        <w:tc>
          <w:tcPr>
            <w:tcW w:w="3961" w:type="dxa"/>
            <w:tcBorders>
              <w:top w:val="nil"/>
              <w:left w:val="single" w:sz="4" w:space="0" w:color="auto"/>
              <w:bottom w:val="single" w:sz="4" w:space="0" w:color="auto"/>
              <w:right w:val="single" w:sz="4" w:space="0" w:color="auto"/>
            </w:tcBorders>
            <w:shd w:val="clear" w:color="auto" w:fill="auto"/>
            <w:noWrap/>
            <w:vAlign w:val="center"/>
            <w:hideMark/>
          </w:tcPr>
          <w:p w14:paraId="416A22D2"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color w:val="000000"/>
                <w:sz w:val="20"/>
                <w:szCs w:val="20"/>
              </w:rPr>
              <w:t>Orson Chemicals</w:t>
            </w:r>
          </w:p>
        </w:tc>
        <w:tc>
          <w:tcPr>
            <w:tcW w:w="2227" w:type="dxa"/>
            <w:tcBorders>
              <w:top w:val="nil"/>
              <w:left w:val="nil"/>
              <w:bottom w:val="single" w:sz="4" w:space="0" w:color="auto"/>
              <w:right w:val="single" w:sz="4" w:space="0" w:color="auto"/>
            </w:tcBorders>
            <w:shd w:val="clear" w:color="auto" w:fill="auto"/>
            <w:noWrap/>
            <w:vAlign w:val="center"/>
            <w:hideMark/>
          </w:tcPr>
          <w:p w14:paraId="1FC6AD7B"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proofErr w:type="spellStart"/>
            <w:r>
              <w:rPr>
                <w:rFonts w:ascii="Arial" w:hAnsi="Arial" w:cs="Arial"/>
                <w:color w:val="000000"/>
                <w:sz w:val="20"/>
                <w:szCs w:val="20"/>
              </w:rPr>
              <w:t>Silvassa</w:t>
            </w:r>
            <w:proofErr w:type="spellEnd"/>
          </w:p>
        </w:tc>
        <w:tc>
          <w:tcPr>
            <w:tcW w:w="1205" w:type="dxa"/>
            <w:tcBorders>
              <w:top w:val="nil"/>
              <w:left w:val="nil"/>
              <w:bottom w:val="single" w:sz="4" w:space="0" w:color="auto"/>
              <w:right w:val="single" w:sz="4" w:space="0" w:color="auto"/>
            </w:tcBorders>
            <w:shd w:val="clear" w:color="auto" w:fill="auto"/>
            <w:noWrap/>
            <w:vAlign w:val="bottom"/>
            <w:hideMark/>
          </w:tcPr>
          <w:p w14:paraId="23F9FD56"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0.72</w:t>
            </w:r>
          </w:p>
        </w:tc>
        <w:tc>
          <w:tcPr>
            <w:tcW w:w="1205" w:type="dxa"/>
            <w:tcBorders>
              <w:top w:val="nil"/>
              <w:left w:val="nil"/>
              <w:bottom w:val="single" w:sz="4" w:space="0" w:color="auto"/>
              <w:right w:val="single" w:sz="4" w:space="0" w:color="auto"/>
            </w:tcBorders>
            <w:shd w:val="clear" w:color="auto" w:fill="auto"/>
            <w:noWrap/>
            <w:vAlign w:val="bottom"/>
            <w:hideMark/>
          </w:tcPr>
          <w:p w14:paraId="487881D1"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0.72</w:t>
            </w:r>
          </w:p>
        </w:tc>
        <w:tc>
          <w:tcPr>
            <w:tcW w:w="1397" w:type="dxa"/>
            <w:tcBorders>
              <w:top w:val="nil"/>
              <w:left w:val="nil"/>
              <w:bottom w:val="single" w:sz="4" w:space="0" w:color="auto"/>
              <w:right w:val="single" w:sz="4" w:space="0" w:color="auto"/>
            </w:tcBorders>
            <w:shd w:val="clear" w:color="auto" w:fill="auto"/>
            <w:noWrap/>
            <w:vAlign w:val="bottom"/>
            <w:hideMark/>
          </w:tcPr>
          <w:p w14:paraId="521903E5"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0.72</w:t>
            </w:r>
          </w:p>
        </w:tc>
      </w:tr>
      <w:tr w:rsidR="000C07D2" w:rsidRPr="0081193C" w14:paraId="06B7797C" w14:textId="77777777" w:rsidTr="00751D1F">
        <w:trPr>
          <w:trHeight w:val="52"/>
        </w:trPr>
        <w:tc>
          <w:tcPr>
            <w:tcW w:w="3961" w:type="dxa"/>
            <w:tcBorders>
              <w:top w:val="nil"/>
              <w:left w:val="single" w:sz="4" w:space="0" w:color="auto"/>
              <w:bottom w:val="single" w:sz="4" w:space="0" w:color="auto"/>
              <w:right w:val="single" w:sz="4" w:space="0" w:color="auto"/>
            </w:tcBorders>
            <w:shd w:val="clear" w:color="auto" w:fill="auto"/>
            <w:noWrap/>
            <w:vAlign w:val="bottom"/>
            <w:hideMark/>
          </w:tcPr>
          <w:p w14:paraId="25503FE0"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proofErr w:type="spellStart"/>
            <w:r>
              <w:rPr>
                <w:rFonts w:ascii="Arial" w:hAnsi="Arial" w:cs="Arial"/>
                <w:sz w:val="20"/>
                <w:szCs w:val="20"/>
              </w:rPr>
              <w:t>Reichhold</w:t>
            </w:r>
            <w:proofErr w:type="spellEnd"/>
            <w:r>
              <w:rPr>
                <w:rFonts w:ascii="Arial" w:hAnsi="Arial" w:cs="Arial"/>
                <w:sz w:val="20"/>
                <w:szCs w:val="20"/>
              </w:rPr>
              <w:t xml:space="preserve"> India </w:t>
            </w:r>
            <w:proofErr w:type="spellStart"/>
            <w:r>
              <w:rPr>
                <w:rFonts w:ascii="Arial" w:hAnsi="Arial" w:cs="Arial"/>
                <w:sz w:val="20"/>
                <w:szCs w:val="20"/>
              </w:rPr>
              <w:t>Pvt.</w:t>
            </w:r>
            <w:proofErr w:type="spellEnd"/>
            <w:r>
              <w:rPr>
                <w:rFonts w:ascii="Arial" w:hAnsi="Arial" w:cs="Arial"/>
                <w:sz w:val="20"/>
                <w:szCs w:val="20"/>
              </w:rPr>
              <w:t xml:space="preserve"> Ltd.</w:t>
            </w:r>
          </w:p>
        </w:tc>
        <w:tc>
          <w:tcPr>
            <w:tcW w:w="2227" w:type="dxa"/>
            <w:tcBorders>
              <w:top w:val="nil"/>
              <w:left w:val="nil"/>
              <w:bottom w:val="single" w:sz="4" w:space="0" w:color="auto"/>
              <w:right w:val="single" w:sz="4" w:space="0" w:color="auto"/>
            </w:tcBorders>
            <w:shd w:val="clear" w:color="auto" w:fill="auto"/>
            <w:noWrap/>
            <w:vAlign w:val="bottom"/>
            <w:hideMark/>
          </w:tcPr>
          <w:p w14:paraId="12AF2A40"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Maharashtra</w:t>
            </w:r>
          </w:p>
        </w:tc>
        <w:tc>
          <w:tcPr>
            <w:tcW w:w="1205" w:type="dxa"/>
            <w:tcBorders>
              <w:top w:val="nil"/>
              <w:left w:val="nil"/>
              <w:bottom w:val="single" w:sz="4" w:space="0" w:color="auto"/>
              <w:right w:val="single" w:sz="4" w:space="0" w:color="auto"/>
            </w:tcBorders>
            <w:shd w:val="clear" w:color="auto" w:fill="auto"/>
            <w:noWrap/>
            <w:vAlign w:val="bottom"/>
            <w:hideMark/>
          </w:tcPr>
          <w:p w14:paraId="64F4A3BA"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0.36</w:t>
            </w:r>
          </w:p>
        </w:tc>
        <w:tc>
          <w:tcPr>
            <w:tcW w:w="1205" w:type="dxa"/>
            <w:tcBorders>
              <w:top w:val="nil"/>
              <w:left w:val="nil"/>
              <w:bottom w:val="single" w:sz="4" w:space="0" w:color="auto"/>
              <w:right w:val="single" w:sz="4" w:space="0" w:color="auto"/>
            </w:tcBorders>
            <w:shd w:val="clear" w:color="auto" w:fill="auto"/>
            <w:noWrap/>
            <w:vAlign w:val="bottom"/>
            <w:hideMark/>
          </w:tcPr>
          <w:p w14:paraId="183A058B"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0.36</w:t>
            </w:r>
          </w:p>
        </w:tc>
        <w:tc>
          <w:tcPr>
            <w:tcW w:w="1397" w:type="dxa"/>
            <w:tcBorders>
              <w:top w:val="nil"/>
              <w:left w:val="nil"/>
              <w:bottom w:val="single" w:sz="4" w:space="0" w:color="auto"/>
              <w:right w:val="single" w:sz="4" w:space="0" w:color="auto"/>
            </w:tcBorders>
            <w:shd w:val="clear" w:color="auto" w:fill="auto"/>
            <w:noWrap/>
            <w:vAlign w:val="bottom"/>
            <w:hideMark/>
          </w:tcPr>
          <w:p w14:paraId="04F3595A"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0.36</w:t>
            </w:r>
          </w:p>
        </w:tc>
      </w:tr>
      <w:tr w:rsidR="000C07D2" w:rsidRPr="0081193C" w14:paraId="2F29B173" w14:textId="77777777" w:rsidTr="00751D1F">
        <w:trPr>
          <w:trHeight w:val="52"/>
        </w:trPr>
        <w:tc>
          <w:tcPr>
            <w:tcW w:w="3961" w:type="dxa"/>
            <w:tcBorders>
              <w:top w:val="nil"/>
              <w:left w:val="single" w:sz="4" w:space="0" w:color="auto"/>
              <w:bottom w:val="single" w:sz="4" w:space="0" w:color="auto"/>
              <w:right w:val="single" w:sz="4" w:space="0" w:color="auto"/>
            </w:tcBorders>
            <w:shd w:val="clear" w:color="auto" w:fill="auto"/>
            <w:noWrap/>
            <w:vAlign w:val="bottom"/>
            <w:hideMark/>
          </w:tcPr>
          <w:p w14:paraId="47BC4ED5"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proofErr w:type="spellStart"/>
            <w:r>
              <w:rPr>
                <w:rFonts w:ascii="Arial" w:hAnsi="Arial" w:cs="Arial"/>
                <w:sz w:val="20"/>
                <w:szCs w:val="20"/>
              </w:rPr>
              <w:t>Moras</w:t>
            </w:r>
            <w:proofErr w:type="spellEnd"/>
            <w:r>
              <w:rPr>
                <w:rFonts w:ascii="Arial" w:hAnsi="Arial" w:cs="Arial"/>
                <w:sz w:val="20"/>
                <w:szCs w:val="20"/>
              </w:rPr>
              <w:t xml:space="preserve"> Chemicals India </w:t>
            </w:r>
            <w:proofErr w:type="spellStart"/>
            <w:r>
              <w:rPr>
                <w:rFonts w:ascii="Arial" w:hAnsi="Arial" w:cs="Arial"/>
                <w:sz w:val="20"/>
                <w:szCs w:val="20"/>
              </w:rPr>
              <w:t>Pvt.</w:t>
            </w:r>
            <w:proofErr w:type="spellEnd"/>
            <w:r>
              <w:rPr>
                <w:rFonts w:ascii="Arial" w:hAnsi="Arial" w:cs="Arial"/>
                <w:sz w:val="20"/>
                <w:szCs w:val="20"/>
              </w:rPr>
              <w:t xml:space="preserve"> Ltd. </w:t>
            </w:r>
          </w:p>
        </w:tc>
        <w:tc>
          <w:tcPr>
            <w:tcW w:w="2227" w:type="dxa"/>
            <w:tcBorders>
              <w:top w:val="nil"/>
              <w:left w:val="nil"/>
              <w:bottom w:val="single" w:sz="4" w:space="0" w:color="auto"/>
              <w:right w:val="single" w:sz="4" w:space="0" w:color="auto"/>
            </w:tcBorders>
            <w:shd w:val="clear" w:color="auto" w:fill="auto"/>
            <w:noWrap/>
            <w:vAlign w:val="bottom"/>
            <w:hideMark/>
          </w:tcPr>
          <w:p w14:paraId="1E29117B"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Gujarat</w:t>
            </w:r>
          </w:p>
        </w:tc>
        <w:tc>
          <w:tcPr>
            <w:tcW w:w="1205" w:type="dxa"/>
            <w:tcBorders>
              <w:top w:val="nil"/>
              <w:left w:val="nil"/>
              <w:bottom w:val="single" w:sz="4" w:space="0" w:color="auto"/>
              <w:right w:val="single" w:sz="4" w:space="0" w:color="auto"/>
            </w:tcBorders>
            <w:shd w:val="clear" w:color="auto" w:fill="auto"/>
            <w:noWrap/>
            <w:vAlign w:val="bottom"/>
            <w:hideMark/>
          </w:tcPr>
          <w:p w14:paraId="289055D4"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0.36</w:t>
            </w:r>
          </w:p>
        </w:tc>
        <w:tc>
          <w:tcPr>
            <w:tcW w:w="1205" w:type="dxa"/>
            <w:tcBorders>
              <w:top w:val="nil"/>
              <w:left w:val="nil"/>
              <w:bottom w:val="single" w:sz="4" w:space="0" w:color="auto"/>
              <w:right w:val="single" w:sz="4" w:space="0" w:color="auto"/>
            </w:tcBorders>
            <w:shd w:val="clear" w:color="auto" w:fill="auto"/>
            <w:noWrap/>
            <w:vAlign w:val="bottom"/>
            <w:hideMark/>
          </w:tcPr>
          <w:p w14:paraId="44397E0E"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0.36</w:t>
            </w:r>
          </w:p>
        </w:tc>
        <w:tc>
          <w:tcPr>
            <w:tcW w:w="1397" w:type="dxa"/>
            <w:tcBorders>
              <w:top w:val="nil"/>
              <w:left w:val="nil"/>
              <w:bottom w:val="single" w:sz="4" w:space="0" w:color="auto"/>
              <w:right w:val="single" w:sz="4" w:space="0" w:color="auto"/>
            </w:tcBorders>
            <w:shd w:val="clear" w:color="auto" w:fill="auto"/>
            <w:noWrap/>
            <w:vAlign w:val="bottom"/>
            <w:hideMark/>
          </w:tcPr>
          <w:p w14:paraId="6CA5C955"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0.36</w:t>
            </w:r>
          </w:p>
        </w:tc>
      </w:tr>
      <w:tr w:rsidR="000C07D2" w:rsidRPr="0081193C" w14:paraId="51E8ACFD" w14:textId="77777777" w:rsidTr="00751D1F">
        <w:trPr>
          <w:trHeight w:val="52"/>
        </w:trPr>
        <w:tc>
          <w:tcPr>
            <w:tcW w:w="3961" w:type="dxa"/>
            <w:tcBorders>
              <w:top w:val="nil"/>
              <w:left w:val="single" w:sz="4" w:space="0" w:color="auto"/>
              <w:bottom w:val="single" w:sz="4" w:space="0" w:color="auto"/>
              <w:right w:val="single" w:sz="4" w:space="0" w:color="auto"/>
            </w:tcBorders>
            <w:shd w:val="clear" w:color="auto" w:fill="auto"/>
            <w:noWrap/>
            <w:vAlign w:val="bottom"/>
            <w:hideMark/>
          </w:tcPr>
          <w:p w14:paraId="6D894E15"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 xml:space="preserve">Innovative Resins </w:t>
            </w:r>
            <w:proofErr w:type="spellStart"/>
            <w:r>
              <w:rPr>
                <w:rFonts w:ascii="Arial" w:hAnsi="Arial" w:cs="Arial"/>
                <w:sz w:val="20"/>
                <w:szCs w:val="20"/>
              </w:rPr>
              <w:t>Pvt.</w:t>
            </w:r>
            <w:proofErr w:type="spellEnd"/>
            <w:r>
              <w:rPr>
                <w:rFonts w:ascii="Arial" w:hAnsi="Arial" w:cs="Arial"/>
                <w:sz w:val="20"/>
                <w:szCs w:val="20"/>
              </w:rPr>
              <w:t xml:space="preserve"> Ltd.</w:t>
            </w:r>
          </w:p>
        </w:tc>
        <w:tc>
          <w:tcPr>
            <w:tcW w:w="2227" w:type="dxa"/>
            <w:tcBorders>
              <w:top w:val="nil"/>
              <w:left w:val="nil"/>
              <w:bottom w:val="single" w:sz="4" w:space="0" w:color="auto"/>
              <w:right w:val="single" w:sz="4" w:space="0" w:color="auto"/>
            </w:tcBorders>
            <w:shd w:val="clear" w:color="auto" w:fill="auto"/>
            <w:noWrap/>
            <w:vAlign w:val="bottom"/>
            <w:hideMark/>
          </w:tcPr>
          <w:p w14:paraId="47857C81"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Rajasthan</w:t>
            </w:r>
          </w:p>
        </w:tc>
        <w:tc>
          <w:tcPr>
            <w:tcW w:w="1205" w:type="dxa"/>
            <w:tcBorders>
              <w:top w:val="nil"/>
              <w:left w:val="nil"/>
              <w:bottom w:val="single" w:sz="4" w:space="0" w:color="auto"/>
              <w:right w:val="single" w:sz="4" w:space="0" w:color="auto"/>
            </w:tcBorders>
            <w:shd w:val="clear" w:color="auto" w:fill="auto"/>
            <w:noWrap/>
            <w:vAlign w:val="bottom"/>
            <w:hideMark/>
          </w:tcPr>
          <w:p w14:paraId="67064AE2"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1.8</w:t>
            </w:r>
          </w:p>
        </w:tc>
        <w:tc>
          <w:tcPr>
            <w:tcW w:w="1205" w:type="dxa"/>
            <w:tcBorders>
              <w:top w:val="nil"/>
              <w:left w:val="nil"/>
              <w:bottom w:val="single" w:sz="4" w:space="0" w:color="auto"/>
              <w:right w:val="single" w:sz="4" w:space="0" w:color="auto"/>
            </w:tcBorders>
            <w:shd w:val="clear" w:color="auto" w:fill="auto"/>
            <w:noWrap/>
            <w:vAlign w:val="bottom"/>
            <w:hideMark/>
          </w:tcPr>
          <w:p w14:paraId="7773C120"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1.8</w:t>
            </w:r>
          </w:p>
        </w:tc>
        <w:tc>
          <w:tcPr>
            <w:tcW w:w="1397" w:type="dxa"/>
            <w:tcBorders>
              <w:top w:val="nil"/>
              <w:left w:val="nil"/>
              <w:bottom w:val="single" w:sz="4" w:space="0" w:color="auto"/>
              <w:right w:val="single" w:sz="4" w:space="0" w:color="auto"/>
            </w:tcBorders>
            <w:shd w:val="clear" w:color="auto" w:fill="auto"/>
            <w:noWrap/>
            <w:vAlign w:val="bottom"/>
            <w:hideMark/>
          </w:tcPr>
          <w:p w14:paraId="2EC4E096"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1.8</w:t>
            </w:r>
          </w:p>
        </w:tc>
      </w:tr>
      <w:tr w:rsidR="000C07D2" w:rsidRPr="0081193C" w14:paraId="68D5F930" w14:textId="77777777" w:rsidTr="00751D1F">
        <w:trPr>
          <w:trHeight w:val="52"/>
        </w:trPr>
        <w:tc>
          <w:tcPr>
            <w:tcW w:w="3961" w:type="dxa"/>
            <w:tcBorders>
              <w:top w:val="nil"/>
              <w:left w:val="single" w:sz="4" w:space="0" w:color="auto"/>
              <w:bottom w:val="single" w:sz="4" w:space="0" w:color="auto"/>
              <w:right w:val="single" w:sz="4" w:space="0" w:color="auto"/>
            </w:tcBorders>
            <w:shd w:val="clear" w:color="auto" w:fill="auto"/>
            <w:noWrap/>
            <w:vAlign w:val="bottom"/>
            <w:hideMark/>
          </w:tcPr>
          <w:p w14:paraId="66413F39" w14:textId="4D7F702B" w:rsidR="000C07D2" w:rsidRPr="00BF252C" w:rsidRDefault="000C07D2" w:rsidP="007E1666">
            <w:pPr>
              <w:spacing w:after="0" w:line="240" w:lineRule="auto"/>
              <w:rPr>
                <w:rFonts w:ascii="Verdana" w:eastAsia="Times New Roman" w:hAnsi="Verdana" w:cs="Times New Roman"/>
                <w:color w:val="000000"/>
                <w:sz w:val="20"/>
                <w:szCs w:val="20"/>
                <w:lang w:val="en-US"/>
              </w:rPr>
            </w:pPr>
            <w:proofErr w:type="spellStart"/>
            <w:r>
              <w:rPr>
                <w:rFonts w:ascii="Arial" w:hAnsi="Arial" w:cs="Arial"/>
                <w:sz w:val="20"/>
                <w:szCs w:val="20"/>
              </w:rPr>
              <w:t>Mechemco</w:t>
            </w:r>
            <w:proofErr w:type="spellEnd"/>
            <w:r>
              <w:rPr>
                <w:rFonts w:ascii="Arial" w:hAnsi="Arial" w:cs="Arial"/>
                <w:sz w:val="20"/>
                <w:szCs w:val="20"/>
              </w:rPr>
              <w:t xml:space="preserve"> resins </w:t>
            </w:r>
            <w:r w:rsidR="00CD321F">
              <w:rPr>
                <w:rFonts w:ascii="Arial" w:hAnsi="Arial" w:cs="Arial"/>
                <w:sz w:val="20"/>
                <w:szCs w:val="20"/>
              </w:rPr>
              <w:t>P</w:t>
            </w:r>
            <w:r>
              <w:rPr>
                <w:rFonts w:ascii="Arial" w:hAnsi="Arial" w:cs="Arial"/>
                <w:sz w:val="20"/>
                <w:szCs w:val="20"/>
              </w:rPr>
              <w:t>vt ltd</w:t>
            </w:r>
          </w:p>
        </w:tc>
        <w:tc>
          <w:tcPr>
            <w:tcW w:w="2227" w:type="dxa"/>
            <w:tcBorders>
              <w:top w:val="nil"/>
              <w:left w:val="nil"/>
              <w:bottom w:val="single" w:sz="4" w:space="0" w:color="auto"/>
              <w:right w:val="single" w:sz="4" w:space="0" w:color="auto"/>
            </w:tcBorders>
            <w:shd w:val="clear" w:color="auto" w:fill="auto"/>
            <w:noWrap/>
            <w:vAlign w:val="bottom"/>
            <w:hideMark/>
          </w:tcPr>
          <w:p w14:paraId="70235B53"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Maharashtra</w:t>
            </w:r>
          </w:p>
        </w:tc>
        <w:tc>
          <w:tcPr>
            <w:tcW w:w="1205" w:type="dxa"/>
            <w:tcBorders>
              <w:top w:val="nil"/>
              <w:left w:val="nil"/>
              <w:bottom w:val="single" w:sz="4" w:space="0" w:color="auto"/>
              <w:right w:val="single" w:sz="4" w:space="0" w:color="auto"/>
            </w:tcBorders>
            <w:shd w:val="clear" w:color="auto" w:fill="auto"/>
            <w:noWrap/>
            <w:vAlign w:val="bottom"/>
            <w:hideMark/>
          </w:tcPr>
          <w:p w14:paraId="17737564"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0.4</w:t>
            </w:r>
          </w:p>
        </w:tc>
        <w:tc>
          <w:tcPr>
            <w:tcW w:w="1205" w:type="dxa"/>
            <w:tcBorders>
              <w:top w:val="nil"/>
              <w:left w:val="nil"/>
              <w:bottom w:val="single" w:sz="4" w:space="0" w:color="auto"/>
              <w:right w:val="single" w:sz="4" w:space="0" w:color="auto"/>
            </w:tcBorders>
            <w:shd w:val="clear" w:color="auto" w:fill="auto"/>
            <w:noWrap/>
            <w:vAlign w:val="bottom"/>
            <w:hideMark/>
          </w:tcPr>
          <w:p w14:paraId="436B4915"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0.4</w:t>
            </w:r>
          </w:p>
        </w:tc>
        <w:tc>
          <w:tcPr>
            <w:tcW w:w="1397" w:type="dxa"/>
            <w:tcBorders>
              <w:top w:val="nil"/>
              <w:left w:val="nil"/>
              <w:bottom w:val="single" w:sz="4" w:space="0" w:color="auto"/>
              <w:right w:val="single" w:sz="4" w:space="0" w:color="auto"/>
            </w:tcBorders>
            <w:shd w:val="clear" w:color="auto" w:fill="auto"/>
            <w:noWrap/>
            <w:vAlign w:val="bottom"/>
            <w:hideMark/>
          </w:tcPr>
          <w:p w14:paraId="05DF769C"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0.4</w:t>
            </w:r>
          </w:p>
        </w:tc>
      </w:tr>
      <w:tr w:rsidR="000C07D2" w:rsidRPr="0081193C" w14:paraId="7665D691" w14:textId="77777777" w:rsidTr="00751D1F">
        <w:trPr>
          <w:trHeight w:val="52"/>
        </w:trPr>
        <w:tc>
          <w:tcPr>
            <w:tcW w:w="3961" w:type="dxa"/>
            <w:tcBorders>
              <w:top w:val="nil"/>
              <w:left w:val="single" w:sz="4" w:space="0" w:color="auto"/>
              <w:bottom w:val="single" w:sz="4" w:space="0" w:color="auto"/>
              <w:right w:val="single" w:sz="4" w:space="0" w:color="auto"/>
            </w:tcBorders>
            <w:shd w:val="clear" w:color="auto" w:fill="auto"/>
            <w:noWrap/>
            <w:vAlign w:val="bottom"/>
          </w:tcPr>
          <w:p w14:paraId="73C5A151"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proofErr w:type="spellStart"/>
            <w:r>
              <w:rPr>
                <w:rFonts w:ascii="Arial" w:hAnsi="Arial" w:cs="Arial"/>
                <w:sz w:val="20"/>
                <w:szCs w:val="20"/>
              </w:rPr>
              <w:t>Satyen</w:t>
            </w:r>
            <w:proofErr w:type="spellEnd"/>
            <w:r>
              <w:rPr>
                <w:rFonts w:ascii="Arial" w:hAnsi="Arial" w:cs="Arial"/>
                <w:sz w:val="20"/>
                <w:szCs w:val="20"/>
              </w:rPr>
              <w:t xml:space="preserve"> Polymers </w:t>
            </w:r>
            <w:proofErr w:type="spellStart"/>
            <w:r>
              <w:rPr>
                <w:rFonts w:ascii="Arial" w:hAnsi="Arial" w:cs="Arial"/>
                <w:sz w:val="20"/>
                <w:szCs w:val="20"/>
              </w:rPr>
              <w:t>Pvt.</w:t>
            </w:r>
            <w:proofErr w:type="spellEnd"/>
            <w:r>
              <w:rPr>
                <w:rFonts w:ascii="Arial" w:hAnsi="Arial" w:cs="Arial"/>
                <w:sz w:val="20"/>
                <w:szCs w:val="20"/>
              </w:rPr>
              <w:t xml:space="preserve"> Ltd. </w:t>
            </w:r>
          </w:p>
        </w:tc>
        <w:tc>
          <w:tcPr>
            <w:tcW w:w="2227" w:type="dxa"/>
            <w:tcBorders>
              <w:top w:val="nil"/>
              <w:left w:val="nil"/>
              <w:bottom w:val="single" w:sz="4" w:space="0" w:color="auto"/>
              <w:right w:val="single" w:sz="4" w:space="0" w:color="auto"/>
            </w:tcBorders>
            <w:shd w:val="clear" w:color="auto" w:fill="auto"/>
            <w:noWrap/>
            <w:vAlign w:val="bottom"/>
          </w:tcPr>
          <w:p w14:paraId="7FCA9C6E"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Maharashtra</w:t>
            </w:r>
          </w:p>
        </w:tc>
        <w:tc>
          <w:tcPr>
            <w:tcW w:w="1205" w:type="dxa"/>
            <w:tcBorders>
              <w:top w:val="nil"/>
              <w:left w:val="nil"/>
              <w:bottom w:val="single" w:sz="4" w:space="0" w:color="auto"/>
              <w:right w:val="single" w:sz="4" w:space="0" w:color="auto"/>
            </w:tcBorders>
            <w:shd w:val="clear" w:color="auto" w:fill="auto"/>
            <w:noWrap/>
            <w:vAlign w:val="bottom"/>
          </w:tcPr>
          <w:p w14:paraId="1AE0197B"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0.6</w:t>
            </w:r>
          </w:p>
        </w:tc>
        <w:tc>
          <w:tcPr>
            <w:tcW w:w="1205" w:type="dxa"/>
            <w:tcBorders>
              <w:top w:val="nil"/>
              <w:left w:val="nil"/>
              <w:bottom w:val="single" w:sz="4" w:space="0" w:color="auto"/>
              <w:right w:val="single" w:sz="4" w:space="0" w:color="auto"/>
            </w:tcBorders>
            <w:shd w:val="clear" w:color="auto" w:fill="auto"/>
            <w:noWrap/>
            <w:vAlign w:val="bottom"/>
          </w:tcPr>
          <w:p w14:paraId="223E3E5B"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0.6</w:t>
            </w:r>
          </w:p>
        </w:tc>
        <w:tc>
          <w:tcPr>
            <w:tcW w:w="1397" w:type="dxa"/>
            <w:tcBorders>
              <w:top w:val="nil"/>
              <w:left w:val="nil"/>
              <w:bottom w:val="single" w:sz="4" w:space="0" w:color="auto"/>
              <w:right w:val="single" w:sz="4" w:space="0" w:color="auto"/>
            </w:tcBorders>
            <w:shd w:val="clear" w:color="auto" w:fill="auto"/>
            <w:noWrap/>
            <w:vAlign w:val="bottom"/>
          </w:tcPr>
          <w:p w14:paraId="48EAE527"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0.6</w:t>
            </w:r>
          </w:p>
        </w:tc>
      </w:tr>
      <w:tr w:rsidR="000C07D2" w:rsidRPr="0081193C" w14:paraId="195A0D96" w14:textId="77777777" w:rsidTr="00751D1F">
        <w:trPr>
          <w:trHeight w:val="52"/>
        </w:trPr>
        <w:tc>
          <w:tcPr>
            <w:tcW w:w="3961" w:type="dxa"/>
            <w:tcBorders>
              <w:top w:val="nil"/>
              <w:left w:val="single" w:sz="4" w:space="0" w:color="auto"/>
              <w:bottom w:val="single" w:sz="4" w:space="0" w:color="auto"/>
              <w:right w:val="single" w:sz="4" w:space="0" w:color="auto"/>
            </w:tcBorders>
            <w:shd w:val="clear" w:color="auto" w:fill="auto"/>
            <w:noWrap/>
            <w:vAlign w:val="bottom"/>
          </w:tcPr>
          <w:p w14:paraId="3BE56ADE"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proofErr w:type="spellStart"/>
            <w:r>
              <w:rPr>
                <w:rFonts w:ascii="Arial" w:hAnsi="Arial" w:cs="Arial"/>
                <w:sz w:val="20"/>
                <w:szCs w:val="20"/>
              </w:rPr>
              <w:t>Crystic</w:t>
            </w:r>
            <w:proofErr w:type="spellEnd"/>
            <w:r>
              <w:rPr>
                <w:rFonts w:ascii="Arial" w:hAnsi="Arial" w:cs="Arial"/>
                <w:sz w:val="20"/>
                <w:szCs w:val="20"/>
              </w:rPr>
              <w:t xml:space="preserve"> Resins India Private Limited</w:t>
            </w:r>
          </w:p>
        </w:tc>
        <w:tc>
          <w:tcPr>
            <w:tcW w:w="2227" w:type="dxa"/>
            <w:tcBorders>
              <w:top w:val="nil"/>
              <w:left w:val="nil"/>
              <w:bottom w:val="single" w:sz="4" w:space="0" w:color="auto"/>
              <w:right w:val="single" w:sz="4" w:space="0" w:color="auto"/>
            </w:tcBorders>
            <w:shd w:val="clear" w:color="auto" w:fill="auto"/>
            <w:noWrap/>
            <w:vAlign w:val="bottom"/>
          </w:tcPr>
          <w:p w14:paraId="6B419997" w14:textId="77777777" w:rsidR="000C07D2" w:rsidRPr="00BF252C" w:rsidRDefault="000C07D2" w:rsidP="007E1666">
            <w:pPr>
              <w:spacing w:after="0" w:line="240" w:lineRule="auto"/>
              <w:rPr>
                <w:rFonts w:ascii="Verdana" w:eastAsia="Times New Roman" w:hAnsi="Verdana" w:cs="Times New Roman"/>
                <w:color w:val="000000"/>
                <w:sz w:val="20"/>
                <w:szCs w:val="20"/>
                <w:lang w:val="en-US"/>
              </w:rPr>
            </w:pPr>
            <w:r>
              <w:rPr>
                <w:rFonts w:ascii="Arial" w:hAnsi="Arial" w:cs="Arial"/>
                <w:sz w:val="20"/>
                <w:szCs w:val="20"/>
              </w:rPr>
              <w:t>Haryana</w:t>
            </w:r>
          </w:p>
        </w:tc>
        <w:tc>
          <w:tcPr>
            <w:tcW w:w="1205" w:type="dxa"/>
            <w:tcBorders>
              <w:top w:val="nil"/>
              <w:left w:val="nil"/>
              <w:bottom w:val="single" w:sz="4" w:space="0" w:color="auto"/>
              <w:right w:val="single" w:sz="4" w:space="0" w:color="auto"/>
            </w:tcBorders>
            <w:shd w:val="clear" w:color="auto" w:fill="auto"/>
            <w:noWrap/>
            <w:vAlign w:val="bottom"/>
          </w:tcPr>
          <w:p w14:paraId="4EAE38FB"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0.6</w:t>
            </w:r>
          </w:p>
        </w:tc>
        <w:tc>
          <w:tcPr>
            <w:tcW w:w="1205" w:type="dxa"/>
            <w:tcBorders>
              <w:top w:val="nil"/>
              <w:left w:val="nil"/>
              <w:bottom w:val="single" w:sz="4" w:space="0" w:color="auto"/>
              <w:right w:val="single" w:sz="4" w:space="0" w:color="auto"/>
            </w:tcBorders>
            <w:shd w:val="clear" w:color="auto" w:fill="auto"/>
            <w:noWrap/>
            <w:vAlign w:val="bottom"/>
          </w:tcPr>
          <w:p w14:paraId="0CCCCA3B"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0.6</w:t>
            </w:r>
          </w:p>
        </w:tc>
        <w:tc>
          <w:tcPr>
            <w:tcW w:w="1397" w:type="dxa"/>
            <w:tcBorders>
              <w:top w:val="nil"/>
              <w:left w:val="nil"/>
              <w:bottom w:val="single" w:sz="4" w:space="0" w:color="auto"/>
              <w:right w:val="single" w:sz="4" w:space="0" w:color="auto"/>
            </w:tcBorders>
            <w:shd w:val="clear" w:color="auto" w:fill="auto"/>
            <w:noWrap/>
            <w:vAlign w:val="bottom"/>
          </w:tcPr>
          <w:p w14:paraId="2776F321" w14:textId="77777777" w:rsidR="000C07D2" w:rsidRPr="00BF252C" w:rsidRDefault="000C07D2" w:rsidP="007E1666">
            <w:pPr>
              <w:spacing w:after="0" w:line="240" w:lineRule="auto"/>
              <w:jc w:val="right"/>
              <w:rPr>
                <w:rFonts w:ascii="Verdana" w:eastAsia="Times New Roman" w:hAnsi="Verdana" w:cs="Times New Roman"/>
                <w:color w:val="000000"/>
                <w:sz w:val="20"/>
                <w:szCs w:val="20"/>
                <w:lang w:val="en-US"/>
              </w:rPr>
            </w:pPr>
            <w:r>
              <w:rPr>
                <w:rFonts w:ascii="Calibri" w:hAnsi="Calibri"/>
                <w:color w:val="000000"/>
              </w:rPr>
              <w:t>0.6</w:t>
            </w:r>
          </w:p>
        </w:tc>
      </w:tr>
      <w:tr w:rsidR="000C07D2" w:rsidRPr="0081193C" w14:paraId="65629422" w14:textId="77777777" w:rsidTr="00751D1F">
        <w:trPr>
          <w:trHeight w:val="52"/>
        </w:trPr>
        <w:tc>
          <w:tcPr>
            <w:tcW w:w="3961" w:type="dxa"/>
            <w:tcBorders>
              <w:top w:val="nil"/>
              <w:left w:val="single" w:sz="4" w:space="0" w:color="auto"/>
              <w:bottom w:val="single" w:sz="4" w:space="0" w:color="auto"/>
              <w:right w:val="single" w:sz="4" w:space="0" w:color="auto"/>
            </w:tcBorders>
            <w:shd w:val="clear" w:color="auto" w:fill="C00000"/>
            <w:noWrap/>
            <w:vAlign w:val="bottom"/>
            <w:hideMark/>
          </w:tcPr>
          <w:p w14:paraId="2EC7E9BE" w14:textId="77777777" w:rsidR="000C07D2" w:rsidRPr="00BF252C" w:rsidRDefault="000C07D2" w:rsidP="007E1666">
            <w:pPr>
              <w:spacing w:after="0" w:line="240" w:lineRule="auto"/>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Total</w:t>
            </w:r>
          </w:p>
        </w:tc>
        <w:tc>
          <w:tcPr>
            <w:tcW w:w="2227" w:type="dxa"/>
            <w:tcBorders>
              <w:top w:val="nil"/>
              <w:left w:val="nil"/>
              <w:bottom w:val="single" w:sz="4" w:space="0" w:color="auto"/>
              <w:right w:val="single" w:sz="4" w:space="0" w:color="auto"/>
            </w:tcBorders>
            <w:shd w:val="clear" w:color="auto" w:fill="C00000"/>
            <w:noWrap/>
            <w:vAlign w:val="bottom"/>
            <w:hideMark/>
          </w:tcPr>
          <w:p w14:paraId="465EE4FB" w14:textId="77777777" w:rsidR="000C07D2" w:rsidRPr="00BF252C" w:rsidRDefault="000C07D2" w:rsidP="007E1666">
            <w:pPr>
              <w:spacing w:after="0" w:line="240" w:lineRule="auto"/>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 </w:t>
            </w:r>
          </w:p>
        </w:tc>
        <w:tc>
          <w:tcPr>
            <w:tcW w:w="1205" w:type="dxa"/>
            <w:tcBorders>
              <w:top w:val="nil"/>
              <w:left w:val="nil"/>
              <w:bottom w:val="single" w:sz="4" w:space="0" w:color="auto"/>
              <w:right w:val="single" w:sz="4" w:space="0" w:color="auto"/>
            </w:tcBorders>
            <w:shd w:val="clear" w:color="auto" w:fill="C00000"/>
            <w:noWrap/>
            <w:vAlign w:val="bottom"/>
            <w:hideMark/>
          </w:tcPr>
          <w:p w14:paraId="41834B8C" w14:textId="77777777" w:rsidR="000C07D2" w:rsidRPr="00BF252C" w:rsidRDefault="000C07D2" w:rsidP="007E1666">
            <w:pPr>
              <w:spacing w:after="0" w:line="240" w:lineRule="auto"/>
              <w:jc w:val="right"/>
              <w:rPr>
                <w:rFonts w:ascii="Verdana" w:eastAsia="Times New Roman" w:hAnsi="Verdana" w:cs="Times New Roman"/>
                <w:color w:val="FFFFFF" w:themeColor="background1"/>
                <w:sz w:val="20"/>
                <w:szCs w:val="20"/>
                <w:lang w:val="en-US"/>
              </w:rPr>
            </w:pPr>
            <w:r>
              <w:rPr>
                <w:rFonts w:ascii="Verdana" w:eastAsia="Times New Roman" w:hAnsi="Verdana" w:cs="Times New Roman"/>
                <w:color w:val="FFFFFF" w:themeColor="background1"/>
                <w:sz w:val="20"/>
                <w:szCs w:val="20"/>
                <w:lang w:val="en-US"/>
              </w:rPr>
              <w:t>4.84</w:t>
            </w:r>
          </w:p>
        </w:tc>
        <w:tc>
          <w:tcPr>
            <w:tcW w:w="1205" w:type="dxa"/>
            <w:tcBorders>
              <w:top w:val="nil"/>
              <w:left w:val="nil"/>
              <w:bottom w:val="single" w:sz="4" w:space="0" w:color="auto"/>
              <w:right w:val="single" w:sz="4" w:space="0" w:color="auto"/>
            </w:tcBorders>
            <w:shd w:val="clear" w:color="auto" w:fill="C00000"/>
            <w:noWrap/>
            <w:vAlign w:val="bottom"/>
            <w:hideMark/>
          </w:tcPr>
          <w:p w14:paraId="64F615F2" w14:textId="77777777" w:rsidR="000C07D2" w:rsidRPr="00BF252C" w:rsidRDefault="000C07D2" w:rsidP="007E1666">
            <w:pPr>
              <w:spacing w:after="0" w:line="240" w:lineRule="auto"/>
              <w:jc w:val="right"/>
              <w:rPr>
                <w:rFonts w:ascii="Verdana" w:eastAsia="Times New Roman" w:hAnsi="Verdana" w:cs="Times New Roman"/>
                <w:color w:val="FFFFFF" w:themeColor="background1"/>
                <w:sz w:val="20"/>
                <w:szCs w:val="20"/>
                <w:lang w:val="en-US"/>
              </w:rPr>
            </w:pPr>
            <w:r>
              <w:rPr>
                <w:rFonts w:ascii="Verdana" w:eastAsia="Times New Roman" w:hAnsi="Verdana" w:cs="Times New Roman"/>
                <w:color w:val="FFFFFF" w:themeColor="background1"/>
                <w:sz w:val="20"/>
                <w:szCs w:val="20"/>
                <w:lang w:val="en-US"/>
              </w:rPr>
              <w:t>4.84</w:t>
            </w:r>
          </w:p>
        </w:tc>
        <w:tc>
          <w:tcPr>
            <w:tcW w:w="1397" w:type="dxa"/>
            <w:tcBorders>
              <w:top w:val="nil"/>
              <w:left w:val="nil"/>
              <w:bottom w:val="single" w:sz="4" w:space="0" w:color="auto"/>
              <w:right w:val="single" w:sz="4" w:space="0" w:color="auto"/>
            </w:tcBorders>
            <w:shd w:val="clear" w:color="auto" w:fill="C00000"/>
            <w:noWrap/>
            <w:vAlign w:val="bottom"/>
            <w:hideMark/>
          </w:tcPr>
          <w:p w14:paraId="4FB4C7D2" w14:textId="77777777" w:rsidR="000C07D2" w:rsidRPr="00BF252C" w:rsidRDefault="000C07D2" w:rsidP="007E1666">
            <w:pPr>
              <w:spacing w:after="0" w:line="240" w:lineRule="auto"/>
              <w:jc w:val="right"/>
              <w:rPr>
                <w:rFonts w:ascii="Verdana" w:eastAsia="Times New Roman" w:hAnsi="Verdana" w:cs="Times New Roman"/>
                <w:color w:val="FFFFFF" w:themeColor="background1"/>
                <w:sz w:val="20"/>
                <w:szCs w:val="20"/>
                <w:lang w:val="en-US"/>
              </w:rPr>
            </w:pPr>
            <w:r>
              <w:rPr>
                <w:rFonts w:ascii="Verdana" w:eastAsia="Times New Roman" w:hAnsi="Verdana" w:cs="Times New Roman"/>
                <w:color w:val="FFFFFF" w:themeColor="background1"/>
                <w:sz w:val="20"/>
                <w:szCs w:val="20"/>
                <w:lang w:val="en-US"/>
              </w:rPr>
              <w:t>4.84</w:t>
            </w:r>
          </w:p>
        </w:tc>
      </w:tr>
    </w:tbl>
    <w:p w14:paraId="11D9DC2F" w14:textId="08E88F7A" w:rsidR="000C07D2" w:rsidRDefault="000C07D2" w:rsidP="000C07D2">
      <w:pPr>
        <w:jc w:val="both"/>
        <w:rPr>
          <w:rFonts w:ascii="Arial" w:hAnsi="Arial" w:cs="Arial"/>
          <w:sz w:val="24"/>
          <w:szCs w:val="24"/>
        </w:rPr>
      </w:pPr>
    </w:p>
    <w:p w14:paraId="6DE0A5E7" w14:textId="77777777" w:rsidR="000C07D2" w:rsidRDefault="000C07D2" w:rsidP="00F14E20">
      <w:pPr>
        <w:pStyle w:val="ListParagraph"/>
        <w:widowControl/>
        <w:numPr>
          <w:ilvl w:val="0"/>
          <w:numId w:val="7"/>
        </w:numPr>
        <w:autoSpaceDE/>
        <w:autoSpaceDN/>
        <w:spacing w:line="360" w:lineRule="auto"/>
        <w:jc w:val="both"/>
        <w:rPr>
          <w:rFonts w:eastAsia="Times New Roman"/>
          <w:sz w:val="24"/>
          <w:szCs w:val="24"/>
          <w:lang w:val="en-IN"/>
        </w:rPr>
      </w:pPr>
      <w:r w:rsidRPr="00EB2CC0">
        <w:rPr>
          <w:rFonts w:eastAsia="Times New Roman"/>
          <w:sz w:val="24"/>
          <w:szCs w:val="24"/>
          <w:lang w:val="en-IN"/>
        </w:rPr>
        <w:t>The Indian market for Epoxy Resins is quite fragmented</w:t>
      </w:r>
      <w:r>
        <w:rPr>
          <w:rFonts w:eastAsia="Times New Roman"/>
          <w:sz w:val="24"/>
          <w:szCs w:val="24"/>
          <w:lang w:val="en-IN"/>
        </w:rPr>
        <w:t xml:space="preserve"> and none of the manufacturers have capacity more than 100 tonnes per month.</w:t>
      </w:r>
    </w:p>
    <w:p w14:paraId="5E497CE9" w14:textId="77777777" w:rsidR="000C07D2" w:rsidRDefault="000C07D2" w:rsidP="00F14E20">
      <w:pPr>
        <w:pStyle w:val="ListParagraph"/>
        <w:widowControl/>
        <w:numPr>
          <w:ilvl w:val="0"/>
          <w:numId w:val="7"/>
        </w:numPr>
        <w:autoSpaceDE/>
        <w:autoSpaceDN/>
        <w:spacing w:line="360" w:lineRule="auto"/>
        <w:jc w:val="both"/>
        <w:rPr>
          <w:rFonts w:eastAsia="Times New Roman"/>
          <w:sz w:val="24"/>
          <w:szCs w:val="24"/>
          <w:lang w:val="en-IN"/>
        </w:rPr>
      </w:pPr>
      <w:r w:rsidRPr="00EB2CC0">
        <w:rPr>
          <w:rFonts w:eastAsia="Times New Roman"/>
          <w:sz w:val="24"/>
          <w:szCs w:val="24"/>
          <w:lang w:val="en-IN"/>
        </w:rPr>
        <w:t>The Indian total capacity stands at 4.84 thousand Tonnes. Most of the manufacturing plants are in Western</w:t>
      </w:r>
      <w:r>
        <w:rPr>
          <w:rFonts w:eastAsia="Times New Roman"/>
          <w:sz w:val="24"/>
          <w:szCs w:val="24"/>
          <w:lang w:val="en-IN"/>
        </w:rPr>
        <w:t xml:space="preserve"> and Northern</w:t>
      </w:r>
      <w:r w:rsidRPr="00EB2CC0">
        <w:rPr>
          <w:rFonts w:eastAsia="Times New Roman"/>
          <w:sz w:val="24"/>
          <w:szCs w:val="24"/>
          <w:lang w:val="en-IN"/>
        </w:rPr>
        <w:t xml:space="preserve"> region of India like Maharashtra, Gujarat, </w:t>
      </w:r>
      <w:proofErr w:type="gramStart"/>
      <w:r w:rsidRPr="00EB2CC0">
        <w:rPr>
          <w:rFonts w:eastAsia="Times New Roman"/>
          <w:sz w:val="24"/>
          <w:szCs w:val="24"/>
          <w:lang w:val="en-IN"/>
        </w:rPr>
        <w:t>Haryana</w:t>
      </w:r>
      <w:proofErr w:type="gramEnd"/>
      <w:r w:rsidRPr="00EB2CC0">
        <w:rPr>
          <w:rFonts w:eastAsia="Times New Roman"/>
          <w:sz w:val="24"/>
          <w:szCs w:val="24"/>
          <w:lang w:val="en-IN"/>
        </w:rPr>
        <w:t xml:space="preserve"> and </w:t>
      </w:r>
      <w:r>
        <w:rPr>
          <w:rFonts w:eastAsia="Times New Roman"/>
          <w:sz w:val="24"/>
          <w:szCs w:val="24"/>
          <w:lang w:val="en-IN"/>
        </w:rPr>
        <w:t xml:space="preserve">        </w:t>
      </w:r>
      <w:r w:rsidRPr="00EB2CC0">
        <w:rPr>
          <w:rFonts w:eastAsia="Times New Roman"/>
          <w:sz w:val="24"/>
          <w:szCs w:val="24"/>
          <w:lang w:val="en-IN"/>
        </w:rPr>
        <w:t xml:space="preserve">Rajasthan. </w:t>
      </w:r>
    </w:p>
    <w:p w14:paraId="4449E95C" w14:textId="77777777" w:rsidR="000C07D2" w:rsidRPr="00EB2CC0" w:rsidRDefault="000C07D2" w:rsidP="000C07D2">
      <w:pPr>
        <w:pStyle w:val="ListParagraph"/>
        <w:widowControl/>
        <w:autoSpaceDE/>
        <w:autoSpaceDN/>
        <w:spacing w:line="360" w:lineRule="auto"/>
        <w:ind w:left="720" w:firstLine="0"/>
        <w:jc w:val="both"/>
        <w:rPr>
          <w:rFonts w:eastAsia="Times New Roman"/>
          <w:sz w:val="24"/>
          <w:szCs w:val="24"/>
          <w:lang w:val="en-IN"/>
        </w:rPr>
      </w:pPr>
    </w:p>
    <w:p w14:paraId="628A4BC8" w14:textId="6FAE3510" w:rsidR="000C07D2" w:rsidRDefault="000C07D2" w:rsidP="00F14E20">
      <w:pPr>
        <w:pStyle w:val="ListParagraph"/>
        <w:widowControl/>
        <w:numPr>
          <w:ilvl w:val="0"/>
          <w:numId w:val="7"/>
        </w:numPr>
        <w:autoSpaceDE/>
        <w:autoSpaceDN/>
        <w:spacing w:line="360" w:lineRule="auto"/>
        <w:jc w:val="both"/>
        <w:rPr>
          <w:rFonts w:eastAsia="Times New Roman"/>
          <w:sz w:val="24"/>
          <w:szCs w:val="24"/>
          <w:lang w:val="en-IN"/>
        </w:rPr>
      </w:pPr>
      <w:r w:rsidRPr="00EB2CC0">
        <w:rPr>
          <w:rFonts w:eastAsia="Times New Roman"/>
          <w:sz w:val="24"/>
          <w:szCs w:val="24"/>
          <w:lang w:val="en-IN"/>
        </w:rPr>
        <w:t xml:space="preserve">The market share of Innovative Resins Pvt Ltd. is approximately 35% in the domestic market followed by Orson Chemicals, </w:t>
      </w:r>
      <w:proofErr w:type="spellStart"/>
      <w:r w:rsidRPr="00EB2CC0">
        <w:rPr>
          <w:rFonts w:eastAsia="Times New Roman"/>
          <w:sz w:val="24"/>
          <w:szCs w:val="24"/>
          <w:lang w:val="en-IN"/>
        </w:rPr>
        <w:t>Satyen</w:t>
      </w:r>
      <w:proofErr w:type="spellEnd"/>
      <w:r w:rsidRPr="00EB2CC0">
        <w:rPr>
          <w:rFonts w:eastAsia="Times New Roman"/>
          <w:sz w:val="24"/>
          <w:szCs w:val="24"/>
          <w:lang w:val="en-IN"/>
        </w:rPr>
        <w:t xml:space="preserve"> Polymers Pvt Ltd, ad </w:t>
      </w:r>
      <w:proofErr w:type="spellStart"/>
      <w:r w:rsidRPr="00EB2CC0">
        <w:rPr>
          <w:rFonts w:eastAsia="Times New Roman"/>
          <w:sz w:val="24"/>
          <w:szCs w:val="24"/>
          <w:lang w:val="en-IN"/>
        </w:rPr>
        <w:t>Crystic</w:t>
      </w:r>
      <w:proofErr w:type="spellEnd"/>
      <w:r w:rsidRPr="00EB2CC0">
        <w:rPr>
          <w:rFonts w:eastAsia="Times New Roman"/>
          <w:sz w:val="24"/>
          <w:szCs w:val="24"/>
          <w:lang w:val="en-IN"/>
        </w:rPr>
        <w:t xml:space="preserve"> Resins India Private Limited with market share of approximately 14%, 12% and 11%. </w:t>
      </w:r>
    </w:p>
    <w:p w14:paraId="0EA9CDB0" w14:textId="77777777" w:rsidR="0049760F" w:rsidRPr="0049760F" w:rsidRDefault="0049760F" w:rsidP="0049760F">
      <w:pPr>
        <w:pStyle w:val="ListParagraph"/>
        <w:rPr>
          <w:rFonts w:eastAsia="Times New Roman"/>
          <w:sz w:val="24"/>
          <w:szCs w:val="24"/>
          <w:lang w:val="en-IN"/>
        </w:rPr>
      </w:pPr>
    </w:p>
    <w:p w14:paraId="2CE54690" w14:textId="77777777" w:rsidR="0049760F" w:rsidRDefault="0049760F" w:rsidP="0049760F">
      <w:pPr>
        <w:spacing w:line="360" w:lineRule="auto"/>
        <w:rPr>
          <w:rFonts w:ascii="Arial" w:hAnsi="Arial" w:cs="Arial"/>
          <w:b/>
          <w:bCs/>
          <w:sz w:val="24"/>
          <w:szCs w:val="24"/>
        </w:rPr>
      </w:pPr>
    </w:p>
    <w:p w14:paraId="4F1F526C" w14:textId="77777777" w:rsidR="0049760F" w:rsidRDefault="0049760F" w:rsidP="0049760F">
      <w:pPr>
        <w:spacing w:line="360" w:lineRule="auto"/>
        <w:rPr>
          <w:rFonts w:ascii="Arial" w:hAnsi="Arial" w:cs="Arial"/>
          <w:b/>
          <w:bCs/>
          <w:sz w:val="24"/>
          <w:szCs w:val="24"/>
        </w:rPr>
      </w:pPr>
    </w:p>
    <w:p w14:paraId="2F86A36C" w14:textId="77777777" w:rsidR="0049760F" w:rsidRDefault="0049760F" w:rsidP="0049760F">
      <w:pPr>
        <w:spacing w:line="360" w:lineRule="auto"/>
        <w:rPr>
          <w:rFonts w:ascii="Arial" w:hAnsi="Arial" w:cs="Arial"/>
          <w:b/>
          <w:bCs/>
          <w:sz w:val="24"/>
          <w:szCs w:val="24"/>
        </w:rPr>
      </w:pPr>
    </w:p>
    <w:p w14:paraId="1D58B908" w14:textId="7FA9C8BB" w:rsidR="0049760F" w:rsidRDefault="0049760F" w:rsidP="0049760F">
      <w:pPr>
        <w:spacing w:line="360" w:lineRule="auto"/>
        <w:rPr>
          <w:rFonts w:ascii="Arial" w:hAnsi="Arial" w:cs="Arial"/>
          <w:b/>
          <w:bCs/>
          <w:sz w:val="24"/>
          <w:szCs w:val="24"/>
        </w:rPr>
      </w:pPr>
      <w:r>
        <w:rPr>
          <w:rFonts w:ascii="Arial" w:hAnsi="Arial" w:cs="Arial"/>
          <w:b/>
          <w:bCs/>
          <w:sz w:val="24"/>
          <w:szCs w:val="24"/>
        </w:rPr>
        <w:t>Operating Efficiency</w:t>
      </w:r>
    </w:p>
    <w:p w14:paraId="5FEFB3F8" w14:textId="1C8E622A" w:rsidR="0049760F" w:rsidRPr="0061645E" w:rsidRDefault="0049760F" w:rsidP="0049760F">
      <w:pPr>
        <w:spacing w:line="360" w:lineRule="auto"/>
        <w:rPr>
          <w:rFonts w:ascii="Arial" w:hAnsi="Arial" w:cs="Arial"/>
          <w:b/>
          <w:bCs/>
          <w:sz w:val="24"/>
          <w:szCs w:val="24"/>
        </w:rPr>
      </w:pPr>
      <w:r>
        <w:rPr>
          <w:rFonts w:ascii="Arial" w:hAnsi="Arial" w:cs="Arial"/>
          <w:b/>
          <w:bCs/>
          <w:sz w:val="24"/>
          <w:szCs w:val="24"/>
        </w:rPr>
        <w:t>India</w:t>
      </w:r>
      <w:r w:rsidRPr="0061645E">
        <w:rPr>
          <w:rFonts w:ascii="Arial" w:hAnsi="Arial" w:cs="Arial"/>
          <w:b/>
          <w:bCs/>
          <w:sz w:val="24"/>
          <w:szCs w:val="24"/>
        </w:rPr>
        <w:t xml:space="preserve"> Vinyl Ester Resin Operating Efficiency (Percentage), 2015-2030F</w:t>
      </w:r>
    </w:p>
    <w:p w14:paraId="09369975" w14:textId="09D82DEE" w:rsidR="0049760F" w:rsidRPr="0049760F" w:rsidRDefault="0049760F" w:rsidP="0049760F">
      <w:pPr>
        <w:spacing w:line="360" w:lineRule="auto"/>
        <w:jc w:val="both"/>
        <w:rPr>
          <w:rFonts w:eastAsia="Times New Roman"/>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829696" behindDoc="0" locked="0" layoutInCell="1" allowOverlap="1" wp14:anchorId="4566A81A" wp14:editId="0E4BC078">
                <wp:simplePos x="0" y="0"/>
                <wp:positionH relativeFrom="margin">
                  <wp:align>right</wp:align>
                </wp:positionH>
                <wp:positionV relativeFrom="paragraph">
                  <wp:posOffset>2235835</wp:posOffset>
                </wp:positionV>
                <wp:extent cx="2588458" cy="200055"/>
                <wp:effectExtent l="0" t="0" r="0" b="0"/>
                <wp:wrapNone/>
                <wp:docPr id="45"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4BC85849" w14:textId="77777777" w:rsidR="0049760F" w:rsidRPr="004644A7" w:rsidRDefault="0049760F" w:rsidP="0049760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4566A81A" id="_x0000_s1143" type="#_x0000_t202" style="position:absolute;left:0;text-align:left;margin-left:152.6pt;margin-top:176.05pt;width:203.8pt;height:15.75pt;z-index:2528296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" filled="f" stroked="f">
                <v:textbox style="mso-fit-shape-to-text:t">
                  <w:txbxContent>
                    <w:p w14:paraId="4BC85849" w14:textId="77777777" w:rsidR="0049760F" w:rsidRPr="004644A7" w:rsidRDefault="0049760F" w:rsidP="0049760F">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2B5730">
        <w:rPr>
          <w:rFonts w:ascii="Arial" w:eastAsia="Arial" w:hAnsi="Arial" w:cs="Arial"/>
          <w:noProof/>
          <w:color w:val="000000" w:themeColor="text1"/>
          <w:sz w:val="24"/>
          <w:szCs w:val="24"/>
        </w:rPr>
        <w:drawing>
          <wp:inline distT="0" distB="0" distL="0" distR="0" wp14:anchorId="0B2378F7" wp14:editId="3AACA02E">
            <wp:extent cx="6448425" cy="2423795"/>
            <wp:effectExtent l="0" t="0" r="0" b="0"/>
            <wp:docPr id="51" name="Chart 51">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6EAF6FE" w14:textId="77777777" w:rsidR="0049760F" w:rsidRDefault="0049760F" w:rsidP="000C07D2">
      <w:pPr>
        <w:spacing w:line="360" w:lineRule="auto"/>
        <w:textAlignment w:val="baseline"/>
        <w:rPr>
          <w:rFonts w:ascii="Arial" w:hAnsi="Arial" w:cs="Arial"/>
          <w:b/>
          <w:bCs/>
          <w:sz w:val="24"/>
          <w:szCs w:val="24"/>
        </w:rPr>
      </w:pPr>
    </w:p>
    <w:p w14:paraId="0FC257A3" w14:textId="5B3838E1" w:rsidR="000C07D2" w:rsidRPr="00BF252C" w:rsidRDefault="000C07D2" w:rsidP="000C07D2">
      <w:pPr>
        <w:spacing w:line="360" w:lineRule="auto"/>
        <w:textAlignment w:val="baseline"/>
        <w:rPr>
          <w:rFonts w:ascii="Arial" w:hAnsi="Arial" w:cs="Arial"/>
          <w:b/>
          <w:bCs/>
          <w:sz w:val="24"/>
          <w:szCs w:val="24"/>
        </w:rPr>
      </w:pPr>
      <w:r w:rsidRPr="00BF252C">
        <w:rPr>
          <w:rFonts w:ascii="Arial" w:hAnsi="Arial" w:cs="Arial"/>
          <w:b/>
          <w:bCs/>
          <w:sz w:val="24"/>
          <w:szCs w:val="24"/>
        </w:rPr>
        <w:t>India</w:t>
      </w:r>
      <w:r>
        <w:rPr>
          <w:rFonts w:ascii="Arial" w:hAnsi="Arial" w:cs="Arial"/>
          <w:b/>
          <w:bCs/>
          <w:sz w:val="24"/>
          <w:szCs w:val="24"/>
        </w:rPr>
        <w:t xml:space="preserve"> Vinyl Ester</w:t>
      </w:r>
      <w:r w:rsidRPr="00BF252C">
        <w:rPr>
          <w:rFonts w:ascii="Arial" w:hAnsi="Arial" w:cs="Arial"/>
          <w:b/>
          <w:bCs/>
          <w:sz w:val="24"/>
          <w:szCs w:val="24"/>
        </w:rPr>
        <w:t xml:space="preserve"> Resin Demand, By Volume (</w:t>
      </w:r>
      <w:r>
        <w:rPr>
          <w:rFonts w:ascii="Arial" w:hAnsi="Arial" w:cs="Arial"/>
          <w:b/>
          <w:bCs/>
          <w:sz w:val="24"/>
          <w:szCs w:val="24"/>
        </w:rPr>
        <w:t>000’</w:t>
      </w:r>
      <w:r w:rsidRPr="00BF252C">
        <w:rPr>
          <w:rFonts w:ascii="Arial" w:hAnsi="Arial" w:cs="Arial"/>
          <w:b/>
          <w:bCs/>
          <w:sz w:val="24"/>
          <w:szCs w:val="24"/>
        </w:rPr>
        <w:t xml:space="preserve"> Tonnes), 2015-2030F</w:t>
      </w:r>
    </w:p>
    <w:p w14:paraId="2DA8CE0D" w14:textId="77777777" w:rsidR="000C07D2" w:rsidRPr="00BF252C" w:rsidRDefault="000C07D2" w:rsidP="000C07D2">
      <w:pPr>
        <w:pStyle w:val="ListParagraph"/>
        <w:ind w:left="720" w:firstLine="0"/>
        <w:jc w:val="both"/>
        <w:rPr>
          <w:b/>
          <w:bCs/>
        </w:rPr>
      </w:pPr>
    </w:p>
    <w:p w14:paraId="3FF5874A" w14:textId="346A3A63" w:rsidR="000C07D2" w:rsidRDefault="0049760F" w:rsidP="000C07D2">
      <w:pPr>
        <w:jc w:val="both"/>
        <w:rPr>
          <w:rFonts w:ascii="Arial" w:hAnsi="Arial" w:cs="Arial"/>
          <w:sz w:val="24"/>
          <w:szCs w:val="24"/>
        </w:rPr>
      </w:pPr>
      <w:r>
        <w:rPr>
          <w:noProof/>
        </w:rPr>
        <mc:AlternateContent>
          <mc:Choice Requires="wps">
            <w:drawing>
              <wp:anchor distT="0" distB="0" distL="114300" distR="114300" simplePos="0" relativeHeight="252827648" behindDoc="0" locked="0" layoutInCell="1" allowOverlap="1" wp14:anchorId="7C59023E" wp14:editId="22F682ED">
                <wp:simplePos x="0" y="0"/>
                <wp:positionH relativeFrom="column">
                  <wp:posOffset>5286375</wp:posOffset>
                </wp:positionH>
                <wp:positionV relativeFrom="paragraph">
                  <wp:posOffset>2296160</wp:posOffset>
                </wp:positionV>
                <wp:extent cx="1280160" cy="292735"/>
                <wp:effectExtent l="0" t="0" r="0" b="0"/>
                <wp:wrapNone/>
                <wp:docPr id="1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292735"/>
                        </a:xfrm>
                        <a:prstGeom prst="rect">
                          <a:avLst/>
                        </a:prstGeom>
                        <a:noFill/>
                      </wps:spPr>
                      <wps:txbx>
                        <w:txbxContent>
                          <w:p w14:paraId="5402AD32" w14:textId="77777777" w:rsidR="0049760F" w:rsidRPr="005858C1" w:rsidRDefault="0049760F" w:rsidP="0049760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7C59023E" id="_x0000_s1144" type="#_x0000_t202" style="position:absolute;left:0;text-align:left;margin-left:416.25pt;margin-top:180.8pt;width:100.8pt;height:23.05pt;z-index:25282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" filled="f" stroked="f">
                <v:textbox style="mso-fit-shape-to-text:t">
                  <w:txbxContent>
                    <w:p w14:paraId="5402AD32" w14:textId="77777777" w:rsidR="0049760F" w:rsidRPr="005858C1" w:rsidRDefault="0049760F" w:rsidP="0049760F">
                      <w:pPr>
                        <w:jc w:val="right"/>
                        <w:textAlignment w:val="baseline"/>
                        <w:rPr>
                          <w:rFonts w:ascii="Verdana" w:eastAsia="Verdana" w:hAnsi="Verdana" w:cs="Verdana"/>
                          <w:i/>
                          <w:iCs/>
                          <w:color w:val="3F3F3F"/>
                          <w:kern w:val="24"/>
                          <w:sz w:val="12"/>
                          <w:szCs w:val="12"/>
                        </w:rPr>
                      </w:pPr>
                      <w:r w:rsidRPr="005858C1">
                        <w:rPr>
                          <w:rFonts w:ascii="Verdana" w:eastAsia="Verdana" w:hAnsi="Verdana" w:cs="Verdana"/>
                          <w:i/>
                          <w:iCs/>
                          <w:color w:val="3F3F3F"/>
                          <w:kern w:val="24"/>
                          <w:sz w:val="12"/>
                          <w:szCs w:val="12"/>
                        </w:rPr>
                        <w:t>Source: TechSci Research</w:t>
                      </w:r>
                    </w:p>
                  </w:txbxContent>
                </v:textbox>
              </v:shape>
            </w:pict>
          </mc:Fallback>
        </mc:AlternateContent>
      </w:r>
      <w:r>
        <w:rPr>
          <w:rFonts w:ascii="Arial" w:eastAsia="Arial" w:hAnsi="Arial" w:cs="Arial"/>
          <w:noProof/>
          <w:sz w:val="24"/>
          <w:szCs w:val="24"/>
          <w:lang w:val="en-US"/>
        </w:rPr>
        <mc:AlternateContent>
          <mc:Choice Requires="wps">
            <w:drawing>
              <wp:anchor distT="0" distB="0" distL="114300" distR="114300" simplePos="0" relativeHeight="252797952" behindDoc="0" locked="0" layoutInCell="1" allowOverlap="1" wp14:anchorId="6543DDB7" wp14:editId="25379276">
                <wp:simplePos x="0" y="0"/>
                <wp:positionH relativeFrom="column">
                  <wp:posOffset>3909695</wp:posOffset>
                </wp:positionH>
                <wp:positionV relativeFrom="paragraph">
                  <wp:posOffset>2181860</wp:posOffset>
                </wp:positionV>
                <wp:extent cx="1651000" cy="723265"/>
                <wp:effectExtent l="0" t="0" r="0" b="0"/>
                <wp:wrapNone/>
                <wp:docPr id="3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7232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B19C58A" w14:textId="77777777" w:rsidR="000C07D2" w:rsidRPr="0049760F" w:rsidRDefault="000C07D2" w:rsidP="000C07D2">
                            <w:pPr>
                              <w:spacing w:after="0" w:line="360" w:lineRule="auto"/>
                              <w:jc w:val="center"/>
                              <w:textAlignment w:val="baseline"/>
                              <w:rPr>
                                <w:rFonts w:ascii="Arial" w:eastAsia="Verdana" w:hAnsi="Arial" w:cs="Arial"/>
                                <w:b/>
                                <w:bCs/>
                                <w:color w:val="000000"/>
                                <w:kern w:val="24"/>
                                <w:sz w:val="20"/>
                                <w:szCs w:val="20"/>
                              </w:rPr>
                            </w:pPr>
                            <w:r w:rsidRPr="0049760F">
                              <w:rPr>
                                <w:rFonts w:ascii="Arial" w:eastAsia="Verdana" w:hAnsi="Arial" w:cs="Arial"/>
                                <w:b/>
                                <w:bCs/>
                                <w:color w:val="000000"/>
                                <w:kern w:val="24"/>
                                <w:sz w:val="20"/>
                                <w:szCs w:val="20"/>
                              </w:rPr>
                              <w:t>2021-2030F</w:t>
                            </w:r>
                          </w:p>
                          <w:p w14:paraId="46BBF0BC" w14:textId="77777777" w:rsidR="000C07D2" w:rsidRPr="0049760F" w:rsidRDefault="000C07D2" w:rsidP="000C07D2">
                            <w:pPr>
                              <w:spacing w:after="0" w:line="360" w:lineRule="auto"/>
                              <w:jc w:val="center"/>
                              <w:textAlignment w:val="baseline"/>
                              <w:rPr>
                                <w:rFonts w:ascii="Arial" w:eastAsia="Verdana" w:hAnsi="Arial" w:cs="Arial"/>
                                <w:b/>
                                <w:bCs/>
                                <w:color w:val="000000"/>
                                <w:kern w:val="24"/>
                                <w:sz w:val="20"/>
                                <w:szCs w:val="20"/>
                              </w:rPr>
                            </w:pPr>
                            <w:r w:rsidRPr="0049760F">
                              <w:rPr>
                                <w:rFonts w:ascii="Arial" w:eastAsia="Verdana" w:hAnsi="Arial" w:cs="Arial"/>
                                <w:b/>
                                <w:bCs/>
                                <w:color w:val="000000"/>
                                <w:kern w:val="24"/>
                                <w:sz w:val="20"/>
                                <w:szCs w:val="20"/>
                              </w:rPr>
                              <w:t xml:space="preserve">CAGR </w:t>
                            </w:r>
                          </w:p>
                          <w:p w14:paraId="330F3F94" w14:textId="77777777" w:rsidR="000C07D2" w:rsidRPr="0049760F" w:rsidRDefault="000C07D2" w:rsidP="000C07D2">
                            <w:pPr>
                              <w:spacing w:after="0" w:line="360" w:lineRule="auto"/>
                              <w:jc w:val="center"/>
                              <w:textAlignment w:val="baseline"/>
                              <w:rPr>
                                <w:rFonts w:ascii="Verdana" w:eastAsia="Verdana" w:hAnsi="Verdana" w:cs="Verdana"/>
                                <w:b/>
                                <w:bCs/>
                                <w:color w:val="000000"/>
                                <w:kern w:val="24"/>
                                <w:sz w:val="18"/>
                                <w:szCs w:val="18"/>
                              </w:rPr>
                            </w:pPr>
                            <w:r w:rsidRPr="0049760F">
                              <w:rPr>
                                <w:rFonts w:ascii="Arial" w:eastAsia="Verdana" w:hAnsi="Arial" w:cs="Arial"/>
                                <w:b/>
                                <w:bCs/>
                                <w:color w:val="000000"/>
                                <w:kern w:val="24"/>
                                <w:sz w:val="20"/>
                                <w:szCs w:val="20"/>
                              </w:rPr>
                              <w:t>11.70%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6543DDB7" id="_x0000_s1145" style="position:absolute;left:0;text-align:left;margin-left:307.85pt;margin-top:171.8pt;width:130pt;height:56.95pt;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" filled="f" stroked="f" strokeweight="1pt">
                <v:textbox>
                  <w:txbxContent>
                    <w:p w14:paraId="1B19C58A" w14:textId="77777777" w:rsidR="000C07D2" w:rsidRPr="0049760F" w:rsidRDefault="000C07D2" w:rsidP="000C07D2">
                      <w:pPr>
                        <w:spacing w:after="0" w:line="360" w:lineRule="auto"/>
                        <w:jc w:val="center"/>
                        <w:textAlignment w:val="baseline"/>
                        <w:rPr>
                          <w:rFonts w:ascii="Arial" w:eastAsia="Verdana" w:hAnsi="Arial" w:cs="Arial"/>
                          <w:b/>
                          <w:bCs/>
                          <w:color w:val="000000"/>
                          <w:kern w:val="24"/>
                          <w:sz w:val="20"/>
                          <w:szCs w:val="20"/>
                        </w:rPr>
                      </w:pPr>
                      <w:r w:rsidRPr="0049760F">
                        <w:rPr>
                          <w:rFonts w:ascii="Arial" w:eastAsia="Verdana" w:hAnsi="Arial" w:cs="Arial"/>
                          <w:b/>
                          <w:bCs/>
                          <w:color w:val="000000"/>
                          <w:kern w:val="24"/>
                          <w:sz w:val="20"/>
                          <w:szCs w:val="20"/>
                        </w:rPr>
                        <w:t>2021-2030F</w:t>
                      </w:r>
                    </w:p>
                    <w:p w14:paraId="46BBF0BC" w14:textId="77777777" w:rsidR="000C07D2" w:rsidRPr="0049760F" w:rsidRDefault="000C07D2" w:rsidP="000C07D2">
                      <w:pPr>
                        <w:spacing w:after="0" w:line="360" w:lineRule="auto"/>
                        <w:jc w:val="center"/>
                        <w:textAlignment w:val="baseline"/>
                        <w:rPr>
                          <w:rFonts w:ascii="Arial" w:eastAsia="Verdana" w:hAnsi="Arial" w:cs="Arial"/>
                          <w:b/>
                          <w:bCs/>
                          <w:color w:val="000000"/>
                          <w:kern w:val="24"/>
                          <w:sz w:val="20"/>
                          <w:szCs w:val="20"/>
                        </w:rPr>
                      </w:pPr>
                      <w:r w:rsidRPr="0049760F">
                        <w:rPr>
                          <w:rFonts w:ascii="Arial" w:eastAsia="Verdana" w:hAnsi="Arial" w:cs="Arial"/>
                          <w:b/>
                          <w:bCs/>
                          <w:color w:val="000000"/>
                          <w:kern w:val="24"/>
                          <w:sz w:val="20"/>
                          <w:szCs w:val="20"/>
                        </w:rPr>
                        <w:t xml:space="preserve">CAGR </w:t>
                      </w:r>
                    </w:p>
                    <w:p w14:paraId="330F3F94" w14:textId="77777777" w:rsidR="000C07D2" w:rsidRPr="0049760F" w:rsidRDefault="000C07D2" w:rsidP="000C07D2">
                      <w:pPr>
                        <w:spacing w:after="0" w:line="360" w:lineRule="auto"/>
                        <w:jc w:val="center"/>
                        <w:textAlignment w:val="baseline"/>
                        <w:rPr>
                          <w:rFonts w:ascii="Verdana" w:eastAsia="Verdana" w:hAnsi="Verdana" w:cs="Verdana"/>
                          <w:b/>
                          <w:bCs/>
                          <w:color w:val="000000"/>
                          <w:kern w:val="24"/>
                          <w:sz w:val="18"/>
                          <w:szCs w:val="18"/>
                        </w:rPr>
                      </w:pPr>
                      <w:r w:rsidRPr="0049760F">
                        <w:rPr>
                          <w:rFonts w:ascii="Arial" w:eastAsia="Verdana" w:hAnsi="Arial" w:cs="Arial"/>
                          <w:b/>
                          <w:bCs/>
                          <w:color w:val="000000"/>
                          <w:kern w:val="24"/>
                          <w:sz w:val="20"/>
                          <w:szCs w:val="20"/>
                        </w:rPr>
                        <w:t>11.70% By Volume</w:t>
                      </w:r>
                    </w:p>
                  </w:txbxContent>
                </v:textbox>
              </v:rect>
            </w:pict>
          </mc:Fallback>
        </mc:AlternateContent>
      </w:r>
      <w:r>
        <w:rPr>
          <w:rFonts w:ascii="Arial" w:eastAsia="Arial" w:hAnsi="Arial" w:cs="Arial"/>
          <w:noProof/>
          <w:sz w:val="24"/>
          <w:szCs w:val="24"/>
          <w:lang w:val="en-US"/>
        </w:rPr>
        <mc:AlternateContent>
          <mc:Choice Requires="wps">
            <w:drawing>
              <wp:anchor distT="0" distB="0" distL="114300" distR="114300" simplePos="0" relativeHeight="252796928" behindDoc="0" locked="0" layoutInCell="1" allowOverlap="1" wp14:anchorId="75926BCC" wp14:editId="6902F3EB">
                <wp:simplePos x="0" y="0"/>
                <wp:positionH relativeFrom="column">
                  <wp:posOffset>491490</wp:posOffset>
                </wp:positionH>
                <wp:positionV relativeFrom="paragraph">
                  <wp:posOffset>2122170</wp:posOffset>
                </wp:positionV>
                <wp:extent cx="1651000" cy="723265"/>
                <wp:effectExtent l="0" t="0" r="0" b="0"/>
                <wp:wrapNone/>
                <wp:docPr id="3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7232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B06DE17" w14:textId="77777777" w:rsidR="000C07D2" w:rsidRPr="00794B26" w:rsidRDefault="000C07D2" w:rsidP="000C07D2">
                            <w:pPr>
                              <w:spacing w:after="0" w:line="360" w:lineRule="auto"/>
                              <w:jc w:val="center"/>
                              <w:textAlignment w:val="baseline"/>
                              <w:rPr>
                                <w:rFonts w:ascii="Arial" w:eastAsia="Verdana" w:hAnsi="Arial" w:cs="Arial"/>
                                <w:b/>
                                <w:bCs/>
                                <w:color w:val="000000"/>
                                <w:kern w:val="24"/>
                                <w:sz w:val="20"/>
                                <w:szCs w:val="20"/>
                              </w:rPr>
                            </w:pPr>
                            <w:r w:rsidRPr="00794B26">
                              <w:rPr>
                                <w:rFonts w:ascii="Arial" w:eastAsia="Verdana" w:hAnsi="Arial" w:cs="Arial"/>
                                <w:b/>
                                <w:bCs/>
                                <w:color w:val="000000"/>
                                <w:kern w:val="24"/>
                                <w:sz w:val="20"/>
                                <w:szCs w:val="20"/>
                              </w:rPr>
                              <w:t>2015-2020</w:t>
                            </w:r>
                          </w:p>
                          <w:p w14:paraId="01830395" w14:textId="77777777" w:rsidR="000C07D2" w:rsidRPr="00794B26" w:rsidRDefault="000C07D2" w:rsidP="000C07D2">
                            <w:pPr>
                              <w:spacing w:after="0" w:line="360" w:lineRule="auto"/>
                              <w:jc w:val="center"/>
                              <w:textAlignment w:val="baseline"/>
                              <w:rPr>
                                <w:rFonts w:ascii="Arial" w:eastAsia="Verdana" w:hAnsi="Arial" w:cs="Arial"/>
                                <w:b/>
                                <w:bCs/>
                                <w:color w:val="000000"/>
                                <w:kern w:val="24"/>
                                <w:sz w:val="20"/>
                                <w:szCs w:val="20"/>
                              </w:rPr>
                            </w:pPr>
                            <w:r w:rsidRPr="00794B26">
                              <w:rPr>
                                <w:rFonts w:ascii="Arial" w:eastAsia="Verdana" w:hAnsi="Arial" w:cs="Arial"/>
                                <w:b/>
                                <w:bCs/>
                                <w:color w:val="000000"/>
                                <w:kern w:val="24"/>
                                <w:sz w:val="20"/>
                                <w:szCs w:val="20"/>
                              </w:rPr>
                              <w:t xml:space="preserve">CAGR </w:t>
                            </w:r>
                          </w:p>
                          <w:p w14:paraId="1A2D1BE9" w14:textId="77777777" w:rsidR="000C07D2" w:rsidRPr="00794B26" w:rsidRDefault="000C07D2" w:rsidP="000C07D2">
                            <w:pPr>
                              <w:spacing w:after="0" w:line="360" w:lineRule="auto"/>
                              <w:jc w:val="center"/>
                              <w:textAlignment w:val="baseline"/>
                              <w:rPr>
                                <w:rFonts w:ascii="Arial" w:eastAsia="Verdana" w:hAnsi="Arial" w:cs="Arial"/>
                                <w:b/>
                                <w:bCs/>
                                <w:color w:val="000000"/>
                                <w:kern w:val="24"/>
                                <w:sz w:val="20"/>
                                <w:szCs w:val="20"/>
                              </w:rPr>
                            </w:pPr>
                            <w:r>
                              <w:rPr>
                                <w:rFonts w:ascii="Arial" w:eastAsia="Verdana" w:hAnsi="Arial" w:cs="Arial"/>
                                <w:b/>
                                <w:bCs/>
                                <w:color w:val="000000"/>
                                <w:kern w:val="24"/>
                                <w:sz w:val="20"/>
                                <w:szCs w:val="20"/>
                              </w:rPr>
                              <w:t>3.10</w:t>
                            </w:r>
                            <w:r w:rsidRPr="00794B26">
                              <w:rPr>
                                <w:rFonts w:ascii="Arial" w:eastAsia="Verdana" w:hAnsi="Arial" w:cs="Arial"/>
                                <w:b/>
                                <w:bCs/>
                                <w:color w:val="000000"/>
                                <w:kern w:val="24"/>
                                <w:sz w:val="20"/>
                                <w:szCs w:val="20"/>
                              </w:rPr>
                              <w:t>% By Volume</w:t>
                            </w:r>
                          </w:p>
                        </w:txbxContent>
                      </wps:txbx>
                      <wps:bodyPr rtlCol="0" anchor="ctr">
                        <a:noAutofit/>
                      </wps:bodyPr>
                    </wps:wsp>
                  </a:graphicData>
                </a:graphic>
                <wp14:sizeRelH relativeFrom="page">
                  <wp14:pctWidth>0</wp14:pctWidth>
                </wp14:sizeRelH>
                <wp14:sizeRelV relativeFrom="margin">
                  <wp14:pctHeight>0</wp14:pctHeight>
                </wp14:sizeRelV>
              </wp:anchor>
            </w:drawing>
          </mc:Choice>
          <mc:Fallback>
            <w:pict>
              <v:rect w14:anchorId="75926BCC" id="_x0000_s1146" style="position:absolute;left:0;text-align:left;margin-left:38.7pt;margin-top:167.1pt;width:130pt;height:56.95pt;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" filled="f" stroked="f" strokeweight="1pt">
                <v:textbox>
                  <w:txbxContent>
                    <w:p w14:paraId="6B06DE17" w14:textId="77777777" w:rsidR="000C07D2" w:rsidRPr="00794B26" w:rsidRDefault="000C07D2" w:rsidP="000C07D2">
                      <w:pPr>
                        <w:spacing w:after="0" w:line="360" w:lineRule="auto"/>
                        <w:jc w:val="center"/>
                        <w:textAlignment w:val="baseline"/>
                        <w:rPr>
                          <w:rFonts w:ascii="Arial" w:eastAsia="Verdana" w:hAnsi="Arial" w:cs="Arial"/>
                          <w:b/>
                          <w:bCs/>
                          <w:color w:val="000000"/>
                          <w:kern w:val="24"/>
                          <w:sz w:val="20"/>
                          <w:szCs w:val="20"/>
                        </w:rPr>
                      </w:pPr>
                      <w:r w:rsidRPr="00794B26">
                        <w:rPr>
                          <w:rFonts w:ascii="Arial" w:eastAsia="Verdana" w:hAnsi="Arial" w:cs="Arial"/>
                          <w:b/>
                          <w:bCs/>
                          <w:color w:val="000000"/>
                          <w:kern w:val="24"/>
                          <w:sz w:val="20"/>
                          <w:szCs w:val="20"/>
                        </w:rPr>
                        <w:t>2015-2020</w:t>
                      </w:r>
                    </w:p>
                    <w:p w14:paraId="01830395" w14:textId="77777777" w:rsidR="000C07D2" w:rsidRPr="00794B26" w:rsidRDefault="000C07D2" w:rsidP="000C07D2">
                      <w:pPr>
                        <w:spacing w:after="0" w:line="360" w:lineRule="auto"/>
                        <w:jc w:val="center"/>
                        <w:textAlignment w:val="baseline"/>
                        <w:rPr>
                          <w:rFonts w:ascii="Arial" w:eastAsia="Verdana" w:hAnsi="Arial" w:cs="Arial"/>
                          <w:b/>
                          <w:bCs/>
                          <w:color w:val="000000"/>
                          <w:kern w:val="24"/>
                          <w:sz w:val="20"/>
                          <w:szCs w:val="20"/>
                        </w:rPr>
                      </w:pPr>
                      <w:r w:rsidRPr="00794B26">
                        <w:rPr>
                          <w:rFonts w:ascii="Arial" w:eastAsia="Verdana" w:hAnsi="Arial" w:cs="Arial"/>
                          <w:b/>
                          <w:bCs/>
                          <w:color w:val="000000"/>
                          <w:kern w:val="24"/>
                          <w:sz w:val="20"/>
                          <w:szCs w:val="20"/>
                        </w:rPr>
                        <w:t xml:space="preserve">CAGR </w:t>
                      </w:r>
                    </w:p>
                    <w:p w14:paraId="1A2D1BE9" w14:textId="77777777" w:rsidR="000C07D2" w:rsidRPr="00794B26" w:rsidRDefault="000C07D2" w:rsidP="000C07D2">
                      <w:pPr>
                        <w:spacing w:after="0" w:line="360" w:lineRule="auto"/>
                        <w:jc w:val="center"/>
                        <w:textAlignment w:val="baseline"/>
                        <w:rPr>
                          <w:rFonts w:ascii="Arial" w:eastAsia="Verdana" w:hAnsi="Arial" w:cs="Arial"/>
                          <w:b/>
                          <w:bCs/>
                          <w:color w:val="000000"/>
                          <w:kern w:val="24"/>
                          <w:sz w:val="20"/>
                          <w:szCs w:val="20"/>
                        </w:rPr>
                      </w:pPr>
                      <w:r>
                        <w:rPr>
                          <w:rFonts w:ascii="Arial" w:eastAsia="Verdana" w:hAnsi="Arial" w:cs="Arial"/>
                          <w:b/>
                          <w:bCs/>
                          <w:color w:val="000000"/>
                          <w:kern w:val="24"/>
                          <w:sz w:val="20"/>
                          <w:szCs w:val="20"/>
                        </w:rPr>
                        <w:t>3.10</w:t>
                      </w:r>
                      <w:r w:rsidRPr="00794B26">
                        <w:rPr>
                          <w:rFonts w:ascii="Arial" w:eastAsia="Verdana" w:hAnsi="Arial" w:cs="Arial"/>
                          <w:b/>
                          <w:bCs/>
                          <w:color w:val="000000"/>
                          <w:kern w:val="24"/>
                          <w:sz w:val="20"/>
                          <w:szCs w:val="20"/>
                        </w:rPr>
                        <w:t>% By Volume</w:t>
                      </w:r>
                    </w:p>
                  </w:txbxContent>
                </v:textbox>
              </v:rect>
            </w:pict>
          </mc:Fallback>
        </mc:AlternateContent>
      </w:r>
      <w:r w:rsidR="000C07D2" w:rsidRPr="00102FDC">
        <w:rPr>
          <w:rFonts w:ascii="Arial" w:eastAsia="Arial" w:hAnsi="Arial" w:cs="Arial"/>
          <w:bCs/>
          <w:noProof/>
          <w:sz w:val="20"/>
          <w:szCs w:val="20"/>
        </w:rPr>
        <w:drawing>
          <wp:inline distT="0" distB="0" distL="0" distR="0" wp14:anchorId="30B8CE5C" wp14:editId="6C391E34">
            <wp:extent cx="6457950" cy="2667000"/>
            <wp:effectExtent l="0" t="0" r="0" b="0"/>
            <wp:docPr id="68" name="Chart 68">
              <a:extLst xmlns:a="http://schemas.openxmlformats.org/drawingml/2006/main">
                <a:ext uri="{FF2B5EF4-FFF2-40B4-BE49-F238E27FC236}">
                  <a16:creationId xmlns:a16="http://schemas.microsoft.com/office/drawing/2014/main" id="{843F760E-5747-446A-9AB7-FAC8297908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4953EF0F" w14:textId="435E3DA4" w:rsidR="000C07D2" w:rsidRDefault="000C07D2" w:rsidP="000C07D2">
      <w:pPr>
        <w:jc w:val="both"/>
        <w:rPr>
          <w:rFonts w:ascii="Arial" w:hAnsi="Arial" w:cs="Arial"/>
          <w:sz w:val="24"/>
          <w:szCs w:val="24"/>
        </w:rPr>
      </w:pPr>
    </w:p>
    <w:p w14:paraId="1CF772EE" w14:textId="0FE23659" w:rsidR="00EE2C3D" w:rsidRDefault="00EE2C3D" w:rsidP="0049760F">
      <w:pPr>
        <w:jc w:val="both"/>
        <w:rPr>
          <w:rFonts w:ascii="Arial" w:hAnsi="Arial" w:cs="Arial"/>
          <w:b/>
          <w:bCs/>
          <w:sz w:val="24"/>
          <w:szCs w:val="24"/>
        </w:rPr>
      </w:pPr>
    </w:p>
    <w:p w14:paraId="744BA63B" w14:textId="15352497" w:rsidR="003B4B95" w:rsidRDefault="003B4B95" w:rsidP="0049760F">
      <w:pPr>
        <w:jc w:val="both"/>
        <w:rPr>
          <w:rFonts w:ascii="Arial" w:hAnsi="Arial" w:cs="Arial"/>
          <w:b/>
          <w:bCs/>
          <w:sz w:val="24"/>
          <w:szCs w:val="24"/>
        </w:rPr>
      </w:pPr>
    </w:p>
    <w:p w14:paraId="32C971C6" w14:textId="751E8641" w:rsidR="003B4B95" w:rsidRDefault="003B4B95" w:rsidP="0049760F">
      <w:pPr>
        <w:jc w:val="both"/>
        <w:rPr>
          <w:rFonts w:ascii="Arial" w:hAnsi="Arial" w:cs="Arial"/>
          <w:b/>
          <w:bCs/>
          <w:sz w:val="24"/>
          <w:szCs w:val="24"/>
        </w:rPr>
      </w:pPr>
    </w:p>
    <w:p w14:paraId="2F1156D6" w14:textId="77777777" w:rsidR="003B4B95" w:rsidRDefault="003B4B95" w:rsidP="0049760F">
      <w:pPr>
        <w:jc w:val="both"/>
        <w:rPr>
          <w:rFonts w:ascii="Arial" w:hAnsi="Arial" w:cs="Arial"/>
          <w:b/>
          <w:bCs/>
          <w:sz w:val="24"/>
          <w:szCs w:val="24"/>
        </w:rPr>
      </w:pPr>
    </w:p>
    <w:tbl>
      <w:tblPr>
        <w:tblW w:w="10160" w:type="dxa"/>
        <w:tblLook w:val="04A0" w:firstRow="1" w:lastRow="0" w:firstColumn="1" w:lastColumn="0" w:noHBand="0" w:noVBand="1"/>
      </w:tblPr>
      <w:tblGrid>
        <w:gridCol w:w="3451"/>
        <w:gridCol w:w="2972"/>
        <w:gridCol w:w="1212"/>
        <w:gridCol w:w="1002"/>
        <w:gridCol w:w="1523"/>
      </w:tblGrid>
      <w:tr w:rsidR="00680B61" w:rsidRPr="00680B61" w14:paraId="4F817AD5" w14:textId="77777777" w:rsidTr="00680B61">
        <w:trPr>
          <w:trHeight w:val="332"/>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3A7C597A" w14:textId="77777777" w:rsidR="00680B61" w:rsidRPr="00680B61" w:rsidRDefault="00680B61" w:rsidP="00680B61">
            <w:pPr>
              <w:spacing w:after="0" w:line="240" w:lineRule="auto"/>
              <w:jc w:val="center"/>
              <w:rPr>
                <w:rFonts w:ascii="Arial" w:eastAsia="Times New Roman" w:hAnsi="Arial" w:cs="Arial"/>
                <w:b/>
                <w:bCs/>
                <w:color w:val="FFFFFF"/>
                <w:sz w:val="20"/>
                <w:szCs w:val="20"/>
                <w:lang w:eastAsia="en-IN"/>
              </w:rPr>
            </w:pPr>
            <w:r w:rsidRPr="00680B61">
              <w:rPr>
                <w:rFonts w:ascii="Arial" w:eastAsia="Times New Roman" w:hAnsi="Arial" w:cs="Arial"/>
                <w:b/>
                <w:bCs/>
                <w:color w:val="FFFFFF"/>
                <w:sz w:val="20"/>
                <w:szCs w:val="20"/>
                <w:lang w:eastAsia="en-IN"/>
              </w:rPr>
              <w:lastRenderedPageBreak/>
              <w:t>Approach: Growth Forecast Via Factors (Impact Analysis)</w:t>
            </w:r>
          </w:p>
        </w:tc>
      </w:tr>
      <w:tr w:rsidR="00680B61" w:rsidRPr="00680B61" w14:paraId="438EC2D1"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ACB9CA"/>
            <w:noWrap/>
            <w:vAlign w:val="center"/>
            <w:hideMark/>
          </w:tcPr>
          <w:p w14:paraId="35520B3B"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Factors</w:t>
            </w:r>
          </w:p>
        </w:tc>
        <w:tc>
          <w:tcPr>
            <w:tcW w:w="2972" w:type="dxa"/>
            <w:tcBorders>
              <w:top w:val="nil"/>
              <w:left w:val="nil"/>
              <w:bottom w:val="single" w:sz="8" w:space="0" w:color="auto"/>
              <w:right w:val="single" w:sz="8" w:space="0" w:color="auto"/>
            </w:tcBorders>
            <w:shd w:val="clear" w:color="000000" w:fill="ACB9CA"/>
            <w:noWrap/>
            <w:vAlign w:val="center"/>
            <w:hideMark/>
          </w:tcPr>
          <w:p w14:paraId="2785A5B6"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Sources</w:t>
            </w:r>
          </w:p>
        </w:tc>
        <w:tc>
          <w:tcPr>
            <w:tcW w:w="1212" w:type="dxa"/>
            <w:tcBorders>
              <w:top w:val="nil"/>
              <w:left w:val="nil"/>
              <w:bottom w:val="single" w:sz="8" w:space="0" w:color="auto"/>
              <w:right w:val="single" w:sz="8" w:space="0" w:color="auto"/>
            </w:tcBorders>
            <w:shd w:val="clear" w:color="000000" w:fill="ACB9CA"/>
            <w:noWrap/>
            <w:vAlign w:val="center"/>
            <w:hideMark/>
          </w:tcPr>
          <w:p w14:paraId="4D32F156"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Value</w:t>
            </w:r>
          </w:p>
        </w:tc>
        <w:tc>
          <w:tcPr>
            <w:tcW w:w="1002" w:type="dxa"/>
            <w:tcBorders>
              <w:top w:val="nil"/>
              <w:left w:val="nil"/>
              <w:bottom w:val="single" w:sz="8" w:space="0" w:color="auto"/>
              <w:right w:val="single" w:sz="8" w:space="0" w:color="auto"/>
            </w:tcBorders>
            <w:shd w:val="clear" w:color="000000" w:fill="ACB9CA"/>
            <w:vAlign w:val="center"/>
            <w:hideMark/>
          </w:tcPr>
          <w:p w14:paraId="36614F41"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CAGR</w:t>
            </w:r>
          </w:p>
        </w:tc>
        <w:tc>
          <w:tcPr>
            <w:tcW w:w="1523" w:type="dxa"/>
            <w:tcBorders>
              <w:top w:val="nil"/>
              <w:left w:val="nil"/>
              <w:bottom w:val="single" w:sz="8" w:space="0" w:color="auto"/>
              <w:right w:val="single" w:sz="8" w:space="0" w:color="auto"/>
            </w:tcBorders>
            <w:shd w:val="clear" w:color="000000" w:fill="ACB9CA"/>
            <w:noWrap/>
            <w:vAlign w:val="center"/>
            <w:hideMark/>
          </w:tcPr>
          <w:p w14:paraId="4E2A3060"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Weightage</w:t>
            </w:r>
          </w:p>
        </w:tc>
      </w:tr>
      <w:tr w:rsidR="00680B61" w:rsidRPr="00680B61" w14:paraId="151303C2"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FFFF00"/>
            <w:noWrap/>
            <w:vAlign w:val="center"/>
            <w:hideMark/>
          </w:tcPr>
          <w:p w14:paraId="56D4B400"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GDP Growth Rate (2021-2030 Period)</w:t>
            </w:r>
          </w:p>
        </w:tc>
        <w:tc>
          <w:tcPr>
            <w:tcW w:w="2972" w:type="dxa"/>
            <w:tcBorders>
              <w:top w:val="nil"/>
              <w:left w:val="nil"/>
              <w:bottom w:val="single" w:sz="8" w:space="0" w:color="auto"/>
              <w:right w:val="single" w:sz="8" w:space="0" w:color="auto"/>
            </w:tcBorders>
            <w:shd w:val="clear" w:color="auto" w:fill="auto"/>
            <w:noWrap/>
            <w:vAlign w:val="center"/>
            <w:hideMark/>
          </w:tcPr>
          <w:p w14:paraId="390A494E"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World Bank, TechSci Estimates</w:t>
            </w:r>
          </w:p>
        </w:tc>
        <w:tc>
          <w:tcPr>
            <w:tcW w:w="1212" w:type="dxa"/>
            <w:tcBorders>
              <w:top w:val="nil"/>
              <w:left w:val="nil"/>
              <w:bottom w:val="single" w:sz="8" w:space="0" w:color="auto"/>
              <w:right w:val="single" w:sz="8" w:space="0" w:color="auto"/>
            </w:tcBorders>
            <w:shd w:val="clear" w:color="auto" w:fill="auto"/>
            <w:noWrap/>
            <w:vAlign w:val="center"/>
            <w:hideMark/>
          </w:tcPr>
          <w:p w14:paraId="5AAAFEFD"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6D051EF4"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7.50%</w:t>
            </w:r>
          </w:p>
        </w:tc>
        <w:tc>
          <w:tcPr>
            <w:tcW w:w="1523" w:type="dxa"/>
            <w:tcBorders>
              <w:top w:val="nil"/>
              <w:left w:val="nil"/>
              <w:bottom w:val="single" w:sz="8" w:space="0" w:color="auto"/>
              <w:right w:val="single" w:sz="8" w:space="0" w:color="auto"/>
            </w:tcBorders>
            <w:shd w:val="clear" w:color="auto" w:fill="auto"/>
            <w:noWrap/>
            <w:vAlign w:val="center"/>
            <w:hideMark/>
          </w:tcPr>
          <w:p w14:paraId="788157D2"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4.00%</w:t>
            </w:r>
          </w:p>
        </w:tc>
      </w:tr>
      <w:tr w:rsidR="00680B61" w:rsidRPr="00680B61" w14:paraId="17CF6A52"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FFFF00"/>
            <w:noWrap/>
            <w:vAlign w:val="center"/>
            <w:hideMark/>
          </w:tcPr>
          <w:p w14:paraId="1583F5AE"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GDP Per Capita (%)</w:t>
            </w:r>
          </w:p>
        </w:tc>
        <w:tc>
          <w:tcPr>
            <w:tcW w:w="2972" w:type="dxa"/>
            <w:tcBorders>
              <w:top w:val="nil"/>
              <w:left w:val="nil"/>
              <w:bottom w:val="single" w:sz="8" w:space="0" w:color="auto"/>
              <w:right w:val="single" w:sz="8" w:space="0" w:color="auto"/>
            </w:tcBorders>
            <w:shd w:val="clear" w:color="auto" w:fill="auto"/>
            <w:noWrap/>
            <w:vAlign w:val="center"/>
            <w:hideMark/>
          </w:tcPr>
          <w:p w14:paraId="0274E3A4"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World Bank, TechSci Estimates</w:t>
            </w:r>
          </w:p>
        </w:tc>
        <w:tc>
          <w:tcPr>
            <w:tcW w:w="1212" w:type="dxa"/>
            <w:tcBorders>
              <w:top w:val="nil"/>
              <w:left w:val="nil"/>
              <w:bottom w:val="single" w:sz="8" w:space="0" w:color="auto"/>
              <w:right w:val="single" w:sz="8" w:space="0" w:color="auto"/>
            </w:tcBorders>
            <w:shd w:val="clear" w:color="auto" w:fill="auto"/>
            <w:noWrap/>
            <w:vAlign w:val="center"/>
            <w:hideMark/>
          </w:tcPr>
          <w:p w14:paraId="594DAC5F"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13DA8F49"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5.09%</w:t>
            </w:r>
          </w:p>
        </w:tc>
        <w:tc>
          <w:tcPr>
            <w:tcW w:w="1523" w:type="dxa"/>
            <w:tcBorders>
              <w:top w:val="nil"/>
              <w:left w:val="nil"/>
              <w:bottom w:val="single" w:sz="8" w:space="0" w:color="auto"/>
              <w:right w:val="single" w:sz="8" w:space="0" w:color="auto"/>
            </w:tcBorders>
            <w:shd w:val="clear" w:color="auto" w:fill="auto"/>
            <w:noWrap/>
            <w:vAlign w:val="center"/>
            <w:hideMark/>
          </w:tcPr>
          <w:p w14:paraId="42B794AC"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3.00%</w:t>
            </w:r>
          </w:p>
        </w:tc>
      </w:tr>
      <w:tr w:rsidR="00680B61" w:rsidRPr="00680B61" w14:paraId="3A353094"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FFFF00"/>
            <w:noWrap/>
            <w:vAlign w:val="center"/>
            <w:hideMark/>
          </w:tcPr>
          <w:p w14:paraId="0B2E8B7B"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Average Selling Growth (%)</w:t>
            </w:r>
          </w:p>
        </w:tc>
        <w:tc>
          <w:tcPr>
            <w:tcW w:w="2972" w:type="dxa"/>
            <w:tcBorders>
              <w:top w:val="nil"/>
              <w:left w:val="nil"/>
              <w:bottom w:val="single" w:sz="8" w:space="0" w:color="auto"/>
              <w:right w:val="single" w:sz="8" w:space="0" w:color="auto"/>
            </w:tcBorders>
            <w:shd w:val="clear" w:color="auto" w:fill="auto"/>
            <w:noWrap/>
            <w:vAlign w:val="center"/>
            <w:hideMark/>
          </w:tcPr>
          <w:p w14:paraId="13A9B04C"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TechSci Research Estimates</w:t>
            </w:r>
          </w:p>
        </w:tc>
        <w:tc>
          <w:tcPr>
            <w:tcW w:w="1212" w:type="dxa"/>
            <w:tcBorders>
              <w:top w:val="nil"/>
              <w:left w:val="nil"/>
              <w:bottom w:val="single" w:sz="8" w:space="0" w:color="auto"/>
              <w:right w:val="single" w:sz="8" w:space="0" w:color="auto"/>
            </w:tcBorders>
            <w:shd w:val="clear" w:color="auto" w:fill="auto"/>
            <w:noWrap/>
            <w:vAlign w:val="center"/>
            <w:hideMark/>
          </w:tcPr>
          <w:p w14:paraId="6FDD1971"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1025E8FC"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3.50%</w:t>
            </w:r>
          </w:p>
        </w:tc>
        <w:tc>
          <w:tcPr>
            <w:tcW w:w="1523" w:type="dxa"/>
            <w:tcBorders>
              <w:top w:val="nil"/>
              <w:left w:val="nil"/>
              <w:bottom w:val="single" w:sz="8" w:space="0" w:color="auto"/>
              <w:right w:val="single" w:sz="8" w:space="0" w:color="auto"/>
            </w:tcBorders>
            <w:shd w:val="clear" w:color="auto" w:fill="auto"/>
            <w:noWrap/>
            <w:vAlign w:val="center"/>
            <w:hideMark/>
          </w:tcPr>
          <w:p w14:paraId="1967B270"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3.00%</w:t>
            </w:r>
          </w:p>
        </w:tc>
      </w:tr>
      <w:tr w:rsidR="00680B61" w:rsidRPr="00680B61" w14:paraId="1862A1DC"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FFFF00"/>
            <w:vAlign w:val="center"/>
            <w:hideMark/>
          </w:tcPr>
          <w:p w14:paraId="259578F5"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Growth in Construction* Sector</w:t>
            </w:r>
          </w:p>
        </w:tc>
        <w:tc>
          <w:tcPr>
            <w:tcW w:w="2972" w:type="dxa"/>
            <w:tcBorders>
              <w:top w:val="nil"/>
              <w:left w:val="nil"/>
              <w:bottom w:val="single" w:sz="8" w:space="0" w:color="auto"/>
              <w:right w:val="single" w:sz="8" w:space="0" w:color="auto"/>
            </w:tcBorders>
            <w:shd w:val="clear" w:color="auto" w:fill="auto"/>
            <w:noWrap/>
            <w:vAlign w:val="center"/>
            <w:hideMark/>
          </w:tcPr>
          <w:p w14:paraId="724E04A6"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TechSci Research Estimates</w:t>
            </w:r>
          </w:p>
        </w:tc>
        <w:tc>
          <w:tcPr>
            <w:tcW w:w="1212" w:type="dxa"/>
            <w:tcBorders>
              <w:top w:val="nil"/>
              <w:left w:val="nil"/>
              <w:bottom w:val="single" w:sz="8" w:space="0" w:color="auto"/>
              <w:right w:val="single" w:sz="8" w:space="0" w:color="auto"/>
            </w:tcBorders>
            <w:shd w:val="clear" w:color="auto" w:fill="auto"/>
            <w:noWrap/>
            <w:vAlign w:val="center"/>
            <w:hideMark/>
          </w:tcPr>
          <w:p w14:paraId="3615569B"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6BA84D5A"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9.85%</w:t>
            </w:r>
          </w:p>
        </w:tc>
        <w:tc>
          <w:tcPr>
            <w:tcW w:w="1523" w:type="dxa"/>
            <w:tcBorders>
              <w:top w:val="nil"/>
              <w:left w:val="nil"/>
              <w:bottom w:val="single" w:sz="8" w:space="0" w:color="auto"/>
              <w:right w:val="single" w:sz="8" w:space="0" w:color="auto"/>
            </w:tcBorders>
            <w:shd w:val="clear" w:color="auto" w:fill="auto"/>
            <w:noWrap/>
            <w:vAlign w:val="center"/>
            <w:hideMark/>
          </w:tcPr>
          <w:p w14:paraId="32AC55C1"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16.00%</w:t>
            </w:r>
          </w:p>
        </w:tc>
      </w:tr>
      <w:tr w:rsidR="00680B61" w:rsidRPr="00680B61" w14:paraId="305C8B92"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FFFF00"/>
            <w:vAlign w:val="center"/>
            <w:hideMark/>
          </w:tcPr>
          <w:p w14:paraId="1AE8391C"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Growth in Renewable Sector</w:t>
            </w:r>
          </w:p>
        </w:tc>
        <w:tc>
          <w:tcPr>
            <w:tcW w:w="2972" w:type="dxa"/>
            <w:tcBorders>
              <w:top w:val="nil"/>
              <w:left w:val="nil"/>
              <w:bottom w:val="single" w:sz="8" w:space="0" w:color="auto"/>
              <w:right w:val="single" w:sz="8" w:space="0" w:color="auto"/>
            </w:tcBorders>
            <w:shd w:val="clear" w:color="auto" w:fill="auto"/>
            <w:noWrap/>
            <w:vAlign w:val="center"/>
            <w:hideMark/>
          </w:tcPr>
          <w:p w14:paraId="59E3A5E3"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TechSci Research Estimates</w:t>
            </w:r>
          </w:p>
        </w:tc>
        <w:tc>
          <w:tcPr>
            <w:tcW w:w="1212" w:type="dxa"/>
            <w:tcBorders>
              <w:top w:val="nil"/>
              <w:left w:val="nil"/>
              <w:bottom w:val="single" w:sz="8" w:space="0" w:color="auto"/>
              <w:right w:val="single" w:sz="8" w:space="0" w:color="auto"/>
            </w:tcBorders>
            <w:shd w:val="clear" w:color="auto" w:fill="auto"/>
            <w:noWrap/>
            <w:vAlign w:val="center"/>
            <w:hideMark/>
          </w:tcPr>
          <w:p w14:paraId="0D5FD095"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2FD192D0"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9.50%</w:t>
            </w:r>
          </w:p>
        </w:tc>
        <w:tc>
          <w:tcPr>
            <w:tcW w:w="1523" w:type="dxa"/>
            <w:tcBorders>
              <w:top w:val="nil"/>
              <w:left w:val="nil"/>
              <w:bottom w:val="single" w:sz="8" w:space="0" w:color="auto"/>
              <w:right w:val="single" w:sz="8" w:space="0" w:color="auto"/>
            </w:tcBorders>
            <w:shd w:val="clear" w:color="auto" w:fill="auto"/>
            <w:noWrap/>
            <w:vAlign w:val="center"/>
            <w:hideMark/>
          </w:tcPr>
          <w:p w14:paraId="15F9EF43"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34.00%</w:t>
            </w:r>
          </w:p>
        </w:tc>
      </w:tr>
      <w:tr w:rsidR="00680B61" w:rsidRPr="00680B61" w14:paraId="3B6F71D8"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FFFF00"/>
            <w:vAlign w:val="center"/>
            <w:hideMark/>
          </w:tcPr>
          <w:p w14:paraId="69633CA6"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Growth in Marine Components</w:t>
            </w:r>
          </w:p>
        </w:tc>
        <w:tc>
          <w:tcPr>
            <w:tcW w:w="2972" w:type="dxa"/>
            <w:tcBorders>
              <w:top w:val="nil"/>
              <w:left w:val="nil"/>
              <w:bottom w:val="single" w:sz="8" w:space="0" w:color="auto"/>
              <w:right w:val="single" w:sz="8" w:space="0" w:color="auto"/>
            </w:tcBorders>
            <w:shd w:val="clear" w:color="auto" w:fill="auto"/>
            <w:noWrap/>
            <w:vAlign w:val="center"/>
            <w:hideMark/>
          </w:tcPr>
          <w:p w14:paraId="1F1A99A1"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Industry Sources &amp; TechSci Research Estimates</w:t>
            </w:r>
          </w:p>
        </w:tc>
        <w:tc>
          <w:tcPr>
            <w:tcW w:w="1212" w:type="dxa"/>
            <w:tcBorders>
              <w:top w:val="nil"/>
              <w:left w:val="nil"/>
              <w:bottom w:val="single" w:sz="8" w:space="0" w:color="auto"/>
              <w:right w:val="single" w:sz="8" w:space="0" w:color="auto"/>
            </w:tcBorders>
            <w:shd w:val="clear" w:color="auto" w:fill="auto"/>
            <w:noWrap/>
            <w:vAlign w:val="center"/>
            <w:hideMark/>
          </w:tcPr>
          <w:p w14:paraId="5A84697D"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Forecast</w:t>
            </w:r>
          </w:p>
        </w:tc>
        <w:tc>
          <w:tcPr>
            <w:tcW w:w="1002" w:type="dxa"/>
            <w:tcBorders>
              <w:top w:val="nil"/>
              <w:left w:val="nil"/>
              <w:bottom w:val="single" w:sz="8" w:space="0" w:color="auto"/>
              <w:right w:val="single" w:sz="8" w:space="0" w:color="auto"/>
            </w:tcBorders>
            <w:shd w:val="clear" w:color="auto" w:fill="auto"/>
            <w:noWrap/>
            <w:vAlign w:val="center"/>
            <w:hideMark/>
          </w:tcPr>
          <w:p w14:paraId="24CFBC80"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16.50%</w:t>
            </w:r>
          </w:p>
        </w:tc>
        <w:tc>
          <w:tcPr>
            <w:tcW w:w="1523" w:type="dxa"/>
            <w:tcBorders>
              <w:top w:val="nil"/>
              <w:left w:val="nil"/>
              <w:bottom w:val="single" w:sz="8" w:space="0" w:color="auto"/>
              <w:right w:val="single" w:sz="8" w:space="0" w:color="auto"/>
            </w:tcBorders>
            <w:shd w:val="clear" w:color="auto" w:fill="auto"/>
            <w:noWrap/>
            <w:vAlign w:val="center"/>
            <w:hideMark/>
          </w:tcPr>
          <w:p w14:paraId="507F370B"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38.00%</w:t>
            </w:r>
          </w:p>
        </w:tc>
      </w:tr>
      <w:tr w:rsidR="00680B61" w:rsidRPr="00680B61" w14:paraId="34F7D49C"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FFFF00"/>
            <w:noWrap/>
            <w:vAlign w:val="center"/>
            <w:hideMark/>
          </w:tcPr>
          <w:p w14:paraId="3D6F44EF"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Market Growth in Historical Period (2015-2020)</w:t>
            </w:r>
          </w:p>
        </w:tc>
        <w:tc>
          <w:tcPr>
            <w:tcW w:w="2972" w:type="dxa"/>
            <w:tcBorders>
              <w:top w:val="nil"/>
              <w:left w:val="nil"/>
              <w:bottom w:val="single" w:sz="8" w:space="0" w:color="auto"/>
              <w:right w:val="single" w:sz="8" w:space="0" w:color="000000"/>
            </w:tcBorders>
            <w:shd w:val="clear" w:color="auto" w:fill="auto"/>
            <w:noWrap/>
            <w:vAlign w:val="center"/>
            <w:hideMark/>
          </w:tcPr>
          <w:p w14:paraId="70B45A04"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Industry Sources &amp; TechSci Research Estimates</w:t>
            </w:r>
          </w:p>
        </w:tc>
        <w:tc>
          <w:tcPr>
            <w:tcW w:w="1212" w:type="dxa"/>
            <w:tcBorders>
              <w:top w:val="nil"/>
              <w:left w:val="nil"/>
              <w:bottom w:val="single" w:sz="8" w:space="0" w:color="auto"/>
              <w:right w:val="single" w:sz="8" w:space="0" w:color="auto"/>
            </w:tcBorders>
            <w:shd w:val="clear" w:color="auto" w:fill="auto"/>
            <w:noWrap/>
            <w:vAlign w:val="center"/>
            <w:hideMark/>
          </w:tcPr>
          <w:p w14:paraId="51EE3972" w14:textId="77777777" w:rsidR="00680B61" w:rsidRPr="00680B61" w:rsidRDefault="00680B61" w:rsidP="00680B61">
            <w:pPr>
              <w:spacing w:after="0" w:line="240" w:lineRule="auto"/>
              <w:jc w:val="center"/>
              <w:rPr>
                <w:rFonts w:ascii="Arial" w:eastAsia="Times New Roman" w:hAnsi="Arial" w:cs="Arial"/>
                <w:b/>
                <w:bCs/>
                <w:i/>
                <w:iCs/>
                <w:color w:val="808080"/>
                <w:sz w:val="20"/>
                <w:szCs w:val="20"/>
                <w:lang w:eastAsia="en-IN"/>
              </w:rPr>
            </w:pPr>
            <w:r w:rsidRPr="00680B61">
              <w:rPr>
                <w:rFonts w:ascii="Arial" w:eastAsia="Times New Roman" w:hAnsi="Arial" w:cs="Arial"/>
                <w:b/>
                <w:bCs/>
                <w:i/>
                <w:iCs/>
                <w:color w:val="808080"/>
                <w:sz w:val="20"/>
                <w:szCs w:val="20"/>
                <w:lang w:eastAsia="en-IN"/>
              </w:rPr>
              <w:t>Historical</w:t>
            </w:r>
          </w:p>
        </w:tc>
        <w:tc>
          <w:tcPr>
            <w:tcW w:w="1002" w:type="dxa"/>
            <w:tcBorders>
              <w:top w:val="nil"/>
              <w:left w:val="nil"/>
              <w:bottom w:val="single" w:sz="8" w:space="0" w:color="auto"/>
              <w:right w:val="single" w:sz="8" w:space="0" w:color="auto"/>
            </w:tcBorders>
            <w:shd w:val="clear" w:color="auto" w:fill="auto"/>
            <w:noWrap/>
            <w:vAlign w:val="center"/>
            <w:hideMark/>
          </w:tcPr>
          <w:p w14:paraId="3B1EBD21"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3.10%</w:t>
            </w:r>
          </w:p>
        </w:tc>
        <w:tc>
          <w:tcPr>
            <w:tcW w:w="1523" w:type="dxa"/>
            <w:tcBorders>
              <w:top w:val="nil"/>
              <w:left w:val="nil"/>
              <w:bottom w:val="single" w:sz="8" w:space="0" w:color="auto"/>
              <w:right w:val="single" w:sz="8" w:space="0" w:color="auto"/>
            </w:tcBorders>
            <w:shd w:val="clear" w:color="auto" w:fill="auto"/>
            <w:noWrap/>
            <w:vAlign w:val="center"/>
            <w:hideMark/>
          </w:tcPr>
          <w:p w14:paraId="254A785A" w14:textId="77777777" w:rsidR="00680B61" w:rsidRPr="00680B61" w:rsidRDefault="00680B61" w:rsidP="00680B61">
            <w:pPr>
              <w:spacing w:after="0" w:line="240" w:lineRule="auto"/>
              <w:jc w:val="center"/>
              <w:rPr>
                <w:rFonts w:ascii="Arial" w:eastAsia="Times New Roman" w:hAnsi="Arial" w:cs="Arial"/>
                <w:color w:val="000000"/>
                <w:sz w:val="20"/>
                <w:szCs w:val="20"/>
                <w:lang w:eastAsia="en-IN"/>
              </w:rPr>
            </w:pPr>
            <w:r w:rsidRPr="00680B61">
              <w:rPr>
                <w:rFonts w:ascii="Arial" w:eastAsia="Times New Roman" w:hAnsi="Arial" w:cs="Arial"/>
                <w:color w:val="000000"/>
                <w:sz w:val="20"/>
                <w:szCs w:val="20"/>
                <w:lang w:eastAsia="en-IN"/>
              </w:rPr>
              <w:t>2.00%</w:t>
            </w:r>
          </w:p>
        </w:tc>
      </w:tr>
      <w:tr w:rsidR="00680B61" w:rsidRPr="00680B61" w14:paraId="2326861F" w14:textId="77777777" w:rsidTr="00680B61">
        <w:trPr>
          <w:trHeight w:val="332"/>
        </w:trPr>
        <w:tc>
          <w:tcPr>
            <w:tcW w:w="3451" w:type="dxa"/>
            <w:tcBorders>
              <w:top w:val="nil"/>
              <w:left w:val="single" w:sz="8" w:space="0" w:color="auto"/>
              <w:bottom w:val="single" w:sz="8" w:space="0" w:color="auto"/>
              <w:right w:val="single" w:sz="8" w:space="0" w:color="auto"/>
            </w:tcBorders>
            <w:shd w:val="clear" w:color="000000" w:fill="ACB9CA"/>
            <w:noWrap/>
            <w:vAlign w:val="center"/>
            <w:hideMark/>
          </w:tcPr>
          <w:p w14:paraId="22A43C31" w14:textId="77777777" w:rsidR="00680B61" w:rsidRPr="00680B61" w:rsidRDefault="00680B61" w:rsidP="00680B61">
            <w:pPr>
              <w:spacing w:after="0" w:line="240" w:lineRule="auto"/>
              <w:jc w:val="center"/>
              <w:rPr>
                <w:rFonts w:ascii="Arial" w:eastAsia="Times New Roman" w:hAnsi="Arial" w:cs="Arial"/>
                <w:b/>
                <w:bCs/>
                <w:color w:val="000000"/>
                <w:sz w:val="20"/>
                <w:szCs w:val="20"/>
                <w:lang w:eastAsia="en-IN"/>
              </w:rPr>
            </w:pPr>
            <w:r w:rsidRPr="00680B61">
              <w:rPr>
                <w:rFonts w:ascii="Arial" w:eastAsia="Times New Roman" w:hAnsi="Arial" w:cs="Arial"/>
                <w:b/>
                <w:bCs/>
                <w:color w:val="000000"/>
                <w:sz w:val="20"/>
                <w:szCs w:val="20"/>
                <w:lang w:eastAsia="en-IN"/>
              </w:rPr>
              <w:t>CAGR (2021-2030)</w:t>
            </w:r>
          </w:p>
        </w:tc>
        <w:tc>
          <w:tcPr>
            <w:tcW w:w="6709" w:type="dxa"/>
            <w:gridSpan w:val="4"/>
            <w:tcBorders>
              <w:top w:val="single" w:sz="8" w:space="0" w:color="auto"/>
              <w:left w:val="nil"/>
              <w:bottom w:val="nil"/>
              <w:right w:val="nil"/>
            </w:tcBorders>
            <w:shd w:val="clear" w:color="000000" w:fill="333F4F"/>
            <w:noWrap/>
            <w:vAlign w:val="center"/>
            <w:hideMark/>
          </w:tcPr>
          <w:p w14:paraId="11A5DD46" w14:textId="77777777" w:rsidR="00680B61" w:rsidRPr="00680B61" w:rsidRDefault="00680B61" w:rsidP="00680B61">
            <w:pPr>
              <w:spacing w:after="0" w:line="240" w:lineRule="auto"/>
              <w:jc w:val="center"/>
              <w:rPr>
                <w:rFonts w:ascii="Arial" w:eastAsia="Times New Roman" w:hAnsi="Arial" w:cs="Arial"/>
                <w:b/>
                <w:bCs/>
                <w:color w:val="FFFFFF"/>
                <w:sz w:val="20"/>
                <w:szCs w:val="20"/>
                <w:lang w:eastAsia="en-IN"/>
              </w:rPr>
            </w:pPr>
            <w:r w:rsidRPr="00680B61">
              <w:rPr>
                <w:rFonts w:ascii="Arial" w:eastAsia="Times New Roman" w:hAnsi="Arial" w:cs="Arial"/>
                <w:b/>
                <w:bCs/>
                <w:color w:val="FFFFFF"/>
                <w:sz w:val="20"/>
                <w:szCs w:val="20"/>
                <w:lang w:eastAsia="en-IN"/>
              </w:rPr>
              <w:t>11.70%</w:t>
            </w:r>
          </w:p>
        </w:tc>
      </w:tr>
    </w:tbl>
    <w:p w14:paraId="796063FF" w14:textId="77777777" w:rsidR="00680B61" w:rsidRPr="00680B61" w:rsidRDefault="00680B61" w:rsidP="00680B61">
      <w:pPr>
        <w:spacing w:after="0" w:line="240" w:lineRule="auto"/>
        <w:jc w:val="both"/>
        <w:rPr>
          <w:rFonts w:ascii="Calibri" w:eastAsia="Times New Roman" w:hAnsi="Calibri" w:cs="Calibri"/>
          <w:color w:val="000000"/>
          <w:lang w:eastAsia="en-IN"/>
        </w:rPr>
      </w:pPr>
      <w:r w:rsidRPr="00680B61">
        <w:rPr>
          <w:rFonts w:ascii="Calibri" w:eastAsia="Times New Roman" w:hAnsi="Calibri" w:cs="Calibri"/>
          <w:color w:val="000000"/>
          <w:lang w:eastAsia="en-IN"/>
        </w:rPr>
        <w:t xml:space="preserve">*Mainly the Pipes &amp; Tanks going in Industrial and manufacturing sector. </w:t>
      </w:r>
    </w:p>
    <w:p w14:paraId="289AEA7A" w14:textId="77777777" w:rsidR="00EE2C3D" w:rsidRDefault="00EE2C3D" w:rsidP="0049760F">
      <w:pPr>
        <w:jc w:val="both"/>
        <w:rPr>
          <w:rFonts w:ascii="Arial" w:hAnsi="Arial" w:cs="Arial"/>
          <w:b/>
          <w:bCs/>
          <w:sz w:val="24"/>
          <w:szCs w:val="24"/>
        </w:rPr>
      </w:pPr>
    </w:p>
    <w:p w14:paraId="07604082" w14:textId="09CE4B34" w:rsidR="0049760F" w:rsidRDefault="00EE2C3D" w:rsidP="0049760F">
      <w:pPr>
        <w:jc w:val="both"/>
        <w:rPr>
          <w:rFonts w:ascii="Arial" w:hAnsi="Arial" w:cs="Arial"/>
          <w:b/>
          <w:bCs/>
          <w:sz w:val="24"/>
          <w:szCs w:val="24"/>
        </w:rPr>
      </w:pPr>
      <w:r w:rsidRPr="001543F7">
        <w:rPr>
          <w:rFonts w:ascii="Arial" w:hAnsi="Arial" w:cs="Arial"/>
          <w:b/>
          <w:bCs/>
          <w:noProof/>
          <w:sz w:val="24"/>
          <w:szCs w:val="24"/>
        </w:rPr>
        <mc:AlternateContent>
          <mc:Choice Requires="wps">
            <w:drawing>
              <wp:anchor distT="45720" distB="45720" distL="114300" distR="114300" simplePos="0" relativeHeight="252908544" behindDoc="0" locked="0" layoutInCell="1" allowOverlap="1" wp14:anchorId="4A27BAF8" wp14:editId="713C94F5">
                <wp:simplePos x="0" y="0"/>
                <wp:positionH relativeFrom="margin">
                  <wp:posOffset>0</wp:posOffset>
                </wp:positionH>
                <wp:positionV relativeFrom="paragraph">
                  <wp:posOffset>332740</wp:posOffset>
                </wp:positionV>
                <wp:extent cx="6560185" cy="1404620"/>
                <wp:effectExtent l="0" t="0" r="12065" b="19050"/>
                <wp:wrapSquare wrapText="bothSides"/>
                <wp:docPr id="29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289" cy="1404620"/>
                        </a:xfrm>
                        <a:prstGeom prst="rect">
                          <a:avLst/>
                        </a:prstGeom>
                        <a:solidFill>
                          <a:schemeClr val="accent5">
                            <a:lumMod val="50000"/>
                          </a:schemeClr>
                        </a:solidFill>
                        <a:ln w="9525">
                          <a:solidFill>
                            <a:srgbClr val="000000"/>
                          </a:solidFill>
                          <a:miter lim="800000"/>
                          <a:headEnd/>
                          <a:tailEnd/>
                        </a:ln>
                      </wps:spPr>
                      <wps:txbx>
                        <w:txbxContent>
                          <w:p w14:paraId="077760EE" w14:textId="77777777" w:rsidR="00EE2C3D" w:rsidRPr="001543F7" w:rsidRDefault="00EE2C3D" w:rsidP="00EE2C3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A27BAF8" id="_x0000_s1147" type="#_x0000_t202" style="position:absolute;left:0;text-align:left;margin-left:0;margin-top:26.2pt;width:516.55pt;height:110.6pt;z-index:252908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" fillcolor="#1f4d78 [1608]">
                <v:textbox style="mso-fit-shape-to-text:t">
                  <w:txbxContent>
                    <w:p w14:paraId="077760EE" w14:textId="77777777" w:rsidR="00EE2C3D" w:rsidRPr="001543F7" w:rsidRDefault="00EE2C3D" w:rsidP="00EE2C3D">
                      <w:pPr>
                        <w:jc w:val="both"/>
                        <w:rPr>
                          <w:rFonts w:ascii="Arial" w:hAnsi="Arial" w:cs="Arial"/>
                          <w:color w:val="FFFFFF" w:themeColor="background1"/>
                        </w:rPr>
                      </w:pPr>
                      <w:r w:rsidRPr="001543F7">
                        <w:rPr>
                          <w:rFonts w:ascii="Arial" w:hAnsi="Arial" w:cs="Arial"/>
                          <w:color w:val="FFFFFF" w:themeColor="background1"/>
                        </w:rPr>
                        <w:t>TechSci Research has followed this approach to calculate the growth rates by understanding the impact of various factors of the industry. These factors were given weightage according to the relative importance of each factor. Finally, each factor was multiplied with its weightage and their sum was used to calculate market growth.</w:t>
                      </w:r>
                    </w:p>
                  </w:txbxContent>
                </v:textbox>
                <w10:wrap type="square" anchorx="margin"/>
              </v:shape>
            </w:pict>
          </mc:Fallback>
        </mc:AlternateContent>
      </w:r>
    </w:p>
    <w:p w14:paraId="590E2393" w14:textId="77777777" w:rsidR="0049760F" w:rsidRDefault="0049760F" w:rsidP="0049760F">
      <w:pPr>
        <w:jc w:val="both"/>
        <w:rPr>
          <w:rFonts w:ascii="Arial" w:hAnsi="Arial" w:cs="Arial"/>
          <w:b/>
          <w:bCs/>
          <w:sz w:val="24"/>
          <w:szCs w:val="24"/>
        </w:rPr>
      </w:pPr>
    </w:p>
    <w:p w14:paraId="36453851" w14:textId="77777777" w:rsidR="0049760F" w:rsidRDefault="0049760F" w:rsidP="0049760F">
      <w:pPr>
        <w:jc w:val="both"/>
        <w:rPr>
          <w:rFonts w:ascii="Arial" w:hAnsi="Arial" w:cs="Arial"/>
          <w:b/>
          <w:bCs/>
          <w:sz w:val="24"/>
          <w:szCs w:val="24"/>
        </w:rPr>
      </w:pPr>
    </w:p>
    <w:p w14:paraId="0623BED6" w14:textId="188E3B0B" w:rsidR="0049760F" w:rsidRDefault="0049760F" w:rsidP="0049760F">
      <w:pPr>
        <w:jc w:val="both"/>
        <w:rPr>
          <w:rFonts w:ascii="Arial" w:hAnsi="Arial" w:cs="Arial"/>
          <w:b/>
          <w:bCs/>
          <w:sz w:val="24"/>
          <w:szCs w:val="24"/>
        </w:rPr>
      </w:pPr>
      <w:r w:rsidRPr="0015661D">
        <w:rPr>
          <w:rFonts w:ascii="Arial" w:hAnsi="Arial" w:cs="Arial"/>
          <w:b/>
          <w:bCs/>
          <w:sz w:val="24"/>
          <w:szCs w:val="24"/>
        </w:rPr>
        <w:t>Development of 5G</w:t>
      </w:r>
      <w:r>
        <w:rPr>
          <w:rFonts w:ascii="Arial" w:hAnsi="Arial" w:cs="Arial"/>
          <w:b/>
          <w:bCs/>
          <w:sz w:val="24"/>
          <w:szCs w:val="24"/>
        </w:rPr>
        <w:t xml:space="preserve"> </w:t>
      </w:r>
      <w:r w:rsidRPr="0015661D">
        <w:rPr>
          <w:rFonts w:ascii="Arial" w:hAnsi="Arial" w:cs="Arial"/>
          <w:b/>
          <w:bCs/>
          <w:sz w:val="24"/>
          <w:szCs w:val="24"/>
        </w:rPr>
        <w:t>technology in India will increase the demand of VER</w:t>
      </w:r>
    </w:p>
    <w:p w14:paraId="69EEE0A5" w14:textId="77777777" w:rsidR="0049760F" w:rsidRPr="0049760F" w:rsidRDefault="0049760F" w:rsidP="00F14E20">
      <w:pPr>
        <w:pStyle w:val="ListParagraph"/>
        <w:numPr>
          <w:ilvl w:val="0"/>
          <w:numId w:val="17"/>
        </w:numPr>
        <w:spacing w:line="360" w:lineRule="auto"/>
        <w:jc w:val="both"/>
        <w:rPr>
          <w:color w:val="000000" w:themeColor="text1"/>
          <w:sz w:val="24"/>
          <w:szCs w:val="24"/>
        </w:rPr>
      </w:pPr>
      <w:r w:rsidRPr="0049760F">
        <w:rPr>
          <w:color w:val="000000" w:themeColor="text1"/>
          <w:sz w:val="24"/>
          <w:szCs w:val="24"/>
        </w:rPr>
        <w:t xml:space="preserve">5G is a fifth-generation cellular network technology which tends to increase the internet speed up to 100 gigabits per second and is expected to be 100 times faster than fourth generation technology (4G) and provides lower latency. </w:t>
      </w:r>
    </w:p>
    <w:p w14:paraId="0C2CF6A2" w14:textId="77777777" w:rsidR="0049760F" w:rsidRPr="0049760F" w:rsidRDefault="0049760F" w:rsidP="00F14E20">
      <w:pPr>
        <w:pStyle w:val="ListParagraph"/>
        <w:numPr>
          <w:ilvl w:val="0"/>
          <w:numId w:val="17"/>
        </w:numPr>
        <w:spacing w:line="360" w:lineRule="auto"/>
        <w:jc w:val="both"/>
        <w:rPr>
          <w:color w:val="000000" w:themeColor="text1"/>
          <w:sz w:val="24"/>
          <w:szCs w:val="24"/>
        </w:rPr>
      </w:pPr>
      <w:r w:rsidRPr="0049760F">
        <w:rPr>
          <w:color w:val="000000" w:themeColor="text1"/>
          <w:sz w:val="24"/>
          <w:szCs w:val="24"/>
        </w:rPr>
        <w:t xml:space="preserve">5G will be able to support huge number of connected devices without lags and can provide longer battery life which is expected to propel the market of IoT across various manufacturing units. 5G is the foundation for realizing the full potential of IoT. </w:t>
      </w:r>
    </w:p>
    <w:p w14:paraId="33FE4C6A" w14:textId="77777777" w:rsidR="0049760F" w:rsidRPr="0049760F" w:rsidRDefault="0049760F" w:rsidP="00F14E20">
      <w:pPr>
        <w:pStyle w:val="ListParagraph"/>
        <w:numPr>
          <w:ilvl w:val="0"/>
          <w:numId w:val="17"/>
        </w:numPr>
        <w:spacing w:line="360" w:lineRule="auto"/>
        <w:jc w:val="both"/>
        <w:rPr>
          <w:color w:val="000000" w:themeColor="text1"/>
          <w:sz w:val="24"/>
          <w:szCs w:val="24"/>
        </w:rPr>
      </w:pPr>
      <w:r w:rsidRPr="0049760F">
        <w:rPr>
          <w:color w:val="000000" w:themeColor="text1"/>
          <w:sz w:val="24"/>
          <w:szCs w:val="24"/>
        </w:rPr>
        <w:t>For instance, in 2020, Bharti Airtel Ltd launched its internet of things (IoT) platform for enterprises to connect and manage billions of devices and applications. Largest Telecom Player in terms of market share, Reliance Jio announced launch of Jio Phone Next with collaboration of Google.</w:t>
      </w:r>
    </w:p>
    <w:p w14:paraId="3DC654C0" w14:textId="77777777" w:rsidR="0049760F" w:rsidRPr="0049760F" w:rsidRDefault="0049760F" w:rsidP="00F14E20">
      <w:pPr>
        <w:pStyle w:val="ListParagraph"/>
        <w:numPr>
          <w:ilvl w:val="0"/>
          <w:numId w:val="17"/>
        </w:numPr>
        <w:spacing w:line="360" w:lineRule="auto"/>
        <w:jc w:val="both"/>
        <w:rPr>
          <w:color w:val="000000" w:themeColor="text1"/>
          <w:sz w:val="24"/>
          <w:szCs w:val="24"/>
        </w:rPr>
      </w:pPr>
      <w:r w:rsidRPr="0049760F">
        <w:rPr>
          <w:color w:val="000000" w:themeColor="text1"/>
          <w:sz w:val="24"/>
          <w:szCs w:val="24"/>
        </w:rPr>
        <w:t>VER has application in semiconductor encapsulation that is used manufacturing of smartphones screens. With the rising awareness about the 5G Technology, the demand of smartphone is anticipated to increase the demand of VER Resins.</w:t>
      </w:r>
    </w:p>
    <w:p w14:paraId="6987D7DA" w14:textId="77777777" w:rsidR="0049760F" w:rsidRDefault="0049760F" w:rsidP="000C07D2">
      <w:pPr>
        <w:jc w:val="both"/>
        <w:rPr>
          <w:rFonts w:ascii="Arial" w:hAnsi="Arial" w:cs="Arial"/>
          <w:b/>
          <w:bCs/>
          <w:sz w:val="24"/>
          <w:szCs w:val="24"/>
        </w:rPr>
      </w:pPr>
    </w:p>
    <w:p w14:paraId="3233B016" w14:textId="6A4EBBCF" w:rsidR="000C07D2" w:rsidRPr="00600A5E" w:rsidRDefault="000C07D2" w:rsidP="000C07D2">
      <w:pPr>
        <w:jc w:val="both"/>
        <w:rPr>
          <w:rFonts w:ascii="Arial" w:hAnsi="Arial" w:cs="Arial"/>
          <w:b/>
          <w:bCs/>
          <w:sz w:val="24"/>
          <w:szCs w:val="24"/>
        </w:rPr>
      </w:pPr>
      <w:r>
        <w:rPr>
          <w:rFonts w:ascii="Arial" w:hAnsi="Arial" w:cs="Arial"/>
          <w:b/>
          <w:bCs/>
          <w:sz w:val="24"/>
          <w:szCs w:val="24"/>
        </w:rPr>
        <w:lastRenderedPageBreak/>
        <w:t xml:space="preserve">India Vinyl Ester Resin Trade Dynamics, By </w:t>
      </w:r>
      <w:r w:rsidRPr="00600A5E">
        <w:rPr>
          <w:rFonts w:ascii="Arial" w:hAnsi="Arial" w:cs="Arial"/>
          <w:b/>
          <w:bCs/>
          <w:sz w:val="24"/>
          <w:szCs w:val="24"/>
        </w:rPr>
        <w:t>Valu</w:t>
      </w:r>
      <w:r>
        <w:rPr>
          <w:rFonts w:ascii="Arial" w:hAnsi="Arial" w:cs="Arial"/>
          <w:b/>
          <w:bCs/>
          <w:sz w:val="24"/>
          <w:szCs w:val="24"/>
        </w:rPr>
        <w:t>e</w:t>
      </w:r>
      <w:r w:rsidRPr="00600A5E">
        <w:rPr>
          <w:rFonts w:ascii="Arial" w:hAnsi="Arial" w:cs="Arial"/>
          <w:b/>
          <w:bCs/>
          <w:sz w:val="24"/>
          <w:szCs w:val="24"/>
        </w:rPr>
        <w:t xml:space="preserve"> </w:t>
      </w:r>
      <w:r>
        <w:rPr>
          <w:rFonts w:ascii="Arial" w:hAnsi="Arial" w:cs="Arial"/>
          <w:b/>
          <w:bCs/>
          <w:sz w:val="24"/>
          <w:szCs w:val="24"/>
        </w:rPr>
        <w:t>(</w:t>
      </w:r>
      <w:r w:rsidRPr="00600A5E">
        <w:rPr>
          <w:rFonts w:ascii="Arial" w:hAnsi="Arial" w:cs="Arial"/>
          <w:b/>
          <w:bCs/>
          <w:sz w:val="24"/>
          <w:szCs w:val="24"/>
        </w:rPr>
        <w:t>USD million</w:t>
      </w:r>
      <w:r>
        <w:rPr>
          <w:rFonts w:ascii="Arial" w:hAnsi="Arial" w:cs="Arial"/>
          <w:b/>
          <w:bCs/>
          <w:sz w:val="24"/>
          <w:szCs w:val="24"/>
        </w:rPr>
        <w:t>) By</w:t>
      </w:r>
      <w:r w:rsidRPr="00600A5E">
        <w:rPr>
          <w:rFonts w:ascii="Arial" w:hAnsi="Arial" w:cs="Arial"/>
          <w:b/>
          <w:bCs/>
          <w:sz w:val="24"/>
          <w:szCs w:val="24"/>
        </w:rPr>
        <w:t xml:space="preserve"> Volume- </w:t>
      </w:r>
      <w:r>
        <w:rPr>
          <w:rFonts w:ascii="Arial" w:hAnsi="Arial" w:cs="Arial"/>
          <w:b/>
          <w:bCs/>
          <w:sz w:val="24"/>
          <w:szCs w:val="24"/>
        </w:rPr>
        <w:t>(000’</w:t>
      </w:r>
      <w:r w:rsidRPr="00600A5E">
        <w:rPr>
          <w:rFonts w:ascii="Arial" w:hAnsi="Arial" w:cs="Arial"/>
          <w:b/>
          <w:bCs/>
          <w:sz w:val="24"/>
          <w:szCs w:val="24"/>
        </w:rPr>
        <w:t xml:space="preserve"> tonnes)</w:t>
      </w:r>
    </w:p>
    <w:tbl>
      <w:tblPr>
        <w:tblW w:w="10382" w:type="dxa"/>
        <w:tblLook w:val="04A0" w:firstRow="1" w:lastRow="0" w:firstColumn="1" w:lastColumn="0" w:noHBand="0" w:noVBand="1"/>
      </w:tblPr>
      <w:tblGrid>
        <w:gridCol w:w="2228"/>
        <w:gridCol w:w="1203"/>
        <w:gridCol w:w="1515"/>
        <w:gridCol w:w="1203"/>
        <w:gridCol w:w="1515"/>
        <w:gridCol w:w="1203"/>
        <w:gridCol w:w="1515"/>
      </w:tblGrid>
      <w:tr w:rsidR="000C07D2" w:rsidRPr="00657D44" w14:paraId="7BF862AD" w14:textId="77777777" w:rsidTr="007E1666">
        <w:trPr>
          <w:trHeight w:val="244"/>
        </w:trPr>
        <w:tc>
          <w:tcPr>
            <w:tcW w:w="2228"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03F71336" w14:textId="77777777" w:rsidR="000C07D2" w:rsidRPr="00BF252C" w:rsidRDefault="000C07D2" w:rsidP="007E1666">
            <w:pPr>
              <w:spacing w:after="0" w:line="240" w:lineRule="auto"/>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Imported Country </w:t>
            </w:r>
          </w:p>
        </w:tc>
        <w:tc>
          <w:tcPr>
            <w:tcW w:w="2718" w:type="dxa"/>
            <w:gridSpan w:val="2"/>
            <w:tcBorders>
              <w:top w:val="single" w:sz="4" w:space="0" w:color="auto"/>
              <w:left w:val="nil"/>
              <w:bottom w:val="single" w:sz="4" w:space="0" w:color="auto"/>
              <w:right w:val="single" w:sz="4" w:space="0" w:color="auto"/>
            </w:tcBorders>
            <w:shd w:val="clear" w:color="auto" w:fill="C00000"/>
            <w:noWrap/>
            <w:vAlign w:val="bottom"/>
            <w:hideMark/>
          </w:tcPr>
          <w:p w14:paraId="38A8C294"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2019</w:t>
            </w:r>
          </w:p>
        </w:tc>
        <w:tc>
          <w:tcPr>
            <w:tcW w:w="2718" w:type="dxa"/>
            <w:gridSpan w:val="2"/>
            <w:tcBorders>
              <w:top w:val="single" w:sz="4" w:space="0" w:color="auto"/>
              <w:left w:val="nil"/>
              <w:bottom w:val="single" w:sz="4" w:space="0" w:color="auto"/>
              <w:right w:val="single" w:sz="4" w:space="0" w:color="auto"/>
            </w:tcBorders>
            <w:shd w:val="clear" w:color="auto" w:fill="C00000"/>
            <w:noWrap/>
            <w:vAlign w:val="bottom"/>
            <w:hideMark/>
          </w:tcPr>
          <w:p w14:paraId="3D3D77F0"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2020</w:t>
            </w:r>
          </w:p>
        </w:tc>
        <w:tc>
          <w:tcPr>
            <w:tcW w:w="2718" w:type="dxa"/>
            <w:gridSpan w:val="2"/>
            <w:tcBorders>
              <w:top w:val="single" w:sz="4" w:space="0" w:color="auto"/>
              <w:left w:val="nil"/>
              <w:bottom w:val="single" w:sz="4" w:space="0" w:color="auto"/>
              <w:right w:val="single" w:sz="4" w:space="0" w:color="auto"/>
            </w:tcBorders>
            <w:shd w:val="clear" w:color="auto" w:fill="C00000"/>
            <w:noWrap/>
            <w:vAlign w:val="bottom"/>
            <w:hideMark/>
          </w:tcPr>
          <w:p w14:paraId="7A2F19A9"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2021</w:t>
            </w:r>
          </w:p>
        </w:tc>
      </w:tr>
      <w:tr w:rsidR="000C07D2" w:rsidRPr="00657D44" w14:paraId="4B02C10E" w14:textId="77777777" w:rsidTr="007E1666">
        <w:trPr>
          <w:trHeight w:val="244"/>
        </w:trPr>
        <w:tc>
          <w:tcPr>
            <w:tcW w:w="2228" w:type="dxa"/>
            <w:tcBorders>
              <w:top w:val="nil"/>
              <w:left w:val="single" w:sz="4" w:space="0" w:color="auto"/>
              <w:bottom w:val="single" w:sz="4" w:space="0" w:color="auto"/>
              <w:right w:val="single" w:sz="4" w:space="0" w:color="auto"/>
            </w:tcBorders>
            <w:shd w:val="clear" w:color="auto" w:fill="C00000"/>
            <w:noWrap/>
            <w:vAlign w:val="bottom"/>
            <w:hideMark/>
          </w:tcPr>
          <w:p w14:paraId="02EE717A" w14:textId="77777777" w:rsidR="000C07D2" w:rsidRPr="00BF252C" w:rsidRDefault="000C07D2" w:rsidP="007E1666">
            <w:pPr>
              <w:spacing w:after="0" w:line="240" w:lineRule="auto"/>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w:t>
            </w:r>
          </w:p>
        </w:tc>
        <w:tc>
          <w:tcPr>
            <w:tcW w:w="1203" w:type="dxa"/>
            <w:tcBorders>
              <w:top w:val="nil"/>
              <w:left w:val="nil"/>
              <w:bottom w:val="single" w:sz="4" w:space="0" w:color="auto"/>
              <w:right w:val="single" w:sz="4" w:space="0" w:color="auto"/>
            </w:tcBorders>
            <w:shd w:val="clear" w:color="auto" w:fill="C00000"/>
            <w:noWrap/>
            <w:vAlign w:val="bottom"/>
            <w:hideMark/>
          </w:tcPr>
          <w:p w14:paraId="1083F4B8"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Value  </w:t>
            </w:r>
          </w:p>
        </w:tc>
        <w:tc>
          <w:tcPr>
            <w:tcW w:w="1515" w:type="dxa"/>
            <w:tcBorders>
              <w:top w:val="nil"/>
              <w:left w:val="nil"/>
              <w:bottom w:val="single" w:sz="4" w:space="0" w:color="auto"/>
              <w:right w:val="single" w:sz="4" w:space="0" w:color="auto"/>
            </w:tcBorders>
            <w:shd w:val="clear" w:color="auto" w:fill="C00000"/>
            <w:noWrap/>
            <w:vAlign w:val="bottom"/>
            <w:hideMark/>
          </w:tcPr>
          <w:p w14:paraId="314FEE72"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Volume</w:t>
            </w:r>
          </w:p>
        </w:tc>
        <w:tc>
          <w:tcPr>
            <w:tcW w:w="1203" w:type="dxa"/>
            <w:tcBorders>
              <w:top w:val="nil"/>
              <w:left w:val="nil"/>
              <w:bottom w:val="single" w:sz="4" w:space="0" w:color="auto"/>
              <w:right w:val="single" w:sz="4" w:space="0" w:color="auto"/>
            </w:tcBorders>
            <w:shd w:val="clear" w:color="auto" w:fill="C00000"/>
            <w:noWrap/>
            <w:vAlign w:val="bottom"/>
            <w:hideMark/>
          </w:tcPr>
          <w:p w14:paraId="627B4D59"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Value </w:t>
            </w:r>
          </w:p>
        </w:tc>
        <w:tc>
          <w:tcPr>
            <w:tcW w:w="1515" w:type="dxa"/>
            <w:tcBorders>
              <w:top w:val="nil"/>
              <w:left w:val="nil"/>
              <w:bottom w:val="single" w:sz="4" w:space="0" w:color="auto"/>
              <w:right w:val="single" w:sz="4" w:space="0" w:color="auto"/>
            </w:tcBorders>
            <w:shd w:val="clear" w:color="auto" w:fill="C00000"/>
            <w:noWrap/>
            <w:vAlign w:val="bottom"/>
            <w:hideMark/>
          </w:tcPr>
          <w:p w14:paraId="2F53498B"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Volume</w:t>
            </w:r>
          </w:p>
        </w:tc>
        <w:tc>
          <w:tcPr>
            <w:tcW w:w="1203" w:type="dxa"/>
            <w:tcBorders>
              <w:top w:val="nil"/>
              <w:left w:val="nil"/>
              <w:bottom w:val="single" w:sz="4" w:space="0" w:color="auto"/>
              <w:right w:val="single" w:sz="4" w:space="0" w:color="auto"/>
            </w:tcBorders>
            <w:shd w:val="clear" w:color="auto" w:fill="C00000"/>
            <w:noWrap/>
            <w:vAlign w:val="bottom"/>
            <w:hideMark/>
          </w:tcPr>
          <w:p w14:paraId="293916CA"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Value </w:t>
            </w:r>
          </w:p>
        </w:tc>
        <w:tc>
          <w:tcPr>
            <w:tcW w:w="1515" w:type="dxa"/>
            <w:tcBorders>
              <w:top w:val="nil"/>
              <w:left w:val="nil"/>
              <w:bottom w:val="single" w:sz="4" w:space="0" w:color="auto"/>
              <w:right w:val="single" w:sz="4" w:space="0" w:color="auto"/>
            </w:tcBorders>
            <w:shd w:val="clear" w:color="auto" w:fill="C00000"/>
            <w:noWrap/>
            <w:vAlign w:val="bottom"/>
            <w:hideMark/>
          </w:tcPr>
          <w:p w14:paraId="0E2C0D31"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Volume </w:t>
            </w:r>
          </w:p>
        </w:tc>
      </w:tr>
      <w:tr w:rsidR="000C07D2" w:rsidRPr="00657D44" w14:paraId="6CE98033" w14:textId="77777777" w:rsidTr="007E1666">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43B50F07"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Spain</w:t>
            </w:r>
          </w:p>
        </w:tc>
        <w:tc>
          <w:tcPr>
            <w:tcW w:w="1203" w:type="dxa"/>
            <w:tcBorders>
              <w:top w:val="nil"/>
              <w:left w:val="nil"/>
              <w:bottom w:val="single" w:sz="4" w:space="0" w:color="auto"/>
              <w:right w:val="single" w:sz="4" w:space="0" w:color="auto"/>
            </w:tcBorders>
            <w:shd w:val="clear" w:color="000000" w:fill="FFFFFF"/>
            <w:noWrap/>
            <w:vAlign w:val="center"/>
            <w:hideMark/>
          </w:tcPr>
          <w:p w14:paraId="140E4A53"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6.36</w:t>
            </w:r>
          </w:p>
        </w:tc>
        <w:tc>
          <w:tcPr>
            <w:tcW w:w="1515" w:type="dxa"/>
            <w:tcBorders>
              <w:top w:val="nil"/>
              <w:left w:val="nil"/>
              <w:bottom w:val="single" w:sz="4" w:space="0" w:color="auto"/>
              <w:right w:val="single" w:sz="4" w:space="0" w:color="auto"/>
            </w:tcBorders>
            <w:shd w:val="clear" w:color="000000" w:fill="FFFFFF"/>
            <w:noWrap/>
            <w:vAlign w:val="bottom"/>
            <w:hideMark/>
          </w:tcPr>
          <w:p w14:paraId="03461046"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2.44</w:t>
            </w:r>
          </w:p>
        </w:tc>
        <w:tc>
          <w:tcPr>
            <w:tcW w:w="1203" w:type="dxa"/>
            <w:tcBorders>
              <w:top w:val="nil"/>
              <w:left w:val="nil"/>
              <w:bottom w:val="single" w:sz="4" w:space="0" w:color="auto"/>
              <w:right w:val="single" w:sz="4" w:space="0" w:color="auto"/>
            </w:tcBorders>
            <w:shd w:val="clear" w:color="000000" w:fill="FFFFFF"/>
            <w:noWrap/>
            <w:vAlign w:val="center"/>
            <w:hideMark/>
          </w:tcPr>
          <w:p w14:paraId="31EAF0CC"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5.34</w:t>
            </w:r>
          </w:p>
        </w:tc>
        <w:tc>
          <w:tcPr>
            <w:tcW w:w="1515" w:type="dxa"/>
            <w:tcBorders>
              <w:top w:val="nil"/>
              <w:left w:val="nil"/>
              <w:bottom w:val="single" w:sz="4" w:space="0" w:color="auto"/>
              <w:right w:val="single" w:sz="4" w:space="0" w:color="auto"/>
            </w:tcBorders>
            <w:shd w:val="clear" w:color="000000" w:fill="FFFFFF"/>
            <w:noWrap/>
            <w:vAlign w:val="center"/>
            <w:hideMark/>
          </w:tcPr>
          <w:p w14:paraId="1D2491C3" w14:textId="77777777" w:rsidR="000C07D2" w:rsidRPr="00657D44" w:rsidRDefault="000C07D2" w:rsidP="007E1666">
            <w:pPr>
              <w:spacing w:after="0" w:line="240" w:lineRule="auto"/>
              <w:jc w:val="center"/>
              <w:rPr>
                <w:rFonts w:ascii="Verdana" w:eastAsia="Times New Roman" w:hAnsi="Verdana" w:cs="Times New Roman"/>
                <w:color w:val="000000"/>
                <w:sz w:val="20"/>
                <w:szCs w:val="20"/>
                <w:lang w:val="en-US"/>
              </w:rPr>
            </w:pPr>
            <w:r w:rsidRPr="00657D44">
              <w:rPr>
                <w:rFonts w:ascii="Verdana" w:eastAsia="Times New Roman" w:hAnsi="Verdana" w:cs="Times New Roman"/>
                <w:color w:val="000000"/>
                <w:sz w:val="20"/>
                <w:szCs w:val="20"/>
                <w:lang w:val="en-US"/>
              </w:rPr>
              <w:t>2.09</w:t>
            </w:r>
          </w:p>
        </w:tc>
        <w:tc>
          <w:tcPr>
            <w:tcW w:w="1203" w:type="dxa"/>
            <w:tcBorders>
              <w:top w:val="nil"/>
              <w:left w:val="nil"/>
              <w:bottom w:val="single" w:sz="4" w:space="0" w:color="auto"/>
              <w:right w:val="single" w:sz="4" w:space="0" w:color="auto"/>
            </w:tcBorders>
            <w:shd w:val="clear" w:color="000000" w:fill="FFFFFF"/>
            <w:noWrap/>
            <w:vAlign w:val="center"/>
            <w:hideMark/>
          </w:tcPr>
          <w:p w14:paraId="1EF8B38B"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3.57</w:t>
            </w:r>
          </w:p>
        </w:tc>
        <w:tc>
          <w:tcPr>
            <w:tcW w:w="1515" w:type="dxa"/>
            <w:tcBorders>
              <w:top w:val="nil"/>
              <w:left w:val="nil"/>
              <w:bottom w:val="single" w:sz="4" w:space="0" w:color="auto"/>
              <w:right w:val="single" w:sz="4" w:space="0" w:color="auto"/>
            </w:tcBorders>
            <w:shd w:val="clear" w:color="000000" w:fill="FFFFFF"/>
            <w:noWrap/>
            <w:vAlign w:val="center"/>
            <w:hideMark/>
          </w:tcPr>
          <w:p w14:paraId="460C9CD5"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1.27</w:t>
            </w:r>
          </w:p>
        </w:tc>
      </w:tr>
      <w:tr w:rsidR="000C07D2" w:rsidRPr="00657D44" w14:paraId="07974085" w14:textId="77777777" w:rsidTr="007E1666">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54E82926"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United Kingdom</w:t>
            </w:r>
          </w:p>
        </w:tc>
        <w:tc>
          <w:tcPr>
            <w:tcW w:w="1203" w:type="dxa"/>
            <w:tcBorders>
              <w:top w:val="nil"/>
              <w:left w:val="nil"/>
              <w:bottom w:val="single" w:sz="4" w:space="0" w:color="auto"/>
              <w:right w:val="single" w:sz="4" w:space="0" w:color="auto"/>
            </w:tcBorders>
            <w:shd w:val="clear" w:color="000000" w:fill="FFFFFF"/>
            <w:noWrap/>
            <w:vAlign w:val="center"/>
            <w:hideMark/>
          </w:tcPr>
          <w:p w14:paraId="697F841F"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0.80</w:t>
            </w:r>
          </w:p>
        </w:tc>
        <w:tc>
          <w:tcPr>
            <w:tcW w:w="1515" w:type="dxa"/>
            <w:tcBorders>
              <w:top w:val="nil"/>
              <w:left w:val="nil"/>
              <w:bottom w:val="single" w:sz="4" w:space="0" w:color="auto"/>
              <w:right w:val="single" w:sz="4" w:space="0" w:color="auto"/>
            </w:tcBorders>
            <w:shd w:val="clear" w:color="000000" w:fill="FFFFFF"/>
            <w:noWrap/>
            <w:vAlign w:val="center"/>
            <w:hideMark/>
          </w:tcPr>
          <w:p w14:paraId="5BFC99FD"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0.02</w:t>
            </w:r>
          </w:p>
        </w:tc>
        <w:tc>
          <w:tcPr>
            <w:tcW w:w="1203" w:type="dxa"/>
            <w:tcBorders>
              <w:top w:val="nil"/>
              <w:left w:val="nil"/>
              <w:bottom w:val="single" w:sz="4" w:space="0" w:color="auto"/>
              <w:right w:val="single" w:sz="4" w:space="0" w:color="auto"/>
            </w:tcBorders>
            <w:shd w:val="clear" w:color="000000" w:fill="FFFFFF"/>
            <w:noWrap/>
            <w:vAlign w:val="center"/>
            <w:hideMark/>
          </w:tcPr>
          <w:p w14:paraId="04AC5B00"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1.74</w:t>
            </w:r>
          </w:p>
        </w:tc>
        <w:tc>
          <w:tcPr>
            <w:tcW w:w="1515" w:type="dxa"/>
            <w:tcBorders>
              <w:top w:val="nil"/>
              <w:left w:val="nil"/>
              <w:bottom w:val="single" w:sz="4" w:space="0" w:color="auto"/>
              <w:right w:val="single" w:sz="4" w:space="0" w:color="auto"/>
            </w:tcBorders>
            <w:shd w:val="clear" w:color="000000" w:fill="FFFFFF"/>
            <w:noWrap/>
            <w:vAlign w:val="center"/>
            <w:hideMark/>
          </w:tcPr>
          <w:p w14:paraId="632BCB8A" w14:textId="77777777" w:rsidR="000C07D2" w:rsidRPr="00657D44" w:rsidRDefault="000C07D2" w:rsidP="007E1666">
            <w:pPr>
              <w:spacing w:after="0" w:line="240" w:lineRule="auto"/>
              <w:jc w:val="center"/>
              <w:rPr>
                <w:rFonts w:ascii="Verdana" w:eastAsia="Times New Roman" w:hAnsi="Verdana" w:cs="Times New Roman"/>
                <w:color w:val="000000"/>
                <w:sz w:val="20"/>
                <w:szCs w:val="20"/>
                <w:lang w:val="en-US"/>
              </w:rPr>
            </w:pPr>
            <w:r>
              <w:rPr>
                <w:rFonts w:ascii="Verdana" w:hAnsi="Verdana"/>
                <w:color w:val="000000"/>
                <w:sz w:val="20"/>
                <w:szCs w:val="20"/>
              </w:rPr>
              <w:t>0.59</w:t>
            </w:r>
          </w:p>
        </w:tc>
        <w:tc>
          <w:tcPr>
            <w:tcW w:w="1203" w:type="dxa"/>
            <w:tcBorders>
              <w:top w:val="nil"/>
              <w:left w:val="nil"/>
              <w:bottom w:val="single" w:sz="4" w:space="0" w:color="auto"/>
              <w:right w:val="single" w:sz="4" w:space="0" w:color="auto"/>
            </w:tcBorders>
            <w:shd w:val="clear" w:color="000000" w:fill="FFFFFF"/>
            <w:noWrap/>
            <w:vAlign w:val="center"/>
            <w:hideMark/>
          </w:tcPr>
          <w:p w14:paraId="222C6459"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0.13</w:t>
            </w:r>
          </w:p>
        </w:tc>
        <w:tc>
          <w:tcPr>
            <w:tcW w:w="1515" w:type="dxa"/>
            <w:tcBorders>
              <w:top w:val="nil"/>
              <w:left w:val="nil"/>
              <w:bottom w:val="single" w:sz="4" w:space="0" w:color="auto"/>
              <w:right w:val="single" w:sz="4" w:space="0" w:color="auto"/>
            </w:tcBorders>
            <w:shd w:val="clear" w:color="000000" w:fill="FFFFFF"/>
            <w:noWrap/>
            <w:vAlign w:val="center"/>
            <w:hideMark/>
          </w:tcPr>
          <w:p w14:paraId="1C125D70"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0.05</w:t>
            </w:r>
          </w:p>
        </w:tc>
      </w:tr>
      <w:tr w:rsidR="000C07D2" w:rsidRPr="00657D44" w14:paraId="11A30C60" w14:textId="77777777" w:rsidTr="007E1666">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5092F5F2"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China</w:t>
            </w:r>
          </w:p>
        </w:tc>
        <w:tc>
          <w:tcPr>
            <w:tcW w:w="1203" w:type="dxa"/>
            <w:tcBorders>
              <w:top w:val="nil"/>
              <w:left w:val="nil"/>
              <w:bottom w:val="single" w:sz="4" w:space="0" w:color="auto"/>
              <w:right w:val="single" w:sz="4" w:space="0" w:color="auto"/>
            </w:tcBorders>
            <w:shd w:val="clear" w:color="000000" w:fill="FFFFFF"/>
            <w:noWrap/>
            <w:vAlign w:val="center"/>
            <w:hideMark/>
          </w:tcPr>
          <w:p w14:paraId="30F237A1"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0.94</w:t>
            </w:r>
          </w:p>
        </w:tc>
        <w:tc>
          <w:tcPr>
            <w:tcW w:w="1515" w:type="dxa"/>
            <w:tcBorders>
              <w:top w:val="nil"/>
              <w:left w:val="nil"/>
              <w:bottom w:val="single" w:sz="4" w:space="0" w:color="auto"/>
              <w:right w:val="single" w:sz="4" w:space="0" w:color="auto"/>
            </w:tcBorders>
            <w:shd w:val="clear" w:color="000000" w:fill="FFFFFF"/>
            <w:noWrap/>
            <w:vAlign w:val="bottom"/>
            <w:hideMark/>
          </w:tcPr>
          <w:p w14:paraId="574CF8D9"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0.27</w:t>
            </w:r>
          </w:p>
        </w:tc>
        <w:tc>
          <w:tcPr>
            <w:tcW w:w="1203" w:type="dxa"/>
            <w:tcBorders>
              <w:top w:val="nil"/>
              <w:left w:val="nil"/>
              <w:bottom w:val="single" w:sz="4" w:space="0" w:color="auto"/>
              <w:right w:val="single" w:sz="4" w:space="0" w:color="auto"/>
            </w:tcBorders>
            <w:shd w:val="clear" w:color="000000" w:fill="FFFFFF"/>
            <w:noWrap/>
            <w:vAlign w:val="center"/>
            <w:hideMark/>
          </w:tcPr>
          <w:p w14:paraId="3EF3831C"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1.70</w:t>
            </w:r>
          </w:p>
        </w:tc>
        <w:tc>
          <w:tcPr>
            <w:tcW w:w="1515" w:type="dxa"/>
            <w:tcBorders>
              <w:top w:val="nil"/>
              <w:left w:val="nil"/>
              <w:bottom w:val="single" w:sz="4" w:space="0" w:color="auto"/>
              <w:right w:val="single" w:sz="4" w:space="0" w:color="auto"/>
            </w:tcBorders>
            <w:shd w:val="clear" w:color="000000" w:fill="FFFFFF"/>
            <w:noWrap/>
            <w:vAlign w:val="center"/>
            <w:hideMark/>
          </w:tcPr>
          <w:p w14:paraId="1EF9A0B1" w14:textId="77777777" w:rsidR="000C07D2" w:rsidRPr="00657D44" w:rsidRDefault="000C07D2" w:rsidP="007E1666">
            <w:pPr>
              <w:spacing w:after="0" w:line="240" w:lineRule="auto"/>
              <w:jc w:val="center"/>
              <w:rPr>
                <w:rFonts w:ascii="Verdana" w:eastAsia="Times New Roman" w:hAnsi="Verdana" w:cs="Times New Roman"/>
                <w:color w:val="000000"/>
                <w:sz w:val="20"/>
                <w:szCs w:val="20"/>
                <w:lang w:val="en-US"/>
              </w:rPr>
            </w:pPr>
            <w:r w:rsidRPr="00657D44">
              <w:rPr>
                <w:rFonts w:ascii="Verdana" w:eastAsia="Times New Roman" w:hAnsi="Verdana" w:cs="Times New Roman"/>
                <w:color w:val="000000"/>
                <w:sz w:val="20"/>
                <w:szCs w:val="20"/>
                <w:lang w:val="en-US"/>
              </w:rPr>
              <w:t>0.53</w:t>
            </w:r>
          </w:p>
        </w:tc>
        <w:tc>
          <w:tcPr>
            <w:tcW w:w="1203" w:type="dxa"/>
            <w:tcBorders>
              <w:top w:val="nil"/>
              <w:left w:val="nil"/>
              <w:bottom w:val="single" w:sz="4" w:space="0" w:color="auto"/>
              <w:right w:val="single" w:sz="4" w:space="0" w:color="auto"/>
            </w:tcBorders>
            <w:shd w:val="clear" w:color="000000" w:fill="FFFFFF"/>
            <w:noWrap/>
            <w:vAlign w:val="center"/>
            <w:hideMark/>
          </w:tcPr>
          <w:p w14:paraId="69965FC5"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0.86</w:t>
            </w:r>
          </w:p>
        </w:tc>
        <w:tc>
          <w:tcPr>
            <w:tcW w:w="1515" w:type="dxa"/>
            <w:tcBorders>
              <w:top w:val="nil"/>
              <w:left w:val="nil"/>
              <w:bottom w:val="single" w:sz="4" w:space="0" w:color="auto"/>
              <w:right w:val="single" w:sz="4" w:space="0" w:color="auto"/>
            </w:tcBorders>
            <w:shd w:val="clear" w:color="000000" w:fill="FFFFFF"/>
            <w:noWrap/>
            <w:vAlign w:val="center"/>
            <w:hideMark/>
          </w:tcPr>
          <w:p w14:paraId="48E4EE9E"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0.28</w:t>
            </w:r>
          </w:p>
        </w:tc>
      </w:tr>
      <w:tr w:rsidR="000C07D2" w:rsidRPr="00657D44" w14:paraId="31B9D2F3" w14:textId="77777777" w:rsidTr="007E1666">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371E84B6"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Taiwan</w:t>
            </w:r>
          </w:p>
        </w:tc>
        <w:tc>
          <w:tcPr>
            <w:tcW w:w="1203" w:type="dxa"/>
            <w:tcBorders>
              <w:top w:val="nil"/>
              <w:left w:val="nil"/>
              <w:bottom w:val="single" w:sz="4" w:space="0" w:color="auto"/>
              <w:right w:val="single" w:sz="4" w:space="0" w:color="auto"/>
            </w:tcBorders>
            <w:shd w:val="clear" w:color="000000" w:fill="FFFFFF"/>
            <w:noWrap/>
            <w:vAlign w:val="center"/>
            <w:hideMark/>
          </w:tcPr>
          <w:p w14:paraId="28D5F8AF"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1.42</w:t>
            </w:r>
          </w:p>
        </w:tc>
        <w:tc>
          <w:tcPr>
            <w:tcW w:w="1515" w:type="dxa"/>
            <w:tcBorders>
              <w:top w:val="nil"/>
              <w:left w:val="nil"/>
              <w:bottom w:val="single" w:sz="4" w:space="0" w:color="auto"/>
              <w:right w:val="single" w:sz="4" w:space="0" w:color="auto"/>
            </w:tcBorders>
            <w:shd w:val="clear" w:color="000000" w:fill="FFFFFF"/>
            <w:noWrap/>
            <w:vAlign w:val="bottom"/>
            <w:hideMark/>
          </w:tcPr>
          <w:p w14:paraId="33B21EC0"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0.63</w:t>
            </w:r>
          </w:p>
        </w:tc>
        <w:tc>
          <w:tcPr>
            <w:tcW w:w="1203" w:type="dxa"/>
            <w:tcBorders>
              <w:top w:val="nil"/>
              <w:left w:val="nil"/>
              <w:bottom w:val="single" w:sz="4" w:space="0" w:color="auto"/>
              <w:right w:val="single" w:sz="4" w:space="0" w:color="auto"/>
            </w:tcBorders>
            <w:shd w:val="clear" w:color="000000" w:fill="FFFFFF"/>
            <w:noWrap/>
            <w:vAlign w:val="center"/>
            <w:hideMark/>
          </w:tcPr>
          <w:p w14:paraId="53528909"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0.99</w:t>
            </w:r>
          </w:p>
        </w:tc>
        <w:tc>
          <w:tcPr>
            <w:tcW w:w="1515" w:type="dxa"/>
            <w:tcBorders>
              <w:top w:val="nil"/>
              <w:left w:val="nil"/>
              <w:bottom w:val="single" w:sz="4" w:space="0" w:color="auto"/>
              <w:right w:val="single" w:sz="4" w:space="0" w:color="auto"/>
            </w:tcBorders>
            <w:shd w:val="clear" w:color="000000" w:fill="FFFFFF"/>
            <w:noWrap/>
            <w:vAlign w:val="center"/>
            <w:hideMark/>
          </w:tcPr>
          <w:p w14:paraId="205FFD95" w14:textId="77777777" w:rsidR="000C07D2" w:rsidRPr="00657D44" w:rsidRDefault="000C07D2" w:rsidP="007E1666">
            <w:pPr>
              <w:spacing w:after="0" w:line="240" w:lineRule="auto"/>
              <w:jc w:val="center"/>
              <w:rPr>
                <w:rFonts w:ascii="Verdana" w:eastAsia="Times New Roman" w:hAnsi="Verdana" w:cs="Times New Roman"/>
                <w:color w:val="000000"/>
                <w:sz w:val="20"/>
                <w:szCs w:val="20"/>
                <w:lang w:val="en-US"/>
              </w:rPr>
            </w:pPr>
            <w:r w:rsidRPr="00657D44">
              <w:rPr>
                <w:rFonts w:ascii="Verdana" w:eastAsia="Times New Roman" w:hAnsi="Verdana" w:cs="Times New Roman"/>
                <w:color w:val="000000"/>
                <w:sz w:val="20"/>
                <w:szCs w:val="20"/>
                <w:lang w:val="en-US"/>
              </w:rPr>
              <w:t>0.49</w:t>
            </w:r>
          </w:p>
        </w:tc>
        <w:tc>
          <w:tcPr>
            <w:tcW w:w="1203" w:type="dxa"/>
            <w:tcBorders>
              <w:top w:val="nil"/>
              <w:left w:val="nil"/>
              <w:bottom w:val="single" w:sz="4" w:space="0" w:color="auto"/>
              <w:right w:val="single" w:sz="4" w:space="0" w:color="auto"/>
            </w:tcBorders>
            <w:shd w:val="clear" w:color="000000" w:fill="FFFFFF"/>
            <w:noWrap/>
            <w:vAlign w:val="center"/>
            <w:hideMark/>
          </w:tcPr>
          <w:p w14:paraId="1D8FF268"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0.21</w:t>
            </w:r>
          </w:p>
        </w:tc>
        <w:tc>
          <w:tcPr>
            <w:tcW w:w="1515" w:type="dxa"/>
            <w:tcBorders>
              <w:top w:val="nil"/>
              <w:left w:val="nil"/>
              <w:bottom w:val="single" w:sz="4" w:space="0" w:color="auto"/>
              <w:right w:val="single" w:sz="4" w:space="0" w:color="auto"/>
            </w:tcBorders>
            <w:shd w:val="clear" w:color="000000" w:fill="FFFFFF"/>
            <w:noWrap/>
            <w:vAlign w:val="center"/>
            <w:hideMark/>
          </w:tcPr>
          <w:p w14:paraId="365338E1"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0.08</w:t>
            </w:r>
          </w:p>
        </w:tc>
      </w:tr>
      <w:tr w:rsidR="000C07D2" w:rsidRPr="00657D44" w14:paraId="73E8738E" w14:textId="77777777" w:rsidTr="007E1666">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40DE8B7F"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Japan</w:t>
            </w:r>
          </w:p>
        </w:tc>
        <w:tc>
          <w:tcPr>
            <w:tcW w:w="1203" w:type="dxa"/>
            <w:tcBorders>
              <w:top w:val="nil"/>
              <w:left w:val="nil"/>
              <w:bottom w:val="single" w:sz="4" w:space="0" w:color="auto"/>
              <w:right w:val="single" w:sz="4" w:space="0" w:color="auto"/>
            </w:tcBorders>
            <w:shd w:val="clear" w:color="000000" w:fill="FFFFFF"/>
            <w:noWrap/>
            <w:vAlign w:val="center"/>
            <w:hideMark/>
          </w:tcPr>
          <w:p w14:paraId="349A4B19"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0.00</w:t>
            </w:r>
          </w:p>
        </w:tc>
        <w:tc>
          <w:tcPr>
            <w:tcW w:w="1515" w:type="dxa"/>
            <w:tcBorders>
              <w:top w:val="nil"/>
              <w:left w:val="nil"/>
              <w:bottom w:val="single" w:sz="4" w:space="0" w:color="auto"/>
              <w:right w:val="single" w:sz="4" w:space="0" w:color="auto"/>
            </w:tcBorders>
            <w:shd w:val="clear" w:color="000000" w:fill="FFFFFF"/>
            <w:noWrap/>
            <w:vAlign w:val="bottom"/>
            <w:hideMark/>
          </w:tcPr>
          <w:p w14:paraId="1E3FCE42"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0.00</w:t>
            </w:r>
          </w:p>
        </w:tc>
        <w:tc>
          <w:tcPr>
            <w:tcW w:w="1203" w:type="dxa"/>
            <w:tcBorders>
              <w:top w:val="nil"/>
              <w:left w:val="nil"/>
              <w:bottom w:val="single" w:sz="4" w:space="0" w:color="auto"/>
              <w:right w:val="single" w:sz="4" w:space="0" w:color="auto"/>
            </w:tcBorders>
            <w:shd w:val="clear" w:color="000000" w:fill="FFFFFF"/>
            <w:noWrap/>
            <w:vAlign w:val="center"/>
            <w:hideMark/>
          </w:tcPr>
          <w:p w14:paraId="10D87B18"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0.76</w:t>
            </w:r>
          </w:p>
        </w:tc>
        <w:tc>
          <w:tcPr>
            <w:tcW w:w="1515" w:type="dxa"/>
            <w:tcBorders>
              <w:top w:val="nil"/>
              <w:left w:val="nil"/>
              <w:bottom w:val="single" w:sz="4" w:space="0" w:color="auto"/>
              <w:right w:val="single" w:sz="4" w:space="0" w:color="auto"/>
            </w:tcBorders>
            <w:shd w:val="clear" w:color="000000" w:fill="FFFFFF"/>
            <w:noWrap/>
            <w:vAlign w:val="center"/>
            <w:hideMark/>
          </w:tcPr>
          <w:p w14:paraId="5BF6F546" w14:textId="77777777" w:rsidR="000C07D2" w:rsidRPr="00657D44" w:rsidRDefault="000C07D2" w:rsidP="007E1666">
            <w:pPr>
              <w:spacing w:after="0" w:line="240" w:lineRule="auto"/>
              <w:jc w:val="center"/>
              <w:rPr>
                <w:rFonts w:ascii="Verdana" w:eastAsia="Times New Roman" w:hAnsi="Verdana" w:cs="Times New Roman"/>
                <w:color w:val="000000"/>
                <w:sz w:val="20"/>
                <w:szCs w:val="20"/>
                <w:lang w:val="en-US"/>
              </w:rPr>
            </w:pPr>
            <w:r w:rsidRPr="00657D44">
              <w:rPr>
                <w:rFonts w:ascii="Verdana" w:eastAsia="Times New Roman" w:hAnsi="Verdana" w:cs="Times New Roman"/>
                <w:color w:val="000000"/>
                <w:sz w:val="20"/>
                <w:szCs w:val="20"/>
                <w:lang w:val="en-US"/>
              </w:rPr>
              <w:t>0.29</w:t>
            </w:r>
          </w:p>
        </w:tc>
        <w:tc>
          <w:tcPr>
            <w:tcW w:w="1203" w:type="dxa"/>
            <w:tcBorders>
              <w:top w:val="nil"/>
              <w:left w:val="nil"/>
              <w:bottom w:val="single" w:sz="4" w:space="0" w:color="auto"/>
              <w:right w:val="single" w:sz="4" w:space="0" w:color="auto"/>
            </w:tcBorders>
            <w:shd w:val="clear" w:color="000000" w:fill="FFFFFF"/>
            <w:noWrap/>
            <w:vAlign w:val="center"/>
            <w:hideMark/>
          </w:tcPr>
          <w:p w14:paraId="2C2C690E"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0.37</w:t>
            </w:r>
          </w:p>
        </w:tc>
        <w:tc>
          <w:tcPr>
            <w:tcW w:w="1515" w:type="dxa"/>
            <w:tcBorders>
              <w:top w:val="nil"/>
              <w:left w:val="nil"/>
              <w:bottom w:val="single" w:sz="4" w:space="0" w:color="auto"/>
              <w:right w:val="single" w:sz="4" w:space="0" w:color="auto"/>
            </w:tcBorders>
            <w:shd w:val="clear" w:color="000000" w:fill="FFFFFF"/>
            <w:noWrap/>
            <w:vAlign w:val="center"/>
            <w:hideMark/>
          </w:tcPr>
          <w:p w14:paraId="3EC703C5"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0.14</w:t>
            </w:r>
          </w:p>
        </w:tc>
      </w:tr>
      <w:tr w:rsidR="000C07D2" w:rsidRPr="00657D44" w14:paraId="28C48E41" w14:textId="77777777" w:rsidTr="007E1666">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37A60A5E"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Others</w:t>
            </w:r>
          </w:p>
        </w:tc>
        <w:tc>
          <w:tcPr>
            <w:tcW w:w="1203" w:type="dxa"/>
            <w:tcBorders>
              <w:top w:val="nil"/>
              <w:left w:val="nil"/>
              <w:bottom w:val="single" w:sz="4" w:space="0" w:color="auto"/>
              <w:right w:val="single" w:sz="4" w:space="0" w:color="auto"/>
            </w:tcBorders>
            <w:shd w:val="clear" w:color="000000" w:fill="FFFFFF"/>
            <w:noWrap/>
            <w:vAlign w:val="center"/>
            <w:hideMark/>
          </w:tcPr>
          <w:p w14:paraId="77E894AF"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3.93</w:t>
            </w:r>
          </w:p>
        </w:tc>
        <w:tc>
          <w:tcPr>
            <w:tcW w:w="1515" w:type="dxa"/>
            <w:tcBorders>
              <w:top w:val="nil"/>
              <w:left w:val="nil"/>
              <w:bottom w:val="single" w:sz="4" w:space="0" w:color="auto"/>
              <w:right w:val="single" w:sz="4" w:space="0" w:color="auto"/>
            </w:tcBorders>
            <w:shd w:val="clear" w:color="000000" w:fill="FFFFFF"/>
            <w:noWrap/>
            <w:vAlign w:val="center"/>
            <w:hideMark/>
          </w:tcPr>
          <w:p w14:paraId="309CE3ED"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4.54</w:t>
            </w:r>
          </w:p>
        </w:tc>
        <w:tc>
          <w:tcPr>
            <w:tcW w:w="1203" w:type="dxa"/>
            <w:tcBorders>
              <w:top w:val="nil"/>
              <w:left w:val="nil"/>
              <w:bottom w:val="single" w:sz="4" w:space="0" w:color="auto"/>
              <w:right w:val="single" w:sz="4" w:space="0" w:color="auto"/>
            </w:tcBorders>
            <w:shd w:val="clear" w:color="000000" w:fill="FFFFFF"/>
            <w:noWrap/>
            <w:vAlign w:val="center"/>
            <w:hideMark/>
          </w:tcPr>
          <w:p w14:paraId="0DE0D9BC"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2.60</w:t>
            </w:r>
          </w:p>
        </w:tc>
        <w:tc>
          <w:tcPr>
            <w:tcW w:w="1515" w:type="dxa"/>
            <w:tcBorders>
              <w:top w:val="nil"/>
              <w:left w:val="nil"/>
              <w:bottom w:val="single" w:sz="4" w:space="0" w:color="auto"/>
              <w:right w:val="single" w:sz="4" w:space="0" w:color="auto"/>
            </w:tcBorders>
            <w:shd w:val="clear" w:color="000000" w:fill="FFFFFF"/>
            <w:noWrap/>
            <w:vAlign w:val="center"/>
            <w:hideMark/>
          </w:tcPr>
          <w:p w14:paraId="060DC496"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2.71</w:t>
            </w:r>
          </w:p>
        </w:tc>
        <w:tc>
          <w:tcPr>
            <w:tcW w:w="1203" w:type="dxa"/>
            <w:tcBorders>
              <w:top w:val="nil"/>
              <w:left w:val="nil"/>
              <w:bottom w:val="single" w:sz="4" w:space="0" w:color="auto"/>
              <w:right w:val="single" w:sz="4" w:space="0" w:color="auto"/>
            </w:tcBorders>
            <w:shd w:val="clear" w:color="000000" w:fill="FFFFFF"/>
            <w:noWrap/>
            <w:vAlign w:val="center"/>
            <w:hideMark/>
          </w:tcPr>
          <w:p w14:paraId="593B6650"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7.59</w:t>
            </w:r>
          </w:p>
        </w:tc>
        <w:tc>
          <w:tcPr>
            <w:tcW w:w="1515" w:type="dxa"/>
            <w:tcBorders>
              <w:top w:val="nil"/>
              <w:left w:val="nil"/>
              <w:bottom w:val="single" w:sz="4" w:space="0" w:color="auto"/>
              <w:right w:val="single" w:sz="4" w:space="0" w:color="auto"/>
            </w:tcBorders>
            <w:shd w:val="clear" w:color="000000" w:fill="FFFFFF"/>
            <w:noWrap/>
            <w:vAlign w:val="center"/>
            <w:hideMark/>
          </w:tcPr>
          <w:p w14:paraId="56D0F143"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sidRPr="00657D44">
              <w:rPr>
                <w:rFonts w:ascii="Calibri" w:eastAsia="Times New Roman" w:hAnsi="Calibri" w:cs="Times New Roman"/>
                <w:color w:val="000000"/>
                <w:lang w:val="en-US"/>
              </w:rPr>
              <w:t>5.48</w:t>
            </w:r>
          </w:p>
        </w:tc>
      </w:tr>
      <w:tr w:rsidR="000C07D2" w:rsidRPr="00657D44" w14:paraId="28DF0BEA" w14:textId="77777777" w:rsidTr="007E1666">
        <w:trPr>
          <w:trHeight w:val="257"/>
        </w:trPr>
        <w:tc>
          <w:tcPr>
            <w:tcW w:w="2228" w:type="dxa"/>
            <w:tcBorders>
              <w:top w:val="nil"/>
              <w:left w:val="single" w:sz="4" w:space="0" w:color="auto"/>
              <w:bottom w:val="single" w:sz="4" w:space="0" w:color="auto"/>
              <w:right w:val="single" w:sz="4" w:space="0" w:color="auto"/>
            </w:tcBorders>
            <w:shd w:val="clear" w:color="auto" w:fill="C00000"/>
            <w:noWrap/>
            <w:vAlign w:val="bottom"/>
            <w:hideMark/>
          </w:tcPr>
          <w:p w14:paraId="17921135" w14:textId="77777777" w:rsidR="000C07D2" w:rsidRPr="00BF252C" w:rsidRDefault="000C07D2" w:rsidP="007E1666">
            <w:pPr>
              <w:spacing w:after="0" w:line="240" w:lineRule="auto"/>
              <w:rPr>
                <w:rFonts w:ascii="Calibri" w:eastAsia="Times New Roman" w:hAnsi="Calibri" w:cs="Times New Roman"/>
                <w:color w:val="FFFFFF" w:themeColor="background1"/>
                <w:sz w:val="24"/>
                <w:szCs w:val="24"/>
                <w:lang w:val="en-US"/>
              </w:rPr>
            </w:pPr>
            <w:r w:rsidRPr="00BF252C">
              <w:rPr>
                <w:rFonts w:ascii="Calibri" w:eastAsia="Times New Roman" w:hAnsi="Calibri" w:cs="Times New Roman"/>
                <w:color w:val="FFFFFF" w:themeColor="background1"/>
                <w:sz w:val="24"/>
                <w:szCs w:val="24"/>
                <w:lang w:val="en-US"/>
              </w:rPr>
              <w:t>Total</w:t>
            </w:r>
          </w:p>
        </w:tc>
        <w:tc>
          <w:tcPr>
            <w:tcW w:w="1203" w:type="dxa"/>
            <w:tcBorders>
              <w:top w:val="nil"/>
              <w:left w:val="nil"/>
              <w:bottom w:val="single" w:sz="4" w:space="0" w:color="auto"/>
              <w:right w:val="single" w:sz="4" w:space="0" w:color="auto"/>
            </w:tcBorders>
            <w:shd w:val="clear" w:color="auto" w:fill="C00000"/>
            <w:noWrap/>
            <w:vAlign w:val="center"/>
            <w:hideMark/>
          </w:tcPr>
          <w:p w14:paraId="59AADD91"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13.45</w:t>
            </w:r>
          </w:p>
        </w:tc>
        <w:tc>
          <w:tcPr>
            <w:tcW w:w="1515" w:type="dxa"/>
            <w:tcBorders>
              <w:top w:val="nil"/>
              <w:left w:val="nil"/>
              <w:bottom w:val="single" w:sz="4" w:space="0" w:color="auto"/>
              <w:right w:val="single" w:sz="4" w:space="0" w:color="auto"/>
            </w:tcBorders>
            <w:shd w:val="clear" w:color="auto" w:fill="C00000"/>
            <w:noWrap/>
            <w:vAlign w:val="bottom"/>
            <w:hideMark/>
          </w:tcPr>
          <w:p w14:paraId="0B02F02D"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7.9</w:t>
            </w:r>
          </w:p>
        </w:tc>
        <w:tc>
          <w:tcPr>
            <w:tcW w:w="1203" w:type="dxa"/>
            <w:tcBorders>
              <w:top w:val="nil"/>
              <w:left w:val="nil"/>
              <w:bottom w:val="single" w:sz="4" w:space="0" w:color="auto"/>
              <w:right w:val="single" w:sz="4" w:space="0" w:color="auto"/>
            </w:tcBorders>
            <w:shd w:val="clear" w:color="auto" w:fill="C00000"/>
            <w:noWrap/>
            <w:vAlign w:val="center"/>
            <w:hideMark/>
          </w:tcPr>
          <w:p w14:paraId="0AC4A26D"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13.12</w:t>
            </w:r>
          </w:p>
        </w:tc>
        <w:tc>
          <w:tcPr>
            <w:tcW w:w="1515" w:type="dxa"/>
            <w:tcBorders>
              <w:top w:val="nil"/>
              <w:left w:val="nil"/>
              <w:bottom w:val="single" w:sz="4" w:space="0" w:color="auto"/>
              <w:right w:val="single" w:sz="4" w:space="0" w:color="auto"/>
            </w:tcBorders>
            <w:shd w:val="clear" w:color="auto" w:fill="C00000"/>
            <w:noWrap/>
            <w:vAlign w:val="center"/>
            <w:hideMark/>
          </w:tcPr>
          <w:p w14:paraId="3497EC4A" w14:textId="77777777" w:rsidR="000C07D2" w:rsidRPr="00BF252C" w:rsidRDefault="000C07D2" w:rsidP="007E1666">
            <w:pPr>
              <w:spacing w:after="0" w:line="240" w:lineRule="auto"/>
              <w:jc w:val="center"/>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6.7</w:t>
            </w:r>
          </w:p>
        </w:tc>
        <w:tc>
          <w:tcPr>
            <w:tcW w:w="1203" w:type="dxa"/>
            <w:tcBorders>
              <w:top w:val="nil"/>
              <w:left w:val="nil"/>
              <w:bottom w:val="single" w:sz="4" w:space="0" w:color="auto"/>
              <w:right w:val="single" w:sz="4" w:space="0" w:color="auto"/>
            </w:tcBorders>
            <w:shd w:val="clear" w:color="auto" w:fill="C00000"/>
            <w:noWrap/>
            <w:vAlign w:val="center"/>
            <w:hideMark/>
          </w:tcPr>
          <w:p w14:paraId="4350B1AB"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12.74</w:t>
            </w:r>
          </w:p>
        </w:tc>
        <w:tc>
          <w:tcPr>
            <w:tcW w:w="1515" w:type="dxa"/>
            <w:tcBorders>
              <w:top w:val="nil"/>
              <w:left w:val="nil"/>
              <w:bottom w:val="single" w:sz="4" w:space="0" w:color="auto"/>
              <w:right w:val="single" w:sz="4" w:space="0" w:color="auto"/>
            </w:tcBorders>
            <w:shd w:val="clear" w:color="auto" w:fill="C00000"/>
            <w:noWrap/>
            <w:vAlign w:val="center"/>
            <w:hideMark/>
          </w:tcPr>
          <w:p w14:paraId="09BCBE59" w14:textId="77777777" w:rsidR="000C07D2" w:rsidRPr="00BF252C" w:rsidRDefault="000C07D2" w:rsidP="007E1666">
            <w:pPr>
              <w:spacing w:after="0" w:line="240" w:lineRule="auto"/>
              <w:jc w:val="center"/>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7.3</w:t>
            </w:r>
          </w:p>
        </w:tc>
      </w:tr>
      <w:tr w:rsidR="000C07D2" w:rsidRPr="00657D44" w14:paraId="1C660495" w14:textId="77777777" w:rsidTr="007E1666">
        <w:trPr>
          <w:trHeight w:val="257"/>
        </w:trPr>
        <w:tc>
          <w:tcPr>
            <w:tcW w:w="2228" w:type="dxa"/>
            <w:tcBorders>
              <w:top w:val="nil"/>
              <w:left w:val="single" w:sz="4" w:space="0" w:color="auto"/>
              <w:bottom w:val="single" w:sz="4" w:space="0" w:color="auto"/>
              <w:right w:val="single" w:sz="4" w:space="0" w:color="auto"/>
            </w:tcBorders>
            <w:shd w:val="clear" w:color="auto" w:fill="C00000"/>
            <w:noWrap/>
            <w:vAlign w:val="bottom"/>
            <w:hideMark/>
          </w:tcPr>
          <w:p w14:paraId="0FD8D099" w14:textId="77777777" w:rsidR="000C07D2" w:rsidRPr="00BF252C" w:rsidRDefault="000C07D2" w:rsidP="007E1666">
            <w:pPr>
              <w:spacing w:after="0" w:line="240" w:lineRule="auto"/>
              <w:rPr>
                <w:rFonts w:ascii="Calibri" w:eastAsia="Times New Roman" w:hAnsi="Calibri" w:cs="Times New Roman"/>
                <w:color w:val="FFFFFF" w:themeColor="background1"/>
                <w:sz w:val="24"/>
                <w:szCs w:val="24"/>
                <w:lang w:val="en-US"/>
              </w:rPr>
            </w:pPr>
            <w:r w:rsidRPr="00BF252C">
              <w:rPr>
                <w:rFonts w:ascii="Calibri" w:eastAsia="Times New Roman" w:hAnsi="Calibri" w:cs="Times New Roman"/>
                <w:color w:val="FFFFFF" w:themeColor="background1"/>
                <w:sz w:val="24"/>
                <w:szCs w:val="24"/>
                <w:lang w:val="en-US"/>
              </w:rPr>
              <w:t>Exported Country</w:t>
            </w:r>
          </w:p>
        </w:tc>
        <w:tc>
          <w:tcPr>
            <w:tcW w:w="2718" w:type="dxa"/>
            <w:gridSpan w:val="2"/>
            <w:tcBorders>
              <w:top w:val="single" w:sz="4" w:space="0" w:color="auto"/>
              <w:left w:val="nil"/>
              <w:bottom w:val="single" w:sz="4" w:space="0" w:color="auto"/>
              <w:right w:val="single" w:sz="4" w:space="0" w:color="auto"/>
            </w:tcBorders>
            <w:shd w:val="clear" w:color="auto" w:fill="C00000"/>
            <w:noWrap/>
            <w:vAlign w:val="bottom"/>
            <w:hideMark/>
          </w:tcPr>
          <w:p w14:paraId="0BC74717"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2019</w:t>
            </w:r>
          </w:p>
        </w:tc>
        <w:tc>
          <w:tcPr>
            <w:tcW w:w="2718" w:type="dxa"/>
            <w:gridSpan w:val="2"/>
            <w:tcBorders>
              <w:top w:val="single" w:sz="4" w:space="0" w:color="auto"/>
              <w:left w:val="nil"/>
              <w:bottom w:val="single" w:sz="4" w:space="0" w:color="auto"/>
              <w:right w:val="single" w:sz="4" w:space="0" w:color="auto"/>
            </w:tcBorders>
            <w:shd w:val="clear" w:color="auto" w:fill="C00000"/>
            <w:noWrap/>
            <w:vAlign w:val="center"/>
            <w:hideMark/>
          </w:tcPr>
          <w:p w14:paraId="76FEF819" w14:textId="77777777" w:rsidR="000C07D2" w:rsidRPr="00BF252C" w:rsidRDefault="000C07D2" w:rsidP="007E1666">
            <w:pPr>
              <w:spacing w:after="0" w:line="240" w:lineRule="auto"/>
              <w:jc w:val="center"/>
              <w:rPr>
                <w:rFonts w:ascii="Verdana" w:eastAsia="Times New Roman" w:hAnsi="Verdana" w:cs="Times New Roman"/>
                <w:color w:val="FFFFFF" w:themeColor="background1"/>
                <w:sz w:val="20"/>
                <w:szCs w:val="20"/>
                <w:lang w:val="en-US"/>
              </w:rPr>
            </w:pPr>
            <w:r w:rsidRPr="00BF252C">
              <w:rPr>
                <w:rFonts w:ascii="Verdana" w:eastAsia="Times New Roman" w:hAnsi="Verdana" w:cs="Times New Roman"/>
                <w:color w:val="FFFFFF" w:themeColor="background1"/>
                <w:sz w:val="20"/>
                <w:szCs w:val="20"/>
                <w:lang w:val="en-US"/>
              </w:rPr>
              <w:t>2020</w:t>
            </w:r>
          </w:p>
        </w:tc>
        <w:tc>
          <w:tcPr>
            <w:tcW w:w="2718" w:type="dxa"/>
            <w:gridSpan w:val="2"/>
            <w:tcBorders>
              <w:top w:val="single" w:sz="4" w:space="0" w:color="auto"/>
              <w:left w:val="nil"/>
              <w:bottom w:val="single" w:sz="4" w:space="0" w:color="auto"/>
              <w:right w:val="single" w:sz="4" w:space="0" w:color="auto"/>
            </w:tcBorders>
            <w:shd w:val="clear" w:color="auto" w:fill="C00000"/>
            <w:noWrap/>
            <w:vAlign w:val="center"/>
            <w:hideMark/>
          </w:tcPr>
          <w:p w14:paraId="2E80C082"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2021</w:t>
            </w:r>
          </w:p>
        </w:tc>
      </w:tr>
      <w:tr w:rsidR="000C07D2" w:rsidRPr="00657D44" w14:paraId="4FAA9AB0" w14:textId="77777777" w:rsidTr="007E1666">
        <w:trPr>
          <w:trHeight w:val="244"/>
        </w:trPr>
        <w:tc>
          <w:tcPr>
            <w:tcW w:w="2228" w:type="dxa"/>
            <w:tcBorders>
              <w:top w:val="nil"/>
              <w:left w:val="single" w:sz="4" w:space="0" w:color="auto"/>
              <w:bottom w:val="single" w:sz="4" w:space="0" w:color="auto"/>
              <w:right w:val="single" w:sz="4" w:space="0" w:color="auto"/>
            </w:tcBorders>
            <w:shd w:val="clear" w:color="auto" w:fill="C00000"/>
            <w:noWrap/>
            <w:vAlign w:val="bottom"/>
            <w:hideMark/>
          </w:tcPr>
          <w:p w14:paraId="10CA9B4D" w14:textId="77777777" w:rsidR="000C07D2" w:rsidRPr="00BF252C" w:rsidRDefault="000C07D2" w:rsidP="007E1666">
            <w:pPr>
              <w:spacing w:after="0" w:line="240" w:lineRule="auto"/>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w:t>
            </w:r>
          </w:p>
        </w:tc>
        <w:tc>
          <w:tcPr>
            <w:tcW w:w="1203" w:type="dxa"/>
            <w:tcBorders>
              <w:top w:val="nil"/>
              <w:left w:val="nil"/>
              <w:bottom w:val="single" w:sz="4" w:space="0" w:color="auto"/>
              <w:right w:val="single" w:sz="4" w:space="0" w:color="auto"/>
            </w:tcBorders>
            <w:shd w:val="clear" w:color="auto" w:fill="C00000"/>
            <w:noWrap/>
            <w:vAlign w:val="bottom"/>
            <w:hideMark/>
          </w:tcPr>
          <w:p w14:paraId="47B4A447"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Value </w:t>
            </w:r>
          </w:p>
        </w:tc>
        <w:tc>
          <w:tcPr>
            <w:tcW w:w="1515" w:type="dxa"/>
            <w:tcBorders>
              <w:top w:val="nil"/>
              <w:left w:val="nil"/>
              <w:bottom w:val="single" w:sz="4" w:space="0" w:color="auto"/>
              <w:right w:val="single" w:sz="4" w:space="0" w:color="auto"/>
            </w:tcBorders>
            <w:shd w:val="clear" w:color="auto" w:fill="C00000"/>
            <w:noWrap/>
            <w:vAlign w:val="bottom"/>
            <w:hideMark/>
          </w:tcPr>
          <w:p w14:paraId="780F0052"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Volume</w:t>
            </w:r>
          </w:p>
        </w:tc>
        <w:tc>
          <w:tcPr>
            <w:tcW w:w="1203" w:type="dxa"/>
            <w:tcBorders>
              <w:top w:val="nil"/>
              <w:left w:val="nil"/>
              <w:bottom w:val="single" w:sz="4" w:space="0" w:color="auto"/>
              <w:right w:val="single" w:sz="4" w:space="0" w:color="auto"/>
            </w:tcBorders>
            <w:shd w:val="clear" w:color="auto" w:fill="C00000"/>
            <w:noWrap/>
            <w:vAlign w:val="bottom"/>
            <w:hideMark/>
          </w:tcPr>
          <w:p w14:paraId="728C4365"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Value </w:t>
            </w:r>
          </w:p>
        </w:tc>
        <w:tc>
          <w:tcPr>
            <w:tcW w:w="1515" w:type="dxa"/>
            <w:tcBorders>
              <w:top w:val="nil"/>
              <w:left w:val="nil"/>
              <w:bottom w:val="single" w:sz="4" w:space="0" w:color="auto"/>
              <w:right w:val="single" w:sz="4" w:space="0" w:color="auto"/>
            </w:tcBorders>
            <w:shd w:val="clear" w:color="auto" w:fill="C00000"/>
            <w:noWrap/>
            <w:vAlign w:val="bottom"/>
            <w:hideMark/>
          </w:tcPr>
          <w:p w14:paraId="0A027268"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Volume</w:t>
            </w:r>
          </w:p>
        </w:tc>
        <w:tc>
          <w:tcPr>
            <w:tcW w:w="1203" w:type="dxa"/>
            <w:tcBorders>
              <w:top w:val="nil"/>
              <w:left w:val="nil"/>
              <w:bottom w:val="single" w:sz="4" w:space="0" w:color="auto"/>
              <w:right w:val="single" w:sz="4" w:space="0" w:color="auto"/>
            </w:tcBorders>
            <w:shd w:val="clear" w:color="auto" w:fill="C00000"/>
            <w:noWrap/>
            <w:vAlign w:val="bottom"/>
            <w:hideMark/>
          </w:tcPr>
          <w:p w14:paraId="1AEBA4E0"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 xml:space="preserve">Value </w:t>
            </w:r>
          </w:p>
        </w:tc>
        <w:tc>
          <w:tcPr>
            <w:tcW w:w="1515" w:type="dxa"/>
            <w:tcBorders>
              <w:top w:val="nil"/>
              <w:left w:val="nil"/>
              <w:bottom w:val="single" w:sz="4" w:space="0" w:color="auto"/>
              <w:right w:val="single" w:sz="4" w:space="0" w:color="auto"/>
            </w:tcBorders>
            <w:shd w:val="clear" w:color="auto" w:fill="C00000"/>
            <w:noWrap/>
            <w:vAlign w:val="bottom"/>
            <w:hideMark/>
          </w:tcPr>
          <w:p w14:paraId="5D20D57A"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sidRPr="00BF252C">
              <w:rPr>
                <w:rFonts w:ascii="Calibri" w:eastAsia="Times New Roman" w:hAnsi="Calibri" w:cs="Times New Roman"/>
                <w:color w:val="FFFFFF" w:themeColor="background1"/>
                <w:lang w:val="en-US"/>
              </w:rPr>
              <w:t>Volume</w:t>
            </w:r>
          </w:p>
        </w:tc>
      </w:tr>
      <w:tr w:rsidR="000C07D2" w:rsidRPr="00657D44" w14:paraId="5924B5BA" w14:textId="77777777" w:rsidTr="007E1666">
        <w:trPr>
          <w:trHeight w:val="257"/>
        </w:trPr>
        <w:tc>
          <w:tcPr>
            <w:tcW w:w="2228" w:type="dxa"/>
            <w:tcBorders>
              <w:top w:val="nil"/>
              <w:left w:val="single" w:sz="4" w:space="0" w:color="auto"/>
              <w:bottom w:val="single" w:sz="4" w:space="0" w:color="auto"/>
              <w:right w:val="single" w:sz="4" w:space="0" w:color="auto"/>
            </w:tcBorders>
            <w:shd w:val="clear" w:color="auto" w:fill="auto"/>
            <w:noWrap/>
            <w:vAlign w:val="center"/>
            <w:hideMark/>
          </w:tcPr>
          <w:p w14:paraId="5EFD24F5"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Saudi Arabia</w:t>
            </w:r>
          </w:p>
        </w:tc>
        <w:tc>
          <w:tcPr>
            <w:tcW w:w="1203" w:type="dxa"/>
            <w:tcBorders>
              <w:top w:val="nil"/>
              <w:left w:val="nil"/>
              <w:bottom w:val="single" w:sz="4" w:space="0" w:color="auto"/>
              <w:right w:val="single" w:sz="4" w:space="0" w:color="auto"/>
            </w:tcBorders>
            <w:shd w:val="clear" w:color="auto" w:fill="auto"/>
            <w:noWrap/>
            <w:vAlign w:val="center"/>
            <w:hideMark/>
          </w:tcPr>
          <w:p w14:paraId="307FAEBC"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2D5F3312"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0.02</w:t>
            </w:r>
          </w:p>
        </w:tc>
        <w:tc>
          <w:tcPr>
            <w:tcW w:w="1203" w:type="dxa"/>
            <w:tcBorders>
              <w:top w:val="nil"/>
              <w:left w:val="nil"/>
              <w:bottom w:val="single" w:sz="4" w:space="0" w:color="auto"/>
              <w:right w:val="single" w:sz="4" w:space="0" w:color="auto"/>
            </w:tcBorders>
            <w:shd w:val="clear" w:color="auto" w:fill="auto"/>
            <w:noWrap/>
            <w:vAlign w:val="center"/>
            <w:hideMark/>
          </w:tcPr>
          <w:p w14:paraId="38370C09"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32D58E96"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0.01</w:t>
            </w:r>
          </w:p>
        </w:tc>
        <w:tc>
          <w:tcPr>
            <w:tcW w:w="1203" w:type="dxa"/>
            <w:tcBorders>
              <w:top w:val="nil"/>
              <w:left w:val="nil"/>
              <w:bottom w:val="single" w:sz="4" w:space="0" w:color="auto"/>
              <w:right w:val="single" w:sz="4" w:space="0" w:color="auto"/>
            </w:tcBorders>
            <w:shd w:val="clear" w:color="auto" w:fill="auto"/>
            <w:noWrap/>
            <w:vAlign w:val="center"/>
            <w:hideMark/>
          </w:tcPr>
          <w:p w14:paraId="45CBD7C0"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0.02</w:t>
            </w:r>
          </w:p>
        </w:tc>
        <w:tc>
          <w:tcPr>
            <w:tcW w:w="1515" w:type="dxa"/>
            <w:tcBorders>
              <w:top w:val="nil"/>
              <w:left w:val="nil"/>
              <w:bottom w:val="single" w:sz="4" w:space="0" w:color="auto"/>
              <w:right w:val="single" w:sz="4" w:space="0" w:color="auto"/>
            </w:tcBorders>
            <w:shd w:val="clear" w:color="auto" w:fill="auto"/>
            <w:noWrap/>
            <w:vAlign w:val="center"/>
            <w:hideMark/>
          </w:tcPr>
          <w:p w14:paraId="3820B0A0"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0.15</w:t>
            </w:r>
          </w:p>
        </w:tc>
      </w:tr>
      <w:tr w:rsidR="000C07D2" w:rsidRPr="00657D44" w14:paraId="4773803B" w14:textId="77777777" w:rsidTr="007E1666">
        <w:trPr>
          <w:trHeight w:val="257"/>
        </w:trPr>
        <w:tc>
          <w:tcPr>
            <w:tcW w:w="2228" w:type="dxa"/>
            <w:tcBorders>
              <w:top w:val="nil"/>
              <w:left w:val="single" w:sz="4" w:space="0" w:color="auto"/>
              <w:bottom w:val="single" w:sz="4" w:space="0" w:color="auto"/>
              <w:right w:val="single" w:sz="4" w:space="0" w:color="auto"/>
            </w:tcBorders>
            <w:shd w:val="clear" w:color="auto" w:fill="auto"/>
            <w:noWrap/>
            <w:vAlign w:val="center"/>
            <w:hideMark/>
          </w:tcPr>
          <w:p w14:paraId="705C84F9"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Qatar</w:t>
            </w:r>
          </w:p>
        </w:tc>
        <w:tc>
          <w:tcPr>
            <w:tcW w:w="1203" w:type="dxa"/>
            <w:tcBorders>
              <w:top w:val="nil"/>
              <w:left w:val="nil"/>
              <w:bottom w:val="single" w:sz="4" w:space="0" w:color="auto"/>
              <w:right w:val="single" w:sz="4" w:space="0" w:color="auto"/>
            </w:tcBorders>
            <w:shd w:val="clear" w:color="auto" w:fill="auto"/>
            <w:noWrap/>
            <w:vAlign w:val="center"/>
            <w:hideMark/>
          </w:tcPr>
          <w:p w14:paraId="28662D95"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0.06</w:t>
            </w:r>
          </w:p>
        </w:tc>
        <w:tc>
          <w:tcPr>
            <w:tcW w:w="1515" w:type="dxa"/>
            <w:tcBorders>
              <w:top w:val="nil"/>
              <w:left w:val="nil"/>
              <w:bottom w:val="single" w:sz="4" w:space="0" w:color="auto"/>
              <w:right w:val="single" w:sz="4" w:space="0" w:color="auto"/>
            </w:tcBorders>
            <w:shd w:val="clear" w:color="auto" w:fill="auto"/>
            <w:noWrap/>
            <w:vAlign w:val="center"/>
            <w:hideMark/>
          </w:tcPr>
          <w:p w14:paraId="72EF80F9"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0.16</w:t>
            </w:r>
          </w:p>
        </w:tc>
        <w:tc>
          <w:tcPr>
            <w:tcW w:w="1203" w:type="dxa"/>
            <w:tcBorders>
              <w:top w:val="nil"/>
              <w:left w:val="nil"/>
              <w:bottom w:val="single" w:sz="4" w:space="0" w:color="auto"/>
              <w:right w:val="single" w:sz="4" w:space="0" w:color="auto"/>
            </w:tcBorders>
            <w:shd w:val="clear" w:color="auto" w:fill="auto"/>
            <w:noWrap/>
            <w:vAlign w:val="center"/>
            <w:hideMark/>
          </w:tcPr>
          <w:p w14:paraId="6933B41C"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0.03</w:t>
            </w:r>
          </w:p>
        </w:tc>
        <w:tc>
          <w:tcPr>
            <w:tcW w:w="1515" w:type="dxa"/>
            <w:tcBorders>
              <w:top w:val="nil"/>
              <w:left w:val="nil"/>
              <w:bottom w:val="single" w:sz="4" w:space="0" w:color="auto"/>
              <w:right w:val="single" w:sz="4" w:space="0" w:color="auto"/>
            </w:tcBorders>
            <w:shd w:val="clear" w:color="auto" w:fill="auto"/>
            <w:noWrap/>
            <w:vAlign w:val="center"/>
            <w:hideMark/>
          </w:tcPr>
          <w:p w14:paraId="7F91867C"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0.08</w:t>
            </w:r>
          </w:p>
        </w:tc>
        <w:tc>
          <w:tcPr>
            <w:tcW w:w="1203" w:type="dxa"/>
            <w:tcBorders>
              <w:top w:val="nil"/>
              <w:left w:val="nil"/>
              <w:bottom w:val="single" w:sz="4" w:space="0" w:color="auto"/>
              <w:right w:val="single" w:sz="4" w:space="0" w:color="auto"/>
            </w:tcBorders>
            <w:shd w:val="clear" w:color="auto" w:fill="auto"/>
            <w:noWrap/>
            <w:vAlign w:val="center"/>
            <w:hideMark/>
          </w:tcPr>
          <w:p w14:paraId="0CE14DF8"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0.02</w:t>
            </w:r>
          </w:p>
        </w:tc>
        <w:tc>
          <w:tcPr>
            <w:tcW w:w="1515" w:type="dxa"/>
            <w:tcBorders>
              <w:top w:val="nil"/>
              <w:left w:val="nil"/>
              <w:bottom w:val="single" w:sz="4" w:space="0" w:color="auto"/>
              <w:right w:val="single" w:sz="4" w:space="0" w:color="auto"/>
            </w:tcBorders>
            <w:shd w:val="clear" w:color="auto" w:fill="auto"/>
            <w:noWrap/>
            <w:vAlign w:val="center"/>
            <w:hideMark/>
          </w:tcPr>
          <w:p w14:paraId="3A78CD94"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0.06</w:t>
            </w:r>
          </w:p>
        </w:tc>
      </w:tr>
      <w:tr w:rsidR="000C07D2" w:rsidRPr="00657D44" w14:paraId="5343F0FD" w14:textId="77777777" w:rsidTr="007E1666">
        <w:trPr>
          <w:trHeight w:val="257"/>
        </w:trPr>
        <w:tc>
          <w:tcPr>
            <w:tcW w:w="2228" w:type="dxa"/>
            <w:tcBorders>
              <w:top w:val="nil"/>
              <w:left w:val="single" w:sz="4" w:space="0" w:color="auto"/>
              <w:bottom w:val="single" w:sz="4" w:space="0" w:color="auto"/>
              <w:right w:val="single" w:sz="4" w:space="0" w:color="auto"/>
            </w:tcBorders>
            <w:shd w:val="clear" w:color="auto" w:fill="auto"/>
            <w:noWrap/>
            <w:vAlign w:val="center"/>
            <w:hideMark/>
          </w:tcPr>
          <w:p w14:paraId="350B2CA1"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Bangladesh</w:t>
            </w:r>
          </w:p>
        </w:tc>
        <w:tc>
          <w:tcPr>
            <w:tcW w:w="1203" w:type="dxa"/>
            <w:tcBorders>
              <w:top w:val="nil"/>
              <w:left w:val="nil"/>
              <w:bottom w:val="single" w:sz="4" w:space="0" w:color="auto"/>
              <w:right w:val="single" w:sz="4" w:space="0" w:color="auto"/>
            </w:tcBorders>
            <w:shd w:val="clear" w:color="auto" w:fill="auto"/>
            <w:noWrap/>
            <w:vAlign w:val="center"/>
            <w:hideMark/>
          </w:tcPr>
          <w:p w14:paraId="08BBE420"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2B2B459E"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0.32</w:t>
            </w:r>
          </w:p>
        </w:tc>
        <w:tc>
          <w:tcPr>
            <w:tcW w:w="1203" w:type="dxa"/>
            <w:tcBorders>
              <w:top w:val="nil"/>
              <w:left w:val="nil"/>
              <w:bottom w:val="single" w:sz="4" w:space="0" w:color="auto"/>
              <w:right w:val="single" w:sz="4" w:space="0" w:color="auto"/>
            </w:tcBorders>
            <w:shd w:val="clear" w:color="auto" w:fill="auto"/>
            <w:noWrap/>
            <w:vAlign w:val="center"/>
            <w:hideMark/>
          </w:tcPr>
          <w:p w14:paraId="361A7566"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301689F8"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203" w:type="dxa"/>
            <w:tcBorders>
              <w:top w:val="nil"/>
              <w:left w:val="nil"/>
              <w:bottom w:val="single" w:sz="4" w:space="0" w:color="auto"/>
              <w:right w:val="single" w:sz="4" w:space="0" w:color="auto"/>
            </w:tcBorders>
            <w:shd w:val="clear" w:color="auto" w:fill="auto"/>
            <w:noWrap/>
            <w:vAlign w:val="center"/>
            <w:hideMark/>
          </w:tcPr>
          <w:p w14:paraId="6BB7C69C"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044B2E82"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0.01</w:t>
            </w:r>
          </w:p>
        </w:tc>
      </w:tr>
      <w:tr w:rsidR="000C07D2" w:rsidRPr="00657D44" w14:paraId="35795D45" w14:textId="77777777" w:rsidTr="007E1666">
        <w:trPr>
          <w:trHeight w:val="257"/>
        </w:trPr>
        <w:tc>
          <w:tcPr>
            <w:tcW w:w="2228" w:type="dxa"/>
            <w:tcBorders>
              <w:top w:val="nil"/>
              <w:left w:val="single" w:sz="4" w:space="0" w:color="auto"/>
              <w:bottom w:val="single" w:sz="4" w:space="0" w:color="auto"/>
              <w:right w:val="single" w:sz="4" w:space="0" w:color="auto"/>
            </w:tcBorders>
            <w:shd w:val="clear" w:color="auto" w:fill="auto"/>
            <w:noWrap/>
            <w:vAlign w:val="center"/>
            <w:hideMark/>
          </w:tcPr>
          <w:p w14:paraId="708109DA"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United Arab Emirates</w:t>
            </w:r>
          </w:p>
        </w:tc>
        <w:tc>
          <w:tcPr>
            <w:tcW w:w="1203" w:type="dxa"/>
            <w:tcBorders>
              <w:top w:val="nil"/>
              <w:left w:val="nil"/>
              <w:bottom w:val="single" w:sz="4" w:space="0" w:color="auto"/>
              <w:right w:val="single" w:sz="4" w:space="0" w:color="auto"/>
            </w:tcBorders>
            <w:shd w:val="clear" w:color="auto" w:fill="auto"/>
            <w:noWrap/>
            <w:vAlign w:val="center"/>
            <w:hideMark/>
          </w:tcPr>
          <w:p w14:paraId="2163D846"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0E6CB473"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0.01</w:t>
            </w:r>
          </w:p>
        </w:tc>
        <w:tc>
          <w:tcPr>
            <w:tcW w:w="1203" w:type="dxa"/>
            <w:tcBorders>
              <w:top w:val="nil"/>
              <w:left w:val="nil"/>
              <w:bottom w:val="single" w:sz="4" w:space="0" w:color="auto"/>
              <w:right w:val="single" w:sz="4" w:space="0" w:color="auto"/>
            </w:tcBorders>
            <w:shd w:val="clear" w:color="auto" w:fill="auto"/>
            <w:noWrap/>
            <w:vAlign w:val="center"/>
            <w:hideMark/>
          </w:tcPr>
          <w:p w14:paraId="7B534A09"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0.01</w:t>
            </w:r>
          </w:p>
        </w:tc>
        <w:tc>
          <w:tcPr>
            <w:tcW w:w="1515" w:type="dxa"/>
            <w:tcBorders>
              <w:top w:val="nil"/>
              <w:left w:val="nil"/>
              <w:bottom w:val="single" w:sz="4" w:space="0" w:color="auto"/>
              <w:right w:val="single" w:sz="4" w:space="0" w:color="auto"/>
            </w:tcBorders>
            <w:shd w:val="clear" w:color="auto" w:fill="auto"/>
            <w:noWrap/>
            <w:vAlign w:val="center"/>
            <w:hideMark/>
          </w:tcPr>
          <w:p w14:paraId="454C2631"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0.03</w:t>
            </w:r>
          </w:p>
        </w:tc>
        <w:tc>
          <w:tcPr>
            <w:tcW w:w="1203" w:type="dxa"/>
            <w:tcBorders>
              <w:top w:val="nil"/>
              <w:left w:val="nil"/>
              <w:bottom w:val="single" w:sz="4" w:space="0" w:color="auto"/>
              <w:right w:val="single" w:sz="4" w:space="0" w:color="auto"/>
            </w:tcBorders>
            <w:shd w:val="clear" w:color="auto" w:fill="auto"/>
            <w:noWrap/>
            <w:vAlign w:val="center"/>
            <w:hideMark/>
          </w:tcPr>
          <w:p w14:paraId="1562076F"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6CC3FACC"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r>
      <w:tr w:rsidR="000C07D2" w:rsidRPr="00657D44" w14:paraId="64C9A6BD" w14:textId="77777777" w:rsidTr="007E1666">
        <w:trPr>
          <w:trHeight w:val="257"/>
        </w:trPr>
        <w:tc>
          <w:tcPr>
            <w:tcW w:w="2228" w:type="dxa"/>
            <w:tcBorders>
              <w:top w:val="nil"/>
              <w:left w:val="single" w:sz="4" w:space="0" w:color="auto"/>
              <w:bottom w:val="single" w:sz="4" w:space="0" w:color="auto"/>
              <w:right w:val="single" w:sz="4" w:space="0" w:color="auto"/>
            </w:tcBorders>
            <w:shd w:val="clear" w:color="auto" w:fill="auto"/>
            <w:noWrap/>
            <w:vAlign w:val="center"/>
            <w:hideMark/>
          </w:tcPr>
          <w:p w14:paraId="0BFBEEF8"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Bahrain</w:t>
            </w:r>
          </w:p>
        </w:tc>
        <w:tc>
          <w:tcPr>
            <w:tcW w:w="1203" w:type="dxa"/>
            <w:tcBorders>
              <w:top w:val="nil"/>
              <w:left w:val="nil"/>
              <w:bottom w:val="single" w:sz="4" w:space="0" w:color="auto"/>
              <w:right w:val="single" w:sz="4" w:space="0" w:color="auto"/>
            </w:tcBorders>
            <w:shd w:val="clear" w:color="auto" w:fill="auto"/>
            <w:noWrap/>
            <w:vAlign w:val="center"/>
            <w:hideMark/>
          </w:tcPr>
          <w:p w14:paraId="5B0B5DD5"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5E1BA7FE"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203" w:type="dxa"/>
            <w:tcBorders>
              <w:top w:val="nil"/>
              <w:left w:val="nil"/>
              <w:bottom w:val="single" w:sz="4" w:space="0" w:color="auto"/>
              <w:right w:val="single" w:sz="4" w:space="0" w:color="auto"/>
            </w:tcBorders>
            <w:shd w:val="clear" w:color="auto" w:fill="auto"/>
            <w:noWrap/>
            <w:vAlign w:val="center"/>
            <w:hideMark/>
          </w:tcPr>
          <w:p w14:paraId="66089F87"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73DCD93A"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203" w:type="dxa"/>
            <w:tcBorders>
              <w:top w:val="nil"/>
              <w:left w:val="nil"/>
              <w:bottom w:val="single" w:sz="4" w:space="0" w:color="auto"/>
              <w:right w:val="single" w:sz="4" w:space="0" w:color="auto"/>
            </w:tcBorders>
            <w:shd w:val="clear" w:color="auto" w:fill="auto"/>
            <w:noWrap/>
            <w:vAlign w:val="center"/>
            <w:hideMark/>
          </w:tcPr>
          <w:p w14:paraId="7A868871"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w:t>
            </w:r>
          </w:p>
        </w:tc>
        <w:tc>
          <w:tcPr>
            <w:tcW w:w="1515" w:type="dxa"/>
            <w:tcBorders>
              <w:top w:val="nil"/>
              <w:left w:val="nil"/>
              <w:bottom w:val="single" w:sz="4" w:space="0" w:color="auto"/>
              <w:right w:val="single" w:sz="4" w:space="0" w:color="auto"/>
            </w:tcBorders>
            <w:shd w:val="clear" w:color="auto" w:fill="auto"/>
            <w:noWrap/>
            <w:vAlign w:val="center"/>
            <w:hideMark/>
          </w:tcPr>
          <w:p w14:paraId="162D595B" w14:textId="77777777" w:rsidR="000C07D2" w:rsidRPr="00657D44" w:rsidRDefault="000C07D2" w:rsidP="007E1666">
            <w:pPr>
              <w:spacing w:after="0" w:line="240" w:lineRule="auto"/>
              <w:jc w:val="center"/>
              <w:rPr>
                <w:rFonts w:ascii="Calibri" w:eastAsia="Times New Roman" w:hAnsi="Calibri" w:cs="Times New Roman"/>
                <w:color w:val="000000"/>
                <w:sz w:val="24"/>
                <w:szCs w:val="24"/>
                <w:lang w:val="en-US"/>
              </w:rPr>
            </w:pPr>
            <w:r>
              <w:rPr>
                <w:rFonts w:ascii="Calibri" w:hAnsi="Calibri"/>
                <w:color w:val="000000"/>
              </w:rPr>
              <w:t>0.01</w:t>
            </w:r>
          </w:p>
        </w:tc>
      </w:tr>
      <w:tr w:rsidR="000C07D2" w:rsidRPr="00657D44" w14:paraId="788F9E4D" w14:textId="77777777" w:rsidTr="007E1666">
        <w:trPr>
          <w:trHeight w:val="257"/>
        </w:trPr>
        <w:tc>
          <w:tcPr>
            <w:tcW w:w="2228" w:type="dxa"/>
            <w:tcBorders>
              <w:top w:val="nil"/>
              <w:left w:val="single" w:sz="4" w:space="0" w:color="auto"/>
              <w:bottom w:val="single" w:sz="4" w:space="0" w:color="auto"/>
              <w:right w:val="single" w:sz="4" w:space="0" w:color="auto"/>
            </w:tcBorders>
            <w:shd w:val="clear" w:color="000000" w:fill="FFFFFF"/>
            <w:noWrap/>
            <w:vAlign w:val="bottom"/>
            <w:hideMark/>
          </w:tcPr>
          <w:p w14:paraId="270E80B8" w14:textId="77777777" w:rsidR="000C07D2" w:rsidRPr="00657D44" w:rsidRDefault="000C07D2" w:rsidP="007E1666">
            <w:pPr>
              <w:spacing w:after="0" w:line="240" w:lineRule="auto"/>
              <w:rPr>
                <w:rFonts w:ascii="Calibri" w:eastAsia="Times New Roman" w:hAnsi="Calibri" w:cs="Times New Roman"/>
                <w:color w:val="000000"/>
                <w:sz w:val="24"/>
                <w:szCs w:val="24"/>
                <w:lang w:val="en-US"/>
              </w:rPr>
            </w:pPr>
            <w:r w:rsidRPr="00657D44">
              <w:rPr>
                <w:rFonts w:ascii="Calibri" w:eastAsia="Times New Roman" w:hAnsi="Calibri" w:cs="Times New Roman"/>
                <w:color w:val="000000"/>
                <w:sz w:val="24"/>
                <w:szCs w:val="24"/>
                <w:lang w:val="en-US"/>
              </w:rPr>
              <w:t>Others</w:t>
            </w:r>
          </w:p>
        </w:tc>
        <w:tc>
          <w:tcPr>
            <w:tcW w:w="1203" w:type="dxa"/>
            <w:tcBorders>
              <w:top w:val="nil"/>
              <w:left w:val="nil"/>
              <w:bottom w:val="single" w:sz="4" w:space="0" w:color="auto"/>
              <w:right w:val="single" w:sz="4" w:space="0" w:color="auto"/>
            </w:tcBorders>
            <w:shd w:val="clear" w:color="auto" w:fill="auto"/>
            <w:noWrap/>
            <w:vAlign w:val="center"/>
            <w:hideMark/>
          </w:tcPr>
          <w:p w14:paraId="726CE76F"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0.04</w:t>
            </w:r>
          </w:p>
        </w:tc>
        <w:tc>
          <w:tcPr>
            <w:tcW w:w="1515" w:type="dxa"/>
            <w:tcBorders>
              <w:top w:val="nil"/>
              <w:left w:val="nil"/>
              <w:bottom w:val="single" w:sz="4" w:space="0" w:color="auto"/>
              <w:right w:val="single" w:sz="4" w:space="0" w:color="auto"/>
            </w:tcBorders>
            <w:shd w:val="clear" w:color="auto" w:fill="auto"/>
            <w:noWrap/>
            <w:vAlign w:val="center"/>
            <w:hideMark/>
          </w:tcPr>
          <w:p w14:paraId="56F7904C"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0.09</w:t>
            </w:r>
          </w:p>
        </w:tc>
        <w:tc>
          <w:tcPr>
            <w:tcW w:w="1203" w:type="dxa"/>
            <w:tcBorders>
              <w:top w:val="nil"/>
              <w:left w:val="nil"/>
              <w:bottom w:val="single" w:sz="4" w:space="0" w:color="auto"/>
              <w:right w:val="single" w:sz="4" w:space="0" w:color="auto"/>
            </w:tcBorders>
            <w:shd w:val="clear" w:color="auto" w:fill="auto"/>
            <w:noWrap/>
            <w:vAlign w:val="center"/>
            <w:hideMark/>
          </w:tcPr>
          <w:p w14:paraId="7267A0ED"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0.03</w:t>
            </w:r>
          </w:p>
        </w:tc>
        <w:tc>
          <w:tcPr>
            <w:tcW w:w="1515" w:type="dxa"/>
            <w:tcBorders>
              <w:top w:val="nil"/>
              <w:left w:val="nil"/>
              <w:bottom w:val="single" w:sz="4" w:space="0" w:color="auto"/>
              <w:right w:val="single" w:sz="4" w:space="0" w:color="auto"/>
            </w:tcBorders>
            <w:shd w:val="clear" w:color="auto" w:fill="auto"/>
            <w:noWrap/>
            <w:vAlign w:val="center"/>
            <w:hideMark/>
          </w:tcPr>
          <w:p w14:paraId="0C95A4D4"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0.28</w:t>
            </w:r>
          </w:p>
        </w:tc>
        <w:tc>
          <w:tcPr>
            <w:tcW w:w="1203" w:type="dxa"/>
            <w:tcBorders>
              <w:top w:val="nil"/>
              <w:left w:val="nil"/>
              <w:bottom w:val="single" w:sz="4" w:space="0" w:color="auto"/>
              <w:right w:val="single" w:sz="4" w:space="0" w:color="auto"/>
            </w:tcBorders>
            <w:shd w:val="clear" w:color="auto" w:fill="auto"/>
            <w:noWrap/>
            <w:vAlign w:val="center"/>
            <w:hideMark/>
          </w:tcPr>
          <w:p w14:paraId="63E10EE3"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0.01</w:t>
            </w:r>
          </w:p>
        </w:tc>
        <w:tc>
          <w:tcPr>
            <w:tcW w:w="1515" w:type="dxa"/>
            <w:tcBorders>
              <w:top w:val="nil"/>
              <w:left w:val="nil"/>
              <w:bottom w:val="single" w:sz="4" w:space="0" w:color="auto"/>
              <w:right w:val="single" w:sz="4" w:space="0" w:color="auto"/>
            </w:tcBorders>
            <w:shd w:val="clear" w:color="auto" w:fill="auto"/>
            <w:noWrap/>
            <w:vAlign w:val="center"/>
            <w:hideMark/>
          </w:tcPr>
          <w:p w14:paraId="4C050B4E" w14:textId="77777777" w:rsidR="000C07D2" w:rsidRPr="00657D44" w:rsidRDefault="000C07D2" w:rsidP="007E1666">
            <w:pPr>
              <w:spacing w:after="0" w:line="240" w:lineRule="auto"/>
              <w:jc w:val="center"/>
              <w:rPr>
                <w:rFonts w:ascii="Calibri" w:eastAsia="Times New Roman" w:hAnsi="Calibri" w:cs="Times New Roman"/>
                <w:color w:val="000000"/>
                <w:lang w:val="en-US"/>
              </w:rPr>
            </w:pPr>
            <w:r>
              <w:rPr>
                <w:rFonts w:ascii="Calibri" w:hAnsi="Calibri"/>
                <w:color w:val="000000"/>
              </w:rPr>
              <w:t>0.03</w:t>
            </w:r>
          </w:p>
        </w:tc>
      </w:tr>
      <w:tr w:rsidR="000C07D2" w:rsidRPr="00657D44" w14:paraId="560824B6" w14:textId="77777777" w:rsidTr="007E1666">
        <w:trPr>
          <w:trHeight w:val="257"/>
        </w:trPr>
        <w:tc>
          <w:tcPr>
            <w:tcW w:w="2228" w:type="dxa"/>
            <w:tcBorders>
              <w:top w:val="nil"/>
              <w:left w:val="single" w:sz="4" w:space="0" w:color="auto"/>
              <w:bottom w:val="single" w:sz="4" w:space="0" w:color="auto"/>
              <w:right w:val="single" w:sz="4" w:space="0" w:color="auto"/>
            </w:tcBorders>
            <w:shd w:val="clear" w:color="auto" w:fill="C00000"/>
            <w:noWrap/>
            <w:vAlign w:val="bottom"/>
            <w:hideMark/>
          </w:tcPr>
          <w:p w14:paraId="38B8F08D" w14:textId="77777777" w:rsidR="000C07D2" w:rsidRPr="00BF252C" w:rsidRDefault="000C07D2" w:rsidP="007E1666">
            <w:pPr>
              <w:spacing w:after="0" w:line="240" w:lineRule="auto"/>
              <w:rPr>
                <w:rFonts w:ascii="Calibri" w:eastAsia="Times New Roman" w:hAnsi="Calibri" w:cs="Times New Roman"/>
                <w:color w:val="FFFFFF" w:themeColor="background1"/>
                <w:sz w:val="24"/>
                <w:szCs w:val="24"/>
                <w:lang w:val="en-US"/>
              </w:rPr>
            </w:pPr>
            <w:r w:rsidRPr="00BF252C">
              <w:rPr>
                <w:rFonts w:ascii="Calibri" w:eastAsia="Times New Roman" w:hAnsi="Calibri" w:cs="Times New Roman"/>
                <w:color w:val="FFFFFF" w:themeColor="background1"/>
                <w:sz w:val="24"/>
                <w:szCs w:val="24"/>
                <w:lang w:val="en-US"/>
              </w:rPr>
              <w:t>Total</w:t>
            </w:r>
          </w:p>
        </w:tc>
        <w:tc>
          <w:tcPr>
            <w:tcW w:w="1203" w:type="dxa"/>
            <w:tcBorders>
              <w:top w:val="nil"/>
              <w:left w:val="nil"/>
              <w:bottom w:val="single" w:sz="4" w:space="0" w:color="auto"/>
              <w:right w:val="single" w:sz="4" w:space="0" w:color="auto"/>
            </w:tcBorders>
            <w:shd w:val="clear" w:color="auto" w:fill="C00000"/>
            <w:noWrap/>
            <w:vAlign w:val="center"/>
            <w:hideMark/>
          </w:tcPr>
          <w:p w14:paraId="29F11F60"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Pr>
                <w:rFonts w:ascii="Calibri" w:hAnsi="Calibri"/>
                <w:color w:val="FFFFFF"/>
              </w:rPr>
              <w:t>0.1</w:t>
            </w:r>
          </w:p>
        </w:tc>
        <w:tc>
          <w:tcPr>
            <w:tcW w:w="1515" w:type="dxa"/>
            <w:tcBorders>
              <w:top w:val="nil"/>
              <w:left w:val="nil"/>
              <w:bottom w:val="single" w:sz="4" w:space="0" w:color="auto"/>
              <w:right w:val="single" w:sz="4" w:space="0" w:color="auto"/>
            </w:tcBorders>
            <w:shd w:val="clear" w:color="auto" w:fill="C00000"/>
            <w:noWrap/>
            <w:vAlign w:val="center"/>
            <w:hideMark/>
          </w:tcPr>
          <w:p w14:paraId="224D6AA9"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Pr>
                <w:rFonts w:ascii="Calibri" w:hAnsi="Calibri"/>
                <w:color w:val="FFFFFF"/>
              </w:rPr>
              <w:t>0.6</w:t>
            </w:r>
          </w:p>
        </w:tc>
        <w:tc>
          <w:tcPr>
            <w:tcW w:w="1203" w:type="dxa"/>
            <w:tcBorders>
              <w:top w:val="nil"/>
              <w:left w:val="nil"/>
              <w:bottom w:val="single" w:sz="4" w:space="0" w:color="auto"/>
              <w:right w:val="single" w:sz="4" w:space="0" w:color="auto"/>
            </w:tcBorders>
            <w:shd w:val="clear" w:color="auto" w:fill="C00000"/>
            <w:noWrap/>
            <w:vAlign w:val="center"/>
            <w:hideMark/>
          </w:tcPr>
          <w:p w14:paraId="0F01A57F"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Pr>
                <w:rFonts w:ascii="Calibri" w:hAnsi="Calibri"/>
                <w:color w:val="FFFFFF"/>
              </w:rPr>
              <w:t>0.07</w:t>
            </w:r>
          </w:p>
        </w:tc>
        <w:tc>
          <w:tcPr>
            <w:tcW w:w="1515" w:type="dxa"/>
            <w:tcBorders>
              <w:top w:val="nil"/>
              <w:left w:val="nil"/>
              <w:bottom w:val="single" w:sz="4" w:space="0" w:color="auto"/>
              <w:right w:val="single" w:sz="4" w:space="0" w:color="auto"/>
            </w:tcBorders>
            <w:shd w:val="clear" w:color="auto" w:fill="C00000"/>
            <w:noWrap/>
            <w:vAlign w:val="center"/>
            <w:hideMark/>
          </w:tcPr>
          <w:p w14:paraId="4D36B348"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Pr>
                <w:rFonts w:ascii="Calibri" w:hAnsi="Calibri"/>
                <w:color w:val="FFFFFF"/>
              </w:rPr>
              <w:t>0.4</w:t>
            </w:r>
          </w:p>
        </w:tc>
        <w:tc>
          <w:tcPr>
            <w:tcW w:w="1203" w:type="dxa"/>
            <w:tcBorders>
              <w:top w:val="nil"/>
              <w:left w:val="nil"/>
              <w:bottom w:val="single" w:sz="4" w:space="0" w:color="auto"/>
              <w:right w:val="single" w:sz="4" w:space="0" w:color="auto"/>
            </w:tcBorders>
            <w:shd w:val="clear" w:color="auto" w:fill="C00000"/>
            <w:noWrap/>
            <w:vAlign w:val="center"/>
            <w:hideMark/>
          </w:tcPr>
          <w:p w14:paraId="4688A932"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Pr>
                <w:rFonts w:ascii="Calibri" w:hAnsi="Calibri"/>
                <w:color w:val="FFFFFF"/>
              </w:rPr>
              <w:t>0.05</w:t>
            </w:r>
          </w:p>
        </w:tc>
        <w:tc>
          <w:tcPr>
            <w:tcW w:w="1515" w:type="dxa"/>
            <w:tcBorders>
              <w:top w:val="nil"/>
              <w:left w:val="nil"/>
              <w:bottom w:val="single" w:sz="4" w:space="0" w:color="auto"/>
              <w:right w:val="single" w:sz="4" w:space="0" w:color="auto"/>
            </w:tcBorders>
            <w:shd w:val="clear" w:color="auto" w:fill="C00000"/>
            <w:noWrap/>
            <w:vAlign w:val="center"/>
            <w:hideMark/>
          </w:tcPr>
          <w:p w14:paraId="03CFCD6B" w14:textId="77777777" w:rsidR="000C07D2" w:rsidRPr="00BF252C" w:rsidRDefault="000C07D2" w:rsidP="007E1666">
            <w:pPr>
              <w:spacing w:after="0" w:line="240" w:lineRule="auto"/>
              <w:jc w:val="center"/>
              <w:rPr>
                <w:rFonts w:ascii="Calibri" w:eastAsia="Times New Roman" w:hAnsi="Calibri" w:cs="Times New Roman"/>
                <w:color w:val="FFFFFF" w:themeColor="background1"/>
                <w:lang w:val="en-US"/>
              </w:rPr>
            </w:pPr>
            <w:r>
              <w:rPr>
                <w:rFonts w:ascii="Calibri" w:hAnsi="Calibri"/>
                <w:color w:val="FFFFFF"/>
              </w:rPr>
              <w:t>0.26</w:t>
            </w:r>
          </w:p>
        </w:tc>
      </w:tr>
    </w:tbl>
    <w:p w14:paraId="5B005106" w14:textId="77777777" w:rsidR="000C07D2" w:rsidRDefault="000C07D2" w:rsidP="000C07D2">
      <w:pPr>
        <w:tabs>
          <w:tab w:val="left" w:pos="1530"/>
        </w:tabs>
        <w:spacing w:line="48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 xml:space="preserve">Demand By Type </w:t>
      </w:r>
    </w:p>
    <w:p w14:paraId="36314153" w14:textId="77777777" w:rsidR="000C07D2" w:rsidRPr="0061645E" w:rsidRDefault="000C07D2" w:rsidP="000C07D2">
      <w:pPr>
        <w:rPr>
          <w:rFonts w:ascii="Arial" w:hAnsi="Arial" w:cs="Arial"/>
          <w:b/>
          <w:bCs/>
          <w:sz w:val="24"/>
          <w:szCs w:val="24"/>
        </w:rPr>
      </w:pPr>
      <w:r>
        <w:rPr>
          <w:rFonts w:ascii="Arial" w:hAnsi="Arial" w:cs="Arial"/>
          <w:b/>
          <w:bCs/>
          <w:sz w:val="24"/>
          <w:szCs w:val="24"/>
        </w:rPr>
        <w:t>India</w:t>
      </w:r>
      <w:r w:rsidRPr="0061645E">
        <w:rPr>
          <w:rFonts w:ascii="Arial" w:hAnsi="Arial" w:cs="Arial"/>
          <w:b/>
          <w:bCs/>
          <w:sz w:val="24"/>
          <w:szCs w:val="24"/>
        </w:rPr>
        <w:t xml:space="preserve"> Vinyl Ester Resin Demand, By Type, By Volume</w:t>
      </w:r>
      <w:r>
        <w:rPr>
          <w:rFonts w:ascii="Arial" w:hAnsi="Arial" w:cs="Arial"/>
          <w:b/>
          <w:bCs/>
          <w:sz w:val="24"/>
          <w:szCs w:val="24"/>
        </w:rPr>
        <w:t xml:space="preserve"> (000’ Tonnes) (%)</w:t>
      </w:r>
      <w:r w:rsidRPr="0061645E">
        <w:rPr>
          <w:rFonts w:ascii="Arial" w:hAnsi="Arial" w:cs="Arial"/>
          <w:b/>
          <w:bCs/>
          <w:sz w:val="24"/>
          <w:szCs w:val="24"/>
        </w:rPr>
        <w:t>, 2015–2030F</w:t>
      </w:r>
    </w:p>
    <w:p w14:paraId="1AA3E772" w14:textId="77777777" w:rsidR="000C07D2" w:rsidRDefault="000C07D2" w:rsidP="000C07D2">
      <w:pPr>
        <w:pStyle w:val="BodyText"/>
        <w:spacing w:before="162" w:line="480" w:lineRule="auto"/>
        <w:ind w:right="-90"/>
        <w:jc w:val="both"/>
        <w:rPr>
          <w:noProof/>
          <w:color w:val="000000" w:themeColor="text1"/>
        </w:rPr>
      </w:pPr>
      <w:r w:rsidRPr="002B5730">
        <w:rPr>
          <w:bCs/>
          <w:noProof/>
          <w:color w:val="000000" w:themeColor="text1"/>
        </w:rPr>
        <mc:AlternateContent>
          <mc:Choice Requires="wps">
            <w:drawing>
              <wp:anchor distT="0" distB="0" distL="114300" distR="114300" simplePos="0" relativeHeight="252798976" behindDoc="0" locked="0" layoutInCell="1" allowOverlap="1" wp14:anchorId="3FEDA1B5" wp14:editId="1A616C08">
                <wp:simplePos x="0" y="0"/>
                <wp:positionH relativeFrom="margin">
                  <wp:posOffset>2660015</wp:posOffset>
                </wp:positionH>
                <wp:positionV relativeFrom="paragraph">
                  <wp:posOffset>2790190</wp:posOffset>
                </wp:positionV>
                <wp:extent cx="3800475" cy="307340"/>
                <wp:effectExtent l="0" t="0" r="0" b="0"/>
                <wp:wrapNone/>
                <wp:docPr id="1279" name="TextBox 22"/>
                <wp:cNvGraphicFramePr/>
                <a:graphic xmlns:a="http://schemas.openxmlformats.org/drawingml/2006/main">
                  <a:graphicData uri="http://schemas.microsoft.com/office/word/2010/wordprocessingShape">
                    <wps:wsp>
                      <wps:cNvSpPr txBox="1"/>
                      <wps:spPr>
                        <a:xfrm>
                          <a:off x="0" y="0"/>
                          <a:ext cx="3800475" cy="307340"/>
                        </a:xfrm>
                        <a:prstGeom prst="rect">
                          <a:avLst/>
                        </a:prstGeom>
                        <a:noFill/>
                      </wps:spPr>
                      <wps:txbx>
                        <w:txbxContent>
                          <w:p w14:paraId="6B087D73" w14:textId="77777777" w:rsidR="000C07D2" w:rsidRPr="00CE35EB" w:rsidRDefault="000C07D2" w:rsidP="000C07D2">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3FC1A821" w14:textId="77777777" w:rsidR="000C07D2" w:rsidRPr="00CE35EB" w:rsidRDefault="000C07D2" w:rsidP="000C07D2">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3FEDA1B5" id="_x0000_s1148" type="#_x0000_t202" style="position:absolute;left:0;text-align:left;margin-left:209.45pt;margin-top:219.7pt;width:299.25pt;height:24.2pt;z-index:252798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" filled="f" stroked="f">
                <v:textbox style="mso-fit-shape-to-text:t">
                  <w:txbxContent>
                    <w:p w14:paraId="6B087D73" w14:textId="77777777" w:rsidR="000C07D2" w:rsidRPr="00CE35EB" w:rsidRDefault="000C07D2" w:rsidP="000C07D2">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3FC1A821" w14:textId="77777777" w:rsidR="000C07D2" w:rsidRPr="00CE35EB" w:rsidRDefault="000C07D2" w:rsidP="000C07D2">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2B5730">
        <w:rPr>
          <w:noProof/>
          <w:color w:val="000000" w:themeColor="text1"/>
        </w:rPr>
        <w:drawing>
          <wp:inline distT="0" distB="0" distL="0" distR="0" wp14:anchorId="267A2921" wp14:editId="37888FA3">
            <wp:extent cx="6457950" cy="3123211"/>
            <wp:effectExtent l="0" t="0" r="0" b="1270"/>
            <wp:docPr id="2177" name="Chart 2177">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tbl>
      <w:tblPr>
        <w:tblW w:w="10061" w:type="dxa"/>
        <w:tblInd w:w="-5" w:type="dxa"/>
        <w:tblLook w:val="04A0" w:firstRow="1" w:lastRow="0" w:firstColumn="1" w:lastColumn="0" w:noHBand="0" w:noVBand="1"/>
      </w:tblPr>
      <w:tblGrid>
        <w:gridCol w:w="1928"/>
        <w:gridCol w:w="843"/>
        <w:gridCol w:w="843"/>
        <w:gridCol w:w="843"/>
        <w:gridCol w:w="844"/>
        <w:gridCol w:w="963"/>
        <w:gridCol w:w="959"/>
        <w:gridCol w:w="959"/>
        <w:gridCol w:w="959"/>
        <w:gridCol w:w="920"/>
      </w:tblGrid>
      <w:tr w:rsidR="000C07D2" w:rsidRPr="005D2A6A" w14:paraId="18ABBC52" w14:textId="77777777" w:rsidTr="0049760F">
        <w:trPr>
          <w:trHeight w:val="474"/>
        </w:trPr>
        <w:tc>
          <w:tcPr>
            <w:tcW w:w="1928"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536EBA6" w14:textId="4E1C48F6" w:rsidR="000C07D2" w:rsidRPr="005D2A6A" w:rsidRDefault="0049760F" w:rsidP="007E1666">
            <w:pPr>
              <w:spacing w:after="0" w:line="240" w:lineRule="auto"/>
              <w:jc w:val="center"/>
              <w:rPr>
                <w:rFonts w:ascii="Arial" w:eastAsia="Times New Roman" w:hAnsi="Arial" w:cs="Arial"/>
                <w:b/>
                <w:bCs/>
                <w:color w:val="FFFFFF" w:themeColor="background1"/>
                <w:sz w:val="20"/>
                <w:szCs w:val="20"/>
                <w:lang w:val="en-US"/>
              </w:rPr>
            </w:pPr>
            <w:r>
              <w:rPr>
                <w:rFonts w:ascii="Arial" w:eastAsia="Times New Roman" w:hAnsi="Arial" w:cs="Arial"/>
                <w:b/>
                <w:bCs/>
                <w:color w:val="FFFFFF" w:themeColor="background1"/>
                <w:sz w:val="20"/>
                <w:szCs w:val="20"/>
                <w:lang w:val="en-US"/>
              </w:rPr>
              <w:t>D</w:t>
            </w:r>
            <w:r w:rsidR="000C07D2" w:rsidRPr="005D2A6A">
              <w:rPr>
                <w:rFonts w:ascii="Arial" w:eastAsia="Times New Roman" w:hAnsi="Arial" w:cs="Arial"/>
                <w:b/>
                <w:bCs/>
                <w:color w:val="FFFFFF" w:themeColor="background1"/>
                <w:sz w:val="20"/>
                <w:szCs w:val="20"/>
                <w:lang w:val="en-US"/>
              </w:rPr>
              <w:t>emand by Type</w:t>
            </w:r>
            <w:r w:rsidR="000C07D2">
              <w:rPr>
                <w:rFonts w:ascii="Arial" w:eastAsia="Times New Roman" w:hAnsi="Arial" w:cs="Arial"/>
                <w:b/>
                <w:bCs/>
                <w:color w:val="FFFFFF" w:themeColor="background1"/>
                <w:sz w:val="20"/>
                <w:szCs w:val="20"/>
                <w:lang w:val="en-US"/>
              </w:rPr>
              <w:t xml:space="preserve"> </w:t>
            </w:r>
          </w:p>
        </w:tc>
        <w:tc>
          <w:tcPr>
            <w:tcW w:w="843" w:type="dxa"/>
            <w:tcBorders>
              <w:top w:val="single" w:sz="4" w:space="0" w:color="auto"/>
              <w:left w:val="nil"/>
              <w:bottom w:val="single" w:sz="4" w:space="0" w:color="auto"/>
              <w:right w:val="single" w:sz="4" w:space="0" w:color="auto"/>
            </w:tcBorders>
            <w:shd w:val="clear" w:color="auto" w:fill="C00000"/>
            <w:noWrap/>
            <w:vAlign w:val="center"/>
            <w:hideMark/>
          </w:tcPr>
          <w:p w14:paraId="46FB0FC7"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2015</w:t>
            </w:r>
          </w:p>
        </w:tc>
        <w:tc>
          <w:tcPr>
            <w:tcW w:w="843" w:type="dxa"/>
            <w:tcBorders>
              <w:top w:val="single" w:sz="4" w:space="0" w:color="auto"/>
              <w:left w:val="nil"/>
              <w:bottom w:val="single" w:sz="4" w:space="0" w:color="auto"/>
              <w:right w:val="single" w:sz="4" w:space="0" w:color="auto"/>
            </w:tcBorders>
            <w:shd w:val="clear" w:color="auto" w:fill="C00000"/>
            <w:noWrap/>
            <w:vAlign w:val="center"/>
            <w:hideMark/>
          </w:tcPr>
          <w:p w14:paraId="28992248"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2016</w:t>
            </w:r>
          </w:p>
        </w:tc>
        <w:tc>
          <w:tcPr>
            <w:tcW w:w="843" w:type="dxa"/>
            <w:tcBorders>
              <w:top w:val="single" w:sz="4" w:space="0" w:color="auto"/>
              <w:left w:val="nil"/>
              <w:bottom w:val="single" w:sz="4" w:space="0" w:color="auto"/>
              <w:right w:val="single" w:sz="4" w:space="0" w:color="auto"/>
            </w:tcBorders>
            <w:shd w:val="clear" w:color="auto" w:fill="C00000"/>
            <w:noWrap/>
            <w:vAlign w:val="bottom"/>
            <w:hideMark/>
          </w:tcPr>
          <w:p w14:paraId="15C4E798"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2017</w:t>
            </w:r>
          </w:p>
        </w:tc>
        <w:tc>
          <w:tcPr>
            <w:tcW w:w="844" w:type="dxa"/>
            <w:tcBorders>
              <w:top w:val="single" w:sz="4" w:space="0" w:color="auto"/>
              <w:left w:val="nil"/>
              <w:bottom w:val="single" w:sz="4" w:space="0" w:color="auto"/>
              <w:right w:val="single" w:sz="4" w:space="0" w:color="auto"/>
            </w:tcBorders>
            <w:shd w:val="clear" w:color="auto" w:fill="C00000"/>
            <w:noWrap/>
            <w:vAlign w:val="bottom"/>
            <w:hideMark/>
          </w:tcPr>
          <w:p w14:paraId="3DF577FA"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2018</w:t>
            </w:r>
          </w:p>
        </w:tc>
        <w:tc>
          <w:tcPr>
            <w:tcW w:w="963" w:type="dxa"/>
            <w:tcBorders>
              <w:top w:val="single" w:sz="4" w:space="0" w:color="auto"/>
              <w:left w:val="nil"/>
              <w:bottom w:val="single" w:sz="4" w:space="0" w:color="auto"/>
              <w:right w:val="single" w:sz="4" w:space="0" w:color="auto"/>
            </w:tcBorders>
            <w:shd w:val="clear" w:color="auto" w:fill="C00000"/>
            <w:noWrap/>
            <w:vAlign w:val="bottom"/>
            <w:hideMark/>
          </w:tcPr>
          <w:p w14:paraId="0D088FC9"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2019</w:t>
            </w:r>
          </w:p>
        </w:tc>
        <w:tc>
          <w:tcPr>
            <w:tcW w:w="959" w:type="dxa"/>
            <w:tcBorders>
              <w:top w:val="single" w:sz="4" w:space="0" w:color="auto"/>
              <w:left w:val="nil"/>
              <w:bottom w:val="single" w:sz="4" w:space="0" w:color="auto"/>
              <w:right w:val="single" w:sz="4" w:space="0" w:color="auto"/>
            </w:tcBorders>
            <w:shd w:val="clear" w:color="auto" w:fill="C00000"/>
            <w:noWrap/>
            <w:vAlign w:val="bottom"/>
            <w:hideMark/>
          </w:tcPr>
          <w:p w14:paraId="1C80BCF5"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2020</w:t>
            </w:r>
          </w:p>
        </w:tc>
        <w:tc>
          <w:tcPr>
            <w:tcW w:w="959" w:type="dxa"/>
            <w:tcBorders>
              <w:top w:val="single" w:sz="4" w:space="0" w:color="auto"/>
              <w:left w:val="nil"/>
              <w:bottom w:val="single" w:sz="4" w:space="0" w:color="auto"/>
              <w:right w:val="single" w:sz="4" w:space="0" w:color="auto"/>
            </w:tcBorders>
            <w:shd w:val="clear" w:color="auto" w:fill="C00000"/>
            <w:noWrap/>
            <w:vAlign w:val="bottom"/>
            <w:hideMark/>
          </w:tcPr>
          <w:p w14:paraId="11DDB98E"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2021E</w:t>
            </w:r>
          </w:p>
        </w:tc>
        <w:tc>
          <w:tcPr>
            <w:tcW w:w="959" w:type="dxa"/>
            <w:tcBorders>
              <w:top w:val="single" w:sz="4" w:space="0" w:color="auto"/>
              <w:left w:val="nil"/>
              <w:bottom w:val="single" w:sz="4" w:space="0" w:color="auto"/>
              <w:right w:val="single" w:sz="4" w:space="0" w:color="auto"/>
            </w:tcBorders>
            <w:shd w:val="clear" w:color="auto" w:fill="C00000"/>
            <w:noWrap/>
            <w:vAlign w:val="bottom"/>
            <w:hideMark/>
          </w:tcPr>
          <w:p w14:paraId="0224390F"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2025F</w:t>
            </w:r>
          </w:p>
        </w:tc>
        <w:tc>
          <w:tcPr>
            <w:tcW w:w="920"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42AD97F7"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2030F</w:t>
            </w:r>
          </w:p>
        </w:tc>
      </w:tr>
      <w:tr w:rsidR="0049760F" w:rsidRPr="005D2A6A" w14:paraId="4818E3CF" w14:textId="77777777" w:rsidTr="007D63AD">
        <w:trPr>
          <w:trHeight w:val="559"/>
        </w:trPr>
        <w:tc>
          <w:tcPr>
            <w:tcW w:w="1928" w:type="dxa"/>
            <w:tcBorders>
              <w:top w:val="nil"/>
              <w:left w:val="single" w:sz="4" w:space="0" w:color="auto"/>
              <w:bottom w:val="single" w:sz="4" w:space="0" w:color="auto"/>
              <w:right w:val="single" w:sz="4" w:space="0" w:color="auto"/>
            </w:tcBorders>
            <w:shd w:val="clear" w:color="000000" w:fill="FFFFFF"/>
            <w:noWrap/>
            <w:vAlign w:val="bottom"/>
            <w:hideMark/>
          </w:tcPr>
          <w:p w14:paraId="0F645B40" w14:textId="6420EEB7" w:rsidR="0049760F" w:rsidRPr="005D2A6A" w:rsidRDefault="0049760F" w:rsidP="0049760F">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Bisphenol-</w:t>
            </w:r>
            <w:r w:rsidR="00ED7DD8" w:rsidRPr="005D2A6A">
              <w:rPr>
                <w:rFonts w:ascii="Arial" w:hAnsi="Arial" w:cs="Arial"/>
                <w:color w:val="000000"/>
                <w:sz w:val="20"/>
                <w:szCs w:val="20"/>
              </w:rPr>
              <w:t xml:space="preserve">A, </w:t>
            </w:r>
            <w:proofErr w:type="gramStart"/>
            <w:r w:rsidR="00ED7DD8" w:rsidRPr="005D2A6A">
              <w:rPr>
                <w:rFonts w:ascii="Arial" w:hAnsi="Arial" w:cs="Arial"/>
                <w:color w:val="000000"/>
                <w:sz w:val="20"/>
                <w:szCs w:val="20"/>
              </w:rPr>
              <w:t>F</w:t>
            </w:r>
            <w:r w:rsidRPr="005D2A6A">
              <w:rPr>
                <w:rFonts w:ascii="Arial" w:hAnsi="Arial" w:cs="Arial"/>
                <w:color w:val="000000"/>
                <w:sz w:val="20"/>
                <w:szCs w:val="20"/>
              </w:rPr>
              <w:t>,S</w:t>
            </w:r>
            <w:proofErr w:type="gramEnd"/>
            <w:r w:rsidRPr="005D2A6A">
              <w:rPr>
                <w:rFonts w:ascii="Arial" w:hAnsi="Arial" w:cs="Arial"/>
                <w:color w:val="000000"/>
                <w:sz w:val="20"/>
                <w:szCs w:val="20"/>
              </w:rPr>
              <w:t xml:space="preserve"> vinyl ester resin</w:t>
            </w:r>
            <w:r>
              <w:rPr>
                <w:rFonts w:ascii="Arial" w:hAnsi="Arial" w:cs="Arial"/>
                <w:color w:val="000000"/>
                <w:sz w:val="20"/>
                <w:szCs w:val="20"/>
              </w:rPr>
              <w:t>*</w:t>
            </w:r>
          </w:p>
        </w:tc>
        <w:tc>
          <w:tcPr>
            <w:tcW w:w="843" w:type="dxa"/>
            <w:tcBorders>
              <w:top w:val="nil"/>
              <w:left w:val="nil"/>
              <w:bottom w:val="single" w:sz="4" w:space="0" w:color="auto"/>
              <w:right w:val="single" w:sz="4" w:space="0" w:color="auto"/>
            </w:tcBorders>
            <w:shd w:val="clear" w:color="000000" w:fill="FFFFFF"/>
            <w:noWrap/>
            <w:vAlign w:val="center"/>
            <w:hideMark/>
          </w:tcPr>
          <w:p w14:paraId="180D6857" w14:textId="2788A48E"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4.5</w:t>
            </w:r>
          </w:p>
        </w:tc>
        <w:tc>
          <w:tcPr>
            <w:tcW w:w="843" w:type="dxa"/>
            <w:tcBorders>
              <w:top w:val="nil"/>
              <w:left w:val="nil"/>
              <w:bottom w:val="single" w:sz="4" w:space="0" w:color="auto"/>
              <w:right w:val="single" w:sz="4" w:space="0" w:color="auto"/>
            </w:tcBorders>
            <w:shd w:val="clear" w:color="000000" w:fill="FFFFFF"/>
            <w:noWrap/>
            <w:vAlign w:val="center"/>
            <w:hideMark/>
          </w:tcPr>
          <w:p w14:paraId="55688D06" w14:textId="49BE2235"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4.8</w:t>
            </w:r>
          </w:p>
        </w:tc>
        <w:tc>
          <w:tcPr>
            <w:tcW w:w="843" w:type="dxa"/>
            <w:tcBorders>
              <w:top w:val="nil"/>
              <w:left w:val="nil"/>
              <w:bottom w:val="single" w:sz="4" w:space="0" w:color="auto"/>
              <w:right w:val="single" w:sz="4" w:space="0" w:color="auto"/>
            </w:tcBorders>
            <w:shd w:val="clear" w:color="000000" w:fill="FFFFFF"/>
            <w:noWrap/>
            <w:vAlign w:val="center"/>
            <w:hideMark/>
          </w:tcPr>
          <w:p w14:paraId="26F6FA98" w14:textId="2BC993E4"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5.2</w:t>
            </w:r>
          </w:p>
        </w:tc>
        <w:tc>
          <w:tcPr>
            <w:tcW w:w="844" w:type="dxa"/>
            <w:tcBorders>
              <w:top w:val="nil"/>
              <w:left w:val="nil"/>
              <w:bottom w:val="single" w:sz="4" w:space="0" w:color="auto"/>
              <w:right w:val="single" w:sz="4" w:space="0" w:color="auto"/>
            </w:tcBorders>
            <w:shd w:val="clear" w:color="000000" w:fill="FFFFFF"/>
            <w:noWrap/>
            <w:vAlign w:val="center"/>
            <w:hideMark/>
          </w:tcPr>
          <w:p w14:paraId="6BF863C5" w14:textId="5439E0D4"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5.5</w:t>
            </w:r>
          </w:p>
        </w:tc>
        <w:tc>
          <w:tcPr>
            <w:tcW w:w="963" w:type="dxa"/>
            <w:tcBorders>
              <w:top w:val="nil"/>
              <w:left w:val="nil"/>
              <w:bottom w:val="single" w:sz="4" w:space="0" w:color="auto"/>
              <w:right w:val="single" w:sz="4" w:space="0" w:color="auto"/>
            </w:tcBorders>
            <w:shd w:val="clear" w:color="000000" w:fill="FFFFFF"/>
            <w:noWrap/>
            <w:vAlign w:val="center"/>
            <w:hideMark/>
          </w:tcPr>
          <w:p w14:paraId="33187281" w14:textId="1773D48B"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5.8</w:t>
            </w:r>
          </w:p>
        </w:tc>
        <w:tc>
          <w:tcPr>
            <w:tcW w:w="959" w:type="dxa"/>
            <w:tcBorders>
              <w:top w:val="nil"/>
              <w:left w:val="nil"/>
              <w:bottom w:val="single" w:sz="4" w:space="0" w:color="auto"/>
              <w:right w:val="single" w:sz="4" w:space="0" w:color="auto"/>
            </w:tcBorders>
            <w:shd w:val="clear" w:color="000000" w:fill="FFFFFF"/>
            <w:noWrap/>
            <w:vAlign w:val="center"/>
            <w:hideMark/>
          </w:tcPr>
          <w:p w14:paraId="4BED951B" w14:textId="08BA6E53"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5.2</w:t>
            </w:r>
          </w:p>
        </w:tc>
        <w:tc>
          <w:tcPr>
            <w:tcW w:w="959" w:type="dxa"/>
            <w:tcBorders>
              <w:top w:val="nil"/>
              <w:left w:val="nil"/>
              <w:bottom w:val="single" w:sz="4" w:space="0" w:color="auto"/>
              <w:right w:val="single" w:sz="4" w:space="0" w:color="auto"/>
            </w:tcBorders>
            <w:shd w:val="clear" w:color="000000" w:fill="FFFFFF"/>
            <w:noWrap/>
            <w:vAlign w:val="center"/>
            <w:hideMark/>
          </w:tcPr>
          <w:p w14:paraId="747E0944" w14:textId="3DBE8AC8"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5.6</w:t>
            </w:r>
          </w:p>
        </w:tc>
        <w:tc>
          <w:tcPr>
            <w:tcW w:w="959" w:type="dxa"/>
            <w:tcBorders>
              <w:top w:val="nil"/>
              <w:left w:val="nil"/>
              <w:bottom w:val="single" w:sz="4" w:space="0" w:color="auto"/>
              <w:right w:val="single" w:sz="4" w:space="0" w:color="auto"/>
            </w:tcBorders>
            <w:shd w:val="clear" w:color="000000" w:fill="FFFFFF"/>
            <w:noWrap/>
            <w:vAlign w:val="center"/>
            <w:hideMark/>
          </w:tcPr>
          <w:p w14:paraId="22367B74" w14:textId="71567DCE"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8.6</w:t>
            </w:r>
          </w:p>
        </w:tc>
        <w:tc>
          <w:tcPr>
            <w:tcW w:w="920" w:type="dxa"/>
            <w:tcBorders>
              <w:top w:val="nil"/>
              <w:left w:val="nil"/>
              <w:bottom w:val="single" w:sz="4" w:space="0" w:color="auto"/>
              <w:right w:val="single" w:sz="4" w:space="0" w:color="auto"/>
            </w:tcBorders>
            <w:shd w:val="clear" w:color="000000" w:fill="FFFFFF"/>
            <w:noWrap/>
            <w:vAlign w:val="center"/>
            <w:hideMark/>
          </w:tcPr>
          <w:p w14:paraId="1F2ACD76" w14:textId="17383A29"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15.4</w:t>
            </w:r>
          </w:p>
        </w:tc>
      </w:tr>
      <w:tr w:rsidR="0049760F" w:rsidRPr="005D2A6A" w14:paraId="775E5F75" w14:textId="77777777" w:rsidTr="007D63AD">
        <w:trPr>
          <w:trHeight w:val="559"/>
        </w:trPr>
        <w:tc>
          <w:tcPr>
            <w:tcW w:w="1928" w:type="dxa"/>
            <w:tcBorders>
              <w:top w:val="nil"/>
              <w:left w:val="single" w:sz="4" w:space="0" w:color="auto"/>
              <w:bottom w:val="single" w:sz="4" w:space="0" w:color="auto"/>
              <w:right w:val="single" w:sz="4" w:space="0" w:color="auto"/>
            </w:tcBorders>
            <w:shd w:val="clear" w:color="000000" w:fill="FFFFFF"/>
            <w:noWrap/>
            <w:vAlign w:val="bottom"/>
            <w:hideMark/>
          </w:tcPr>
          <w:p w14:paraId="7DE86206" w14:textId="77777777" w:rsidR="0049760F" w:rsidRPr="005D2A6A" w:rsidRDefault="0049760F" w:rsidP="0049760F">
            <w:pPr>
              <w:spacing w:after="0" w:line="240" w:lineRule="auto"/>
              <w:rPr>
                <w:rFonts w:ascii="Arial" w:eastAsia="Times New Roman" w:hAnsi="Arial" w:cs="Arial"/>
                <w:color w:val="000000"/>
                <w:sz w:val="20"/>
                <w:szCs w:val="20"/>
                <w:lang w:val="en-US"/>
              </w:rPr>
            </w:pPr>
            <w:proofErr w:type="spellStart"/>
            <w:r w:rsidRPr="005D2A6A">
              <w:rPr>
                <w:rFonts w:ascii="Arial" w:hAnsi="Arial" w:cs="Arial"/>
                <w:color w:val="000000"/>
                <w:sz w:val="20"/>
                <w:szCs w:val="20"/>
              </w:rPr>
              <w:lastRenderedPageBreak/>
              <w:t>Novolac</w:t>
            </w:r>
            <w:proofErr w:type="spellEnd"/>
            <w:r w:rsidRPr="005D2A6A">
              <w:rPr>
                <w:rFonts w:ascii="Arial" w:hAnsi="Arial" w:cs="Arial"/>
                <w:color w:val="000000"/>
                <w:sz w:val="20"/>
                <w:szCs w:val="20"/>
              </w:rPr>
              <w:t xml:space="preserve"> vinyl ester resin</w:t>
            </w:r>
          </w:p>
        </w:tc>
        <w:tc>
          <w:tcPr>
            <w:tcW w:w="843" w:type="dxa"/>
            <w:tcBorders>
              <w:top w:val="nil"/>
              <w:left w:val="nil"/>
              <w:bottom w:val="single" w:sz="4" w:space="0" w:color="auto"/>
              <w:right w:val="single" w:sz="4" w:space="0" w:color="auto"/>
            </w:tcBorders>
            <w:shd w:val="clear" w:color="000000" w:fill="FFFFFF"/>
            <w:noWrap/>
            <w:vAlign w:val="center"/>
            <w:hideMark/>
          </w:tcPr>
          <w:p w14:paraId="57057A9D" w14:textId="3FE9FC78"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2.6</w:t>
            </w:r>
          </w:p>
        </w:tc>
        <w:tc>
          <w:tcPr>
            <w:tcW w:w="843" w:type="dxa"/>
            <w:tcBorders>
              <w:top w:val="nil"/>
              <w:left w:val="nil"/>
              <w:bottom w:val="single" w:sz="4" w:space="0" w:color="auto"/>
              <w:right w:val="single" w:sz="4" w:space="0" w:color="auto"/>
            </w:tcBorders>
            <w:shd w:val="clear" w:color="000000" w:fill="FFFFFF"/>
            <w:noWrap/>
            <w:vAlign w:val="center"/>
            <w:hideMark/>
          </w:tcPr>
          <w:p w14:paraId="083DAB63" w14:textId="7BCE4431"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2.8</w:t>
            </w:r>
          </w:p>
        </w:tc>
        <w:tc>
          <w:tcPr>
            <w:tcW w:w="843" w:type="dxa"/>
            <w:tcBorders>
              <w:top w:val="nil"/>
              <w:left w:val="nil"/>
              <w:bottom w:val="single" w:sz="4" w:space="0" w:color="auto"/>
              <w:right w:val="single" w:sz="4" w:space="0" w:color="auto"/>
            </w:tcBorders>
            <w:shd w:val="clear" w:color="000000" w:fill="FFFFFF"/>
            <w:noWrap/>
            <w:vAlign w:val="center"/>
            <w:hideMark/>
          </w:tcPr>
          <w:p w14:paraId="40E499FB" w14:textId="2BF0DED8"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844" w:type="dxa"/>
            <w:tcBorders>
              <w:top w:val="nil"/>
              <w:left w:val="nil"/>
              <w:bottom w:val="single" w:sz="4" w:space="0" w:color="auto"/>
              <w:right w:val="single" w:sz="4" w:space="0" w:color="auto"/>
            </w:tcBorders>
            <w:shd w:val="clear" w:color="000000" w:fill="FFFFFF"/>
            <w:noWrap/>
            <w:vAlign w:val="center"/>
            <w:hideMark/>
          </w:tcPr>
          <w:p w14:paraId="1CF401AF" w14:textId="243C8C82"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3.2</w:t>
            </w:r>
          </w:p>
        </w:tc>
        <w:tc>
          <w:tcPr>
            <w:tcW w:w="963" w:type="dxa"/>
            <w:tcBorders>
              <w:top w:val="nil"/>
              <w:left w:val="nil"/>
              <w:bottom w:val="single" w:sz="4" w:space="0" w:color="auto"/>
              <w:right w:val="single" w:sz="4" w:space="0" w:color="auto"/>
            </w:tcBorders>
            <w:shd w:val="clear" w:color="000000" w:fill="FFFFFF"/>
            <w:noWrap/>
            <w:vAlign w:val="center"/>
            <w:hideMark/>
          </w:tcPr>
          <w:p w14:paraId="57F165B3" w14:textId="57AC4BE6"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3.4</w:t>
            </w:r>
          </w:p>
        </w:tc>
        <w:tc>
          <w:tcPr>
            <w:tcW w:w="959" w:type="dxa"/>
            <w:tcBorders>
              <w:top w:val="nil"/>
              <w:left w:val="nil"/>
              <w:bottom w:val="single" w:sz="4" w:space="0" w:color="auto"/>
              <w:right w:val="single" w:sz="4" w:space="0" w:color="auto"/>
            </w:tcBorders>
            <w:shd w:val="clear" w:color="000000" w:fill="FFFFFF"/>
            <w:noWrap/>
            <w:vAlign w:val="center"/>
            <w:hideMark/>
          </w:tcPr>
          <w:p w14:paraId="62D756AC" w14:textId="0017E2F2"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w:t>
            </w:r>
          </w:p>
        </w:tc>
        <w:tc>
          <w:tcPr>
            <w:tcW w:w="959" w:type="dxa"/>
            <w:tcBorders>
              <w:top w:val="nil"/>
              <w:left w:val="nil"/>
              <w:bottom w:val="single" w:sz="4" w:space="0" w:color="auto"/>
              <w:right w:val="single" w:sz="4" w:space="0" w:color="auto"/>
            </w:tcBorders>
            <w:shd w:val="clear" w:color="000000" w:fill="FFFFFF"/>
            <w:noWrap/>
            <w:vAlign w:val="center"/>
            <w:hideMark/>
          </w:tcPr>
          <w:p w14:paraId="7A24EBBB" w14:textId="120D67CF"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3.3</w:t>
            </w:r>
          </w:p>
        </w:tc>
        <w:tc>
          <w:tcPr>
            <w:tcW w:w="959" w:type="dxa"/>
            <w:tcBorders>
              <w:top w:val="nil"/>
              <w:left w:val="nil"/>
              <w:bottom w:val="single" w:sz="4" w:space="0" w:color="auto"/>
              <w:right w:val="single" w:sz="4" w:space="0" w:color="auto"/>
            </w:tcBorders>
            <w:shd w:val="clear" w:color="000000" w:fill="FFFFFF"/>
            <w:noWrap/>
            <w:vAlign w:val="center"/>
            <w:hideMark/>
          </w:tcPr>
          <w:p w14:paraId="757470AC" w14:textId="61C9D6F1"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5.1</w:t>
            </w:r>
          </w:p>
        </w:tc>
        <w:tc>
          <w:tcPr>
            <w:tcW w:w="920" w:type="dxa"/>
            <w:tcBorders>
              <w:top w:val="nil"/>
              <w:left w:val="nil"/>
              <w:bottom w:val="single" w:sz="4" w:space="0" w:color="auto"/>
              <w:right w:val="single" w:sz="4" w:space="0" w:color="auto"/>
            </w:tcBorders>
            <w:shd w:val="clear" w:color="000000" w:fill="FFFFFF"/>
            <w:noWrap/>
            <w:vAlign w:val="center"/>
            <w:hideMark/>
          </w:tcPr>
          <w:p w14:paraId="0F136D8C" w14:textId="3600A3C0"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9</w:t>
            </w:r>
          </w:p>
        </w:tc>
      </w:tr>
      <w:tr w:rsidR="0049760F" w:rsidRPr="005D2A6A" w14:paraId="6ED1ED03" w14:textId="77777777" w:rsidTr="007D63AD">
        <w:trPr>
          <w:trHeight w:val="559"/>
        </w:trPr>
        <w:tc>
          <w:tcPr>
            <w:tcW w:w="1928" w:type="dxa"/>
            <w:tcBorders>
              <w:top w:val="nil"/>
              <w:left w:val="single" w:sz="4" w:space="0" w:color="auto"/>
              <w:bottom w:val="single" w:sz="4" w:space="0" w:color="auto"/>
              <w:right w:val="single" w:sz="4" w:space="0" w:color="auto"/>
            </w:tcBorders>
            <w:shd w:val="clear" w:color="000000" w:fill="FFFFFF"/>
            <w:noWrap/>
            <w:vAlign w:val="bottom"/>
            <w:hideMark/>
          </w:tcPr>
          <w:p w14:paraId="7A811645" w14:textId="77777777" w:rsidR="0049760F" w:rsidRPr="005D2A6A" w:rsidRDefault="0049760F" w:rsidP="0049760F">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Brominated vinyl ester resin</w:t>
            </w:r>
          </w:p>
        </w:tc>
        <w:tc>
          <w:tcPr>
            <w:tcW w:w="843" w:type="dxa"/>
            <w:tcBorders>
              <w:top w:val="nil"/>
              <w:left w:val="nil"/>
              <w:bottom w:val="single" w:sz="4" w:space="0" w:color="auto"/>
              <w:right w:val="single" w:sz="4" w:space="0" w:color="auto"/>
            </w:tcBorders>
            <w:shd w:val="clear" w:color="000000" w:fill="FFFFFF"/>
            <w:noWrap/>
            <w:vAlign w:val="center"/>
            <w:hideMark/>
          </w:tcPr>
          <w:p w14:paraId="45403E31" w14:textId="20A52832"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0.6</w:t>
            </w:r>
          </w:p>
        </w:tc>
        <w:tc>
          <w:tcPr>
            <w:tcW w:w="843" w:type="dxa"/>
            <w:tcBorders>
              <w:top w:val="nil"/>
              <w:left w:val="nil"/>
              <w:bottom w:val="single" w:sz="4" w:space="0" w:color="auto"/>
              <w:right w:val="single" w:sz="4" w:space="0" w:color="auto"/>
            </w:tcBorders>
            <w:shd w:val="clear" w:color="000000" w:fill="FFFFFF"/>
            <w:noWrap/>
            <w:vAlign w:val="center"/>
            <w:hideMark/>
          </w:tcPr>
          <w:p w14:paraId="4C9EB1A5" w14:textId="5CAD0F71"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0.7</w:t>
            </w:r>
          </w:p>
        </w:tc>
        <w:tc>
          <w:tcPr>
            <w:tcW w:w="843" w:type="dxa"/>
            <w:tcBorders>
              <w:top w:val="nil"/>
              <w:left w:val="nil"/>
              <w:bottom w:val="single" w:sz="4" w:space="0" w:color="auto"/>
              <w:right w:val="single" w:sz="4" w:space="0" w:color="auto"/>
            </w:tcBorders>
            <w:shd w:val="clear" w:color="000000" w:fill="FFFFFF"/>
            <w:noWrap/>
            <w:vAlign w:val="center"/>
            <w:hideMark/>
          </w:tcPr>
          <w:p w14:paraId="7F11EA98" w14:textId="1C228ECB"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0.7</w:t>
            </w:r>
          </w:p>
        </w:tc>
        <w:tc>
          <w:tcPr>
            <w:tcW w:w="844" w:type="dxa"/>
            <w:tcBorders>
              <w:top w:val="nil"/>
              <w:left w:val="nil"/>
              <w:bottom w:val="single" w:sz="4" w:space="0" w:color="auto"/>
              <w:right w:val="single" w:sz="4" w:space="0" w:color="auto"/>
            </w:tcBorders>
            <w:shd w:val="clear" w:color="000000" w:fill="FFFFFF"/>
            <w:noWrap/>
            <w:vAlign w:val="center"/>
            <w:hideMark/>
          </w:tcPr>
          <w:p w14:paraId="6D61B962" w14:textId="6D201411"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0.8</w:t>
            </w:r>
          </w:p>
        </w:tc>
        <w:tc>
          <w:tcPr>
            <w:tcW w:w="963" w:type="dxa"/>
            <w:tcBorders>
              <w:top w:val="nil"/>
              <w:left w:val="nil"/>
              <w:bottom w:val="single" w:sz="4" w:space="0" w:color="auto"/>
              <w:right w:val="single" w:sz="4" w:space="0" w:color="auto"/>
            </w:tcBorders>
            <w:shd w:val="clear" w:color="000000" w:fill="FFFFFF"/>
            <w:noWrap/>
            <w:vAlign w:val="center"/>
            <w:hideMark/>
          </w:tcPr>
          <w:p w14:paraId="5911E1A8" w14:textId="03389C22"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0.9</w:t>
            </w:r>
          </w:p>
        </w:tc>
        <w:tc>
          <w:tcPr>
            <w:tcW w:w="959" w:type="dxa"/>
            <w:tcBorders>
              <w:top w:val="nil"/>
              <w:left w:val="nil"/>
              <w:bottom w:val="single" w:sz="4" w:space="0" w:color="auto"/>
              <w:right w:val="single" w:sz="4" w:space="0" w:color="auto"/>
            </w:tcBorders>
            <w:shd w:val="clear" w:color="000000" w:fill="FFFFFF"/>
            <w:noWrap/>
            <w:vAlign w:val="center"/>
            <w:hideMark/>
          </w:tcPr>
          <w:p w14:paraId="1E0ACA04" w14:textId="4B558955"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0.8</w:t>
            </w:r>
          </w:p>
        </w:tc>
        <w:tc>
          <w:tcPr>
            <w:tcW w:w="959" w:type="dxa"/>
            <w:tcBorders>
              <w:top w:val="nil"/>
              <w:left w:val="nil"/>
              <w:bottom w:val="single" w:sz="4" w:space="0" w:color="auto"/>
              <w:right w:val="single" w:sz="4" w:space="0" w:color="auto"/>
            </w:tcBorders>
            <w:shd w:val="clear" w:color="000000" w:fill="FFFFFF"/>
            <w:noWrap/>
            <w:vAlign w:val="center"/>
            <w:hideMark/>
          </w:tcPr>
          <w:p w14:paraId="1EF4C915" w14:textId="4389AD91"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0.8</w:t>
            </w:r>
          </w:p>
        </w:tc>
        <w:tc>
          <w:tcPr>
            <w:tcW w:w="959" w:type="dxa"/>
            <w:tcBorders>
              <w:top w:val="nil"/>
              <w:left w:val="nil"/>
              <w:bottom w:val="single" w:sz="4" w:space="0" w:color="auto"/>
              <w:right w:val="single" w:sz="4" w:space="0" w:color="auto"/>
            </w:tcBorders>
            <w:shd w:val="clear" w:color="000000" w:fill="FFFFFF"/>
            <w:noWrap/>
            <w:vAlign w:val="center"/>
            <w:hideMark/>
          </w:tcPr>
          <w:p w14:paraId="2FD2E500" w14:textId="57BF2F85"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w:t>
            </w:r>
          </w:p>
        </w:tc>
        <w:tc>
          <w:tcPr>
            <w:tcW w:w="920" w:type="dxa"/>
            <w:tcBorders>
              <w:top w:val="nil"/>
              <w:left w:val="nil"/>
              <w:bottom w:val="single" w:sz="4" w:space="0" w:color="auto"/>
              <w:right w:val="single" w:sz="4" w:space="0" w:color="auto"/>
            </w:tcBorders>
            <w:shd w:val="clear" w:color="000000" w:fill="FFFFFF"/>
            <w:noWrap/>
            <w:vAlign w:val="center"/>
            <w:hideMark/>
          </w:tcPr>
          <w:p w14:paraId="48A7F795" w14:textId="71D6040B"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2.3</w:t>
            </w:r>
          </w:p>
        </w:tc>
      </w:tr>
      <w:tr w:rsidR="0049760F" w:rsidRPr="005D2A6A" w14:paraId="5CB90E67" w14:textId="77777777" w:rsidTr="007D63AD">
        <w:trPr>
          <w:trHeight w:val="559"/>
        </w:trPr>
        <w:tc>
          <w:tcPr>
            <w:tcW w:w="1928" w:type="dxa"/>
            <w:tcBorders>
              <w:top w:val="nil"/>
              <w:left w:val="single" w:sz="4" w:space="0" w:color="auto"/>
              <w:bottom w:val="single" w:sz="4" w:space="0" w:color="auto"/>
              <w:right w:val="single" w:sz="4" w:space="0" w:color="auto"/>
            </w:tcBorders>
            <w:shd w:val="clear" w:color="000000" w:fill="FFFFFF"/>
            <w:noWrap/>
            <w:vAlign w:val="bottom"/>
            <w:hideMark/>
          </w:tcPr>
          <w:p w14:paraId="067E7CC9" w14:textId="77777777" w:rsidR="0049760F" w:rsidRPr="005D2A6A" w:rsidRDefault="0049760F" w:rsidP="0049760F">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Other chemistry</w:t>
            </w:r>
          </w:p>
        </w:tc>
        <w:tc>
          <w:tcPr>
            <w:tcW w:w="843" w:type="dxa"/>
            <w:tcBorders>
              <w:top w:val="nil"/>
              <w:left w:val="nil"/>
              <w:bottom w:val="single" w:sz="4" w:space="0" w:color="auto"/>
              <w:right w:val="single" w:sz="4" w:space="0" w:color="auto"/>
            </w:tcBorders>
            <w:shd w:val="clear" w:color="000000" w:fill="FFFFFF"/>
            <w:noWrap/>
            <w:vAlign w:val="center"/>
            <w:hideMark/>
          </w:tcPr>
          <w:p w14:paraId="3D85E5B0" w14:textId="76C08E09"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w:t>
            </w:r>
          </w:p>
        </w:tc>
        <w:tc>
          <w:tcPr>
            <w:tcW w:w="843" w:type="dxa"/>
            <w:tcBorders>
              <w:top w:val="nil"/>
              <w:left w:val="nil"/>
              <w:bottom w:val="single" w:sz="4" w:space="0" w:color="auto"/>
              <w:right w:val="single" w:sz="4" w:space="0" w:color="auto"/>
            </w:tcBorders>
            <w:shd w:val="clear" w:color="000000" w:fill="FFFFFF"/>
            <w:noWrap/>
            <w:vAlign w:val="center"/>
            <w:hideMark/>
          </w:tcPr>
          <w:p w14:paraId="54C97364" w14:textId="65E7856D"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w:t>
            </w:r>
          </w:p>
        </w:tc>
        <w:tc>
          <w:tcPr>
            <w:tcW w:w="843" w:type="dxa"/>
            <w:tcBorders>
              <w:top w:val="nil"/>
              <w:left w:val="nil"/>
              <w:bottom w:val="single" w:sz="4" w:space="0" w:color="auto"/>
              <w:right w:val="single" w:sz="4" w:space="0" w:color="auto"/>
            </w:tcBorders>
            <w:shd w:val="clear" w:color="000000" w:fill="FFFFFF"/>
            <w:noWrap/>
            <w:vAlign w:val="center"/>
            <w:hideMark/>
          </w:tcPr>
          <w:p w14:paraId="4F5CB717" w14:textId="795304B0"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844" w:type="dxa"/>
            <w:tcBorders>
              <w:top w:val="nil"/>
              <w:left w:val="nil"/>
              <w:bottom w:val="single" w:sz="4" w:space="0" w:color="auto"/>
              <w:right w:val="single" w:sz="4" w:space="0" w:color="auto"/>
            </w:tcBorders>
            <w:shd w:val="clear" w:color="000000" w:fill="FFFFFF"/>
            <w:noWrap/>
            <w:vAlign w:val="center"/>
            <w:hideMark/>
          </w:tcPr>
          <w:p w14:paraId="32E8DF8C" w14:textId="555E21E1"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963" w:type="dxa"/>
            <w:tcBorders>
              <w:top w:val="nil"/>
              <w:left w:val="nil"/>
              <w:bottom w:val="single" w:sz="4" w:space="0" w:color="auto"/>
              <w:right w:val="single" w:sz="4" w:space="0" w:color="auto"/>
            </w:tcBorders>
            <w:shd w:val="clear" w:color="000000" w:fill="FFFFFF"/>
            <w:noWrap/>
            <w:vAlign w:val="center"/>
            <w:hideMark/>
          </w:tcPr>
          <w:p w14:paraId="2AD4D0CE" w14:textId="0C5C586D"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959" w:type="dxa"/>
            <w:tcBorders>
              <w:top w:val="nil"/>
              <w:left w:val="nil"/>
              <w:bottom w:val="single" w:sz="4" w:space="0" w:color="auto"/>
              <w:right w:val="single" w:sz="4" w:space="0" w:color="auto"/>
            </w:tcBorders>
            <w:shd w:val="clear" w:color="000000" w:fill="FFFFFF"/>
            <w:noWrap/>
            <w:vAlign w:val="center"/>
            <w:hideMark/>
          </w:tcPr>
          <w:p w14:paraId="415B4B99" w14:textId="4E50FD3A"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959" w:type="dxa"/>
            <w:tcBorders>
              <w:top w:val="nil"/>
              <w:left w:val="nil"/>
              <w:bottom w:val="single" w:sz="4" w:space="0" w:color="auto"/>
              <w:right w:val="single" w:sz="4" w:space="0" w:color="auto"/>
            </w:tcBorders>
            <w:shd w:val="clear" w:color="000000" w:fill="FFFFFF"/>
            <w:noWrap/>
            <w:vAlign w:val="center"/>
            <w:hideMark/>
          </w:tcPr>
          <w:p w14:paraId="66700179" w14:textId="32232932"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1.4</w:t>
            </w:r>
          </w:p>
        </w:tc>
        <w:tc>
          <w:tcPr>
            <w:tcW w:w="959" w:type="dxa"/>
            <w:tcBorders>
              <w:top w:val="nil"/>
              <w:left w:val="nil"/>
              <w:bottom w:val="single" w:sz="4" w:space="0" w:color="auto"/>
              <w:right w:val="single" w:sz="4" w:space="0" w:color="auto"/>
            </w:tcBorders>
            <w:shd w:val="clear" w:color="000000" w:fill="FFFFFF"/>
            <w:noWrap/>
            <w:vAlign w:val="center"/>
            <w:hideMark/>
          </w:tcPr>
          <w:p w14:paraId="71F57770" w14:textId="5C4AD01C"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w:t>
            </w:r>
          </w:p>
        </w:tc>
        <w:tc>
          <w:tcPr>
            <w:tcW w:w="920" w:type="dxa"/>
            <w:tcBorders>
              <w:top w:val="nil"/>
              <w:left w:val="nil"/>
              <w:bottom w:val="single" w:sz="4" w:space="0" w:color="auto"/>
              <w:right w:val="single" w:sz="4" w:space="0" w:color="auto"/>
            </w:tcBorders>
            <w:shd w:val="clear" w:color="000000" w:fill="FFFFFF"/>
            <w:noWrap/>
            <w:vAlign w:val="center"/>
            <w:hideMark/>
          </w:tcPr>
          <w:p w14:paraId="70F406E2" w14:textId="5AD82AD0"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3.3</w:t>
            </w:r>
          </w:p>
        </w:tc>
      </w:tr>
      <w:tr w:rsidR="0049760F" w:rsidRPr="005D2A6A" w14:paraId="0309C2AB" w14:textId="77777777" w:rsidTr="007D63AD">
        <w:trPr>
          <w:trHeight w:val="559"/>
        </w:trPr>
        <w:tc>
          <w:tcPr>
            <w:tcW w:w="1928" w:type="dxa"/>
            <w:tcBorders>
              <w:top w:val="nil"/>
              <w:left w:val="single" w:sz="4" w:space="0" w:color="auto"/>
              <w:bottom w:val="single" w:sz="4" w:space="0" w:color="auto"/>
              <w:right w:val="single" w:sz="4" w:space="0" w:color="auto"/>
            </w:tcBorders>
            <w:shd w:val="clear" w:color="000000" w:fill="FFFFFF"/>
            <w:noWrap/>
            <w:vAlign w:val="bottom"/>
            <w:hideMark/>
          </w:tcPr>
          <w:p w14:paraId="426A5A76" w14:textId="77777777" w:rsidR="0049760F" w:rsidRPr="005D2A6A" w:rsidRDefault="0049760F" w:rsidP="0049760F">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Total</w:t>
            </w:r>
          </w:p>
        </w:tc>
        <w:tc>
          <w:tcPr>
            <w:tcW w:w="843" w:type="dxa"/>
            <w:tcBorders>
              <w:top w:val="nil"/>
              <w:left w:val="nil"/>
              <w:bottom w:val="single" w:sz="4" w:space="0" w:color="auto"/>
              <w:right w:val="single" w:sz="4" w:space="0" w:color="auto"/>
            </w:tcBorders>
            <w:shd w:val="clear" w:color="000000" w:fill="FFFFFF"/>
            <w:noWrap/>
            <w:vAlign w:val="center"/>
            <w:hideMark/>
          </w:tcPr>
          <w:p w14:paraId="051D40EE" w14:textId="43D808FC"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8.7</w:t>
            </w:r>
          </w:p>
        </w:tc>
        <w:tc>
          <w:tcPr>
            <w:tcW w:w="843" w:type="dxa"/>
            <w:tcBorders>
              <w:top w:val="nil"/>
              <w:left w:val="nil"/>
              <w:bottom w:val="single" w:sz="4" w:space="0" w:color="auto"/>
              <w:right w:val="single" w:sz="4" w:space="0" w:color="auto"/>
            </w:tcBorders>
            <w:shd w:val="clear" w:color="000000" w:fill="FFFFFF"/>
            <w:noWrap/>
            <w:vAlign w:val="center"/>
            <w:hideMark/>
          </w:tcPr>
          <w:p w14:paraId="4E5098B1" w14:textId="3CAE9D7B"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9.3</w:t>
            </w:r>
          </w:p>
        </w:tc>
        <w:tc>
          <w:tcPr>
            <w:tcW w:w="843" w:type="dxa"/>
            <w:tcBorders>
              <w:top w:val="nil"/>
              <w:left w:val="nil"/>
              <w:bottom w:val="single" w:sz="4" w:space="0" w:color="auto"/>
              <w:right w:val="single" w:sz="4" w:space="0" w:color="auto"/>
            </w:tcBorders>
            <w:shd w:val="clear" w:color="000000" w:fill="FFFFFF"/>
            <w:noWrap/>
            <w:vAlign w:val="center"/>
            <w:hideMark/>
          </w:tcPr>
          <w:p w14:paraId="04FE9AEB" w14:textId="48E8F91D"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10</w:t>
            </w:r>
          </w:p>
        </w:tc>
        <w:tc>
          <w:tcPr>
            <w:tcW w:w="844" w:type="dxa"/>
            <w:tcBorders>
              <w:top w:val="nil"/>
              <w:left w:val="nil"/>
              <w:bottom w:val="single" w:sz="4" w:space="0" w:color="auto"/>
              <w:right w:val="single" w:sz="4" w:space="0" w:color="auto"/>
            </w:tcBorders>
            <w:shd w:val="clear" w:color="000000" w:fill="FFFFFF"/>
            <w:noWrap/>
            <w:vAlign w:val="center"/>
            <w:hideMark/>
          </w:tcPr>
          <w:p w14:paraId="3689C9F7" w14:textId="05920803"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10.6</w:t>
            </w:r>
          </w:p>
        </w:tc>
        <w:tc>
          <w:tcPr>
            <w:tcW w:w="963" w:type="dxa"/>
            <w:tcBorders>
              <w:top w:val="nil"/>
              <w:left w:val="nil"/>
              <w:bottom w:val="single" w:sz="4" w:space="0" w:color="auto"/>
              <w:right w:val="single" w:sz="4" w:space="0" w:color="auto"/>
            </w:tcBorders>
            <w:shd w:val="clear" w:color="000000" w:fill="FFFFFF"/>
            <w:noWrap/>
            <w:vAlign w:val="center"/>
            <w:hideMark/>
          </w:tcPr>
          <w:p w14:paraId="5F15E318" w14:textId="0CA18562"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11.3</w:t>
            </w:r>
          </w:p>
        </w:tc>
        <w:tc>
          <w:tcPr>
            <w:tcW w:w="959" w:type="dxa"/>
            <w:tcBorders>
              <w:top w:val="nil"/>
              <w:left w:val="nil"/>
              <w:bottom w:val="single" w:sz="4" w:space="0" w:color="auto"/>
              <w:right w:val="single" w:sz="4" w:space="0" w:color="auto"/>
            </w:tcBorders>
            <w:shd w:val="clear" w:color="000000" w:fill="FFFFFF"/>
            <w:noWrap/>
            <w:vAlign w:val="center"/>
            <w:hideMark/>
          </w:tcPr>
          <w:p w14:paraId="65B5EBCE" w14:textId="6949F9DA"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10.1</w:t>
            </w:r>
          </w:p>
        </w:tc>
        <w:tc>
          <w:tcPr>
            <w:tcW w:w="959" w:type="dxa"/>
            <w:tcBorders>
              <w:top w:val="nil"/>
              <w:left w:val="nil"/>
              <w:bottom w:val="single" w:sz="4" w:space="0" w:color="auto"/>
              <w:right w:val="single" w:sz="4" w:space="0" w:color="auto"/>
            </w:tcBorders>
            <w:shd w:val="clear" w:color="000000" w:fill="FFFFFF"/>
            <w:noWrap/>
            <w:vAlign w:val="center"/>
            <w:hideMark/>
          </w:tcPr>
          <w:p w14:paraId="0F2420BF" w14:textId="4BA67849"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11.1</w:t>
            </w:r>
          </w:p>
        </w:tc>
        <w:tc>
          <w:tcPr>
            <w:tcW w:w="959" w:type="dxa"/>
            <w:tcBorders>
              <w:top w:val="nil"/>
              <w:left w:val="nil"/>
              <w:bottom w:val="single" w:sz="4" w:space="0" w:color="auto"/>
              <w:right w:val="single" w:sz="4" w:space="0" w:color="auto"/>
            </w:tcBorders>
            <w:shd w:val="clear" w:color="000000" w:fill="FFFFFF"/>
            <w:noWrap/>
            <w:vAlign w:val="center"/>
            <w:hideMark/>
          </w:tcPr>
          <w:p w14:paraId="7808E9DE" w14:textId="4FB96D13"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16.8</w:t>
            </w:r>
          </w:p>
        </w:tc>
        <w:tc>
          <w:tcPr>
            <w:tcW w:w="920" w:type="dxa"/>
            <w:tcBorders>
              <w:top w:val="nil"/>
              <w:left w:val="nil"/>
              <w:bottom w:val="single" w:sz="4" w:space="0" w:color="auto"/>
              <w:right w:val="single" w:sz="4" w:space="0" w:color="auto"/>
            </w:tcBorders>
            <w:shd w:val="clear" w:color="000000" w:fill="FFFFFF"/>
            <w:noWrap/>
            <w:vAlign w:val="center"/>
            <w:hideMark/>
          </w:tcPr>
          <w:p w14:paraId="0900E97B" w14:textId="4A452D4D" w:rsidR="0049760F" w:rsidRPr="005D2A6A" w:rsidRDefault="0049760F" w:rsidP="0049760F">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30</w:t>
            </w:r>
          </w:p>
        </w:tc>
      </w:tr>
    </w:tbl>
    <w:p w14:paraId="287DC954" w14:textId="42088801" w:rsidR="000C07D2" w:rsidRDefault="0049760F" w:rsidP="000C07D2">
      <w:pPr>
        <w:pStyle w:val="BodyText"/>
        <w:spacing w:before="162" w:line="360" w:lineRule="auto"/>
        <w:ind w:right="90"/>
        <w:jc w:val="both"/>
        <w:rPr>
          <w:noProof/>
          <w:color w:val="000000" w:themeColor="text1"/>
        </w:rPr>
        <w:sectPr w:rsidR="000C07D2"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Cs/>
          <w:noProof/>
          <w:color w:val="000000" w:themeColor="text1"/>
        </w:rPr>
        <mc:AlternateContent>
          <mc:Choice Requires="wps">
            <w:drawing>
              <wp:anchor distT="0" distB="0" distL="114300" distR="114300" simplePos="0" relativeHeight="252800000" behindDoc="0" locked="0" layoutInCell="1" allowOverlap="1" wp14:anchorId="0CFB1FFB" wp14:editId="38BE2D96">
                <wp:simplePos x="0" y="0"/>
                <wp:positionH relativeFrom="margin">
                  <wp:posOffset>2887980</wp:posOffset>
                </wp:positionH>
                <wp:positionV relativeFrom="paragraph">
                  <wp:posOffset>40005</wp:posOffset>
                </wp:positionV>
                <wp:extent cx="3800475" cy="307340"/>
                <wp:effectExtent l="0" t="0" r="0" b="0"/>
                <wp:wrapNone/>
                <wp:docPr id="2176" name="TextBox 22"/>
                <wp:cNvGraphicFramePr/>
                <a:graphic xmlns:a="http://schemas.openxmlformats.org/drawingml/2006/main">
                  <a:graphicData uri="http://schemas.microsoft.com/office/word/2010/wordprocessingShape">
                    <wps:wsp>
                      <wps:cNvSpPr txBox="1"/>
                      <wps:spPr>
                        <a:xfrm>
                          <a:off x="0" y="0"/>
                          <a:ext cx="3800475" cy="307340"/>
                        </a:xfrm>
                        <a:prstGeom prst="rect">
                          <a:avLst/>
                        </a:prstGeom>
                        <a:noFill/>
                      </wps:spPr>
                      <wps:txbx>
                        <w:txbxContent>
                          <w:p w14:paraId="035BBD81" w14:textId="77777777" w:rsidR="000C07D2" w:rsidRPr="00CE35EB" w:rsidRDefault="000C07D2" w:rsidP="0049760F">
                            <w:pPr>
                              <w:spacing w:line="240" w:lineRule="auto"/>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7181A439" w14:textId="77777777" w:rsidR="000C07D2" w:rsidRPr="00CE35EB" w:rsidRDefault="000C07D2" w:rsidP="0049760F">
                            <w:pPr>
                              <w:spacing w:line="240" w:lineRule="auto"/>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CFB1FFB" id="_x0000_s1149" type="#_x0000_t202" style="position:absolute;left:0;text-align:left;margin-left:227.4pt;margin-top:3.15pt;width:299.25pt;height:24.2pt;z-index:25280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" filled="f" stroked="f">
                <v:textbox style="mso-fit-shape-to-text:t">
                  <w:txbxContent>
                    <w:p w14:paraId="035BBD81" w14:textId="77777777" w:rsidR="000C07D2" w:rsidRPr="00CE35EB" w:rsidRDefault="000C07D2" w:rsidP="0049760F">
                      <w:pPr>
                        <w:spacing w:line="240" w:lineRule="auto"/>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7181A439" w14:textId="77777777" w:rsidR="000C07D2" w:rsidRPr="00CE35EB" w:rsidRDefault="000C07D2" w:rsidP="0049760F">
                      <w:pPr>
                        <w:spacing w:line="240" w:lineRule="auto"/>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60C47F24" w14:textId="77777777" w:rsidR="0049760F" w:rsidRDefault="0049760F" w:rsidP="0049760F">
      <w:pPr>
        <w:tabs>
          <w:tab w:val="left" w:pos="1530"/>
        </w:tabs>
        <w:spacing w:line="240" w:lineRule="auto"/>
        <w:rPr>
          <w:rFonts w:ascii="Arial" w:eastAsia="Arial" w:hAnsi="Arial" w:cs="Arial"/>
          <w:bCs/>
          <w:i/>
          <w:iCs/>
          <w:color w:val="000000" w:themeColor="text1"/>
          <w:sz w:val="18"/>
          <w:szCs w:val="18"/>
        </w:rPr>
      </w:pPr>
    </w:p>
    <w:p w14:paraId="55DE723D" w14:textId="1AFC6BE9" w:rsidR="000C07D2" w:rsidRPr="003757E0" w:rsidRDefault="000C07D2" w:rsidP="0049760F">
      <w:pPr>
        <w:tabs>
          <w:tab w:val="left" w:pos="1530"/>
        </w:tabs>
        <w:spacing w:line="240" w:lineRule="auto"/>
        <w:rPr>
          <w:rFonts w:ascii="Arial" w:eastAsia="Arial" w:hAnsi="Arial" w:cs="Arial"/>
          <w:bCs/>
          <w:i/>
          <w:iCs/>
          <w:color w:val="000000" w:themeColor="text1"/>
          <w:sz w:val="18"/>
          <w:szCs w:val="18"/>
        </w:rPr>
      </w:pPr>
      <w:r w:rsidRPr="003757E0">
        <w:rPr>
          <w:rFonts w:ascii="Arial" w:eastAsia="Arial" w:hAnsi="Arial" w:cs="Arial"/>
          <w:bCs/>
          <w:i/>
          <w:iCs/>
          <w:color w:val="000000" w:themeColor="text1"/>
          <w:sz w:val="18"/>
          <w:szCs w:val="18"/>
        </w:rPr>
        <w:t>*Note: In 2020, the percentage distribution of Bisp</w:t>
      </w:r>
      <w:r>
        <w:rPr>
          <w:rFonts w:ascii="Arial" w:eastAsia="Arial" w:hAnsi="Arial" w:cs="Arial"/>
          <w:bCs/>
          <w:i/>
          <w:iCs/>
          <w:color w:val="000000" w:themeColor="text1"/>
          <w:sz w:val="18"/>
          <w:szCs w:val="18"/>
        </w:rPr>
        <w:t>h</w:t>
      </w:r>
      <w:r w:rsidRPr="003757E0">
        <w:rPr>
          <w:rFonts w:ascii="Arial" w:eastAsia="Arial" w:hAnsi="Arial" w:cs="Arial"/>
          <w:bCs/>
          <w:i/>
          <w:iCs/>
          <w:color w:val="000000" w:themeColor="text1"/>
          <w:sz w:val="18"/>
          <w:szCs w:val="18"/>
        </w:rPr>
        <w:t xml:space="preserve">enol- A, F and S </w:t>
      </w:r>
      <w:r>
        <w:rPr>
          <w:rFonts w:ascii="Arial" w:eastAsia="Arial" w:hAnsi="Arial" w:cs="Arial"/>
          <w:bCs/>
          <w:i/>
          <w:iCs/>
          <w:color w:val="000000" w:themeColor="text1"/>
          <w:sz w:val="18"/>
          <w:szCs w:val="18"/>
        </w:rPr>
        <w:t xml:space="preserve">in India </w:t>
      </w:r>
      <w:r w:rsidRPr="003757E0">
        <w:rPr>
          <w:rFonts w:ascii="Arial" w:eastAsia="Arial" w:hAnsi="Arial" w:cs="Arial"/>
          <w:bCs/>
          <w:i/>
          <w:iCs/>
          <w:color w:val="000000" w:themeColor="text1"/>
          <w:sz w:val="18"/>
          <w:szCs w:val="18"/>
        </w:rPr>
        <w:t>was 92%, 5% and 3%, respectively.</w:t>
      </w:r>
    </w:p>
    <w:p w14:paraId="128070B3" w14:textId="1B70B65E" w:rsidR="007B461A" w:rsidRDefault="007B461A" w:rsidP="007B461A">
      <w:pPr>
        <w:spacing w:line="360" w:lineRule="auto"/>
        <w:textAlignment w:val="baseline"/>
        <w:rPr>
          <w:rFonts w:ascii="Arial" w:eastAsia="Verdana" w:hAnsi="Arial" w:cs="Arial"/>
          <w:b/>
          <w:bCs/>
          <w:color w:val="000000"/>
          <w:kern w:val="24"/>
          <w:sz w:val="24"/>
          <w:szCs w:val="24"/>
        </w:rPr>
      </w:pPr>
    </w:p>
    <w:p w14:paraId="4E10E467" w14:textId="79171C5B" w:rsidR="0049760F" w:rsidRDefault="0049760F" w:rsidP="007B461A">
      <w:pPr>
        <w:spacing w:line="360" w:lineRule="auto"/>
        <w:textAlignment w:val="baseline"/>
        <w:rPr>
          <w:rFonts w:ascii="Arial" w:eastAsia="Verdana" w:hAnsi="Arial" w:cs="Arial"/>
          <w:b/>
          <w:bCs/>
          <w:color w:val="000000"/>
          <w:kern w:val="24"/>
          <w:sz w:val="24"/>
          <w:szCs w:val="24"/>
        </w:rPr>
      </w:pPr>
    </w:p>
    <w:p w14:paraId="06A7C034" w14:textId="6C854927" w:rsidR="0049760F" w:rsidRDefault="0049760F" w:rsidP="007B461A">
      <w:pPr>
        <w:spacing w:line="360" w:lineRule="auto"/>
        <w:textAlignment w:val="baseline"/>
        <w:rPr>
          <w:rFonts w:ascii="Arial" w:eastAsia="Verdana" w:hAnsi="Arial" w:cs="Arial"/>
          <w:b/>
          <w:bCs/>
          <w:color w:val="000000"/>
          <w:kern w:val="24"/>
          <w:sz w:val="24"/>
          <w:szCs w:val="24"/>
        </w:rPr>
      </w:pPr>
    </w:p>
    <w:p w14:paraId="647048A2" w14:textId="77777777" w:rsidR="007B461A" w:rsidRPr="00AF20A2" w:rsidRDefault="007B461A" w:rsidP="007B461A">
      <w:pPr>
        <w:spacing w:line="360" w:lineRule="auto"/>
        <w:textAlignment w:val="baseline"/>
        <w:rPr>
          <w:rFonts w:ascii="Arial" w:eastAsia="Verdana" w:hAnsi="Arial" w:cs="Arial"/>
          <w:b/>
          <w:bCs/>
          <w:color w:val="000000"/>
          <w:kern w:val="24"/>
          <w:sz w:val="24"/>
          <w:szCs w:val="24"/>
        </w:rPr>
      </w:pPr>
      <w:r w:rsidRPr="00AF20A2">
        <w:rPr>
          <w:rFonts w:ascii="Arial" w:eastAsia="Verdana" w:hAnsi="Arial" w:cs="Arial"/>
          <w:b/>
          <w:bCs/>
          <w:color w:val="000000"/>
          <w:kern w:val="24"/>
          <w:sz w:val="24"/>
          <w:szCs w:val="24"/>
        </w:rPr>
        <w:t>India Vinyl Ester Resin Demand Supply Analysis, By Volume, 2015-2030F (Thousand Tonnes)</w:t>
      </w:r>
    </w:p>
    <w:tbl>
      <w:tblPr>
        <w:tblW w:w="9911" w:type="dxa"/>
        <w:jc w:val="center"/>
        <w:tblCellMar>
          <w:left w:w="0" w:type="dxa"/>
          <w:right w:w="0" w:type="dxa"/>
        </w:tblCellMar>
        <w:tblLook w:val="0420" w:firstRow="1" w:lastRow="0" w:firstColumn="0" w:lastColumn="0" w:noHBand="0" w:noVBand="1"/>
      </w:tblPr>
      <w:tblGrid>
        <w:gridCol w:w="1036"/>
        <w:gridCol w:w="1188"/>
        <w:gridCol w:w="852"/>
        <w:gridCol w:w="852"/>
        <w:gridCol w:w="852"/>
        <w:gridCol w:w="852"/>
        <w:gridCol w:w="744"/>
        <w:gridCol w:w="959"/>
        <w:gridCol w:w="860"/>
        <w:gridCol w:w="858"/>
        <w:gridCol w:w="858"/>
      </w:tblGrid>
      <w:tr w:rsidR="007B461A" w:rsidRPr="00113DAD" w14:paraId="44EE93AF" w14:textId="77777777" w:rsidTr="005B1169">
        <w:trPr>
          <w:trHeight w:val="472"/>
          <w:jc w:val="center"/>
        </w:trPr>
        <w:tc>
          <w:tcPr>
            <w:tcW w:w="103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29F653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118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7FBAEB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52"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D69E531"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2015</w:t>
            </w:r>
          </w:p>
        </w:tc>
        <w:tc>
          <w:tcPr>
            <w:tcW w:w="852"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28A4C76"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2016</w:t>
            </w:r>
          </w:p>
        </w:tc>
        <w:tc>
          <w:tcPr>
            <w:tcW w:w="852"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EA42587"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2017</w:t>
            </w:r>
          </w:p>
        </w:tc>
        <w:tc>
          <w:tcPr>
            <w:tcW w:w="852"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40A400"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2018</w:t>
            </w:r>
          </w:p>
        </w:tc>
        <w:tc>
          <w:tcPr>
            <w:tcW w:w="74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CE08CDD"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2019</w:t>
            </w:r>
          </w:p>
        </w:tc>
        <w:tc>
          <w:tcPr>
            <w:tcW w:w="95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D88AD4F"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2020</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F6DA44A"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2021E</w:t>
            </w:r>
          </w:p>
        </w:tc>
        <w:tc>
          <w:tcPr>
            <w:tcW w:w="85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C4476A3"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2025F</w:t>
            </w:r>
          </w:p>
        </w:tc>
        <w:tc>
          <w:tcPr>
            <w:tcW w:w="85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9881732" w14:textId="77777777" w:rsidR="007B461A" w:rsidRPr="00113DAD" w:rsidRDefault="007B461A" w:rsidP="005B1169">
            <w:pPr>
              <w:tabs>
                <w:tab w:val="left" w:pos="1290"/>
              </w:tabs>
              <w:spacing w:line="360" w:lineRule="auto"/>
              <w:jc w:val="center"/>
              <w:rPr>
                <w:rFonts w:ascii="Arial" w:eastAsia="Arial" w:hAnsi="Arial" w:cs="Arial"/>
                <w:color w:val="FFFFFF" w:themeColor="background1"/>
                <w:sz w:val="14"/>
                <w:szCs w:val="14"/>
                <w:lang w:val="en-US"/>
              </w:rPr>
            </w:pPr>
            <w:r w:rsidRPr="00113DAD">
              <w:rPr>
                <w:rFonts w:ascii="Arial" w:eastAsia="Arial" w:hAnsi="Arial" w:cs="Arial"/>
                <w:b/>
                <w:bCs/>
                <w:color w:val="FFFFFF" w:themeColor="background1"/>
                <w:sz w:val="14"/>
                <w:szCs w:val="14"/>
              </w:rPr>
              <w:t>2030F</w:t>
            </w:r>
          </w:p>
        </w:tc>
      </w:tr>
      <w:tr w:rsidR="007B461A" w:rsidRPr="00113DAD" w14:paraId="47F07525" w14:textId="77777777" w:rsidTr="005B1169">
        <w:trPr>
          <w:trHeight w:val="542"/>
          <w:jc w:val="center"/>
        </w:trPr>
        <w:tc>
          <w:tcPr>
            <w:tcW w:w="103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FA47519"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India</w:t>
            </w:r>
          </w:p>
        </w:tc>
        <w:tc>
          <w:tcPr>
            <w:tcW w:w="1188"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32CEF5D"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Capacity</w:t>
            </w:r>
          </w:p>
        </w:tc>
        <w:tc>
          <w:tcPr>
            <w:tcW w:w="852"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DE78DD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c>
          <w:tcPr>
            <w:tcW w:w="852"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173A314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c>
          <w:tcPr>
            <w:tcW w:w="852"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2E812A0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c>
          <w:tcPr>
            <w:tcW w:w="852"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2C3692C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c>
          <w:tcPr>
            <w:tcW w:w="74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44A9D1A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c>
          <w:tcPr>
            <w:tcW w:w="959"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41DBF89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2EDB757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c>
          <w:tcPr>
            <w:tcW w:w="85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343554A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c>
          <w:tcPr>
            <w:tcW w:w="85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hideMark/>
          </w:tcPr>
          <w:p w14:paraId="7CFE6EE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4.8</w:t>
            </w:r>
          </w:p>
        </w:tc>
      </w:tr>
      <w:tr w:rsidR="007B461A" w:rsidRPr="00113DAD" w14:paraId="60AA8C39" w14:textId="77777777" w:rsidTr="005B1169">
        <w:trPr>
          <w:trHeight w:val="472"/>
          <w:jc w:val="center"/>
        </w:trPr>
        <w:tc>
          <w:tcPr>
            <w:tcW w:w="1036" w:type="dxa"/>
            <w:vMerge/>
            <w:tcBorders>
              <w:top w:val="single" w:sz="24" w:space="0" w:color="FFFFFF"/>
              <w:left w:val="single" w:sz="8" w:space="0" w:color="FFFFFF"/>
              <w:bottom w:val="single" w:sz="8" w:space="0" w:color="FFFFFF"/>
              <w:right w:val="single" w:sz="8" w:space="0" w:color="FFFFFF"/>
            </w:tcBorders>
            <w:vAlign w:val="center"/>
            <w:hideMark/>
          </w:tcPr>
          <w:p w14:paraId="6ECAEA53"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88"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98C62D7"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Production</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9B8D98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3.7</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37CE60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3.8</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991954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3.9</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1188C7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4.0</w:t>
            </w:r>
          </w:p>
        </w:tc>
        <w:tc>
          <w:tcPr>
            <w:tcW w:w="74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5D2DDD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4.1</w:t>
            </w:r>
          </w:p>
        </w:tc>
        <w:tc>
          <w:tcPr>
            <w:tcW w:w="959"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5949A8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3.9</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0F913B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3.6</w:t>
            </w:r>
          </w:p>
        </w:tc>
        <w:tc>
          <w:tcPr>
            <w:tcW w:w="8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E7567A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4.1</w:t>
            </w:r>
          </w:p>
        </w:tc>
        <w:tc>
          <w:tcPr>
            <w:tcW w:w="8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91689A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4.4</w:t>
            </w:r>
          </w:p>
        </w:tc>
      </w:tr>
      <w:tr w:rsidR="007B461A" w:rsidRPr="00113DAD" w14:paraId="047C6D0B" w14:textId="77777777" w:rsidTr="005B1169">
        <w:trPr>
          <w:trHeight w:val="472"/>
          <w:jc w:val="center"/>
        </w:trPr>
        <w:tc>
          <w:tcPr>
            <w:tcW w:w="1036" w:type="dxa"/>
            <w:vMerge/>
            <w:tcBorders>
              <w:top w:val="single" w:sz="24" w:space="0" w:color="FFFFFF"/>
              <w:left w:val="single" w:sz="8" w:space="0" w:color="FFFFFF"/>
              <w:bottom w:val="single" w:sz="8" w:space="0" w:color="FFFFFF"/>
              <w:right w:val="single" w:sz="8" w:space="0" w:color="FFFFFF"/>
            </w:tcBorders>
            <w:vAlign w:val="center"/>
            <w:hideMark/>
          </w:tcPr>
          <w:p w14:paraId="09D26364"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88"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73BB065"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Import</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77EAEDF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5.4</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0AB78CA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6.1</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3E9A87A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6.7</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4952EDF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7.3</w:t>
            </w:r>
          </w:p>
        </w:tc>
        <w:tc>
          <w:tcPr>
            <w:tcW w:w="74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0D8087A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7.9</w:t>
            </w:r>
          </w:p>
        </w:tc>
        <w:tc>
          <w:tcPr>
            <w:tcW w:w="959"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16E0165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6.7</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2DC5BBD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15C3A50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0D9E144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r>
      <w:tr w:rsidR="007B461A" w:rsidRPr="00113DAD" w14:paraId="27EFC3A3" w14:textId="77777777" w:rsidTr="005B1169">
        <w:trPr>
          <w:trHeight w:val="472"/>
          <w:jc w:val="center"/>
        </w:trPr>
        <w:tc>
          <w:tcPr>
            <w:tcW w:w="1036" w:type="dxa"/>
            <w:vMerge/>
            <w:tcBorders>
              <w:top w:val="single" w:sz="24" w:space="0" w:color="FFFFFF"/>
              <w:left w:val="single" w:sz="8" w:space="0" w:color="FFFFFF"/>
              <w:bottom w:val="single" w:sz="8" w:space="0" w:color="FFFFFF"/>
              <w:right w:val="single" w:sz="8" w:space="0" w:color="FFFFFF"/>
            </w:tcBorders>
            <w:vAlign w:val="center"/>
            <w:hideMark/>
          </w:tcPr>
          <w:p w14:paraId="346FE789"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88"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4123083"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Export</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8DBDED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0.4</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600C25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0.5</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62D1E9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0.6</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BFC22C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0.6</w:t>
            </w:r>
          </w:p>
        </w:tc>
        <w:tc>
          <w:tcPr>
            <w:tcW w:w="74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2CE4F61"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0.6</w:t>
            </w:r>
          </w:p>
        </w:tc>
        <w:tc>
          <w:tcPr>
            <w:tcW w:w="959"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6FC8337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0.4</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6E6A9C5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AFBABAB"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c>
          <w:tcPr>
            <w:tcW w:w="8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3F5634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0.00</w:t>
            </w:r>
          </w:p>
        </w:tc>
      </w:tr>
      <w:tr w:rsidR="007B461A" w:rsidRPr="00113DAD" w14:paraId="1C65800A" w14:textId="77777777" w:rsidTr="005B1169">
        <w:trPr>
          <w:trHeight w:val="767"/>
          <w:jc w:val="center"/>
        </w:trPr>
        <w:tc>
          <w:tcPr>
            <w:tcW w:w="1036" w:type="dxa"/>
            <w:vMerge/>
            <w:tcBorders>
              <w:top w:val="single" w:sz="24" w:space="0" w:color="FFFFFF"/>
              <w:left w:val="single" w:sz="8" w:space="0" w:color="FFFFFF"/>
              <w:bottom w:val="single" w:sz="8" w:space="0" w:color="FFFFFF"/>
              <w:right w:val="single" w:sz="8" w:space="0" w:color="FFFFFF"/>
            </w:tcBorders>
            <w:vAlign w:val="center"/>
            <w:hideMark/>
          </w:tcPr>
          <w:p w14:paraId="34311A75"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88"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AD0D6F7"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Total Demand</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8D3A11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8.7</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9D8B82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9.3</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A1D186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10.0</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93E847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10.6</w:t>
            </w:r>
          </w:p>
        </w:tc>
        <w:tc>
          <w:tcPr>
            <w:tcW w:w="74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E6C503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11.3</w:t>
            </w:r>
          </w:p>
        </w:tc>
        <w:tc>
          <w:tcPr>
            <w:tcW w:w="959"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C4D8A3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5BD64EF"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11.1</w:t>
            </w:r>
          </w:p>
        </w:tc>
        <w:tc>
          <w:tcPr>
            <w:tcW w:w="8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DD5FAC5"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16.8</w:t>
            </w:r>
          </w:p>
        </w:tc>
        <w:tc>
          <w:tcPr>
            <w:tcW w:w="8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502182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30.0</w:t>
            </w:r>
          </w:p>
        </w:tc>
      </w:tr>
      <w:tr w:rsidR="007B461A" w:rsidRPr="00113DAD" w14:paraId="5C36E6B9" w14:textId="77777777" w:rsidTr="005B1169">
        <w:trPr>
          <w:trHeight w:val="767"/>
          <w:jc w:val="center"/>
        </w:trPr>
        <w:tc>
          <w:tcPr>
            <w:tcW w:w="1036" w:type="dxa"/>
            <w:vMerge/>
            <w:tcBorders>
              <w:top w:val="single" w:sz="24" w:space="0" w:color="FFFFFF"/>
              <w:left w:val="single" w:sz="8" w:space="0" w:color="FFFFFF"/>
              <w:bottom w:val="single" w:sz="8" w:space="0" w:color="FFFFFF"/>
              <w:right w:val="single" w:sz="8" w:space="0" w:color="FFFFFF"/>
            </w:tcBorders>
            <w:vAlign w:val="center"/>
            <w:hideMark/>
          </w:tcPr>
          <w:p w14:paraId="7CEDBA60"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88"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713DE4D"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Y-O-Y Growth (%)</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043F95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tcPr>
          <w:p w14:paraId="2AC0DEB0"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6.90%</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tcPr>
          <w:p w14:paraId="442BD13E"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7.53%</w:t>
            </w:r>
          </w:p>
        </w:tc>
        <w:tc>
          <w:tcPr>
            <w:tcW w:w="852"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tcPr>
          <w:p w14:paraId="6007000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6.0%</w:t>
            </w:r>
          </w:p>
        </w:tc>
        <w:tc>
          <w:tcPr>
            <w:tcW w:w="74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tcPr>
          <w:p w14:paraId="0799EC5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6.60%</w:t>
            </w:r>
          </w:p>
        </w:tc>
        <w:tc>
          <w:tcPr>
            <w:tcW w:w="959"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tcPr>
          <w:p w14:paraId="370C4B27"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-10.62%</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tcPr>
          <w:p w14:paraId="6DABDB93"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9.90%</w:t>
            </w:r>
          </w:p>
        </w:tc>
        <w:tc>
          <w:tcPr>
            <w:tcW w:w="8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5139062"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10.86%</w:t>
            </w:r>
          </w:p>
        </w:tc>
        <w:tc>
          <w:tcPr>
            <w:tcW w:w="8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A96F4B8"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11.21%</w:t>
            </w:r>
          </w:p>
        </w:tc>
      </w:tr>
      <w:tr w:rsidR="007B461A" w:rsidRPr="00113DAD" w14:paraId="1C7B9C31" w14:textId="77777777" w:rsidTr="00561428">
        <w:trPr>
          <w:trHeight w:val="767"/>
          <w:jc w:val="center"/>
        </w:trPr>
        <w:tc>
          <w:tcPr>
            <w:tcW w:w="1036" w:type="dxa"/>
            <w:vMerge/>
            <w:tcBorders>
              <w:top w:val="single" w:sz="24" w:space="0" w:color="FFFFFF"/>
              <w:left w:val="single" w:sz="8" w:space="0" w:color="FFFFFF"/>
              <w:bottom w:val="single" w:sz="8" w:space="0" w:color="FFFFFF"/>
              <w:right w:val="single" w:sz="8" w:space="0" w:color="FFFFFF"/>
            </w:tcBorders>
            <w:vAlign w:val="center"/>
            <w:hideMark/>
          </w:tcPr>
          <w:p w14:paraId="413E23AB"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p>
        </w:tc>
        <w:tc>
          <w:tcPr>
            <w:tcW w:w="1188"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7EB3682" w14:textId="77777777" w:rsidR="007B461A" w:rsidRPr="00113DAD" w:rsidRDefault="007B461A" w:rsidP="005B1169">
            <w:pPr>
              <w:tabs>
                <w:tab w:val="left" w:pos="1290"/>
              </w:tabs>
              <w:spacing w:line="360" w:lineRule="auto"/>
              <w:jc w:val="center"/>
              <w:rPr>
                <w:rFonts w:ascii="Arial" w:eastAsia="Arial" w:hAnsi="Arial" w:cs="Arial"/>
                <w:b/>
                <w:bCs/>
                <w:color w:val="000000" w:themeColor="text1"/>
                <w:sz w:val="14"/>
                <w:szCs w:val="14"/>
              </w:rPr>
            </w:pPr>
            <w:r w:rsidRPr="00113DAD">
              <w:rPr>
                <w:rFonts w:ascii="Arial" w:eastAsia="Arial" w:hAnsi="Arial" w:cs="Arial"/>
                <w:b/>
                <w:bCs/>
                <w:color w:val="000000" w:themeColor="text1"/>
                <w:sz w:val="14"/>
                <w:szCs w:val="14"/>
              </w:rPr>
              <w:t>Demand Supply Gap</w:t>
            </w: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6596D578" w14:textId="46743F0F"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668837EE" w14:textId="14C436BA"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12D68F6A" w14:textId="58CB929B"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52"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4C4882D7" w14:textId="33E44F86"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74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14D047D4" w14:textId="15DBFF78"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959"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tcPr>
          <w:p w14:paraId="15603BB4" w14:textId="7779C734"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DF17E6"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-7.46</w:t>
            </w:r>
          </w:p>
        </w:tc>
        <w:tc>
          <w:tcPr>
            <w:tcW w:w="8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4A48C2D"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-12.76</w:t>
            </w:r>
          </w:p>
        </w:tc>
        <w:tc>
          <w:tcPr>
            <w:tcW w:w="8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A267FA" w14:textId="77777777" w:rsidR="007B461A" w:rsidRPr="00113DAD" w:rsidRDefault="007B461A" w:rsidP="005B1169">
            <w:pPr>
              <w:tabs>
                <w:tab w:val="left" w:pos="1290"/>
              </w:tabs>
              <w:spacing w:line="360" w:lineRule="auto"/>
              <w:jc w:val="center"/>
              <w:rPr>
                <w:rFonts w:ascii="Arial" w:eastAsia="Arial" w:hAnsi="Arial" w:cs="Arial"/>
                <w:color w:val="000000" w:themeColor="text1"/>
                <w:sz w:val="14"/>
                <w:szCs w:val="14"/>
                <w:lang w:val="en-US"/>
              </w:rPr>
            </w:pPr>
            <w:r w:rsidRPr="00113DAD">
              <w:rPr>
                <w:rFonts w:ascii="Arial" w:eastAsia="Arial" w:hAnsi="Arial" w:cs="Arial"/>
                <w:color w:val="000000" w:themeColor="text1"/>
                <w:sz w:val="14"/>
                <w:szCs w:val="14"/>
                <w:lang w:val="en-US"/>
              </w:rPr>
              <w:t>-25.55</w:t>
            </w:r>
          </w:p>
        </w:tc>
      </w:tr>
    </w:tbl>
    <w:p w14:paraId="4D23CA62" w14:textId="77777777" w:rsidR="007B461A" w:rsidRDefault="007B461A" w:rsidP="007B461A">
      <w:pPr>
        <w:tabs>
          <w:tab w:val="left" w:pos="1290"/>
        </w:tabs>
        <w:spacing w:line="360" w:lineRule="auto"/>
        <w:jc w:val="both"/>
        <w:rPr>
          <w:rFonts w:ascii="Arial" w:eastAsia="Arial" w:hAnsi="Arial" w:cs="Arial"/>
          <w:color w:val="000000" w:themeColor="text1"/>
          <w:sz w:val="24"/>
          <w:szCs w:val="24"/>
        </w:rPr>
      </w:pPr>
      <w:r w:rsidRPr="009D7B5D">
        <w:rPr>
          <w:rFonts w:ascii="Arial" w:eastAsia="Arial" w:hAnsi="Arial" w:cs="Arial"/>
          <w:noProof/>
          <w:sz w:val="24"/>
          <w:szCs w:val="24"/>
        </w:rPr>
        <mc:AlternateContent>
          <mc:Choice Requires="wps">
            <w:drawing>
              <wp:anchor distT="0" distB="0" distL="114300" distR="114300" simplePos="0" relativeHeight="252819456" behindDoc="0" locked="0" layoutInCell="1" allowOverlap="1" wp14:anchorId="7117EF7C" wp14:editId="3E4B58BD">
                <wp:simplePos x="0" y="0"/>
                <wp:positionH relativeFrom="column">
                  <wp:posOffset>4627880</wp:posOffset>
                </wp:positionH>
                <wp:positionV relativeFrom="paragraph">
                  <wp:posOffset>167005</wp:posOffset>
                </wp:positionV>
                <wp:extent cx="1809277" cy="584775"/>
                <wp:effectExtent l="0" t="0" r="0" b="0"/>
                <wp:wrapNone/>
                <wp:docPr id="23"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68D6C640" w14:textId="77777777" w:rsidR="007B461A" w:rsidRPr="00E33B0C" w:rsidRDefault="007B461A" w:rsidP="007B461A">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117EF7C" id="_x0000_s1150" type="#_x0000_t202" style="position:absolute;left:0;text-align:left;margin-left:364.4pt;margin-top:13.15pt;width:142.45pt;height:46.05pt;z-index:25281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" filled="f" stroked="f">
                <v:textbox style="mso-fit-shape-to-text:t">
                  <w:txbxContent>
                    <w:p w14:paraId="68D6C640" w14:textId="77777777" w:rsidR="007B461A" w:rsidRPr="00E33B0C" w:rsidRDefault="007B461A" w:rsidP="007B461A">
                      <w:pPr>
                        <w:jc w:val="right"/>
                        <w:textAlignment w:val="baseline"/>
                        <w:rPr>
                          <w:rFonts w:ascii="Verdana" w:eastAsia="Verdana" w:hAnsi="Verdana" w:cs="Verdana"/>
                          <w:i/>
                          <w:iCs/>
                          <w:color w:val="7F7F7F"/>
                          <w:kern w:val="24"/>
                          <w:sz w:val="12"/>
                          <w:szCs w:val="12"/>
                        </w:rPr>
                      </w:pPr>
                      <w:r w:rsidRPr="00E33B0C">
                        <w:rPr>
                          <w:rFonts w:ascii="Verdana" w:eastAsia="Verdana" w:hAnsi="Verdana" w:cs="Verdana"/>
                          <w:i/>
                          <w:iCs/>
                          <w:color w:val="7F7F7F"/>
                          <w:kern w:val="24"/>
                          <w:sz w:val="12"/>
                          <w:szCs w:val="12"/>
                        </w:rPr>
                        <w:t>Source: TechSci Research</w:t>
                      </w:r>
                    </w:p>
                  </w:txbxContent>
                </v:textbox>
              </v:shape>
            </w:pict>
          </mc:Fallback>
        </mc:AlternateContent>
      </w:r>
    </w:p>
    <w:p w14:paraId="7A28E808" w14:textId="77777777" w:rsidR="00A42F2F" w:rsidRDefault="00A42F2F" w:rsidP="007B461A">
      <w:pPr>
        <w:spacing w:line="360" w:lineRule="auto"/>
        <w:textAlignment w:val="baseline"/>
        <w:rPr>
          <w:rFonts w:ascii="Arial" w:eastAsiaTheme="majorEastAsia" w:hAnsi="Arial" w:cs="Arial"/>
          <w:b/>
          <w:bCs/>
          <w:color w:val="000000" w:themeColor="text1"/>
          <w:kern w:val="24"/>
          <w:sz w:val="24"/>
          <w:szCs w:val="24"/>
        </w:rPr>
      </w:pPr>
    </w:p>
    <w:p w14:paraId="759B8F38" w14:textId="4AFA29F8" w:rsidR="007B461A" w:rsidRPr="00AF20A2" w:rsidRDefault="007B461A" w:rsidP="007B461A">
      <w:pPr>
        <w:spacing w:line="360" w:lineRule="auto"/>
        <w:textAlignment w:val="baseline"/>
        <w:rPr>
          <w:rFonts w:ascii="Arial" w:eastAsiaTheme="majorEastAsia" w:hAnsi="Arial" w:cs="Arial"/>
          <w:b/>
          <w:bCs/>
          <w:color w:val="000000" w:themeColor="text1"/>
          <w:kern w:val="24"/>
          <w:sz w:val="24"/>
          <w:szCs w:val="24"/>
        </w:rPr>
      </w:pPr>
      <w:r w:rsidRPr="00AF20A2">
        <w:rPr>
          <w:rFonts w:ascii="Arial" w:eastAsiaTheme="majorEastAsia" w:hAnsi="Arial" w:cs="Arial"/>
          <w:b/>
          <w:bCs/>
          <w:color w:val="000000" w:themeColor="text1"/>
          <w:kern w:val="24"/>
          <w:sz w:val="24"/>
          <w:szCs w:val="24"/>
        </w:rPr>
        <w:t>India Vinyl Ester Resin Demand, By Volume, 2020-2030F (</w:t>
      </w:r>
      <w:r>
        <w:rPr>
          <w:rFonts w:ascii="Arial" w:eastAsiaTheme="majorEastAsia" w:hAnsi="Arial" w:cs="Arial"/>
          <w:b/>
          <w:bCs/>
          <w:color w:val="000000" w:themeColor="text1"/>
          <w:kern w:val="24"/>
          <w:sz w:val="24"/>
          <w:szCs w:val="24"/>
        </w:rPr>
        <w:t>000’</w:t>
      </w:r>
      <w:r w:rsidRPr="00AF20A2">
        <w:rPr>
          <w:rFonts w:ascii="Arial" w:eastAsiaTheme="majorEastAsia" w:hAnsi="Arial" w:cs="Arial"/>
          <w:b/>
          <w:bCs/>
          <w:color w:val="000000" w:themeColor="text1"/>
          <w:kern w:val="24"/>
          <w:sz w:val="24"/>
          <w:szCs w:val="24"/>
        </w:rPr>
        <w:t xml:space="preserve"> Tonnes)</w:t>
      </w:r>
    </w:p>
    <w:tbl>
      <w:tblPr>
        <w:tblW w:w="10127" w:type="dxa"/>
        <w:tblLook w:val="0420" w:firstRow="1" w:lastRow="0" w:firstColumn="0" w:lastColumn="0" w:noHBand="0" w:noVBand="1"/>
      </w:tblPr>
      <w:tblGrid>
        <w:gridCol w:w="979"/>
        <w:gridCol w:w="827"/>
        <w:gridCol w:w="833"/>
        <w:gridCol w:w="832"/>
        <w:gridCol w:w="832"/>
        <w:gridCol w:w="832"/>
        <w:gridCol w:w="832"/>
        <w:gridCol w:w="832"/>
        <w:gridCol w:w="832"/>
        <w:gridCol w:w="832"/>
        <w:gridCol w:w="832"/>
        <w:gridCol w:w="832"/>
      </w:tblGrid>
      <w:tr w:rsidR="007B461A" w:rsidRPr="00113DAD" w14:paraId="5830840C" w14:textId="77777777" w:rsidTr="005B1169">
        <w:trPr>
          <w:trHeight w:val="944"/>
        </w:trPr>
        <w:tc>
          <w:tcPr>
            <w:tcW w:w="979" w:type="dxa"/>
            <w:tcBorders>
              <w:top w:val="single" w:sz="8" w:space="0" w:color="FFFFFF"/>
              <w:left w:val="single" w:sz="8" w:space="0" w:color="FFFFFF"/>
              <w:bottom w:val="single" w:sz="12" w:space="0" w:color="FFFFFF"/>
              <w:right w:val="single" w:sz="8" w:space="0" w:color="FFFFFF"/>
            </w:tcBorders>
            <w:shd w:val="clear" w:color="000000" w:fill="70AD47"/>
            <w:vAlign w:val="center"/>
            <w:hideMark/>
          </w:tcPr>
          <w:p w14:paraId="6BD2470F"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lastRenderedPageBreak/>
              <w:t>Demand Scenario</w:t>
            </w:r>
          </w:p>
        </w:tc>
        <w:tc>
          <w:tcPr>
            <w:tcW w:w="827" w:type="dxa"/>
            <w:tcBorders>
              <w:top w:val="single" w:sz="8" w:space="0" w:color="FFFFFF"/>
              <w:left w:val="nil"/>
              <w:bottom w:val="single" w:sz="12" w:space="0" w:color="FFFFFF"/>
              <w:right w:val="single" w:sz="8" w:space="0" w:color="FFFFFF"/>
            </w:tcBorders>
            <w:shd w:val="clear" w:color="000000" w:fill="70AD47"/>
            <w:vAlign w:val="center"/>
            <w:hideMark/>
          </w:tcPr>
          <w:p w14:paraId="7CFD040E"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2020</w:t>
            </w:r>
          </w:p>
        </w:tc>
        <w:tc>
          <w:tcPr>
            <w:tcW w:w="833" w:type="dxa"/>
            <w:tcBorders>
              <w:top w:val="single" w:sz="8" w:space="0" w:color="FFFFFF"/>
              <w:left w:val="nil"/>
              <w:bottom w:val="single" w:sz="12" w:space="0" w:color="FFFFFF"/>
              <w:right w:val="single" w:sz="8" w:space="0" w:color="FFFFFF"/>
            </w:tcBorders>
            <w:shd w:val="clear" w:color="000000" w:fill="70AD47"/>
            <w:vAlign w:val="center"/>
            <w:hideMark/>
          </w:tcPr>
          <w:p w14:paraId="119185CC"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2021E</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16C6AE91"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2022F</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5F23A0C7"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2023F</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74DBE3A8"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2024F</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32B99D6B"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2025F</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15D8CF3E"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2026F</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399327EF"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2027F</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5D6FCE52"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2028F</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254AF91B"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2029F</w:t>
            </w:r>
          </w:p>
        </w:tc>
        <w:tc>
          <w:tcPr>
            <w:tcW w:w="832" w:type="dxa"/>
            <w:tcBorders>
              <w:top w:val="single" w:sz="8" w:space="0" w:color="FFFFFF"/>
              <w:left w:val="nil"/>
              <w:bottom w:val="single" w:sz="12" w:space="0" w:color="FFFFFF"/>
              <w:right w:val="single" w:sz="8" w:space="0" w:color="FFFFFF"/>
            </w:tcBorders>
            <w:shd w:val="clear" w:color="000000" w:fill="70AD47"/>
            <w:vAlign w:val="center"/>
            <w:hideMark/>
          </w:tcPr>
          <w:p w14:paraId="48434811" w14:textId="77777777" w:rsidR="007B461A" w:rsidRPr="00113DAD" w:rsidRDefault="007B461A" w:rsidP="005B1169">
            <w:pPr>
              <w:spacing w:after="0" w:line="240" w:lineRule="auto"/>
              <w:jc w:val="center"/>
              <w:rPr>
                <w:rFonts w:ascii="Arial" w:eastAsia="Times New Roman" w:hAnsi="Arial" w:cs="Arial"/>
                <w:b/>
                <w:bCs/>
                <w:color w:val="000000"/>
                <w:sz w:val="14"/>
                <w:szCs w:val="14"/>
                <w:lang w:val="en-US"/>
              </w:rPr>
            </w:pPr>
            <w:r w:rsidRPr="00113DAD">
              <w:rPr>
                <w:rFonts w:ascii="Arial" w:eastAsia="Times New Roman" w:hAnsi="Arial" w:cs="Arial"/>
                <w:b/>
                <w:bCs/>
                <w:color w:val="000000"/>
                <w:sz w:val="14"/>
                <w:szCs w:val="14"/>
              </w:rPr>
              <w:t>2030F</w:t>
            </w:r>
          </w:p>
        </w:tc>
      </w:tr>
      <w:tr w:rsidR="007B461A" w:rsidRPr="00113DAD" w14:paraId="5A80FAAA" w14:textId="77777777" w:rsidTr="005B1169">
        <w:trPr>
          <w:trHeight w:val="830"/>
        </w:trPr>
        <w:tc>
          <w:tcPr>
            <w:tcW w:w="979" w:type="dxa"/>
            <w:tcBorders>
              <w:top w:val="nil"/>
              <w:left w:val="single" w:sz="8" w:space="0" w:color="FFFFFF"/>
              <w:bottom w:val="single" w:sz="8" w:space="0" w:color="FFFFFF"/>
              <w:right w:val="single" w:sz="8" w:space="0" w:color="FFFFFF"/>
            </w:tcBorders>
            <w:shd w:val="clear" w:color="000000" w:fill="D5E3CF"/>
            <w:vAlign w:val="center"/>
            <w:hideMark/>
          </w:tcPr>
          <w:p w14:paraId="5846B253"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Optimistic</w:t>
            </w:r>
          </w:p>
        </w:tc>
        <w:tc>
          <w:tcPr>
            <w:tcW w:w="827" w:type="dxa"/>
            <w:tcBorders>
              <w:top w:val="nil"/>
              <w:left w:val="nil"/>
              <w:bottom w:val="single" w:sz="8" w:space="0" w:color="FFFFFF"/>
              <w:right w:val="single" w:sz="8" w:space="0" w:color="FFFFFF"/>
            </w:tcBorders>
            <w:shd w:val="clear" w:color="000000" w:fill="D5E3CF"/>
            <w:vAlign w:val="center"/>
            <w:hideMark/>
          </w:tcPr>
          <w:p w14:paraId="2B33FE8F"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10.11</w:t>
            </w:r>
          </w:p>
        </w:tc>
        <w:tc>
          <w:tcPr>
            <w:tcW w:w="833" w:type="dxa"/>
            <w:tcBorders>
              <w:top w:val="nil"/>
              <w:left w:val="nil"/>
              <w:bottom w:val="single" w:sz="8" w:space="0" w:color="FFFFFF"/>
              <w:right w:val="single" w:sz="8" w:space="0" w:color="FFFFFF"/>
            </w:tcBorders>
            <w:shd w:val="clear" w:color="000000" w:fill="D5E3CF"/>
            <w:vAlign w:val="center"/>
            <w:hideMark/>
          </w:tcPr>
          <w:p w14:paraId="04B976B7"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11.33</w:t>
            </w:r>
          </w:p>
        </w:tc>
        <w:tc>
          <w:tcPr>
            <w:tcW w:w="832" w:type="dxa"/>
            <w:tcBorders>
              <w:top w:val="nil"/>
              <w:left w:val="nil"/>
              <w:bottom w:val="single" w:sz="8" w:space="0" w:color="FFFFFF"/>
              <w:right w:val="single" w:sz="8" w:space="0" w:color="FFFFFF"/>
            </w:tcBorders>
            <w:shd w:val="clear" w:color="000000" w:fill="D5E3CF"/>
            <w:vAlign w:val="center"/>
            <w:hideMark/>
          </w:tcPr>
          <w:p w14:paraId="5A0BF7E3"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12.8</w:t>
            </w:r>
          </w:p>
        </w:tc>
        <w:tc>
          <w:tcPr>
            <w:tcW w:w="832" w:type="dxa"/>
            <w:tcBorders>
              <w:top w:val="nil"/>
              <w:left w:val="nil"/>
              <w:bottom w:val="single" w:sz="8" w:space="0" w:color="FFFFFF"/>
              <w:right w:val="single" w:sz="8" w:space="0" w:color="FFFFFF"/>
            </w:tcBorders>
            <w:shd w:val="clear" w:color="000000" w:fill="D5E3CF"/>
            <w:vAlign w:val="center"/>
            <w:hideMark/>
          </w:tcPr>
          <w:p w14:paraId="18319C27"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14.59</w:t>
            </w:r>
          </w:p>
        </w:tc>
        <w:tc>
          <w:tcPr>
            <w:tcW w:w="832" w:type="dxa"/>
            <w:tcBorders>
              <w:top w:val="nil"/>
              <w:left w:val="nil"/>
              <w:bottom w:val="single" w:sz="8" w:space="0" w:color="FFFFFF"/>
              <w:right w:val="single" w:sz="8" w:space="0" w:color="FFFFFF"/>
            </w:tcBorders>
            <w:shd w:val="clear" w:color="000000" w:fill="D5E3CF"/>
            <w:vAlign w:val="center"/>
            <w:hideMark/>
          </w:tcPr>
          <w:p w14:paraId="42405218"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16.59</w:t>
            </w:r>
          </w:p>
        </w:tc>
        <w:tc>
          <w:tcPr>
            <w:tcW w:w="832" w:type="dxa"/>
            <w:tcBorders>
              <w:top w:val="nil"/>
              <w:left w:val="nil"/>
              <w:bottom w:val="single" w:sz="8" w:space="0" w:color="FFFFFF"/>
              <w:right w:val="single" w:sz="8" w:space="0" w:color="FFFFFF"/>
            </w:tcBorders>
            <w:shd w:val="clear" w:color="000000" w:fill="D5E3CF"/>
            <w:vAlign w:val="center"/>
            <w:hideMark/>
          </w:tcPr>
          <w:p w14:paraId="389A38F6"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18.81</w:t>
            </w:r>
          </w:p>
        </w:tc>
        <w:tc>
          <w:tcPr>
            <w:tcW w:w="832" w:type="dxa"/>
            <w:tcBorders>
              <w:top w:val="nil"/>
              <w:left w:val="nil"/>
              <w:bottom w:val="single" w:sz="8" w:space="0" w:color="FFFFFF"/>
              <w:right w:val="single" w:sz="8" w:space="0" w:color="FFFFFF"/>
            </w:tcBorders>
            <w:shd w:val="clear" w:color="000000" w:fill="D5E3CF"/>
            <w:vAlign w:val="center"/>
            <w:hideMark/>
          </w:tcPr>
          <w:p w14:paraId="0F8811D5"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21.64</w:t>
            </w:r>
          </w:p>
        </w:tc>
        <w:tc>
          <w:tcPr>
            <w:tcW w:w="832" w:type="dxa"/>
            <w:tcBorders>
              <w:top w:val="nil"/>
              <w:left w:val="nil"/>
              <w:bottom w:val="single" w:sz="8" w:space="0" w:color="FFFFFF"/>
              <w:right w:val="single" w:sz="8" w:space="0" w:color="FFFFFF"/>
            </w:tcBorders>
            <w:shd w:val="clear" w:color="000000" w:fill="D5E3CF"/>
            <w:vAlign w:val="center"/>
            <w:hideMark/>
          </w:tcPr>
          <w:p w14:paraId="7220D166"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25.16</w:t>
            </w:r>
          </w:p>
        </w:tc>
        <w:tc>
          <w:tcPr>
            <w:tcW w:w="832" w:type="dxa"/>
            <w:tcBorders>
              <w:top w:val="nil"/>
              <w:left w:val="nil"/>
              <w:bottom w:val="single" w:sz="8" w:space="0" w:color="FFFFFF"/>
              <w:right w:val="single" w:sz="8" w:space="0" w:color="FFFFFF"/>
            </w:tcBorders>
            <w:shd w:val="clear" w:color="000000" w:fill="D5E3CF"/>
            <w:vAlign w:val="center"/>
            <w:hideMark/>
          </w:tcPr>
          <w:p w14:paraId="700E18A8"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28.93</w:t>
            </w:r>
          </w:p>
        </w:tc>
        <w:tc>
          <w:tcPr>
            <w:tcW w:w="832" w:type="dxa"/>
            <w:tcBorders>
              <w:top w:val="nil"/>
              <w:left w:val="nil"/>
              <w:bottom w:val="single" w:sz="8" w:space="0" w:color="FFFFFF"/>
              <w:right w:val="single" w:sz="8" w:space="0" w:color="FFFFFF"/>
            </w:tcBorders>
            <w:shd w:val="clear" w:color="000000" w:fill="D5E3CF"/>
            <w:vAlign w:val="center"/>
            <w:hideMark/>
          </w:tcPr>
          <w:p w14:paraId="67D4E6BB"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32.96</w:t>
            </w:r>
          </w:p>
        </w:tc>
        <w:tc>
          <w:tcPr>
            <w:tcW w:w="832" w:type="dxa"/>
            <w:tcBorders>
              <w:top w:val="nil"/>
              <w:left w:val="nil"/>
              <w:bottom w:val="single" w:sz="8" w:space="0" w:color="FFFFFF"/>
              <w:right w:val="single" w:sz="8" w:space="0" w:color="FFFFFF"/>
            </w:tcBorders>
            <w:shd w:val="clear" w:color="000000" w:fill="D5E3CF"/>
            <w:vAlign w:val="center"/>
            <w:hideMark/>
          </w:tcPr>
          <w:p w14:paraId="6DA47DF4"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37.48</w:t>
            </w:r>
          </w:p>
        </w:tc>
      </w:tr>
      <w:tr w:rsidR="007B461A" w:rsidRPr="00113DAD" w14:paraId="4C405A71" w14:textId="77777777" w:rsidTr="005B1169">
        <w:trPr>
          <w:trHeight w:val="793"/>
        </w:trPr>
        <w:tc>
          <w:tcPr>
            <w:tcW w:w="979" w:type="dxa"/>
            <w:tcBorders>
              <w:top w:val="nil"/>
              <w:left w:val="single" w:sz="8" w:space="0" w:color="FFFFFF"/>
              <w:bottom w:val="single" w:sz="8" w:space="0" w:color="FFFFFF"/>
              <w:right w:val="single" w:sz="8" w:space="0" w:color="FFFFFF"/>
            </w:tcBorders>
            <w:shd w:val="clear" w:color="000000" w:fill="EBF1E9"/>
            <w:vAlign w:val="center"/>
            <w:hideMark/>
          </w:tcPr>
          <w:p w14:paraId="211D43DF"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Realistic</w:t>
            </w:r>
          </w:p>
        </w:tc>
        <w:tc>
          <w:tcPr>
            <w:tcW w:w="827" w:type="dxa"/>
            <w:tcBorders>
              <w:top w:val="nil"/>
              <w:left w:val="nil"/>
              <w:bottom w:val="single" w:sz="8" w:space="0" w:color="FFFFFF"/>
              <w:right w:val="single" w:sz="8" w:space="0" w:color="FFFFFF"/>
            </w:tcBorders>
            <w:shd w:val="clear" w:color="000000" w:fill="EBF1E9"/>
            <w:vAlign w:val="center"/>
            <w:hideMark/>
          </w:tcPr>
          <w:p w14:paraId="7AC17C01"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10.11</w:t>
            </w:r>
          </w:p>
        </w:tc>
        <w:tc>
          <w:tcPr>
            <w:tcW w:w="833" w:type="dxa"/>
            <w:tcBorders>
              <w:top w:val="nil"/>
              <w:left w:val="nil"/>
              <w:bottom w:val="single" w:sz="8" w:space="0" w:color="FFFFFF"/>
              <w:right w:val="single" w:sz="8" w:space="0" w:color="FFFFFF"/>
            </w:tcBorders>
            <w:shd w:val="clear" w:color="000000" w:fill="EBF1E9"/>
            <w:vAlign w:val="center"/>
            <w:hideMark/>
          </w:tcPr>
          <w:p w14:paraId="6BBF22D4"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11.08</w:t>
            </w:r>
          </w:p>
        </w:tc>
        <w:tc>
          <w:tcPr>
            <w:tcW w:w="832" w:type="dxa"/>
            <w:tcBorders>
              <w:top w:val="nil"/>
              <w:left w:val="nil"/>
              <w:bottom w:val="single" w:sz="8" w:space="0" w:color="FFFFFF"/>
              <w:right w:val="single" w:sz="8" w:space="0" w:color="FFFFFF"/>
            </w:tcBorders>
            <w:shd w:val="clear" w:color="000000" w:fill="EBF1E9"/>
            <w:vAlign w:val="center"/>
            <w:hideMark/>
          </w:tcPr>
          <w:p w14:paraId="1EA81195"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12.24</w:t>
            </w:r>
          </w:p>
        </w:tc>
        <w:tc>
          <w:tcPr>
            <w:tcW w:w="832" w:type="dxa"/>
            <w:tcBorders>
              <w:top w:val="nil"/>
              <w:left w:val="nil"/>
              <w:bottom w:val="single" w:sz="8" w:space="0" w:color="FFFFFF"/>
              <w:right w:val="single" w:sz="8" w:space="0" w:color="FFFFFF"/>
            </w:tcBorders>
            <w:shd w:val="clear" w:color="000000" w:fill="EBF1E9"/>
            <w:vAlign w:val="center"/>
            <w:hideMark/>
          </w:tcPr>
          <w:p w14:paraId="30B750A1"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13.64</w:t>
            </w:r>
          </w:p>
        </w:tc>
        <w:tc>
          <w:tcPr>
            <w:tcW w:w="832" w:type="dxa"/>
            <w:tcBorders>
              <w:top w:val="nil"/>
              <w:left w:val="nil"/>
              <w:bottom w:val="single" w:sz="8" w:space="0" w:color="FFFFFF"/>
              <w:right w:val="single" w:sz="8" w:space="0" w:color="FFFFFF"/>
            </w:tcBorders>
            <w:shd w:val="clear" w:color="000000" w:fill="EBF1E9"/>
            <w:vAlign w:val="center"/>
            <w:hideMark/>
          </w:tcPr>
          <w:p w14:paraId="039CFF9E"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15.17</w:t>
            </w:r>
          </w:p>
        </w:tc>
        <w:tc>
          <w:tcPr>
            <w:tcW w:w="832" w:type="dxa"/>
            <w:tcBorders>
              <w:top w:val="nil"/>
              <w:left w:val="nil"/>
              <w:bottom w:val="single" w:sz="8" w:space="0" w:color="FFFFFF"/>
              <w:right w:val="single" w:sz="8" w:space="0" w:color="FFFFFF"/>
            </w:tcBorders>
            <w:shd w:val="clear" w:color="000000" w:fill="EBF1E9"/>
            <w:vAlign w:val="center"/>
            <w:hideMark/>
          </w:tcPr>
          <w:p w14:paraId="3906FCAF"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16.81</w:t>
            </w:r>
          </w:p>
        </w:tc>
        <w:tc>
          <w:tcPr>
            <w:tcW w:w="832" w:type="dxa"/>
            <w:tcBorders>
              <w:top w:val="nil"/>
              <w:left w:val="nil"/>
              <w:bottom w:val="single" w:sz="8" w:space="0" w:color="FFFFFF"/>
              <w:right w:val="single" w:sz="8" w:space="0" w:color="FFFFFF"/>
            </w:tcBorders>
            <w:shd w:val="clear" w:color="000000" w:fill="EBF1E9"/>
            <w:vAlign w:val="center"/>
            <w:hideMark/>
          </w:tcPr>
          <w:p w14:paraId="5C188676"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18.92</w:t>
            </w:r>
          </w:p>
        </w:tc>
        <w:tc>
          <w:tcPr>
            <w:tcW w:w="832" w:type="dxa"/>
            <w:tcBorders>
              <w:top w:val="nil"/>
              <w:left w:val="nil"/>
              <w:bottom w:val="single" w:sz="8" w:space="0" w:color="FFFFFF"/>
              <w:right w:val="single" w:sz="8" w:space="0" w:color="FFFFFF"/>
            </w:tcBorders>
            <w:shd w:val="clear" w:color="000000" w:fill="EBF1E9"/>
            <w:vAlign w:val="center"/>
            <w:hideMark/>
          </w:tcPr>
          <w:p w14:paraId="33EB423F"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21.52</w:t>
            </w:r>
          </w:p>
        </w:tc>
        <w:tc>
          <w:tcPr>
            <w:tcW w:w="832" w:type="dxa"/>
            <w:tcBorders>
              <w:top w:val="nil"/>
              <w:left w:val="nil"/>
              <w:bottom w:val="single" w:sz="8" w:space="0" w:color="FFFFFF"/>
              <w:right w:val="single" w:sz="8" w:space="0" w:color="FFFFFF"/>
            </w:tcBorders>
            <w:shd w:val="clear" w:color="000000" w:fill="EBF1E9"/>
            <w:vAlign w:val="center"/>
            <w:hideMark/>
          </w:tcPr>
          <w:p w14:paraId="63593B82"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24.21</w:t>
            </w:r>
          </w:p>
        </w:tc>
        <w:tc>
          <w:tcPr>
            <w:tcW w:w="832" w:type="dxa"/>
            <w:tcBorders>
              <w:top w:val="nil"/>
              <w:left w:val="nil"/>
              <w:bottom w:val="single" w:sz="8" w:space="0" w:color="FFFFFF"/>
              <w:right w:val="single" w:sz="8" w:space="0" w:color="FFFFFF"/>
            </w:tcBorders>
            <w:shd w:val="clear" w:color="000000" w:fill="EBF1E9"/>
            <w:vAlign w:val="center"/>
            <w:hideMark/>
          </w:tcPr>
          <w:p w14:paraId="714CD526"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26.97</w:t>
            </w:r>
          </w:p>
        </w:tc>
        <w:tc>
          <w:tcPr>
            <w:tcW w:w="832" w:type="dxa"/>
            <w:tcBorders>
              <w:top w:val="nil"/>
              <w:left w:val="nil"/>
              <w:bottom w:val="single" w:sz="8" w:space="0" w:color="FFFFFF"/>
              <w:right w:val="single" w:sz="8" w:space="0" w:color="FFFFFF"/>
            </w:tcBorders>
            <w:shd w:val="clear" w:color="000000" w:fill="EBF1E9"/>
            <w:vAlign w:val="center"/>
            <w:hideMark/>
          </w:tcPr>
          <w:p w14:paraId="2B99F45D"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30</w:t>
            </w:r>
          </w:p>
        </w:tc>
      </w:tr>
      <w:tr w:rsidR="007B461A" w:rsidRPr="00113DAD" w14:paraId="0D4342FD" w14:textId="77777777" w:rsidTr="005B1169">
        <w:trPr>
          <w:trHeight w:val="793"/>
        </w:trPr>
        <w:tc>
          <w:tcPr>
            <w:tcW w:w="979" w:type="dxa"/>
            <w:tcBorders>
              <w:top w:val="nil"/>
              <w:left w:val="single" w:sz="8" w:space="0" w:color="FFFFFF"/>
              <w:bottom w:val="single" w:sz="8" w:space="0" w:color="FFFFFF"/>
              <w:right w:val="single" w:sz="8" w:space="0" w:color="FFFFFF"/>
            </w:tcBorders>
            <w:shd w:val="clear" w:color="000000" w:fill="D5E3CF"/>
            <w:vAlign w:val="center"/>
            <w:hideMark/>
          </w:tcPr>
          <w:p w14:paraId="5BDA85E7"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Pessimistic</w:t>
            </w:r>
          </w:p>
        </w:tc>
        <w:tc>
          <w:tcPr>
            <w:tcW w:w="827" w:type="dxa"/>
            <w:tcBorders>
              <w:top w:val="nil"/>
              <w:left w:val="nil"/>
              <w:bottom w:val="single" w:sz="8" w:space="0" w:color="FFFFFF"/>
              <w:right w:val="single" w:sz="8" w:space="0" w:color="FFFFFF"/>
            </w:tcBorders>
            <w:shd w:val="clear" w:color="000000" w:fill="D5E3CF"/>
            <w:vAlign w:val="center"/>
            <w:hideMark/>
          </w:tcPr>
          <w:p w14:paraId="694FDB7D"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10.11</w:t>
            </w:r>
          </w:p>
        </w:tc>
        <w:tc>
          <w:tcPr>
            <w:tcW w:w="833" w:type="dxa"/>
            <w:tcBorders>
              <w:top w:val="nil"/>
              <w:left w:val="nil"/>
              <w:bottom w:val="single" w:sz="8" w:space="0" w:color="FFFFFF"/>
              <w:right w:val="single" w:sz="8" w:space="0" w:color="FFFFFF"/>
            </w:tcBorders>
            <w:shd w:val="clear" w:color="000000" w:fill="D5E3CF"/>
            <w:vAlign w:val="center"/>
            <w:hideMark/>
          </w:tcPr>
          <w:p w14:paraId="37A42BD1"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10.77</w:t>
            </w:r>
          </w:p>
        </w:tc>
        <w:tc>
          <w:tcPr>
            <w:tcW w:w="832" w:type="dxa"/>
            <w:tcBorders>
              <w:top w:val="nil"/>
              <w:left w:val="nil"/>
              <w:bottom w:val="single" w:sz="8" w:space="0" w:color="FFFFFF"/>
              <w:right w:val="single" w:sz="8" w:space="0" w:color="FFFFFF"/>
            </w:tcBorders>
            <w:shd w:val="clear" w:color="000000" w:fill="D5E3CF"/>
            <w:vAlign w:val="center"/>
            <w:hideMark/>
          </w:tcPr>
          <w:p w14:paraId="3031CFDC"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11.58</w:t>
            </w:r>
          </w:p>
        </w:tc>
        <w:tc>
          <w:tcPr>
            <w:tcW w:w="832" w:type="dxa"/>
            <w:tcBorders>
              <w:top w:val="nil"/>
              <w:left w:val="nil"/>
              <w:bottom w:val="single" w:sz="8" w:space="0" w:color="FFFFFF"/>
              <w:right w:val="single" w:sz="8" w:space="0" w:color="FFFFFF"/>
            </w:tcBorders>
            <w:shd w:val="clear" w:color="000000" w:fill="D5E3CF"/>
            <w:vAlign w:val="center"/>
            <w:hideMark/>
          </w:tcPr>
          <w:p w14:paraId="02000A16"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12.55</w:t>
            </w:r>
          </w:p>
        </w:tc>
        <w:tc>
          <w:tcPr>
            <w:tcW w:w="832" w:type="dxa"/>
            <w:tcBorders>
              <w:top w:val="nil"/>
              <w:left w:val="nil"/>
              <w:bottom w:val="single" w:sz="8" w:space="0" w:color="FFFFFF"/>
              <w:right w:val="single" w:sz="8" w:space="0" w:color="FFFFFF"/>
            </w:tcBorders>
            <w:shd w:val="clear" w:color="000000" w:fill="D5E3CF"/>
            <w:vAlign w:val="center"/>
            <w:hideMark/>
          </w:tcPr>
          <w:p w14:paraId="568F9554"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13.58</w:t>
            </w:r>
          </w:p>
        </w:tc>
        <w:tc>
          <w:tcPr>
            <w:tcW w:w="832" w:type="dxa"/>
            <w:tcBorders>
              <w:top w:val="nil"/>
              <w:left w:val="nil"/>
              <w:bottom w:val="single" w:sz="8" w:space="0" w:color="FFFFFF"/>
              <w:right w:val="single" w:sz="8" w:space="0" w:color="FFFFFF"/>
            </w:tcBorders>
            <w:shd w:val="clear" w:color="000000" w:fill="D5E3CF"/>
            <w:vAlign w:val="center"/>
            <w:hideMark/>
          </w:tcPr>
          <w:p w14:paraId="5D609F38"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14.65</w:t>
            </w:r>
          </w:p>
        </w:tc>
        <w:tc>
          <w:tcPr>
            <w:tcW w:w="832" w:type="dxa"/>
            <w:tcBorders>
              <w:top w:val="nil"/>
              <w:left w:val="nil"/>
              <w:bottom w:val="single" w:sz="8" w:space="0" w:color="FFFFFF"/>
              <w:right w:val="single" w:sz="8" w:space="0" w:color="FFFFFF"/>
            </w:tcBorders>
            <w:shd w:val="clear" w:color="000000" w:fill="D5E3CF"/>
            <w:vAlign w:val="center"/>
            <w:hideMark/>
          </w:tcPr>
          <w:p w14:paraId="5EC900CE"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16.05</w:t>
            </w:r>
          </w:p>
        </w:tc>
        <w:tc>
          <w:tcPr>
            <w:tcW w:w="832" w:type="dxa"/>
            <w:tcBorders>
              <w:top w:val="nil"/>
              <w:left w:val="nil"/>
              <w:bottom w:val="single" w:sz="8" w:space="0" w:color="FFFFFF"/>
              <w:right w:val="single" w:sz="8" w:space="0" w:color="FFFFFF"/>
            </w:tcBorders>
            <w:shd w:val="clear" w:color="000000" w:fill="D5E3CF"/>
            <w:vAlign w:val="center"/>
            <w:hideMark/>
          </w:tcPr>
          <w:p w14:paraId="6030DA64"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17.77</w:t>
            </w:r>
          </w:p>
        </w:tc>
        <w:tc>
          <w:tcPr>
            <w:tcW w:w="832" w:type="dxa"/>
            <w:tcBorders>
              <w:top w:val="nil"/>
              <w:left w:val="nil"/>
              <w:bottom w:val="single" w:sz="8" w:space="0" w:color="FFFFFF"/>
              <w:right w:val="single" w:sz="8" w:space="0" w:color="FFFFFF"/>
            </w:tcBorders>
            <w:shd w:val="clear" w:color="000000" w:fill="D5E3CF"/>
            <w:vAlign w:val="center"/>
            <w:hideMark/>
          </w:tcPr>
          <w:p w14:paraId="4D371C53"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19.45</w:t>
            </w:r>
          </w:p>
        </w:tc>
        <w:tc>
          <w:tcPr>
            <w:tcW w:w="832" w:type="dxa"/>
            <w:tcBorders>
              <w:top w:val="nil"/>
              <w:left w:val="nil"/>
              <w:bottom w:val="single" w:sz="8" w:space="0" w:color="FFFFFF"/>
              <w:right w:val="single" w:sz="8" w:space="0" w:color="FFFFFF"/>
            </w:tcBorders>
            <w:shd w:val="clear" w:color="000000" w:fill="D5E3CF"/>
            <w:vAlign w:val="center"/>
            <w:hideMark/>
          </w:tcPr>
          <w:p w14:paraId="56466881"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21.08</w:t>
            </w:r>
          </w:p>
        </w:tc>
        <w:tc>
          <w:tcPr>
            <w:tcW w:w="832" w:type="dxa"/>
            <w:tcBorders>
              <w:top w:val="nil"/>
              <w:left w:val="nil"/>
              <w:bottom w:val="single" w:sz="8" w:space="0" w:color="FFFFFF"/>
              <w:right w:val="single" w:sz="8" w:space="0" w:color="FFFFFF"/>
            </w:tcBorders>
            <w:shd w:val="clear" w:color="000000" w:fill="D5E3CF"/>
            <w:vAlign w:val="center"/>
            <w:hideMark/>
          </w:tcPr>
          <w:p w14:paraId="6623FA39" w14:textId="77777777" w:rsidR="007B461A" w:rsidRPr="00113DAD" w:rsidRDefault="007B461A" w:rsidP="005B1169">
            <w:pPr>
              <w:spacing w:after="0" w:line="240" w:lineRule="auto"/>
              <w:jc w:val="center"/>
              <w:rPr>
                <w:rFonts w:ascii="Arial" w:eastAsia="Times New Roman" w:hAnsi="Arial" w:cs="Arial"/>
                <w:color w:val="000000"/>
                <w:sz w:val="14"/>
                <w:szCs w:val="14"/>
                <w:lang w:val="en-US"/>
              </w:rPr>
            </w:pPr>
            <w:r w:rsidRPr="00113DAD">
              <w:rPr>
                <w:rFonts w:ascii="Arial" w:eastAsia="Times New Roman" w:hAnsi="Arial" w:cs="Arial"/>
                <w:color w:val="000000"/>
                <w:sz w:val="14"/>
                <w:szCs w:val="14"/>
                <w:lang w:val="en-US"/>
              </w:rPr>
              <w:t>22.81</w:t>
            </w:r>
          </w:p>
        </w:tc>
      </w:tr>
    </w:tbl>
    <w:p w14:paraId="686D9510" w14:textId="77777777" w:rsidR="007B461A" w:rsidRDefault="007B461A" w:rsidP="007B461A">
      <w:pPr>
        <w:rPr>
          <w:rFonts w:ascii="Arial" w:eastAsia="Arial" w:hAnsi="Arial" w:cs="Arial"/>
          <w:sz w:val="24"/>
          <w:szCs w:val="24"/>
        </w:rPr>
        <w:sectPr w:rsidR="007B461A"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9D7B5D">
        <w:rPr>
          <w:rFonts w:ascii="Arial" w:eastAsia="Arial" w:hAnsi="Arial" w:cs="Arial"/>
          <w:noProof/>
          <w:sz w:val="24"/>
          <w:szCs w:val="24"/>
        </w:rPr>
        <mc:AlternateContent>
          <mc:Choice Requires="wps">
            <w:drawing>
              <wp:anchor distT="0" distB="0" distL="114300" distR="114300" simplePos="0" relativeHeight="252821504" behindDoc="0" locked="0" layoutInCell="1" allowOverlap="1" wp14:anchorId="4EFC66A5" wp14:editId="43FAADFE">
                <wp:simplePos x="0" y="0"/>
                <wp:positionH relativeFrom="column">
                  <wp:posOffset>4656632</wp:posOffset>
                </wp:positionH>
                <wp:positionV relativeFrom="paragraph">
                  <wp:posOffset>216402</wp:posOffset>
                </wp:positionV>
                <wp:extent cx="1809277" cy="584775"/>
                <wp:effectExtent l="0" t="0" r="0" b="0"/>
                <wp:wrapNone/>
                <wp:docPr id="1114" name="TextBox 4"/>
                <wp:cNvGraphicFramePr/>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4F1BB92B" w14:textId="77777777" w:rsidR="007B461A" w:rsidRPr="00113DAD" w:rsidRDefault="007B461A" w:rsidP="007B461A">
                            <w:pPr>
                              <w:jc w:val="right"/>
                              <w:textAlignment w:val="baseline"/>
                              <w:rPr>
                                <w:rFonts w:ascii="Verdana" w:eastAsia="Verdana" w:hAnsi="Verdana" w:cs="Verdana"/>
                                <w:i/>
                                <w:iCs/>
                                <w:color w:val="7F7F7F"/>
                                <w:kern w:val="24"/>
                                <w:sz w:val="12"/>
                                <w:szCs w:val="12"/>
                              </w:rPr>
                            </w:pPr>
                            <w:r w:rsidRPr="00113DAD">
                              <w:rPr>
                                <w:rFonts w:ascii="Verdana" w:eastAsia="Verdana" w:hAnsi="Verdana" w:cs="Verdana"/>
                                <w:i/>
                                <w:iCs/>
                                <w:color w:val="7F7F7F"/>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EFC66A5" id="_x0000_s1151" type="#_x0000_t202" style="position:absolute;margin-left:366.65pt;margin-top:17.05pt;width:142.45pt;height:46.05pt;z-index:25282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" filled="f" stroked="f">
                <v:textbox style="mso-fit-shape-to-text:t">
                  <w:txbxContent>
                    <w:p w14:paraId="4F1BB92B" w14:textId="77777777" w:rsidR="007B461A" w:rsidRPr="00113DAD" w:rsidRDefault="007B461A" w:rsidP="007B461A">
                      <w:pPr>
                        <w:jc w:val="right"/>
                        <w:textAlignment w:val="baseline"/>
                        <w:rPr>
                          <w:rFonts w:ascii="Verdana" w:eastAsia="Verdana" w:hAnsi="Verdana" w:cs="Verdana"/>
                          <w:i/>
                          <w:iCs/>
                          <w:color w:val="7F7F7F"/>
                          <w:kern w:val="24"/>
                          <w:sz w:val="12"/>
                          <w:szCs w:val="12"/>
                        </w:rPr>
                      </w:pPr>
                      <w:r w:rsidRPr="00113DAD">
                        <w:rPr>
                          <w:rFonts w:ascii="Verdana" w:eastAsia="Verdana" w:hAnsi="Verdana" w:cs="Verdana"/>
                          <w:i/>
                          <w:iCs/>
                          <w:color w:val="7F7F7F"/>
                          <w:kern w:val="24"/>
                          <w:sz w:val="12"/>
                          <w:szCs w:val="12"/>
                        </w:rPr>
                        <w:t>Source: TechSci Research</w:t>
                      </w:r>
                    </w:p>
                  </w:txbxContent>
                </v:textbox>
              </v:shape>
            </w:pict>
          </mc:Fallback>
        </mc:AlternateContent>
      </w:r>
    </w:p>
    <w:p w14:paraId="35FD3D0C" w14:textId="4F6E120F" w:rsidR="007B461A" w:rsidRDefault="007B461A" w:rsidP="000C07D2">
      <w:pPr>
        <w:tabs>
          <w:tab w:val="left" w:pos="1530"/>
        </w:tabs>
        <w:spacing w:line="480" w:lineRule="auto"/>
        <w:rPr>
          <w:rFonts w:ascii="Arial" w:eastAsia="Arial" w:hAnsi="Arial" w:cs="Arial"/>
          <w:b/>
          <w:color w:val="000000" w:themeColor="text1"/>
          <w:sz w:val="24"/>
          <w:szCs w:val="24"/>
        </w:rPr>
      </w:pPr>
    </w:p>
    <w:p w14:paraId="3E1107C2" w14:textId="77777777" w:rsidR="008D6034" w:rsidRPr="006B795B" w:rsidRDefault="008D6034" w:rsidP="008D6034">
      <w:pPr>
        <w:tabs>
          <w:tab w:val="left" w:pos="1290"/>
        </w:tabs>
        <w:spacing w:line="276" w:lineRule="auto"/>
        <w:jc w:val="both"/>
        <w:rPr>
          <w:rFonts w:ascii="Arial" w:eastAsia="Arial" w:hAnsi="Arial" w:cs="Arial"/>
          <w:b/>
          <w:bCs/>
          <w:sz w:val="24"/>
          <w:szCs w:val="24"/>
        </w:rPr>
      </w:pPr>
      <w:r w:rsidRPr="006B795B">
        <w:rPr>
          <w:rFonts w:ascii="Arial" w:eastAsia="Arial" w:hAnsi="Arial" w:cs="Arial"/>
          <w:b/>
          <w:bCs/>
          <w:sz w:val="24"/>
          <w:szCs w:val="24"/>
        </w:rPr>
        <w:t>Optimistic</w:t>
      </w:r>
    </w:p>
    <w:p w14:paraId="2E637FDC" w14:textId="0161F4A9" w:rsidR="008D6034" w:rsidRDefault="008D6034" w:rsidP="008D6034">
      <w:pPr>
        <w:tabs>
          <w:tab w:val="left" w:pos="1290"/>
        </w:tabs>
        <w:spacing w:line="360" w:lineRule="auto"/>
        <w:jc w:val="both"/>
        <w:rPr>
          <w:rFonts w:ascii="Arial" w:eastAsia="Arial" w:hAnsi="Arial" w:cs="Arial"/>
          <w:sz w:val="24"/>
          <w:szCs w:val="24"/>
        </w:rPr>
      </w:pPr>
      <w:r w:rsidRPr="008903D1">
        <w:rPr>
          <w:rFonts w:ascii="Arial" w:eastAsia="Arial" w:hAnsi="Arial" w:cs="Arial"/>
          <w:sz w:val="24"/>
          <w:szCs w:val="24"/>
        </w:rPr>
        <w:t xml:space="preserve">Driven by V-shaped recovery of the GDP growth rate in the region, consumption levels from key downstream sectors will increase sharply. Government schemes including </w:t>
      </w:r>
      <w:r>
        <w:rPr>
          <w:rFonts w:ascii="Arial" w:eastAsia="Arial" w:hAnsi="Arial" w:cs="Arial"/>
          <w:sz w:val="24"/>
          <w:szCs w:val="24"/>
        </w:rPr>
        <w:t>“</w:t>
      </w:r>
      <w:r w:rsidRPr="008903D1">
        <w:rPr>
          <w:rFonts w:ascii="Arial" w:eastAsia="Arial" w:hAnsi="Arial" w:cs="Arial"/>
          <w:sz w:val="24"/>
          <w:szCs w:val="24"/>
        </w:rPr>
        <w:t xml:space="preserve">Housing </w:t>
      </w:r>
      <w:r>
        <w:rPr>
          <w:rFonts w:ascii="Arial" w:eastAsia="Arial" w:hAnsi="Arial" w:cs="Arial"/>
          <w:sz w:val="24"/>
          <w:szCs w:val="24"/>
        </w:rPr>
        <w:t>f</w:t>
      </w:r>
      <w:r w:rsidRPr="008903D1">
        <w:rPr>
          <w:rFonts w:ascii="Arial" w:eastAsia="Arial" w:hAnsi="Arial" w:cs="Arial"/>
          <w:sz w:val="24"/>
          <w:szCs w:val="24"/>
        </w:rPr>
        <w:t xml:space="preserve">or </w:t>
      </w:r>
      <w:r>
        <w:rPr>
          <w:rFonts w:ascii="Arial" w:eastAsia="Arial" w:hAnsi="Arial" w:cs="Arial"/>
          <w:sz w:val="24"/>
          <w:szCs w:val="24"/>
        </w:rPr>
        <w:t>A</w:t>
      </w:r>
      <w:r w:rsidRPr="008903D1">
        <w:rPr>
          <w:rFonts w:ascii="Arial" w:eastAsia="Arial" w:hAnsi="Arial" w:cs="Arial"/>
          <w:sz w:val="24"/>
          <w:szCs w:val="24"/>
        </w:rPr>
        <w:t>ll</w:t>
      </w:r>
      <w:r>
        <w:rPr>
          <w:rFonts w:ascii="Arial" w:eastAsia="Arial" w:hAnsi="Arial" w:cs="Arial"/>
          <w:sz w:val="24"/>
          <w:szCs w:val="24"/>
        </w:rPr>
        <w:t>”</w:t>
      </w:r>
      <w:r w:rsidRPr="008903D1">
        <w:rPr>
          <w:rFonts w:ascii="Arial" w:eastAsia="Arial" w:hAnsi="Arial" w:cs="Arial"/>
          <w:sz w:val="24"/>
          <w:szCs w:val="24"/>
        </w:rPr>
        <w:t xml:space="preserve">, </w:t>
      </w:r>
      <w:r>
        <w:rPr>
          <w:rFonts w:ascii="Arial" w:eastAsia="Arial" w:hAnsi="Arial" w:cs="Arial"/>
          <w:sz w:val="24"/>
          <w:szCs w:val="24"/>
        </w:rPr>
        <w:t>“</w:t>
      </w:r>
      <w:r w:rsidRPr="008903D1">
        <w:rPr>
          <w:rFonts w:ascii="Arial" w:eastAsia="Arial" w:hAnsi="Arial" w:cs="Arial"/>
          <w:sz w:val="24"/>
          <w:szCs w:val="24"/>
        </w:rPr>
        <w:t>Smart Cities</w:t>
      </w:r>
      <w:r>
        <w:rPr>
          <w:rFonts w:ascii="Arial" w:eastAsia="Arial" w:hAnsi="Arial" w:cs="Arial"/>
          <w:sz w:val="24"/>
          <w:szCs w:val="24"/>
        </w:rPr>
        <w:t xml:space="preserve"> Mission”</w:t>
      </w:r>
      <w:r w:rsidRPr="008903D1">
        <w:rPr>
          <w:rFonts w:ascii="Arial" w:eastAsia="Arial" w:hAnsi="Arial" w:cs="Arial"/>
          <w:sz w:val="24"/>
          <w:szCs w:val="24"/>
        </w:rPr>
        <w:t xml:space="preserve"> </w:t>
      </w:r>
      <w:r>
        <w:rPr>
          <w:rFonts w:ascii="Arial" w:eastAsia="Arial" w:hAnsi="Arial" w:cs="Arial"/>
          <w:sz w:val="24"/>
          <w:szCs w:val="24"/>
        </w:rPr>
        <w:t xml:space="preserve">to promote the growth of </w:t>
      </w:r>
      <w:r w:rsidRPr="008903D1">
        <w:rPr>
          <w:rFonts w:ascii="Arial" w:eastAsia="Arial" w:hAnsi="Arial" w:cs="Arial"/>
          <w:sz w:val="24"/>
          <w:szCs w:val="24"/>
        </w:rPr>
        <w:t xml:space="preserve">construction sector </w:t>
      </w:r>
      <w:r>
        <w:rPr>
          <w:rFonts w:ascii="Arial" w:eastAsia="Arial" w:hAnsi="Arial" w:cs="Arial"/>
          <w:sz w:val="24"/>
          <w:szCs w:val="24"/>
        </w:rPr>
        <w:t xml:space="preserve">will push the country’s </w:t>
      </w:r>
      <w:r>
        <w:rPr>
          <w:rFonts w:ascii="Arial" w:eastAsia="Arial" w:hAnsi="Arial" w:cs="Arial"/>
          <w:sz w:val="24"/>
          <w:szCs w:val="24"/>
        </w:rPr>
        <w:t>Vinyl Ester</w:t>
      </w:r>
      <w:r>
        <w:rPr>
          <w:rFonts w:ascii="Arial" w:eastAsia="Arial" w:hAnsi="Arial" w:cs="Arial"/>
          <w:sz w:val="24"/>
          <w:szCs w:val="24"/>
        </w:rPr>
        <w:t xml:space="preserve"> Resin demand growth</w:t>
      </w:r>
      <w:r w:rsidRPr="008903D1">
        <w:rPr>
          <w:rFonts w:ascii="Arial" w:eastAsia="Arial" w:hAnsi="Arial" w:cs="Arial"/>
          <w:sz w:val="24"/>
          <w:szCs w:val="24"/>
        </w:rPr>
        <w:t xml:space="preserve">. </w:t>
      </w:r>
      <w:r>
        <w:rPr>
          <w:rFonts w:ascii="Arial" w:eastAsia="Arial" w:hAnsi="Arial" w:cs="Arial"/>
          <w:sz w:val="24"/>
          <w:szCs w:val="24"/>
        </w:rPr>
        <w:t>Due to its growing</w:t>
      </w:r>
      <w:r w:rsidRPr="008903D1">
        <w:rPr>
          <w:rFonts w:ascii="Arial" w:eastAsia="Arial" w:hAnsi="Arial" w:cs="Arial"/>
          <w:sz w:val="24"/>
          <w:szCs w:val="24"/>
        </w:rPr>
        <w:t xml:space="preserve"> inclination towards digitization, </w:t>
      </w:r>
      <w:r>
        <w:rPr>
          <w:rFonts w:ascii="Arial" w:eastAsia="Arial" w:hAnsi="Arial" w:cs="Arial"/>
          <w:sz w:val="24"/>
          <w:szCs w:val="24"/>
        </w:rPr>
        <w:t xml:space="preserve">demand for </w:t>
      </w:r>
      <w:r>
        <w:rPr>
          <w:rFonts w:ascii="Arial" w:eastAsia="Arial" w:hAnsi="Arial" w:cs="Arial"/>
          <w:sz w:val="24"/>
          <w:szCs w:val="24"/>
        </w:rPr>
        <w:t>Vinyl Ester</w:t>
      </w:r>
      <w:r>
        <w:rPr>
          <w:rFonts w:ascii="Arial" w:eastAsia="Arial" w:hAnsi="Arial" w:cs="Arial"/>
          <w:sz w:val="24"/>
          <w:szCs w:val="24"/>
        </w:rPr>
        <w:t xml:space="preserve"> Resin reinforced PCBs </w:t>
      </w:r>
      <w:r w:rsidRPr="008903D1">
        <w:rPr>
          <w:rFonts w:ascii="Arial" w:eastAsia="Arial" w:hAnsi="Arial" w:cs="Arial"/>
          <w:sz w:val="24"/>
          <w:szCs w:val="24"/>
        </w:rPr>
        <w:t xml:space="preserve">looks to gain traction </w:t>
      </w:r>
      <w:r>
        <w:rPr>
          <w:rFonts w:ascii="Arial" w:eastAsia="Arial" w:hAnsi="Arial" w:cs="Arial"/>
          <w:sz w:val="24"/>
          <w:szCs w:val="24"/>
        </w:rPr>
        <w:t>with</w:t>
      </w:r>
      <w:r w:rsidRPr="008903D1">
        <w:rPr>
          <w:rFonts w:ascii="Arial" w:eastAsia="Arial" w:hAnsi="Arial" w:cs="Arial"/>
          <w:sz w:val="24"/>
          <w:szCs w:val="24"/>
        </w:rPr>
        <w:t xml:space="preserve"> Bharat Net and </w:t>
      </w:r>
      <w:r>
        <w:rPr>
          <w:rFonts w:ascii="Arial" w:eastAsia="Arial" w:hAnsi="Arial" w:cs="Arial"/>
          <w:sz w:val="24"/>
          <w:szCs w:val="24"/>
        </w:rPr>
        <w:t xml:space="preserve">growing </w:t>
      </w:r>
      <w:r w:rsidRPr="008903D1">
        <w:rPr>
          <w:rFonts w:ascii="Arial" w:eastAsia="Arial" w:hAnsi="Arial" w:cs="Arial"/>
          <w:sz w:val="24"/>
          <w:szCs w:val="24"/>
        </w:rPr>
        <w:t xml:space="preserve">push for complete digital literacy. Indian government has envisioned to make </w:t>
      </w:r>
      <w:r>
        <w:rPr>
          <w:rFonts w:ascii="Arial" w:eastAsia="Arial" w:hAnsi="Arial" w:cs="Arial"/>
          <w:sz w:val="24"/>
          <w:szCs w:val="24"/>
        </w:rPr>
        <w:t>the country</w:t>
      </w:r>
      <w:r w:rsidRPr="008903D1">
        <w:rPr>
          <w:rFonts w:ascii="Arial" w:eastAsia="Arial" w:hAnsi="Arial" w:cs="Arial"/>
          <w:sz w:val="24"/>
          <w:szCs w:val="24"/>
        </w:rPr>
        <w:t xml:space="preserve"> a manufacturing hub and increasing its GDP share to 25% by 2022</w:t>
      </w:r>
      <w:r>
        <w:rPr>
          <w:rFonts w:ascii="Arial" w:eastAsia="Arial" w:hAnsi="Arial" w:cs="Arial"/>
          <w:sz w:val="24"/>
          <w:szCs w:val="24"/>
        </w:rPr>
        <w:t>. I</w:t>
      </w:r>
      <w:r w:rsidRPr="008903D1">
        <w:rPr>
          <w:rFonts w:ascii="Arial" w:eastAsia="Arial" w:hAnsi="Arial" w:cs="Arial"/>
          <w:sz w:val="24"/>
          <w:szCs w:val="24"/>
        </w:rPr>
        <w:t>n lieu of that</w:t>
      </w:r>
      <w:r>
        <w:rPr>
          <w:rFonts w:ascii="Arial" w:eastAsia="Arial" w:hAnsi="Arial" w:cs="Arial"/>
          <w:sz w:val="24"/>
          <w:szCs w:val="24"/>
        </w:rPr>
        <w:t>,</w:t>
      </w:r>
      <w:r w:rsidRPr="008903D1">
        <w:rPr>
          <w:rFonts w:ascii="Arial" w:eastAsia="Arial" w:hAnsi="Arial" w:cs="Arial"/>
          <w:sz w:val="24"/>
          <w:szCs w:val="24"/>
        </w:rPr>
        <w:t xml:space="preserve"> </w:t>
      </w:r>
      <w:r>
        <w:rPr>
          <w:rFonts w:ascii="Arial" w:eastAsia="Arial" w:hAnsi="Arial" w:cs="Arial"/>
          <w:sz w:val="24"/>
          <w:szCs w:val="24"/>
        </w:rPr>
        <w:t xml:space="preserve">the Indian </w:t>
      </w:r>
      <w:r w:rsidRPr="008903D1">
        <w:rPr>
          <w:rFonts w:ascii="Arial" w:eastAsia="Arial" w:hAnsi="Arial" w:cs="Arial"/>
          <w:sz w:val="24"/>
          <w:szCs w:val="24"/>
        </w:rPr>
        <w:t>government has taken several initiatives and made various policy changes to attract FDIs as well as promot</w:t>
      </w:r>
      <w:r>
        <w:rPr>
          <w:rFonts w:ascii="Arial" w:eastAsia="Arial" w:hAnsi="Arial" w:cs="Arial"/>
          <w:sz w:val="24"/>
          <w:szCs w:val="24"/>
        </w:rPr>
        <w:t>e</w:t>
      </w:r>
      <w:r w:rsidRPr="008903D1">
        <w:rPr>
          <w:rFonts w:ascii="Arial" w:eastAsia="Arial" w:hAnsi="Arial" w:cs="Arial"/>
          <w:sz w:val="24"/>
          <w:szCs w:val="24"/>
        </w:rPr>
        <w:t xml:space="preserve"> </w:t>
      </w:r>
      <w:r>
        <w:rPr>
          <w:rFonts w:ascii="Arial" w:eastAsia="Arial" w:hAnsi="Arial" w:cs="Arial"/>
          <w:sz w:val="24"/>
          <w:szCs w:val="24"/>
        </w:rPr>
        <w:t xml:space="preserve">local </w:t>
      </w:r>
      <w:r w:rsidRPr="008903D1">
        <w:rPr>
          <w:rFonts w:ascii="Arial" w:eastAsia="Arial" w:hAnsi="Arial" w:cs="Arial"/>
          <w:sz w:val="24"/>
          <w:szCs w:val="24"/>
        </w:rPr>
        <w:t>manufacturing. India is in line with its renewable energy target</w:t>
      </w:r>
      <w:r>
        <w:rPr>
          <w:rFonts w:ascii="Arial" w:eastAsia="Arial" w:hAnsi="Arial" w:cs="Arial"/>
          <w:sz w:val="24"/>
          <w:szCs w:val="24"/>
        </w:rPr>
        <w:t>s</w:t>
      </w:r>
      <w:r w:rsidRPr="008903D1">
        <w:rPr>
          <w:rFonts w:ascii="Arial" w:eastAsia="Arial" w:hAnsi="Arial" w:cs="Arial"/>
          <w:sz w:val="24"/>
          <w:szCs w:val="24"/>
        </w:rPr>
        <w:t xml:space="preserve"> and </w:t>
      </w:r>
      <w:r>
        <w:rPr>
          <w:rFonts w:ascii="Arial" w:eastAsia="Arial" w:hAnsi="Arial" w:cs="Arial"/>
          <w:sz w:val="24"/>
          <w:szCs w:val="24"/>
        </w:rPr>
        <w:t>its investments in</w:t>
      </w:r>
      <w:r w:rsidRPr="008903D1">
        <w:rPr>
          <w:rFonts w:ascii="Arial" w:eastAsia="Arial" w:hAnsi="Arial" w:cs="Arial"/>
          <w:sz w:val="24"/>
          <w:szCs w:val="24"/>
        </w:rPr>
        <w:t xml:space="preserve"> renewable sources</w:t>
      </w:r>
      <w:r>
        <w:rPr>
          <w:rFonts w:ascii="Arial" w:eastAsia="Arial" w:hAnsi="Arial" w:cs="Arial"/>
          <w:sz w:val="24"/>
          <w:szCs w:val="24"/>
        </w:rPr>
        <w:t xml:space="preserve"> of energy,</w:t>
      </w:r>
      <w:r w:rsidRPr="008903D1">
        <w:rPr>
          <w:rFonts w:ascii="Arial" w:eastAsia="Arial" w:hAnsi="Arial" w:cs="Arial"/>
          <w:sz w:val="24"/>
          <w:szCs w:val="24"/>
        </w:rPr>
        <w:t xml:space="preserve"> particularly wind energy</w:t>
      </w:r>
      <w:r>
        <w:rPr>
          <w:rFonts w:ascii="Arial" w:eastAsia="Arial" w:hAnsi="Arial" w:cs="Arial"/>
          <w:sz w:val="24"/>
          <w:szCs w:val="24"/>
        </w:rPr>
        <w:t xml:space="preserve"> is growing tremendously</w:t>
      </w:r>
      <w:r w:rsidRPr="008903D1">
        <w:rPr>
          <w:rFonts w:ascii="Arial" w:eastAsia="Arial" w:hAnsi="Arial" w:cs="Arial"/>
          <w:sz w:val="24"/>
          <w:szCs w:val="24"/>
        </w:rPr>
        <w:t xml:space="preserve">. Advancements in material science present </w:t>
      </w:r>
      <w:r>
        <w:rPr>
          <w:rFonts w:ascii="Arial" w:eastAsia="Arial" w:hAnsi="Arial" w:cs="Arial"/>
          <w:sz w:val="24"/>
          <w:szCs w:val="24"/>
        </w:rPr>
        <w:t xml:space="preserve">opportunities </w:t>
      </w:r>
      <w:r w:rsidRPr="008903D1">
        <w:rPr>
          <w:rFonts w:ascii="Arial" w:eastAsia="Arial" w:hAnsi="Arial" w:cs="Arial"/>
          <w:sz w:val="24"/>
          <w:szCs w:val="24"/>
        </w:rPr>
        <w:t xml:space="preserve">to explore growth in </w:t>
      </w:r>
      <w:r>
        <w:rPr>
          <w:rFonts w:ascii="Arial" w:eastAsia="Arial" w:hAnsi="Arial" w:cs="Arial"/>
          <w:sz w:val="24"/>
          <w:szCs w:val="24"/>
        </w:rPr>
        <w:t xml:space="preserve">the </w:t>
      </w:r>
      <w:r w:rsidRPr="008903D1">
        <w:rPr>
          <w:rFonts w:ascii="Arial" w:eastAsia="Arial" w:hAnsi="Arial" w:cs="Arial"/>
          <w:sz w:val="24"/>
          <w:szCs w:val="24"/>
        </w:rPr>
        <w:t>renewable energy sector through manufacturing of wind turbines and other equipment</w:t>
      </w:r>
      <w:r>
        <w:rPr>
          <w:rFonts w:ascii="Arial" w:eastAsia="Arial" w:hAnsi="Arial" w:cs="Arial"/>
          <w:sz w:val="24"/>
          <w:szCs w:val="24"/>
        </w:rPr>
        <w:t xml:space="preserve"> manufacturing</w:t>
      </w:r>
      <w:r w:rsidRPr="008903D1">
        <w:rPr>
          <w:rFonts w:ascii="Arial" w:eastAsia="Arial" w:hAnsi="Arial" w:cs="Arial"/>
          <w:sz w:val="24"/>
          <w:szCs w:val="24"/>
        </w:rPr>
        <w:t xml:space="preserve">. </w:t>
      </w:r>
      <w:r>
        <w:rPr>
          <w:rFonts w:ascii="Arial" w:eastAsia="Arial" w:hAnsi="Arial" w:cs="Arial"/>
          <w:sz w:val="24"/>
          <w:szCs w:val="24"/>
        </w:rPr>
        <w:t>Growth prospects in the c</w:t>
      </w:r>
      <w:r w:rsidRPr="008903D1">
        <w:rPr>
          <w:rFonts w:ascii="Arial" w:eastAsia="Arial" w:hAnsi="Arial" w:cs="Arial"/>
          <w:sz w:val="24"/>
          <w:szCs w:val="24"/>
        </w:rPr>
        <w:t xml:space="preserve">onstruction industry, electrical and electronics industry along with automotive industry will led </w:t>
      </w:r>
      <w:r>
        <w:rPr>
          <w:rFonts w:ascii="Arial" w:eastAsia="Arial" w:hAnsi="Arial" w:cs="Arial"/>
          <w:sz w:val="24"/>
          <w:szCs w:val="24"/>
        </w:rPr>
        <w:t xml:space="preserve">the </w:t>
      </w:r>
      <w:r>
        <w:rPr>
          <w:rFonts w:ascii="Arial" w:eastAsia="Arial" w:hAnsi="Arial" w:cs="Arial"/>
          <w:sz w:val="24"/>
          <w:szCs w:val="24"/>
        </w:rPr>
        <w:t>Vinyl Ester</w:t>
      </w:r>
      <w:r>
        <w:rPr>
          <w:rFonts w:ascii="Arial" w:eastAsia="Arial" w:hAnsi="Arial" w:cs="Arial"/>
          <w:sz w:val="24"/>
          <w:szCs w:val="24"/>
        </w:rPr>
        <w:t xml:space="preserve"> Resin </w:t>
      </w:r>
      <w:r w:rsidRPr="008903D1">
        <w:rPr>
          <w:rFonts w:ascii="Arial" w:eastAsia="Arial" w:hAnsi="Arial" w:cs="Arial"/>
          <w:sz w:val="24"/>
          <w:szCs w:val="24"/>
        </w:rPr>
        <w:t xml:space="preserve">demand growth </w:t>
      </w:r>
      <w:r>
        <w:rPr>
          <w:rFonts w:ascii="Arial" w:eastAsia="Arial" w:hAnsi="Arial" w:cs="Arial"/>
          <w:sz w:val="24"/>
          <w:szCs w:val="24"/>
        </w:rPr>
        <w:t>and will propel</w:t>
      </w:r>
      <w:r w:rsidRPr="008903D1">
        <w:rPr>
          <w:rFonts w:ascii="Arial" w:eastAsia="Arial" w:hAnsi="Arial" w:cs="Arial"/>
          <w:sz w:val="24"/>
          <w:szCs w:val="24"/>
        </w:rPr>
        <w:t xml:space="preserve"> capacity expansions </w:t>
      </w:r>
      <w:r>
        <w:rPr>
          <w:rFonts w:ascii="Arial" w:eastAsia="Arial" w:hAnsi="Arial" w:cs="Arial"/>
          <w:sz w:val="24"/>
          <w:szCs w:val="24"/>
        </w:rPr>
        <w:t>in the coming years</w:t>
      </w:r>
      <w:r w:rsidRPr="008903D1">
        <w:rPr>
          <w:rFonts w:ascii="Arial" w:eastAsia="Arial" w:hAnsi="Arial" w:cs="Arial"/>
          <w:sz w:val="24"/>
          <w:szCs w:val="24"/>
        </w:rPr>
        <w:t>.</w:t>
      </w:r>
    </w:p>
    <w:tbl>
      <w:tblPr>
        <w:tblW w:w="10160" w:type="dxa"/>
        <w:tblLook w:val="04A0" w:firstRow="1" w:lastRow="0" w:firstColumn="1" w:lastColumn="0" w:noHBand="0" w:noVBand="1"/>
      </w:tblPr>
      <w:tblGrid>
        <w:gridCol w:w="3483"/>
        <w:gridCol w:w="3028"/>
        <w:gridCol w:w="1279"/>
        <w:gridCol w:w="1137"/>
        <w:gridCol w:w="1233"/>
      </w:tblGrid>
      <w:tr w:rsidR="00737A75" w:rsidRPr="00737A75" w14:paraId="41C4DFB8" w14:textId="77777777" w:rsidTr="00737A75">
        <w:trPr>
          <w:trHeight w:val="334"/>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1B059F81" w14:textId="77777777" w:rsidR="00737A75" w:rsidRPr="00737A75" w:rsidRDefault="00737A75" w:rsidP="00737A75">
            <w:pPr>
              <w:spacing w:after="0" w:line="240" w:lineRule="auto"/>
              <w:jc w:val="center"/>
              <w:rPr>
                <w:rFonts w:ascii="Arial" w:eastAsia="Times New Roman" w:hAnsi="Arial" w:cs="Arial"/>
                <w:b/>
                <w:bCs/>
                <w:color w:val="FFFFFF"/>
                <w:sz w:val="20"/>
                <w:szCs w:val="20"/>
                <w:lang w:eastAsia="en-IN"/>
              </w:rPr>
            </w:pPr>
            <w:r w:rsidRPr="00737A75">
              <w:rPr>
                <w:rFonts w:ascii="Arial" w:eastAsia="Times New Roman" w:hAnsi="Arial" w:cs="Arial"/>
                <w:b/>
                <w:bCs/>
                <w:color w:val="FFFFFF"/>
                <w:sz w:val="20"/>
                <w:szCs w:val="20"/>
                <w:lang w:eastAsia="en-IN"/>
              </w:rPr>
              <w:t>Approach: Growth Forecast Via Factors (Impact Analysis)</w:t>
            </w:r>
          </w:p>
        </w:tc>
      </w:tr>
      <w:tr w:rsidR="00737A75" w:rsidRPr="00737A75" w14:paraId="3B80BDC1"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ACB9CA"/>
            <w:noWrap/>
            <w:vAlign w:val="center"/>
            <w:hideMark/>
          </w:tcPr>
          <w:p w14:paraId="38C7771A"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Factors</w:t>
            </w:r>
          </w:p>
        </w:tc>
        <w:tc>
          <w:tcPr>
            <w:tcW w:w="3028" w:type="dxa"/>
            <w:tcBorders>
              <w:top w:val="nil"/>
              <w:left w:val="nil"/>
              <w:bottom w:val="single" w:sz="8" w:space="0" w:color="auto"/>
              <w:right w:val="single" w:sz="8" w:space="0" w:color="auto"/>
            </w:tcBorders>
            <w:shd w:val="clear" w:color="000000" w:fill="ACB9CA"/>
            <w:noWrap/>
            <w:vAlign w:val="center"/>
            <w:hideMark/>
          </w:tcPr>
          <w:p w14:paraId="5730F171"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Sources</w:t>
            </w:r>
          </w:p>
        </w:tc>
        <w:tc>
          <w:tcPr>
            <w:tcW w:w="1279" w:type="dxa"/>
            <w:tcBorders>
              <w:top w:val="nil"/>
              <w:left w:val="nil"/>
              <w:bottom w:val="single" w:sz="8" w:space="0" w:color="auto"/>
              <w:right w:val="single" w:sz="8" w:space="0" w:color="auto"/>
            </w:tcBorders>
            <w:shd w:val="clear" w:color="000000" w:fill="ACB9CA"/>
            <w:noWrap/>
            <w:vAlign w:val="center"/>
            <w:hideMark/>
          </w:tcPr>
          <w:p w14:paraId="0BAB6375"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Value</w:t>
            </w:r>
          </w:p>
        </w:tc>
        <w:tc>
          <w:tcPr>
            <w:tcW w:w="1137" w:type="dxa"/>
            <w:tcBorders>
              <w:top w:val="nil"/>
              <w:left w:val="nil"/>
              <w:bottom w:val="single" w:sz="8" w:space="0" w:color="auto"/>
              <w:right w:val="single" w:sz="8" w:space="0" w:color="auto"/>
            </w:tcBorders>
            <w:shd w:val="clear" w:color="000000" w:fill="ACB9CA"/>
            <w:vAlign w:val="center"/>
            <w:hideMark/>
          </w:tcPr>
          <w:p w14:paraId="49132617"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CAGR</w:t>
            </w:r>
          </w:p>
        </w:tc>
        <w:tc>
          <w:tcPr>
            <w:tcW w:w="1233" w:type="dxa"/>
            <w:tcBorders>
              <w:top w:val="nil"/>
              <w:left w:val="nil"/>
              <w:bottom w:val="single" w:sz="8" w:space="0" w:color="auto"/>
              <w:right w:val="single" w:sz="8" w:space="0" w:color="auto"/>
            </w:tcBorders>
            <w:shd w:val="clear" w:color="000000" w:fill="ACB9CA"/>
            <w:noWrap/>
            <w:vAlign w:val="center"/>
            <w:hideMark/>
          </w:tcPr>
          <w:p w14:paraId="7EA92F19"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Weightage</w:t>
            </w:r>
          </w:p>
        </w:tc>
      </w:tr>
      <w:tr w:rsidR="00737A75" w:rsidRPr="00737A75" w14:paraId="0CA6E3DB"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FFFF00"/>
            <w:noWrap/>
            <w:vAlign w:val="center"/>
            <w:hideMark/>
          </w:tcPr>
          <w:p w14:paraId="54FC6FB3"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GDP Growth Rate (2021-2030 Period)</w:t>
            </w:r>
          </w:p>
        </w:tc>
        <w:tc>
          <w:tcPr>
            <w:tcW w:w="3028" w:type="dxa"/>
            <w:tcBorders>
              <w:top w:val="nil"/>
              <w:left w:val="nil"/>
              <w:bottom w:val="single" w:sz="8" w:space="0" w:color="auto"/>
              <w:right w:val="single" w:sz="8" w:space="0" w:color="auto"/>
            </w:tcBorders>
            <w:shd w:val="clear" w:color="auto" w:fill="auto"/>
            <w:noWrap/>
            <w:vAlign w:val="center"/>
            <w:hideMark/>
          </w:tcPr>
          <w:p w14:paraId="73561704"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World Bank, TechSci Estimates</w:t>
            </w:r>
          </w:p>
        </w:tc>
        <w:tc>
          <w:tcPr>
            <w:tcW w:w="1279" w:type="dxa"/>
            <w:tcBorders>
              <w:top w:val="nil"/>
              <w:left w:val="nil"/>
              <w:bottom w:val="single" w:sz="8" w:space="0" w:color="auto"/>
              <w:right w:val="single" w:sz="8" w:space="0" w:color="auto"/>
            </w:tcBorders>
            <w:shd w:val="clear" w:color="auto" w:fill="auto"/>
            <w:noWrap/>
            <w:vAlign w:val="center"/>
            <w:hideMark/>
          </w:tcPr>
          <w:p w14:paraId="48BDF15C"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37" w:type="dxa"/>
            <w:tcBorders>
              <w:top w:val="nil"/>
              <w:left w:val="nil"/>
              <w:bottom w:val="single" w:sz="8" w:space="0" w:color="auto"/>
              <w:right w:val="single" w:sz="8" w:space="0" w:color="auto"/>
            </w:tcBorders>
            <w:shd w:val="clear" w:color="auto" w:fill="auto"/>
            <w:noWrap/>
            <w:vAlign w:val="center"/>
            <w:hideMark/>
          </w:tcPr>
          <w:p w14:paraId="39E12878"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10.00%</w:t>
            </w:r>
          </w:p>
        </w:tc>
        <w:tc>
          <w:tcPr>
            <w:tcW w:w="1233" w:type="dxa"/>
            <w:tcBorders>
              <w:top w:val="nil"/>
              <w:left w:val="nil"/>
              <w:bottom w:val="single" w:sz="8" w:space="0" w:color="auto"/>
              <w:right w:val="single" w:sz="8" w:space="0" w:color="auto"/>
            </w:tcBorders>
            <w:shd w:val="clear" w:color="auto" w:fill="auto"/>
            <w:noWrap/>
            <w:vAlign w:val="center"/>
            <w:hideMark/>
          </w:tcPr>
          <w:p w14:paraId="0DDA5977"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8.00%</w:t>
            </w:r>
          </w:p>
        </w:tc>
      </w:tr>
      <w:tr w:rsidR="00737A75" w:rsidRPr="00737A75" w14:paraId="573C9BCA"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FFFF00"/>
            <w:noWrap/>
            <w:vAlign w:val="center"/>
            <w:hideMark/>
          </w:tcPr>
          <w:p w14:paraId="797FEFD1"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GDP Per Capita (%)</w:t>
            </w:r>
          </w:p>
        </w:tc>
        <w:tc>
          <w:tcPr>
            <w:tcW w:w="3028" w:type="dxa"/>
            <w:tcBorders>
              <w:top w:val="nil"/>
              <w:left w:val="nil"/>
              <w:bottom w:val="single" w:sz="8" w:space="0" w:color="auto"/>
              <w:right w:val="single" w:sz="8" w:space="0" w:color="auto"/>
            </w:tcBorders>
            <w:shd w:val="clear" w:color="auto" w:fill="auto"/>
            <w:noWrap/>
            <w:vAlign w:val="center"/>
            <w:hideMark/>
          </w:tcPr>
          <w:p w14:paraId="3C202C06"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World Bank, TechSci Estimates</w:t>
            </w:r>
          </w:p>
        </w:tc>
        <w:tc>
          <w:tcPr>
            <w:tcW w:w="1279" w:type="dxa"/>
            <w:tcBorders>
              <w:top w:val="nil"/>
              <w:left w:val="nil"/>
              <w:bottom w:val="single" w:sz="8" w:space="0" w:color="auto"/>
              <w:right w:val="single" w:sz="8" w:space="0" w:color="auto"/>
            </w:tcBorders>
            <w:shd w:val="clear" w:color="auto" w:fill="auto"/>
            <w:noWrap/>
            <w:vAlign w:val="center"/>
            <w:hideMark/>
          </w:tcPr>
          <w:p w14:paraId="3945A8D6"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37" w:type="dxa"/>
            <w:tcBorders>
              <w:top w:val="nil"/>
              <w:left w:val="nil"/>
              <w:bottom w:val="single" w:sz="8" w:space="0" w:color="auto"/>
              <w:right w:val="single" w:sz="8" w:space="0" w:color="auto"/>
            </w:tcBorders>
            <w:shd w:val="clear" w:color="auto" w:fill="auto"/>
            <w:noWrap/>
            <w:vAlign w:val="center"/>
            <w:hideMark/>
          </w:tcPr>
          <w:p w14:paraId="406AFE99"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6.22%</w:t>
            </w:r>
          </w:p>
        </w:tc>
        <w:tc>
          <w:tcPr>
            <w:tcW w:w="1233" w:type="dxa"/>
            <w:tcBorders>
              <w:top w:val="nil"/>
              <w:left w:val="nil"/>
              <w:bottom w:val="single" w:sz="8" w:space="0" w:color="auto"/>
              <w:right w:val="single" w:sz="8" w:space="0" w:color="auto"/>
            </w:tcBorders>
            <w:shd w:val="clear" w:color="auto" w:fill="auto"/>
            <w:noWrap/>
            <w:vAlign w:val="center"/>
            <w:hideMark/>
          </w:tcPr>
          <w:p w14:paraId="63B5F9CA"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3.00%</w:t>
            </w:r>
          </w:p>
        </w:tc>
      </w:tr>
      <w:tr w:rsidR="00737A75" w:rsidRPr="00737A75" w14:paraId="65F8B86A"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FFFF00"/>
            <w:noWrap/>
            <w:vAlign w:val="center"/>
            <w:hideMark/>
          </w:tcPr>
          <w:p w14:paraId="4B317351"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Average Selling Growth (%)</w:t>
            </w:r>
          </w:p>
        </w:tc>
        <w:tc>
          <w:tcPr>
            <w:tcW w:w="3028" w:type="dxa"/>
            <w:tcBorders>
              <w:top w:val="nil"/>
              <w:left w:val="nil"/>
              <w:bottom w:val="single" w:sz="8" w:space="0" w:color="auto"/>
              <w:right w:val="single" w:sz="8" w:space="0" w:color="auto"/>
            </w:tcBorders>
            <w:shd w:val="clear" w:color="auto" w:fill="auto"/>
            <w:noWrap/>
            <w:vAlign w:val="center"/>
            <w:hideMark/>
          </w:tcPr>
          <w:p w14:paraId="4321C996"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TechSci Research Estimates</w:t>
            </w:r>
          </w:p>
        </w:tc>
        <w:tc>
          <w:tcPr>
            <w:tcW w:w="1279" w:type="dxa"/>
            <w:tcBorders>
              <w:top w:val="nil"/>
              <w:left w:val="nil"/>
              <w:bottom w:val="single" w:sz="8" w:space="0" w:color="auto"/>
              <w:right w:val="single" w:sz="8" w:space="0" w:color="auto"/>
            </w:tcBorders>
            <w:shd w:val="clear" w:color="auto" w:fill="auto"/>
            <w:noWrap/>
            <w:vAlign w:val="center"/>
            <w:hideMark/>
          </w:tcPr>
          <w:p w14:paraId="023F4D32"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37" w:type="dxa"/>
            <w:tcBorders>
              <w:top w:val="nil"/>
              <w:left w:val="nil"/>
              <w:bottom w:val="single" w:sz="8" w:space="0" w:color="auto"/>
              <w:right w:val="single" w:sz="8" w:space="0" w:color="auto"/>
            </w:tcBorders>
            <w:shd w:val="clear" w:color="auto" w:fill="auto"/>
            <w:noWrap/>
            <w:vAlign w:val="center"/>
            <w:hideMark/>
          </w:tcPr>
          <w:p w14:paraId="51813880"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3.50%</w:t>
            </w:r>
          </w:p>
        </w:tc>
        <w:tc>
          <w:tcPr>
            <w:tcW w:w="1233" w:type="dxa"/>
            <w:tcBorders>
              <w:top w:val="nil"/>
              <w:left w:val="nil"/>
              <w:bottom w:val="single" w:sz="8" w:space="0" w:color="auto"/>
              <w:right w:val="single" w:sz="8" w:space="0" w:color="auto"/>
            </w:tcBorders>
            <w:shd w:val="clear" w:color="auto" w:fill="auto"/>
            <w:noWrap/>
            <w:vAlign w:val="center"/>
            <w:hideMark/>
          </w:tcPr>
          <w:p w14:paraId="65616F53"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3.00%</w:t>
            </w:r>
          </w:p>
        </w:tc>
      </w:tr>
      <w:tr w:rsidR="00737A75" w:rsidRPr="00737A75" w14:paraId="10497596"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FFFF00"/>
            <w:vAlign w:val="center"/>
            <w:hideMark/>
          </w:tcPr>
          <w:p w14:paraId="11C79E9D"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Growth in Construction* Sector</w:t>
            </w:r>
          </w:p>
        </w:tc>
        <w:tc>
          <w:tcPr>
            <w:tcW w:w="3028" w:type="dxa"/>
            <w:tcBorders>
              <w:top w:val="nil"/>
              <w:left w:val="nil"/>
              <w:bottom w:val="single" w:sz="8" w:space="0" w:color="auto"/>
              <w:right w:val="single" w:sz="8" w:space="0" w:color="auto"/>
            </w:tcBorders>
            <w:shd w:val="clear" w:color="auto" w:fill="auto"/>
            <w:noWrap/>
            <w:vAlign w:val="center"/>
            <w:hideMark/>
          </w:tcPr>
          <w:p w14:paraId="321CBA4A"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TechSci Research Estimates</w:t>
            </w:r>
          </w:p>
        </w:tc>
        <w:tc>
          <w:tcPr>
            <w:tcW w:w="1279" w:type="dxa"/>
            <w:tcBorders>
              <w:top w:val="nil"/>
              <w:left w:val="nil"/>
              <w:bottom w:val="single" w:sz="8" w:space="0" w:color="auto"/>
              <w:right w:val="single" w:sz="8" w:space="0" w:color="auto"/>
            </w:tcBorders>
            <w:shd w:val="clear" w:color="auto" w:fill="auto"/>
            <w:noWrap/>
            <w:vAlign w:val="center"/>
            <w:hideMark/>
          </w:tcPr>
          <w:p w14:paraId="132366C7"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37" w:type="dxa"/>
            <w:tcBorders>
              <w:top w:val="nil"/>
              <w:left w:val="nil"/>
              <w:bottom w:val="single" w:sz="8" w:space="0" w:color="auto"/>
              <w:right w:val="single" w:sz="8" w:space="0" w:color="auto"/>
            </w:tcBorders>
            <w:shd w:val="clear" w:color="auto" w:fill="auto"/>
            <w:noWrap/>
            <w:vAlign w:val="center"/>
            <w:hideMark/>
          </w:tcPr>
          <w:p w14:paraId="502A951E"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10.05%</w:t>
            </w:r>
          </w:p>
        </w:tc>
        <w:tc>
          <w:tcPr>
            <w:tcW w:w="1233" w:type="dxa"/>
            <w:tcBorders>
              <w:top w:val="nil"/>
              <w:left w:val="nil"/>
              <w:bottom w:val="single" w:sz="8" w:space="0" w:color="auto"/>
              <w:right w:val="single" w:sz="8" w:space="0" w:color="auto"/>
            </w:tcBorders>
            <w:shd w:val="clear" w:color="auto" w:fill="auto"/>
            <w:noWrap/>
            <w:vAlign w:val="center"/>
            <w:hideMark/>
          </w:tcPr>
          <w:p w14:paraId="0CA77BEA"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18.00%</w:t>
            </w:r>
          </w:p>
        </w:tc>
      </w:tr>
      <w:tr w:rsidR="00737A75" w:rsidRPr="00737A75" w14:paraId="2817CDC7"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FFFF00"/>
            <w:vAlign w:val="center"/>
            <w:hideMark/>
          </w:tcPr>
          <w:p w14:paraId="6D30AA18"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Growth in Renewable Sector</w:t>
            </w:r>
          </w:p>
        </w:tc>
        <w:tc>
          <w:tcPr>
            <w:tcW w:w="3028" w:type="dxa"/>
            <w:tcBorders>
              <w:top w:val="nil"/>
              <w:left w:val="nil"/>
              <w:bottom w:val="single" w:sz="8" w:space="0" w:color="auto"/>
              <w:right w:val="single" w:sz="8" w:space="0" w:color="auto"/>
            </w:tcBorders>
            <w:shd w:val="clear" w:color="auto" w:fill="auto"/>
            <w:noWrap/>
            <w:vAlign w:val="center"/>
            <w:hideMark/>
          </w:tcPr>
          <w:p w14:paraId="7EFA5A2B"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TechSci Research Estimates</w:t>
            </w:r>
          </w:p>
        </w:tc>
        <w:tc>
          <w:tcPr>
            <w:tcW w:w="1279" w:type="dxa"/>
            <w:tcBorders>
              <w:top w:val="nil"/>
              <w:left w:val="nil"/>
              <w:bottom w:val="single" w:sz="8" w:space="0" w:color="auto"/>
              <w:right w:val="single" w:sz="8" w:space="0" w:color="auto"/>
            </w:tcBorders>
            <w:shd w:val="clear" w:color="auto" w:fill="auto"/>
            <w:noWrap/>
            <w:vAlign w:val="center"/>
            <w:hideMark/>
          </w:tcPr>
          <w:p w14:paraId="656222C6"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37" w:type="dxa"/>
            <w:tcBorders>
              <w:top w:val="nil"/>
              <w:left w:val="nil"/>
              <w:bottom w:val="single" w:sz="8" w:space="0" w:color="auto"/>
              <w:right w:val="single" w:sz="8" w:space="0" w:color="auto"/>
            </w:tcBorders>
            <w:shd w:val="clear" w:color="auto" w:fill="auto"/>
            <w:noWrap/>
            <w:vAlign w:val="center"/>
            <w:hideMark/>
          </w:tcPr>
          <w:p w14:paraId="00DCE937"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14.02%</w:t>
            </w:r>
          </w:p>
        </w:tc>
        <w:tc>
          <w:tcPr>
            <w:tcW w:w="1233" w:type="dxa"/>
            <w:tcBorders>
              <w:top w:val="nil"/>
              <w:left w:val="nil"/>
              <w:bottom w:val="single" w:sz="8" w:space="0" w:color="auto"/>
              <w:right w:val="single" w:sz="8" w:space="0" w:color="auto"/>
            </w:tcBorders>
            <w:shd w:val="clear" w:color="auto" w:fill="auto"/>
            <w:noWrap/>
            <w:vAlign w:val="center"/>
            <w:hideMark/>
          </w:tcPr>
          <w:p w14:paraId="35EB89F2"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25.00%</w:t>
            </w:r>
          </w:p>
        </w:tc>
      </w:tr>
      <w:tr w:rsidR="00737A75" w:rsidRPr="00737A75" w14:paraId="3F15CE88"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FFFF00"/>
            <w:vAlign w:val="center"/>
            <w:hideMark/>
          </w:tcPr>
          <w:p w14:paraId="343E0776"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lastRenderedPageBreak/>
              <w:t>Growth in Marine Components</w:t>
            </w:r>
          </w:p>
        </w:tc>
        <w:tc>
          <w:tcPr>
            <w:tcW w:w="3028" w:type="dxa"/>
            <w:tcBorders>
              <w:top w:val="nil"/>
              <w:left w:val="nil"/>
              <w:bottom w:val="single" w:sz="8" w:space="0" w:color="auto"/>
              <w:right w:val="single" w:sz="8" w:space="0" w:color="auto"/>
            </w:tcBorders>
            <w:shd w:val="clear" w:color="auto" w:fill="auto"/>
            <w:noWrap/>
            <w:vAlign w:val="center"/>
            <w:hideMark/>
          </w:tcPr>
          <w:p w14:paraId="4AB10E3C"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Industry Sources &amp; TechSci Research Estimates</w:t>
            </w:r>
          </w:p>
        </w:tc>
        <w:tc>
          <w:tcPr>
            <w:tcW w:w="1279" w:type="dxa"/>
            <w:tcBorders>
              <w:top w:val="nil"/>
              <w:left w:val="nil"/>
              <w:bottom w:val="single" w:sz="8" w:space="0" w:color="auto"/>
              <w:right w:val="single" w:sz="8" w:space="0" w:color="auto"/>
            </w:tcBorders>
            <w:shd w:val="clear" w:color="auto" w:fill="auto"/>
            <w:noWrap/>
            <w:vAlign w:val="center"/>
            <w:hideMark/>
          </w:tcPr>
          <w:p w14:paraId="057C01DF"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37" w:type="dxa"/>
            <w:tcBorders>
              <w:top w:val="nil"/>
              <w:left w:val="nil"/>
              <w:bottom w:val="single" w:sz="8" w:space="0" w:color="auto"/>
              <w:right w:val="single" w:sz="8" w:space="0" w:color="auto"/>
            </w:tcBorders>
            <w:shd w:val="clear" w:color="auto" w:fill="auto"/>
            <w:noWrap/>
            <w:vAlign w:val="center"/>
            <w:hideMark/>
          </w:tcPr>
          <w:p w14:paraId="016074F9"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19.30%</w:t>
            </w:r>
          </w:p>
        </w:tc>
        <w:tc>
          <w:tcPr>
            <w:tcW w:w="1233" w:type="dxa"/>
            <w:tcBorders>
              <w:top w:val="nil"/>
              <w:left w:val="nil"/>
              <w:bottom w:val="single" w:sz="8" w:space="0" w:color="auto"/>
              <w:right w:val="single" w:sz="8" w:space="0" w:color="auto"/>
            </w:tcBorders>
            <w:shd w:val="clear" w:color="auto" w:fill="auto"/>
            <w:noWrap/>
            <w:vAlign w:val="center"/>
            <w:hideMark/>
          </w:tcPr>
          <w:p w14:paraId="6C742755"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40.00%</w:t>
            </w:r>
          </w:p>
        </w:tc>
      </w:tr>
      <w:tr w:rsidR="00737A75" w:rsidRPr="00737A75" w14:paraId="0B510D39"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FFFF00"/>
            <w:noWrap/>
            <w:vAlign w:val="center"/>
            <w:hideMark/>
          </w:tcPr>
          <w:p w14:paraId="42A116F1"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Market Growth in Historical Period (2015-2020)</w:t>
            </w:r>
          </w:p>
        </w:tc>
        <w:tc>
          <w:tcPr>
            <w:tcW w:w="3028" w:type="dxa"/>
            <w:tcBorders>
              <w:top w:val="nil"/>
              <w:left w:val="nil"/>
              <w:bottom w:val="single" w:sz="8" w:space="0" w:color="auto"/>
              <w:right w:val="single" w:sz="8" w:space="0" w:color="000000"/>
            </w:tcBorders>
            <w:shd w:val="clear" w:color="auto" w:fill="auto"/>
            <w:noWrap/>
            <w:vAlign w:val="center"/>
            <w:hideMark/>
          </w:tcPr>
          <w:p w14:paraId="38F9E5BB"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Industry Sources &amp; TechSci Research Estimates</w:t>
            </w:r>
          </w:p>
        </w:tc>
        <w:tc>
          <w:tcPr>
            <w:tcW w:w="1279" w:type="dxa"/>
            <w:tcBorders>
              <w:top w:val="nil"/>
              <w:left w:val="nil"/>
              <w:bottom w:val="single" w:sz="8" w:space="0" w:color="auto"/>
              <w:right w:val="single" w:sz="8" w:space="0" w:color="auto"/>
            </w:tcBorders>
            <w:shd w:val="clear" w:color="auto" w:fill="auto"/>
            <w:noWrap/>
            <w:vAlign w:val="center"/>
            <w:hideMark/>
          </w:tcPr>
          <w:p w14:paraId="65EF0A07"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Historical</w:t>
            </w:r>
          </w:p>
        </w:tc>
        <w:tc>
          <w:tcPr>
            <w:tcW w:w="1137" w:type="dxa"/>
            <w:tcBorders>
              <w:top w:val="nil"/>
              <w:left w:val="nil"/>
              <w:bottom w:val="single" w:sz="8" w:space="0" w:color="auto"/>
              <w:right w:val="single" w:sz="8" w:space="0" w:color="auto"/>
            </w:tcBorders>
            <w:shd w:val="clear" w:color="auto" w:fill="auto"/>
            <w:noWrap/>
            <w:vAlign w:val="center"/>
            <w:hideMark/>
          </w:tcPr>
          <w:p w14:paraId="1E60993E"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3.10%</w:t>
            </w:r>
          </w:p>
        </w:tc>
        <w:tc>
          <w:tcPr>
            <w:tcW w:w="1233" w:type="dxa"/>
            <w:tcBorders>
              <w:top w:val="nil"/>
              <w:left w:val="nil"/>
              <w:bottom w:val="single" w:sz="8" w:space="0" w:color="auto"/>
              <w:right w:val="single" w:sz="8" w:space="0" w:color="auto"/>
            </w:tcBorders>
            <w:shd w:val="clear" w:color="auto" w:fill="auto"/>
            <w:noWrap/>
            <w:vAlign w:val="center"/>
            <w:hideMark/>
          </w:tcPr>
          <w:p w14:paraId="7AE3AC2C"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3.00%</w:t>
            </w:r>
          </w:p>
        </w:tc>
      </w:tr>
      <w:tr w:rsidR="00737A75" w:rsidRPr="00737A75" w14:paraId="73EBD175" w14:textId="77777777" w:rsidTr="00737A75">
        <w:trPr>
          <w:trHeight w:val="334"/>
        </w:trPr>
        <w:tc>
          <w:tcPr>
            <w:tcW w:w="3483" w:type="dxa"/>
            <w:tcBorders>
              <w:top w:val="nil"/>
              <w:left w:val="single" w:sz="8" w:space="0" w:color="auto"/>
              <w:bottom w:val="single" w:sz="8" w:space="0" w:color="auto"/>
              <w:right w:val="single" w:sz="8" w:space="0" w:color="auto"/>
            </w:tcBorders>
            <w:shd w:val="clear" w:color="000000" w:fill="ACB9CA"/>
            <w:noWrap/>
            <w:vAlign w:val="center"/>
            <w:hideMark/>
          </w:tcPr>
          <w:p w14:paraId="3F74F349"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CAGR (2021-2030)</w:t>
            </w:r>
          </w:p>
        </w:tc>
        <w:tc>
          <w:tcPr>
            <w:tcW w:w="6677" w:type="dxa"/>
            <w:gridSpan w:val="4"/>
            <w:tcBorders>
              <w:top w:val="single" w:sz="8" w:space="0" w:color="auto"/>
              <w:left w:val="nil"/>
              <w:bottom w:val="nil"/>
              <w:right w:val="nil"/>
            </w:tcBorders>
            <w:shd w:val="clear" w:color="000000" w:fill="333F4F"/>
            <w:noWrap/>
            <w:vAlign w:val="center"/>
            <w:hideMark/>
          </w:tcPr>
          <w:p w14:paraId="04A61E7A" w14:textId="77777777" w:rsidR="00737A75" w:rsidRPr="00737A75" w:rsidRDefault="00737A75" w:rsidP="00737A75">
            <w:pPr>
              <w:spacing w:after="0" w:line="240" w:lineRule="auto"/>
              <w:jc w:val="center"/>
              <w:rPr>
                <w:rFonts w:ascii="Arial" w:eastAsia="Times New Roman" w:hAnsi="Arial" w:cs="Arial"/>
                <w:b/>
                <w:bCs/>
                <w:color w:val="FFFFFF"/>
                <w:sz w:val="20"/>
                <w:szCs w:val="20"/>
                <w:lang w:eastAsia="en-IN"/>
              </w:rPr>
            </w:pPr>
            <w:r w:rsidRPr="00737A75">
              <w:rPr>
                <w:rFonts w:ascii="Arial" w:eastAsia="Times New Roman" w:hAnsi="Arial" w:cs="Arial"/>
                <w:b/>
                <w:bCs/>
                <w:color w:val="FFFFFF"/>
                <w:sz w:val="20"/>
                <w:szCs w:val="20"/>
                <w:lang w:eastAsia="en-IN"/>
              </w:rPr>
              <w:t>14.22%</w:t>
            </w:r>
          </w:p>
        </w:tc>
      </w:tr>
    </w:tbl>
    <w:p w14:paraId="19C09B00" w14:textId="77777777" w:rsidR="00737A75" w:rsidRPr="00737A75" w:rsidRDefault="00737A75" w:rsidP="00737A75">
      <w:pPr>
        <w:spacing w:after="0" w:line="240" w:lineRule="auto"/>
        <w:jc w:val="both"/>
        <w:rPr>
          <w:rFonts w:ascii="Calibri" w:eastAsia="Times New Roman" w:hAnsi="Calibri" w:cs="Calibri"/>
          <w:color w:val="000000"/>
          <w:lang w:eastAsia="en-IN"/>
        </w:rPr>
      </w:pPr>
      <w:r w:rsidRPr="00737A75">
        <w:rPr>
          <w:rFonts w:ascii="Calibri" w:eastAsia="Times New Roman" w:hAnsi="Calibri" w:cs="Calibri"/>
          <w:color w:val="000000"/>
          <w:lang w:eastAsia="en-IN"/>
        </w:rPr>
        <w:t xml:space="preserve">*Mainly the Pipes &amp; Tanks going in Industrial and manufacturing sector. </w:t>
      </w:r>
    </w:p>
    <w:p w14:paraId="25F39824" w14:textId="77777777" w:rsidR="00737A75" w:rsidRDefault="00737A75" w:rsidP="008D6034">
      <w:pPr>
        <w:tabs>
          <w:tab w:val="left" w:pos="1290"/>
        </w:tabs>
        <w:spacing w:line="360" w:lineRule="auto"/>
        <w:jc w:val="both"/>
        <w:rPr>
          <w:rFonts w:ascii="Arial" w:eastAsia="Arial" w:hAnsi="Arial" w:cs="Arial"/>
          <w:sz w:val="24"/>
          <w:szCs w:val="24"/>
        </w:rPr>
      </w:pPr>
    </w:p>
    <w:p w14:paraId="3A2CE15B" w14:textId="77777777" w:rsidR="008D6034" w:rsidRPr="006B795B" w:rsidRDefault="008D6034" w:rsidP="008D6034">
      <w:pPr>
        <w:tabs>
          <w:tab w:val="left" w:pos="1290"/>
        </w:tabs>
        <w:spacing w:line="360" w:lineRule="auto"/>
        <w:jc w:val="both"/>
        <w:rPr>
          <w:rFonts w:ascii="Arial" w:eastAsia="Arial" w:hAnsi="Arial" w:cs="Arial"/>
          <w:b/>
          <w:bCs/>
          <w:sz w:val="24"/>
          <w:szCs w:val="24"/>
        </w:rPr>
      </w:pPr>
      <w:r w:rsidRPr="006B795B">
        <w:rPr>
          <w:rFonts w:ascii="Arial" w:eastAsia="Arial" w:hAnsi="Arial" w:cs="Arial"/>
          <w:b/>
          <w:bCs/>
          <w:sz w:val="24"/>
          <w:szCs w:val="24"/>
        </w:rPr>
        <w:t>Pessimistic</w:t>
      </w:r>
    </w:p>
    <w:p w14:paraId="66CE3001" w14:textId="5BECC001" w:rsidR="008D6034" w:rsidRDefault="008D6034" w:rsidP="008D6034">
      <w:pPr>
        <w:tabs>
          <w:tab w:val="left" w:pos="1290"/>
        </w:tabs>
        <w:spacing w:line="360" w:lineRule="auto"/>
        <w:jc w:val="both"/>
        <w:rPr>
          <w:rFonts w:ascii="Arial" w:eastAsia="Arial" w:hAnsi="Arial" w:cs="Arial"/>
          <w:sz w:val="24"/>
          <w:szCs w:val="24"/>
        </w:rPr>
      </w:pPr>
      <w:r>
        <w:rPr>
          <w:rFonts w:ascii="Arial" w:eastAsia="Arial" w:hAnsi="Arial" w:cs="Arial"/>
          <w:sz w:val="24"/>
          <w:szCs w:val="24"/>
        </w:rPr>
        <w:t>Vinyl Ester</w:t>
      </w:r>
      <w:r w:rsidRPr="008903D1">
        <w:rPr>
          <w:rFonts w:ascii="Arial" w:eastAsia="Arial" w:hAnsi="Arial" w:cs="Arial"/>
          <w:sz w:val="24"/>
          <w:szCs w:val="24"/>
        </w:rPr>
        <w:t xml:space="preserve"> Resin market in India is likely to face numerous challenges in the long-term starting from volatility in the energy market. Being a key importer of crude oil and </w:t>
      </w:r>
      <w:r>
        <w:rPr>
          <w:rFonts w:ascii="Arial" w:eastAsia="Arial" w:hAnsi="Arial" w:cs="Arial"/>
          <w:sz w:val="24"/>
          <w:szCs w:val="24"/>
        </w:rPr>
        <w:t>key raw materials</w:t>
      </w:r>
      <w:r w:rsidRPr="008903D1">
        <w:rPr>
          <w:rFonts w:ascii="Arial" w:eastAsia="Arial" w:hAnsi="Arial" w:cs="Arial"/>
          <w:sz w:val="24"/>
          <w:szCs w:val="24"/>
        </w:rPr>
        <w:t xml:space="preserve">, uncertainties in energy feedstock market outlook adversely impact </w:t>
      </w:r>
      <w:r>
        <w:rPr>
          <w:rFonts w:ascii="Arial" w:eastAsia="Arial" w:hAnsi="Arial" w:cs="Arial"/>
          <w:sz w:val="24"/>
          <w:szCs w:val="24"/>
        </w:rPr>
        <w:t xml:space="preserve">the country’s </w:t>
      </w:r>
      <w:r w:rsidRPr="008903D1">
        <w:rPr>
          <w:rFonts w:ascii="Arial" w:eastAsia="Arial" w:hAnsi="Arial" w:cs="Arial"/>
          <w:sz w:val="24"/>
          <w:szCs w:val="24"/>
        </w:rPr>
        <w:t>petrochemical</w:t>
      </w:r>
      <w:r>
        <w:rPr>
          <w:rFonts w:ascii="Arial" w:eastAsia="Arial" w:hAnsi="Arial" w:cs="Arial"/>
          <w:sz w:val="24"/>
          <w:szCs w:val="24"/>
        </w:rPr>
        <w:t>s</w:t>
      </w:r>
      <w:r w:rsidRPr="008903D1">
        <w:rPr>
          <w:rFonts w:ascii="Arial" w:eastAsia="Arial" w:hAnsi="Arial" w:cs="Arial"/>
          <w:sz w:val="24"/>
          <w:szCs w:val="24"/>
        </w:rPr>
        <w:t xml:space="preserve"> market. In lieu of that</w:t>
      </w:r>
      <w:r>
        <w:rPr>
          <w:rFonts w:ascii="Arial" w:eastAsia="Arial" w:hAnsi="Arial" w:cs="Arial"/>
          <w:sz w:val="24"/>
          <w:szCs w:val="24"/>
        </w:rPr>
        <w:t>,</w:t>
      </w:r>
      <w:r w:rsidRPr="008903D1">
        <w:rPr>
          <w:rFonts w:ascii="Arial" w:eastAsia="Arial" w:hAnsi="Arial" w:cs="Arial"/>
          <w:sz w:val="24"/>
          <w:szCs w:val="24"/>
        </w:rPr>
        <w:t xml:space="preserve"> </w:t>
      </w:r>
      <w:r>
        <w:rPr>
          <w:rFonts w:ascii="Arial" w:eastAsia="Arial" w:hAnsi="Arial" w:cs="Arial"/>
          <w:sz w:val="24"/>
          <w:szCs w:val="24"/>
        </w:rPr>
        <w:t xml:space="preserve">the India’s </w:t>
      </w:r>
      <w:r>
        <w:rPr>
          <w:rFonts w:ascii="Arial" w:eastAsia="Arial" w:hAnsi="Arial" w:cs="Arial"/>
          <w:sz w:val="24"/>
          <w:szCs w:val="24"/>
        </w:rPr>
        <w:t>Vinyl Ester</w:t>
      </w:r>
      <w:r w:rsidRPr="008903D1">
        <w:rPr>
          <w:rFonts w:ascii="Arial" w:eastAsia="Arial" w:hAnsi="Arial" w:cs="Arial"/>
          <w:sz w:val="24"/>
          <w:szCs w:val="24"/>
        </w:rPr>
        <w:t xml:space="preserve"> </w:t>
      </w:r>
      <w:r>
        <w:rPr>
          <w:rFonts w:ascii="Arial" w:eastAsia="Arial" w:hAnsi="Arial" w:cs="Arial"/>
          <w:sz w:val="24"/>
          <w:szCs w:val="24"/>
        </w:rPr>
        <w:t>R</w:t>
      </w:r>
      <w:r w:rsidRPr="008903D1">
        <w:rPr>
          <w:rFonts w:ascii="Arial" w:eastAsia="Arial" w:hAnsi="Arial" w:cs="Arial"/>
          <w:sz w:val="24"/>
          <w:szCs w:val="24"/>
        </w:rPr>
        <w:t>esin</w:t>
      </w:r>
      <w:r>
        <w:rPr>
          <w:rFonts w:ascii="Arial" w:eastAsia="Arial" w:hAnsi="Arial" w:cs="Arial"/>
          <w:sz w:val="24"/>
          <w:szCs w:val="24"/>
        </w:rPr>
        <w:t xml:space="preserve"> market is subject to acute volatility</w:t>
      </w:r>
      <w:r w:rsidRPr="008903D1">
        <w:rPr>
          <w:rFonts w:ascii="Arial" w:eastAsia="Arial" w:hAnsi="Arial" w:cs="Arial"/>
          <w:sz w:val="24"/>
          <w:szCs w:val="24"/>
        </w:rPr>
        <w:t xml:space="preserve">. </w:t>
      </w:r>
      <w:r>
        <w:rPr>
          <w:rFonts w:ascii="Arial" w:eastAsia="Arial" w:hAnsi="Arial" w:cs="Arial"/>
          <w:sz w:val="24"/>
          <w:szCs w:val="24"/>
        </w:rPr>
        <w:t>S</w:t>
      </w:r>
      <w:r w:rsidRPr="008903D1">
        <w:rPr>
          <w:rFonts w:ascii="Arial" w:eastAsia="Arial" w:hAnsi="Arial" w:cs="Arial"/>
          <w:sz w:val="24"/>
          <w:szCs w:val="24"/>
        </w:rPr>
        <w:t xml:space="preserve">eries of covid waves </w:t>
      </w:r>
      <w:r>
        <w:rPr>
          <w:rFonts w:ascii="Arial" w:eastAsia="Arial" w:hAnsi="Arial" w:cs="Arial"/>
          <w:sz w:val="24"/>
          <w:szCs w:val="24"/>
        </w:rPr>
        <w:t xml:space="preserve">due to multiple </w:t>
      </w:r>
      <w:r w:rsidRPr="008903D1">
        <w:rPr>
          <w:rFonts w:ascii="Arial" w:eastAsia="Arial" w:hAnsi="Arial" w:cs="Arial"/>
          <w:sz w:val="24"/>
          <w:szCs w:val="24"/>
        </w:rPr>
        <w:t xml:space="preserve">variants of coronavirus </w:t>
      </w:r>
      <w:r>
        <w:rPr>
          <w:rFonts w:ascii="Arial" w:eastAsia="Arial" w:hAnsi="Arial" w:cs="Arial"/>
          <w:sz w:val="24"/>
          <w:szCs w:val="24"/>
        </w:rPr>
        <w:t>will be</w:t>
      </w:r>
      <w:r w:rsidRPr="008903D1">
        <w:rPr>
          <w:rFonts w:ascii="Arial" w:eastAsia="Arial" w:hAnsi="Arial" w:cs="Arial"/>
          <w:sz w:val="24"/>
          <w:szCs w:val="24"/>
        </w:rPr>
        <w:t xml:space="preserve"> a key market determinant in the long term which may affect the GDP growth rate. Covid in the past h</w:t>
      </w:r>
      <w:r>
        <w:rPr>
          <w:rFonts w:ascii="Arial" w:eastAsia="Arial" w:hAnsi="Arial" w:cs="Arial"/>
          <w:sz w:val="24"/>
          <w:szCs w:val="24"/>
        </w:rPr>
        <w:t>as</w:t>
      </w:r>
      <w:r w:rsidRPr="008903D1">
        <w:rPr>
          <w:rFonts w:ascii="Arial" w:eastAsia="Arial" w:hAnsi="Arial" w:cs="Arial"/>
          <w:sz w:val="24"/>
          <w:szCs w:val="24"/>
        </w:rPr>
        <w:t xml:space="preserve"> resulted in demand deterioration and supply chain disruptions which turned global market upside down and sent GDP growth rates worldwide onto a downward spiral. Growth in economy is vital to some key sectors including construction. </w:t>
      </w:r>
      <w:r>
        <w:rPr>
          <w:rFonts w:ascii="Arial" w:eastAsia="Arial" w:hAnsi="Arial" w:cs="Arial"/>
          <w:sz w:val="24"/>
          <w:szCs w:val="24"/>
        </w:rPr>
        <w:t xml:space="preserve">The </w:t>
      </w:r>
      <w:r w:rsidRPr="008903D1">
        <w:rPr>
          <w:rFonts w:ascii="Arial" w:eastAsia="Arial" w:hAnsi="Arial" w:cs="Arial"/>
          <w:sz w:val="24"/>
          <w:szCs w:val="24"/>
        </w:rPr>
        <w:t xml:space="preserve">Indian construction industry is driven by infrastructure and housing development, any stagnancy or dip in GDP number is likely to be reflect in its consumption pattern and may hamper epoxy demand growth. Continuous increase in </w:t>
      </w:r>
      <w:r>
        <w:rPr>
          <w:rFonts w:ascii="Arial" w:eastAsia="Arial" w:hAnsi="Arial" w:cs="Arial"/>
          <w:sz w:val="24"/>
          <w:szCs w:val="24"/>
        </w:rPr>
        <w:t xml:space="preserve">the </w:t>
      </w:r>
      <w:r w:rsidRPr="008903D1">
        <w:rPr>
          <w:rFonts w:ascii="Arial" w:eastAsia="Arial" w:hAnsi="Arial" w:cs="Arial"/>
          <w:sz w:val="24"/>
          <w:szCs w:val="24"/>
        </w:rPr>
        <w:t>cost of production (due to rising costs of raw materials, logistics problems and other factors) has also resulted in lopsided market dynamics. In the wake of above factors, manufacturers may take a conservative approach which results in stagnant production and constrained supply fundamentals in the long term.</w:t>
      </w:r>
    </w:p>
    <w:tbl>
      <w:tblPr>
        <w:tblW w:w="10160" w:type="dxa"/>
        <w:tblLook w:val="04A0" w:firstRow="1" w:lastRow="0" w:firstColumn="1" w:lastColumn="0" w:noHBand="0" w:noVBand="1"/>
      </w:tblPr>
      <w:tblGrid>
        <w:gridCol w:w="3396"/>
        <w:gridCol w:w="3225"/>
        <w:gridCol w:w="1162"/>
        <w:gridCol w:w="1149"/>
        <w:gridCol w:w="1228"/>
      </w:tblGrid>
      <w:tr w:rsidR="00737A75" w:rsidRPr="00737A75" w14:paraId="7E764C32" w14:textId="77777777" w:rsidTr="00737A75">
        <w:trPr>
          <w:trHeight w:val="312"/>
        </w:trPr>
        <w:tc>
          <w:tcPr>
            <w:tcW w:w="10160" w:type="dxa"/>
            <w:gridSpan w:val="5"/>
            <w:tcBorders>
              <w:top w:val="nil"/>
              <w:left w:val="single" w:sz="8" w:space="0" w:color="auto"/>
              <w:bottom w:val="single" w:sz="8" w:space="0" w:color="auto"/>
              <w:right w:val="nil"/>
            </w:tcBorders>
            <w:shd w:val="clear" w:color="000000" w:fill="1F4E78"/>
            <w:noWrap/>
            <w:vAlign w:val="center"/>
            <w:hideMark/>
          </w:tcPr>
          <w:p w14:paraId="7169AF48" w14:textId="77777777" w:rsidR="00737A75" w:rsidRPr="00737A75" w:rsidRDefault="00737A75" w:rsidP="00737A75">
            <w:pPr>
              <w:spacing w:after="0" w:line="240" w:lineRule="auto"/>
              <w:jc w:val="center"/>
              <w:rPr>
                <w:rFonts w:ascii="Arial" w:eastAsia="Times New Roman" w:hAnsi="Arial" w:cs="Arial"/>
                <w:b/>
                <w:bCs/>
                <w:color w:val="FFFFFF"/>
                <w:sz w:val="20"/>
                <w:szCs w:val="20"/>
                <w:lang w:eastAsia="en-IN"/>
              </w:rPr>
            </w:pPr>
            <w:r w:rsidRPr="00737A75">
              <w:rPr>
                <w:rFonts w:ascii="Arial" w:eastAsia="Times New Roman" w:hAnsi="Arial" w:cs="Arial"/>
                <w:b/>
                <w:bCs/>
                <w:color w:val="FFFFFF"/>
                <w:sz w:val="20"/>
                <w:szCs w:val="20"/>
                <w:lang w:eastAsia="en-IN"/>
              </w:rPr>
              <w:t>Approach: Growth Forecast Via Factors (Impact Analysis)</w:t>
            </w:r>
          </w:p>
        </w:tc>
      </w:tr>
      <w:tr w:rsidR="00737A75" w:rsidRPr="00737A75" w14:paraId="7FE93FFC"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ACB9CA"/>
            <w:noWrap/>
            <w:vAlign w:val="center"/>
            <w:hideMark/>
          </w:tcPr>
          <w:p w14:paraId="1B5621DD"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Factors</w:t>
            </w:r>
          </w:p>
        </w:tc>
        <w:tc>
          <w:tcPr>
            <w:tcW w:w="3225" w:type="dxa"/>
            <w:tcBorders>
              <w:top w:val="nil"/>
              <w:left w:val="nil"/>
              <w:bottom w:val="single" w:sz="8" w:space="0" w:color="auto"/>
              <w:right w:val="single" w:sz="8" w:space="0" w:color="auto"/>
            </w:tcBorders>
            <w:shd w:val="clear" w:color="000000" w:fill="ACB9CA"/>
            <w:noWrap/>
            <w:vAlign w:val="center"/>
            <w:hideMark/>
          </w:tcPr>
          <w:p w14:paraId="525DCCF6"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Sources</w:t>
            </w:r>
          </w:p>
        </w:tc>
        <w:tc>
          <w:tcPr>
            <w:tcW w:w="1162" w:type="dxa"/>
            <w:tcBorders>
              <w:top w:val="nil"/>
              <w:left w:val="nil"/>
              <w:bottom w:val="single" w:sz="8" w:space="0" w:color="auto"/>
              <w:right w:val="single" w:sz="8" w:space="0" w:color="auto"/>
            </w:tcBorders>
            <w:shd w:val="clear" w:color="000000" w:fill="ACB9CA"/>
            <w:noWrap/>
            <w:vAlign w:val="center"/>
            <w:hideMark/>
          </w:tcPr>
          <w:p w14:paraId="738CE39D"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Value</w:t>
            </w:r>
          </w:p>
        </w:tc>
        <w:tc>
          <w:tcPr>
            <w:tcW w:w="1149" w:type="dxa"/>
            <w:tcBorders>
              <w:top w:val="nil"/>
              <w:left w:val="nil"/>
              <w:bottom w:val="single" w:sz="8" w:space="0" w:color="auto"/>
              <w:right w:val="single" w:sz="8" w:space="0" w:color="auto"/>
            </w:tcBorders>
            <w:shd w:val="clear" w:color="000000" w:fill="ACB9CA"/>
            <w:vAlign w:val="center"/>
            <w:hideMark/>
          </w:tcPr>
          <w:p w14:paraId="7F04ED9A"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CAGR</w:t>
            </w:r>
          </w:p>
        </w:tc>
        <w:tc>
          <w:tcPr>
            <w:tcW w:w="1228" w:type="dxa"/>
            <w:tcBorders>
              <w:top w:val="nil"/>
              <w:left w:val="nil"/>
              <w:bottom w:val="single" w:sz="8" w:space="0" w:color="auto"/>
              <w:right w:val="single" w:sz="8" w:space="0" w:color="auto"/>
            </w:tcBorders>
            <w:shd w:val="clear" w:color="000000" w:fill="ACB9CA"/>
            <w:noWrap/>
            <w:vAlign w:val="center"/>
            <w:hideMark/>
          </w:tcPr>
          <w:p w14:paraId="7B1C189D"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Weightage</w:t>
            </w:r>
          </w:p>
        </w:tc>
      </w:tr>
      <w:tr w:rsidR="00737A75" w:rsidRPr="00737A75" w14:paraId="41836106"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FFFF00"/>
            <w:noWrap/>
            <w:vAlign w:val="center"/>
            <w:hideMark/>
          </w:tcPr>
          <w:p w14:paraId="3248979D"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GDP Growth Rate (2021-2030 Period)</w:t>
            </w:r>
          </w:p>
        </w:tc>
        <w:tc>
          <w:tcPr>
            <w:tcW w:w="3225" w:type="dxa"/>
            <w:tcBorders>
              <w:top w:val="nil"/>
              <w:left w:val="nil"/>
              <w:bottom w:val="single" w:sz="8" w:space="0" w:color="auto"/>
              <w:right w:val="single" w:sz="8" w:space="0" w:color="auto"/>
            </w:tcBorders>
            <w:shd w:val="clear" w:color="auto" w:fill="auto"/>
            <w:noWrap/>
            <w:vAlign w:val="center"/>
            <w:hideMark/>
          </w:tcPr>
          <w:p w14:paraId="25ED3F9F"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World Bank, TechSci Estimates</w:t>
            </w:r>
          </w:p>
        </w:tc>
        <w:tc>
          <w:tcPr>
            <w:tcW w:w="1162" w:type="dxa"/>
            <w:tcBorders>
              <w:top w:val="nil"/>
              <w:left w:val="nil"/>
              <w:bottom w:val="single" w:sz="8" w:space="0" w:color="auto"/>
              <w:right w:val="single" w:sz="8" w:space="0" w:color="auto"/>
            </w:tcBorders>
            <w:shd w:val="clear" w:color="auto" w:fill="auto"/>
            <w:noWrap/>
            <w:vAlign w:val="center"/>
            <w:hideMark/>
          </w:tcPr>
          <w:p w14:paraId="19AE8B95"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49" w:type="dxa"/>
            <w:tcBorders>
              <w:top w:val="nil"/>
              <w:left w:val="nil"/>
              <w:bottom w:val="single" w:sz="8" w:space="0" w:color="auto"/>
              <w:right w:val="single" w:sz="8" w:space="0" w:color="auto"/>
            </w:tcBorders>
            <w:shd w:val="clear" w:color="auto" w:fill="auto"/>
            <w:noWrap/>
            <w:vAlign w:val="center"/>
            <w:hideMark/>
          </w:tcPr>
          <w:p w14:paraId="582D9E48"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6.82%</w:t>
            </w:r>
          </w:p>
        </w:tc>
        <w:tc>
          <w:tcPr>
            <w:tcW w:w="1228" w:type="dxa"/>
            <w:tcBorders>
              <w:top w:val="nil"/>
              <w:left w:val="nil"/>
              <w:bottom w:val="single" w:sz="8" w:space="0" w:color="auto"/>
              <w:right w:val="single" w:sz="8" w:space="0" w:color="auto"/>
            </w:tcBorders>
            <w:shd w:val="clear" w:color="auto" w:fill="auto"/>
            <w:noWrap/>
            <w:vAlign w:val="center"/>
            <w:hideMark/>
          </w:tcPr>
          <w:p w14:paraId="691E111C"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10.00%</w:t>
            </w:r>
          </w:p>
        </w:tc>
      </w:tr>
      <w:tr w:rsidR="00737A75" w:rsidRPr="00737A75" w14:paraId="6FCDDC04"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FFFF00"/>
            <w:noWrap/>
            <w:vAlign w:val="center"/>
            <w:hideMark/>
          </w:tcPr>
          <w:p w14:paraId="682DF4B3"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GDP Per Capita (%)</w:t>
            </w:r>
          </w:p>
        </w:tc>
        <w:tc>
          <w:tcPr>
            <w:tcW w:w="3225" w:type="dxa"/>
            <w:tcBorders>
              <w:top w:val="nil"/>
              <w:left w:val="nil"/>
              <w:bottom w:val="single" w:sz="8" w:space="0" w:color="auto"/>
              <w:right w:val="single" w:sz="8" w:space="0" w:color="auto"/>
            </w:tcBorders>
            <w:shd w:val="clear" w:color="auto" w:fill="auto"/>
            <w:noWrap/>
            <w:vAlign w:val="center"/>
            <w:hideMark/>
          </w:tcPr>
          <w:p w14:paraId="461168D8"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World Bank, TechSci Estimates</w:t>
            </w:r>
          </w:p>
        </w:tc>
        <w:tc>
          <w:tcPr>
            <w:tcW w:w="1162" w:type="dxa"/>
            <w:tcBorders>
              <w:top w:val="nil"/>
              <w:left w:val="nil"/>
              <w:bottom w:val="single" w:sz="8" w:space="0" w:color="auto"/>
              <w:right w:val="single" w:sz="8" w:space="0" w:color="auto"/>
            </w:tcBorders>
            <w:shd w:val="clear" w:color="auto" w:fill="auto"/>
            <w:noWrap/>
            <w:vAlign w:val="center"/>
            <w:hideMark/>
          </w:tcPr>
          <w:p w14:paraId="24EFFCF0"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49" w:type="dxa"/>
            <w:tcBorders>
              <w:top w:val="nil"/>
              <w:left w:val="nil"/>
              <w:bottom w:val="single" w:sz="8" w:space="0" w:color="auto"/>
              <w:right w:val="single" w:sz="8" w:space="0" w:color="auto"/>
            </w:tcBorders>
            <w:shd w:val="clear" w:color="auto" w:fill="auto"/>
            <w:noWrap/>
            <w:vAlign w:val="center"/>
            <w:hideMark/>
          </w:tcPr>
          <w:p w14:paraId="25C74E31"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4.00%</w:t>
            </w:r>
          </w:p>
        </w:tc>
        <w:tc>
          <w:tcPr>
            <w:tcW w:w="1228" w:type="dxa"/>
            <w:tcBorders>
              <w:top w:val="nil"/>
              <w:left w:val="nil"/>
              <w:bottom w:val="single" w:sz="8" w:space="0" w:color="auto"/>
              <w:right w:val="single" w:sz="8" w:space="0" w:color="auto"/>
            </w:tcBorders>
            <w:shd w:val="clear" w:color="auto" w:fill="auto"/>
            <w:noWrap/>
            <w:vAlign w:val="center"/>
            <w:hideMark/>
          </w:tcPr>
          <w:p w14:paraId="6A0F80D2"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5.00%</w:t>
            </w:r>
          </w:p>
        </w:tc>
      </w:tr>
      <w:tr w:rsidR="00737A75" w:rsidRPr="00737A75" w14:paraId="4CC12098"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FFFF00"/>
            <w:noWrap/>
            <w:vAlign w:val="center"/>
            <w:hideMark/>
          </w:tcPr>
          <w:p w14:paraId="477E7C97"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Average Selling Growth (%)</w:t>
            </w:r>
          </w:p>
        </w:tc>
        <w:tc>
          <w:tcPr>
            <w:tcW w:w="3225" w:type="dxa"/>
            <w:tcBorders>
              <w:top w:val="nil"/>
              <w:left w:val="nil"/>
              <w:bottom w:val="single" w:sz="8" w:space="0" w:color="auto"/>
              <w:right w:val="single" w:sz="8" w:space="0" w:color="auto"/>
            </w:tcBorders>
            <w:shd w:val="clear" w:color="auto" w:fill="auto"/>
            <w:noWrap/>
            <w:vAlign w:val="center"/>
            <w:hideMark/>
          </w:tcPr>
          <w:p w14:paraId="5A7E7F80"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TechSci Research Estimates</w:t>
            </w:r>
          </w:p>
        </w:tc>
        <w:tc>
          <w:tcPr>
            <w:tcW w:w="1162" w:type="dxa"/>
            <w:tcBorders>
              <w:top w:val="nil"/>
              <w:left w:val="nil"/>
              <w:bottom w:val="single" w:sz="8" w:space="0" w:color="auto"/>
              <w:right w:val="single" w:sz="8" w:space="0" w:color="auto"/>
            </w:tcBorders>
            <w:shd w:val="clear" w:color="auto" w:fill="auto"/>
            <w:noWrap/>
            <w:vAlign w:val="center"/>
            <w:hideMark/>
          </w:tcPr>
          <w:p w14:paraId="41EE38C0"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49" w:type="dxa"/>
            <w:tcBorders>
              <w:top w:val="nil"/>
              <w:left w:val="nil"/>
              <w:bottom w:val="single" w:sz="8" w:space="0" w:color="auto"/>
              <w:right w:val="single" w:sz="8" w:space="0" w:color="auto"/>
            </w:tcBorders>
            <w:shd w:val="clear" w:color="auto" w:fill="auto"/>
            <w:noWrap/>
            <w:vAlign w:val="center"/>
            <w:hideMark/>
          </w:tcPr>
          <w:p w14:paraId="6B040320"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3.42%</w:t>
            </w:r>
          </w:p>
        </w:tc>
        <w:tc>
          <w:tcPr>
            <w:tcW w:w="1228" w:type="dxa"/>
            <w:tcBorders>
              <w:top w:val="nil"/>
              <w:left w:val="nil"/>
              <w:bottom w:val="single" w:sz="8" w:space="0" w:color="auto"/>
              <w:right w:val="single" w:sz="8" w:space="0" w:color="auto"/>
            </w:tcBorders>
            <w:shd w:val="clear" w:color="auto" w:fill="auto"/>
            <w:noWrap/>
            <w:vAlign w:val="center"/>
            <w:hideMark/>
          </w:tcPr>
          <w:p w14:paraId="13F8D99D"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5.00%</w:t>
            </w:r>
          </w:p>
        </w:tc>
      </w:tr>
      <w:tr w:rsidR="00737A75" w:rsidRPr="00737A75" w14:paraId="18D21F42"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FFFF00"/>
            <w:vAlign w:val="center"/>
            <w:hideMark/>
          </w:tcPr>
          <w:p w14:paraId="280C48C7"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Growth in Construction* Sector</w:t>
            </w:r>
          </w:p>
        </w:tc>
        <w:tc>
          <w:tcPr>
            <w:tcW w:w="3225" w:type="dxa"/>
            <w:tcBorders>
              <w:top w:val="nil"/>
              <w:left w:val="nil"/>
              <w:bottom w:val="single" w:sz="8" w:space="0" w:color="auto"/>
              <w:right w:val="single" w:sz="8" w:space="0" w:color="auto"/>
            </w:tcBorders>
            <w:shd w:val="clear" w:color="auto" w:fill="auto"/>
            <w:noWrap/>
            <w:vAlign w:val="center"/>
            <w:hideMark/>
          </w:tcPr>
          <w:p w14:paraId="7A50C0CC"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TechSci Research Estimates</w:t>
            </w:r>
          </w:p>
        </w:tc>
        <w:tc>
          <w:tcPr>
            <w:tcW w:w="1162" w:type="dxa"/>
            <w:tcBorders>
              <w:top w:val="nil"/>
              <w:left w:val="nil"/>
              <w:bottom w:val="single" w:sz="8" w:space="0" w:color="auto"/>
              <w:right w:val="single" w:sz="8" w:space="0" w:color="auto"/>
            </w:tcBorders>
            <w:shd w:val="clear" w:color="auto" w:fill="auto"/>
            <w:noWrap/>
            <w:vAlign w:val="center"/>
            <w:hideMark/>
          </w:tcPr>
          <w:p w14:paraId="07014F65"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49" w:type="dxa"/>
            <w:tcBorders>
              <w:top w:val="nil"/>
              <w:left w:val="nil"/>
              <w:bottom w:val="single" w:sz="8" w:space="0" w:color="auto"/>
              <w:right w:val="single" w:sz="8" w:space="0" w:color="auto"/>
            </w:tcBorders>
            <w:shd w:val="clear" w:color="auto" w:fill="auto"/>
            <w:noWrap/>
            <w:vAlign w:val="center"/>
            <w:hideMark/>
          </w:tcPr>
          <w:p w14:paraId="584F7DC7"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8.10%</w:t>
            </w:r>
          </w:p>
        </w:tc>
        <w:tc>
          <w:tcPr>
            <w:tcW w:w="1228" w:type="dxa"/>
            <w:tcBorders>
              <w:top w:val="nil"/>
              <w:left w:val="nil"/>
              <w:bottom w:val="single" w:sz="8" w:space="0" w:color="auto"/>
              <w:right w:val="single" w:sz="8" w:space="0" w:color="auto"/>
            </w:tcBorders>
            <w:shd w:val="clear" w:color="auto" w:fill="auto"/>
            <w:noWrap/>
            <w:vAlign w:val="center"/>
            <w:hideMark/>
          </w:tcPr>
          <w:p w14:paraId="7C991BF2"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15.00%</w:t>
            </w:r>
          </w:p>
        </w:tc>
      </w:tr>
      <w:tr w:rsidR="00737A75" w:rsidRPr="00737A75" w14:paraId="49FD221A"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FFFF00"/>
            <w:vAlign w:val="center"/>
            <w:hideMark/>
          </w:tcPr>
          <w:p w14:paraId="5005E2B2"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Growth in Renewable Sector</w:t>
            </w:r>
          </w:p>
        </w:tc>
        <w:tc>
          <w:tcPr>
            <w:tcW w:w="3225" w:type="dxa"/>
            <w:tcBorders>
              <w:top w:val="nil"/>
              <w:left w:val="nil"/>
              <w:bottom w:val="single" w:sz="8" w:space="0" w:color="auto"/>
              <w:right w:val="single" w:sz="8" w:space="0" w:color="auto"/>
            </w:tcBorders>
            <w:shd w:val="clear" w:color="auto" w:fill="auto"/>
            <w:noWrap/>
            <w:vAlign w:val="center"/>
            <w:hideMark/>
          </w:tcPr>
          <w:p w14:paraId="0CD69797"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TechSci Research Estimates</w:t>
            </w:r>
          </w:p>
        </w:tc>
        <w:tc>
          <w:tcPr>
            <w:tcW w:w="1162" w:type="dxa"/>
            <w:tcBorders>
              <w:top w:val="nil"/>
              <w:left w:val="nil"/>
              <w:bottom w:val="single" w:sz="8" w:space="0" w:color="auto"/>
              <w:right w:val="single" w:sz="8" w:space="0" w:color="auto"/>
            </w:tcBorders>
            <w:shd w:val="clear" w:color="auto" w:fill="auto"/>
            <w:noWrap/>
            <w:vAlign w:val="center"/>
            <w:hideMark/>
          </w:tcPr>
          <w:p w14:paraId="1F8235ED"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49" w:type="dxa"/>
            <w:tcBorders>
              <w:top w:val="nil"/>
              <w:left w:val="nil"/>
              <w:bottom w:val="single" w:sz="8" w:space="0" w:color="auto"/>
              <w:right w:val="single" w:sz="8" w:space="0" w:color="auto"/>
            </w:tcBorders>
            <w:shd w:val="clear" w:color="auto" w:fill="auto"/>
            <w:noWrap/>
            <w:vAlign w:val="center"/>
            <w:hideMark/>
          </w:tcPr>
          <w:p w14:paraId="615B962B"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9.50%</w:t>
            </w:r>
          </w:p>
        </w:tc>
        <w:tc>
          <w:tcPr>
            <w:tcW w:w="1228" w:type="dxa"/>
            <w:tcBorders>
              <w:top w:val="nil"/>
              <w:left w:val="nil"/>
              <w:bottom w:val="single" w:sz="8" w:space="0" w:color="auto"/>
              <w:right w:val="single" w:sz="8" w:space="0" w:color="auto"/>
            </w:tcBorders>
            <w:shd w:val="clear" w:color="auto" w:fill="auto"/>
            <w:noWrap/>
            <w:vAlign w:val="center"/>
            <w:hideMark/>
          </w:tcPr>
          <w:p w14:paraId="119CDDFE"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30.00%</w:t>
            </w:r>
          </w:p>
        </w:tc>
      </w:tr>
      <w:tr w:rsidR="00737A75" w:rsidRPr="00737A75" w14:paraId="25BF3305"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FFFF00"/>
            <w:vAlign w:val="center"/>
            <w:hideMark/>
          </w:tcPr>
          <w:p w14:paraId="0F122E91"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Growth in Marine Components</w:t>
            </w:r>
          </w:p>
        </w:tc>
        <w:tc>
          <w:tcPr>
            <w:tcW w:w="3225" w:type="dxa"/>
            <w:tcBorders>
              <w:top w:val="nil"/>
              <w:left w:val="nil"/>
              <w:bottom w:val="single" w:sz="8" w:space="0" w:color="auto"/>
              <w:right w:val="single" w:sz="8" w:space="0" w:color="auto"/>
            </w:tcBorders>
            <w:shd w:val="clear" w:color="auto" w:fill="auto"/>
            <w:noWrap/>
            <w:vAlign w:val="center"/>
            <w:hideMark/>
          </w:tcPr>
          <w:p w14:paraId="47913276"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Industry Sources &amp; TechSci Research Estimates</w:t>
            </w:r>
          </w:p>
        </w:tc>
        <w:tc>
          <w:tcPr>
            <w:tcW w:w="1162" w:type="dxa"/>
            <w:tcBorders>
              <w:top w:val="nil"/>
              <w:left w:val="nil"/>
              <w:bottom w:val="single" w:sz="8" w:space="0" w:color="auto"/>
              <w:right w:val="single" w:sz="8" w:space="0" w:color="auto"/>
            </w:tcBorders>
            <w:shd w:val="clear" w:color="auto" w:fill="auto"/>
            <w:noWrap/>
            <w:vAlign w:val="center"/>
            <w:hideMark/>
          </w:tcPr>
          <w:p w14:paraId="2849C524"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Forecast</w:t>
            </w:r>
          </w:p>
        </w:tc>
        <w:tc>
          <w:tcPr>
            <w:tcW w:w="1149" w:type="dxa"/>
            <w:tcBorders>
              <w:top w:val="nil"/>
              <w:left w:val="nil"/>
              <w:bottom w:val="single" w:sz="8" w:space="0" w:color="auto"/>
              <w:right w:val="single" w:sz="8" w:space="0" w:color="auto"/>
            </w:tcBorders>
            <w:shd w:val="clear" w:color="auto" w:fill="auto"/>
            <w:noWrap/>
            <w:vAlign w:val="center"/>
            <w:hideMark/>
          </w:tcPr>
          <w:p w14:paraId="311CBB9D"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12.00%</w:t>
            </w:r>
          </w:p>
        </w:tc>
        <w:tc>
          <w:tcPr>
            <w:tcW w:w="1228" w:type="dxa"/>
            <w:tcBorders>
              <w:top w:val="nil"/>
              <w:left w:val="nil"/>
              <w:bottom w:val="single" w:sz="8" w:space="0" w:color="auto"/>
              <w:right w:val="single" w:sz="8" w:space="0" w:color="auto"/>
            </w:tcBorders>
            <w:shd w:val="clear" w:color="auto" w:fill="auto"/>
            <w:noWrap/>
            <w:vAlign w:val="center"/>
            <w:hideMark/>
          </w:tcPr>
          <w:p w14:paraId="36563F17"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28.00%</w:t>
            </w:r>
          </w:p>
        </w:tc>
      </w:tr>
      <w:tr w:rsidR="00737A75" w:rsidRPr="00737A75" w14:paraId="13F38C02"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FFFF00"/>
            <w:noWrap/>
            <w:vAlign w:val="center"/>
            <w:hideMark/>
          </w:tcPr>
          <w:p w14:paraId="3314FC3E"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Market Growth in Historical Period (2015-2020)</w:t>
            </w:r>
          </w:p>
        </w:tc>
        <w:tc>
          <w:tcPr>
            <w:tcW w:w="3225" w:type="dxa"/>
            <w:tcBorders>
              <w:top w:val="nil"/>
              <w:left w:val="nil"/>
              <w:bottom w:val="single" w:sz="8" w:space="0" w:color="auto"/>
              <w:right w:val="single" w:sz="8" w:space="0" w:color="000000"/>
            </w:tcBorders>
            <w:shd w:val="clear" w:color="auto" w:fill="auto"/>
            <w:noWrap/>
            <w:vAlign w:val="center"/>
            <w:hideMark/>
          </w:tcPr>
          <w:p w14:paraId="471D9D8E"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Industry Sources &amp; TechSci Research Estimates</w:t>
            </w:r>
          </w:p>
        </w:tc>
        <w:tc>
          <w:tcPr>
            <w:tcW w:w="1162" w:type="dxa"/>
            <w:tcBorders>
              <w:top w:val="nil"/>
              <w:left w:val="nil"/>
              <w:bottom w:val="single" w:sz="8" w:space="0" w:color="auto"/>
              <w:right w:val="single" w:sz="8" w:space="0" w:color="auto"/>
            </w:tcBorders>
            <w:shd w:val="clear" w:color="auto" w:fill="auto"/>
            <w:noWrap/>
            <w:vAlign w:val="center"/>
            <w:hideMark/>
          </w:tcPr>
          <w:p w14:paraId="563231EB" w14:textId="77777777" w:rsidR="00737A75" w:rsidRPr="00737A75" w:rsidRDefault="00737A75" w:rsidP="00737A75">
            <w:pPr>
              <w:spacing w:after="0" w:line="240" w:lineRule="auto"/>
              <w:jc w:val="center"/>
              <w:rPr>
                <w:rFonts w:ascii="Arial" w:eastAsia="Times New Roman" w:hAnsi="Arial" w:cs="Arial"/>
                <w:b/>
                <w:bCs/>
                <w:i/>
                <w:iCs/>
                <w:color w:val="808080"/>
                <w:sz w:val="20"/>
                <w:szCs w:val="20"/>
                <w:lang w:eastAsia="en-IN"/>
              </w:rPr>
            </w:pPr>
            <w:r w:rsidRPr="00737A75">
              <w:rPr>
                <w:rFonts w:ascii="Arial" w:eastAsia="Times New Roman" w:hAnsi="Arial" w:cs="Arial"/>
                <w:b/>
                <w:bCs/>
                <w:i/>
                <w:iCs/>
                <w:color w:val="808080"/>
                <w:sz w:val="20"/>
                <w:szCs w:val="20"/>
                <w:lang w:eastAsia="en-IN"/>
              </w:rPr>
              <w:t>Historical</w:t>
            </w:r>
          </w:p>
        </w:tc>
        <w:tc>
          <w:tcPr>
            <w:tcW w:w="1149" w:type="dxa"/>
            <w:tcBorders>
              <w:top w:val="nil"/>
              <w:left w:val="nil"/>
              <w:bottom w:val="single" w:sz="8" w:space="0" w:color="auto"/>
              <w:right w:val="single" w:sz="8" w:space="0" w:color="auto"/>
            </w:tcBorders>
            <w:shd w:val="clear" w:color="auto" w:fill="auto"/>
            <w:noWrap/>
            <w:vAlign w:val="center"/>
            <w:hideMark/>
          </w:tcPr>
          <w:p w14:paraId="5EB1DC56"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3.10%</w:t>
            </w:r>
          </w:p>
        </w:tc>
        <w:tc>
          <w:tcPr>
            <w:tcW w:w="1228" w:type="dxa"/>
            <w:tcBorders>
              <w:top w:val="nil"/>
              <w:left w:val="nil"/>
              <w:bottom w:val="single" w:sz="8" w:space="0" w:color="auto"/>
              <w:right w:val="single" w:sz="8" w:space="0" w:color="auto"/>
            </w:tcBorders>
            <w:shd w:val="clear" w:color="auto" w:fill="auto"/>
            <w:noWrap/>
            <w:vAlign w:val="center"/>
            <w:hideMark/>
          </w:tcPr>
          <w:p w14:paraId="685EB285" w14:textId="77777777" w:rsidR="00737A75" w:rsidRPr="00737A75" w:rsidRDefault="00737A75" w:rsidP="00737A75">
            <w:pPr>
              <w:spacing w:after="0" w:line="240" w:lineRule="auto"/>
              <w:jc w:val="center"/>
              <w:rPr>
                <w:rFonts w:ascii="Arial" w:eastAsia="Times New Roman" w:hAnsi="Arial" w:cs="Arial"/>
                <w:color w:val="000000"/>
                <w:sz w:val="20"/>
                <w:szCs w:val="20"/>
                <w:lang w:eastAsia="en-IN"/>
              </w:rPr>
            </w:pPr>
            <w:r w:rsidRPr="00737A75">
              <w:rPr>
                <w:rFonts w:ascii="Arial" w:eastAsia="Times New Roman" w:hAnsi="Arial" w:cs="Arial"/>
                <w:color w:val="000000"/>
                <w:sz w:val="20"/>
                <w:szCs w:val="20"/>
                <w:lang w:eastAsia="en-IN"/>
              </w:rPr>
              <w:t>7.00%</w:t>
            </w:r>
          </w:p>
        </w:tc>
      </w:tr>
      <w:tr w:rsidR="00737A75" w:rsidRPr="00737A75" w14:paraId="53EDCC56" w14:textId="77777777" w:rsidTr="00737A75">
        <w:trPr>
          <w:trHeight w:val="312"/>
        </w:trPr>
        <w:tc>
          <w:tcPr>
            <w:tcW w:w="3396" w:type="dxa"/>
            <w:tcBorders>
              <w:top w:val="nil"/>
              <w:left w:val="single" w:sz="8" w:space="0" w:color="auto"/>
              <w:bottom w:val="single" w:sz="8" w:space="0" w:color="auto"/>
              <w:right w:val="single" w:sz="8" w:space="0" w:color="auto"/>
            </w:tcBorders>
            <w:shd w:val="clear" w:color="000000" w:fill="ACB9CA"/>
            <w:noWrap/>
            <w:vAlign w:val="center"/>
            <w:hideMark/>
          </w:tcPr>
          <w:p w14:paraId="014EED97" w14:textId="77777777" w:rsidR="00737A75" w:rsidRPr="00737A75" w:rsidRDefault="00737A75" w:rsidP="00737A75">
            <w:pPr>
              <w:spacing w:after="0" w:line="240" w:lineRule="auto"/>
              <w:jc w:val="center"/>
              <w:rPr>
                <w:rFonts w:ascii="Arial" w:eastAsia="Times New Roman" w:hAnsi="Arial" w:cs="Arial"/>
                <w:b/>
                <w:bCs/>
                <w:color w:val="000000"/>
                <w:sz w:val="20"/>
                <w:szCs w:val="20"/>
                <w:lang w:eastAsia="en-IN"/>
              </w:rPr>
            </w:pPr>
            <w:r w:rsidRPr="00737A75">
              <w:rPr>
                <w:rFonts w:ascii="Arial" w:eastAsia="Times New Roman" w:hAnsi="Arial" w:cs="Arial"/>
                <w:b/>
                <w:bCs/>
                <w:color w:val="000000"/>
                <w:sz w:val="20"/>
                <w:szCs w:val="20"/>
                <w:lang w:eastAsia="en-IN"/>
              </w:rPr>
              <w:t>CAGR (2021-2030)</w:t>
            </w:r>
          </w:p>
        </w:tc>
        <w:tc>
          <w:tcPr>
            <w:tcW w:w="6764" w:type="dxa"/>
            <w:gridSpan w:val="4"/>
            <w:tcBorders>
              <w:top w:val="single" w:sz="8" w:space="0" w:color="auto"/>
              <w:left w:val="nil"/>
              <w:bottom w:val="nil"/>
              <w:right w:val="nil"/>
            </w:tcBorders>
            <w:shd w:val="clear" w:color="000000" w:fill="333F4F"/>
            <w:noWrap/>
            <w:vAlign w:val="center"/>
            <w:hideMark/>
          </w:tcPr>
          <w:p w14:paraId="4BFD6A8F" w14:textId="77777777" w:rsidR="00737A75" w:rsidRPr="00737A75" w:rsidRDefault="00737A75" w:rsidP="00737A75">
            <w:pPr>
              <w:spacing w:after="0" w:line="240" w:lineRule="auto"/>
              <w:jc w:val="center"/>
              <w:rPr>
                <w:rFonts w:ascii="Arial" w:eastAsia="Times New Roman" w:hAnsi="Arial" w:cs="Arial"/>
                <w:b/>
                <w:bCs/>
                <w:color w:val="FFFFFF"/>
                <w:sz w:val="20"/>
                <w:szCs w:val="20"/>
                <w:lang w:eastAsia="en-IN"/>
              </w:rPr>
            </w:pPr>
            <w:r w:rsidRPr="00737A75">
              <w:rPr>
                <w:rFonts w:ascii="Arial" w:eastAsia="Times New Roman" w:hAnsi="Arial" w:cs="Arial"/>
                <w:b/>
                <w:bCs/>
                <w:color w:val="FFFFFF"/>
                <w:sz w:val="20"/>
                <w:szCs w:val="20"/>
                <w:lang w:eastAsia="en-IN"/>
              </w:rPr>
              <w:t>8.70%</w:t>
            </w:r>
          </w:p>
        </w:tc>
      </w:tr>
    </w:tbl>
    <w:p w14:paraId="6F747CF9" w14:textId="77777777" w:rsidR="00737A75" w:rsidRPr="00737A75" w:rsidRDefault="00737A75" w:rsidP="00737A75">
      <w:pPr>
        <w:spacing w:after="0" w:line="240" w:lineRule="auto"/>
        <w:rPr>
          <w:rFonts w:ascii="Calibri" w:eastAsia="Times New Roman" w:hAnsi="Calibri" w:cs="Calibri"/>
          <w:color w:val="000000"/>
          <w:lang w:eastAsia="en-IN"/>
        </w:rPr>
      </w:pPr>
      <w:r w:rsidRPr="00737A75">
        <w:rPr>
          <w:rFonts w:ascii="Calibri" w:eastAsia="Times New Roman" w:hAnsi="Calibri" w:cs="Calibri"/>
          <w:color w:val="000000"/>
          <w:lang w:eastAsia="en-IN"/>
        </w:rPr>
        <w:t xml:space="preserve">*Mainly the Pipes &amp; Tanks going in Industrial and manufacturing sector. </w:t>
      </w:r>
    </w:p>
    <w:p w14:paraId="01DFFA4A" w14:textId="473D26E2" w:rsidR="000B79CA" w:rsidRDefault="000B79CA" w:rsidP="000C07D2">
      <w:pPr>
        <w:tabs>
          <w:tab w:val="left" w:pos="1530"/>
        </w:tabs>
        <w:spacing w:line="480" w:lineRule="auto"/>
        <w:rPr>
          <w:rFonts w:ascii="Arial" w:eastAsia="Arial" w:hAnsi="Arial" w:cs="Arial"/>
          <w:b/>
          <w:color w:val="000000" w:themeColor="text1"/>
          <w:sz w:val="24"/>
          <w:szCs w:val="24"/>
        </w:rPr>
      </w:pPr>
    </w:p>
    <w:p w14:paraId="4DEF2C36" w14:textId="77777777" w:rsidR="003B4B95" w:rsidRDefault="003B4B95" w:rsidP="000C07D2">
      <w:pPr>
        <w:tabs>
          <w:tab w:val="left" w:pos="1530"/>
        </w:tabs>
        <w:spacing w:line="480" w:lineRule="auto"/>
        <w:rPr>
          <w:rFonts w:ascii="Arial" w:eastAsia="Arial" w:hAnsi="Arial" w:cs="Arial"/>
          <w:b/>
          <w:color w:val="000000" w:themeColor="text1"/>
          <w:sz w:val="24"/>
          <w:szCs w:val="24"/>
        </w:rPr>
      </w:pPr>
    </w:p>
    <w:p w14:paraId="51D16467" w14:textId="30608520" w:rsidR="000C07D2" w:rsidRDefault="000C07D2" w:rsidP="000C07D2">
      <w:pPr>
        <w:tabs>
          <w:tab w:val="left" w:pos="1530"/>
        </w:tabs>
        <w:spacing w:line="48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lastRenderedPageBreak/>
        <w:t>Demand By Application</w:t>
      </w:r>
    </w:p>
    <w:p w14:paraId="69059FE1" w14:textId="77777777" w:rsidR="000C07D2" w:rsidRPr="0061645E" w:rsidRDefault="000C07D2" w:rsidP="000C07D2">
      <w:pPr>
        <w:rPr>
          <w:rFonts w:ascii="Arial" w:hAnsi="Arial" w:cs="Arial"/>
          <w:b/>
          <w:bCs/>
          <w:sz w:val="24"/>
          <w:szCs w:val="24"/>
        </w:rPr>
      </w:pPr>
      <w:r>
        <w:rPr>
          <w:rFonts w:ascii="Arial" w:hAnsi="Arial" w:cs="Arial"/>
          <w:b/>
          <w:bCs/>
          <w:sz w:val="24"/>
          <w:szCs w:val="24"/>
        </w:rPr>
        <w:t>India</w:t>
      </w:r>
      <w:r w:rsidRPr="0061645E">
        <w:rPr>
          <w:rFonts w:ascii="Arial" w:hAnsi="Arial" w:cs="Arial"/>
          <w:b/>
          <w:bCs/>
          <w:sz w:val="24"/>
          <w:szCs w:val="24"/>
        </w:rPr>
        <w:t xml:space="preserve"> Vinyl Ester Resin Demand, By Application, By Volume</w:t>
      </w:r>
      <w:r>
        <w:rPr>
          <w:rFonts w:ascii="Arial" w:hAnsi="Arial" w:cs="Arial"/>
          <w:b/>
          <w:bCs/>
          <w:sz w:val="24"/>
          <w:szCs w:val="24"/>
        </w:rPr>
        <w:t xml:space="preserve"> (000’ Tonnes) (%)</w:t>
      </w:r>
      <w:r w:rsidRPr="0061645E">
        <w:rPr>
          <w:rFonts w:ascii="Arial" w:hAnsi="Arial" w:cs="Arial"/>
          <w:b/>
          <w:bCs/>
          <w:sz w:val="24"/>
          <w:szCs w:val="24"/>
        </w:rPr>
        <w:t>, 2015–2030F</w:t>
      </w:r>
    </w:p>
    <w:p w14:paraId="17D35A20" w14:textId="4496FF83" w:rsidR="000C07D2" w:rsidRDefault="000C07D2" w:rsidP="000C07D2">
      <w:pPr>
        <w:pStyle w:val="BodyText"/>
        <w:spacing w:before="162" w:line="360" w:lineRule="auto"/>
        <w:ind w:right="-86"/>
        <w:jc w:val="both"/>
        <w:rPr>
          <w:noProof/>
          <w:color w:val="000000" w:themeColor="text1"/>
        </w:rPr>
      </w:pPr>
      <w:r w:rsidRPr="002B5730">
        <w:rPr>
          <w:b/>
          <w:noProof/>
          <w:color w:val="000000" w:themeColor="text1"/>
        </w:rPr>
        <mc:AlternateContent>
          <mc:Choice Requires="wps">
            <w:drawing>
              <wp:anchor distT="0" distB="0" distL="114300" distR="114300" simplePos="0" relativeHeight="252801024" behindDoc="0" locked="0" layoutInCell="1" allowOverlap="1" wp14:anchorId="63E591B7" wp14:editId="5F1EBCCA">
                <wp:simplePos x="0" y="0"/>
                <wp:positionH relativeFrom="margin">
                  <wp:posOffset>3390900</wp:posOffset>
                </wp:positionH>
                <wp:positionV relativeFrom="paragraph">
                  <wp:posOffset>3143250</wp:posOffset>
                </wp:positionV>
                <wp:extent cx="2907030" cy="307777"/>
                <wp:effectExtent l="0" t="0" r="0" b="0"/>
                <wp:wrapNone/>
                <wp:docPr id="2178" name="TextBox 4"/>
                <wp:cNvGraphicFramePr/>
                <a:graphic xmlns:a="http://schemas.openxmlformats.org/drawingml/2006/main">
                  <a:graphicData uri="http://schemas.microsoft.com/office/word/2010/wordprocessingShape">
                    <wps:wsp>
                      <wps:cNvSpPr txBox="1"/>
                      <wps:spPr>
                        <a:xfrm>
                          <a:off x="0" y="0"/>
                          <a:ext cx="2907030" cy="307777"/>
                        </a:xfrm>
                        <a:prstGeom prst="rect">
                          <a:avLst/>
                        </a:prstGeom>
                        <a:noFill/>
                      </wps:spPr>
                      <wps:txbx>
                        <w:txbxContent>
                          <w:p w14:paraId="5DCEB6AF" w14:textId="77777777" w:rsidR="000C07D2" w:rsidRPr="00CE35EB" w:rsidRDefault="000C07D2" w:rsidP="000C07D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5E43480A" w14:textId="77777777" w:rsidR="000C07D2" w:rsidRPr="00CE35EB" w:rsidRDefault="000C07D2" w:rsidP="000C07D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anchor>
            </w:drawing>
          </mc:Choice>
          <mc:Fallback>
            <w:pict>
              <v:shape w14:anchorId="63E591B7" id="_x0000_s1152" type="#_x0000_t202" style="position:absolute;left:0;text-align:left;margin-left:267pt;margin-top:247.5pt;width:228.9pt;height:24.25pt;z-index:252801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" filled="f" stroked="f">
                <v:textbox style="mso-fit-shape-to-text:t">
                  <w:txbxContent>
                    <w:p w14:paraId="5DCEB6AF" w14:textId="77777777" w:rsidR="000C07D2" w:rsidRPr="00CE35EB" w:rsidRDefault="000C07D2" w:rsidP="000C07D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5E43480A" w14:textId="77777777" w:rsidR="000C07D2" w:rsidRPr="00CE35EB" w:rsidRDefault="000C07D2" w:rsidP="000C07D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Pr="002B5730">
        <w:rPr>
          <w:noProof/>
          <w:color w:val="000000" w:themeColor="text1"/>
        </w:rPr>
        <w:drawing>
          <wp:inline distT="0" distB="0" distL="0" distR="0" wp14:anchorId="1097DDDD" wp14:editId="2D273164">
            <wp:extent cx="6524625" cy="3572539"/>
            <wp:effectExtent l="0" t="0" r="0" b="8890"/>
            <wp:docPr id="2180" name="Chart 2180">
              <a:extLst xmlns:a="http://schemas.openxmlformats.org/drawingml/2006/main">
                <a:ext uri="{FF2B5EF4-FFF2-40B4-BE49-F238E27FC236}">
                  <a16:creationId xmlns:a16="http://schemas.microsoft.com/office/drawing/2014/main" id="{4132EB14-6723-4248-8CA5-699FF5E13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223539DF" w14:textId="77777777" w:rsidR="000C07D2" w:rsidRDefault="000C07D2" w:rsidP="000C07D2">
      <w:pPr>
        <w:pStyle w:val="BodyText"/>
        <w:spacing w:before="162" w:line="360" w:lineRule="auto"/>
        <w:ind w:right="-86"/>
        <w:jc w:val="both"/>
        <w:rPr>
          <w:noProof/>
          <w:color w:val="000000" w:themeColor="text1"/>
        </w:rPr>
        <w:sectPr w:rsidR="000C07D2"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W w:w="10470" w:type="dxa"/>
        <w:tblInd w:w="-185" w:type="dxa"/>
        <w:tblLook w:val="04A0" w:firstRow="1" w:lastRow="0" w:firstColumn="1" w:lastColumn="0" w:noHBand="0" w:noVBand="1"/>
      </w:tblPr>
      <w:tblGrid>
        <w:gridCol w:w="1842"/>
        <w:gridCol w:w="901"/>
        <w:gridCol w:w="901"/>
        <w:gridCol w:w="901"/>
        <w:gridCol w:w="901"/>
        <w:gridCol w:w="901"/>
        <w:gridCol w:w="901"/>
        <w:gridCol w:w="1084"/>
        <w:gridCol w:w="1069"/>
        <w:gridCol w:w="1069"/>
      </w:tblGrid>
      <w:tr w:rsidR="000C07D2" w:rsidRPr="005D2A6A" w14:paraId="42364775" w14:textId="77777777" w:rsidTr="00B524C4">
        <w:trPr>
          <w:trHeight w:val="266"/>
        </w:trPr>
        <w:tc>
          <w:tcPr>
            <w:tcW w:w="1842"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6EF9D4FC" w14:textId="77777777" w:rsidR="000C07D2" w:rsidRPr="005D2A6A" w:rsidRDefault="000C07D2" w:rsidP="007E1666">
            <w:pPr>
              <w:spacing w:after="0" w:line="24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 xml:space="preserve">Demand by </w:t>
            </w:r>
            <w:r>
              <w:rPr>
                <w:rFonts w:ascii="Arial" w:eastAsia="Times New Roman" w:hAnsi="Arial" w:cs="Arial"/>
                <w:b/>
                <w:bCs/>
                <w:color w:val="FFFFFF" w:themeColor="background1"/>
                <w:sz w:val="20"/>
                <w:szCs w:val="20"/>
                <w:lang w:val="en-US"/>
              </w:rPr>
              <w:t>Application</w:t>
            </w:r>
            <w:r w:rsidRPr="005D2A6A">
              <w:rPr>
                <w:rFonts w:ascii="Arial" w:eastAsia="Times New Roman" w:hAnsi="Arial" w:cs="Arial"/>
                <w:b/>
                <w:bCs/>
                <w:color w:val="FFFFFF" w:themeColor="background1"/>
                <w:sz w:val="20"/>
                <w:szCs w:val="20"/>
                <w:lang w:val="en-US"/>
              </w:rPr>
              <w:t xml:space="preserve"> (</w:t>
            </w:r>
            <w:r>
              <w:rPr>
                <w:rFonts w:ascii="Arial" w:eastAsia="Times New Roman" w:hAnsi="Arial" w:cs="Arial"/>
                <w:b/>
                <w:bCs/>
                <w:color w:val="FFFFFF" w:themeColor="background1"/>
                <w:sz w:val="20"/>
                <w:szCs w:val="20"/>
                <w:lang w:val="en-US"/>
              </w:rPr>
              <w:t xml:space="preserve">000’ </w:t>
            </w:r>
            <w:proofErr w:type="spellStart"/>
            <w:r>
              <w:rPr>
                <w:rFonts w:ascii="Arial" w:eastAsia="Times New Roman" w:hAnsi="Arial" w:cs="Arial"/>
                <w:b/>
                <w:bCs/>
                <w:color w:val="FFFFFF" w:themeColor="background1"/>
                <w:sz w:val="20"/>
                <w:szCs w:val="20"/>
                <w:lang w:val="en-US"/>
              </w:rPr>
              <w:t>Tonnes</w:t>
            </w:r>
            <w:proofErr w:type="spellEnd"/>
            <w:r w:rsidRPr="005D2A6A">
              <w:rPr>
                <w:rFonts w:ascii="Arial" w:eastAsia="Times New Roman" w:hAnsi="Arial" w:cs="Arial"/>
                <w:b/>
                <w:bCs/>
                <w:color w:val="FFFFFF" w:themeColor="background1"/>
                <w:sz w:val="20"/>
                <w:szCs w:val="20"/>
                <w:lang w:val="en-US"/>
              </w:rPr>
              <w:t>)</w:t>
            </w:r>
          </w:p>
        </w:tc>
        <w:tc>
          <w:tcPr>
            <w:tcW w:w="901" w:type="dxa"/>
            <w:tcBorders>
              <w:top w:val="single" w:sz="4" w:space="0" w:color="auto"/>
              <w:left w:val="nil"/>
              <w:bottom w:val="single" w:sz="4" w:space="0" w:color="auto"/>
              <w:right w:val="single" w:sz="4" w:space="0" w:color="auto"/>
            </w:tcBorders>
            <w:shd w:val="clear" w:color="auto" w:fill="C00000"/>
            <w:noWrap/>
            <w:vAlign w:val="center"/>
            <w:hideMark/>
          </w:tcPr>
          <w:p w14:paraId="016CB180"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2015</w:t>
            </w:r>
          </w:p>
        </w:tc>
        <w:tc>
          <w:tcPr>
            <w:tcW w:w="901" w:type="dxa"/>
            <w:tcBorders>
              <w:top w:val="single" w:sz="4" w:space="0" w:color="auto"/>
              <w:left w:val="nil"/>
              <w:bottom w:val="single" w:sz="4" w:space="0" w:color="auto"/>
              <w:right w:val="single" w:sz="4" w:space="0" w:color="auto"/>
            </w:tcBorders>
            <w:shd w:val="clear" w:color="auto" w:fill="C00000"/>
            <w:noWrap/>
            <w:vAlign w:val="center"/>
            <w:hideMark/>
          </w:tcPr>
          <w:p w14:paraId="41E228FB"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2016</w:t>
            </w:r>
          </w:p>
        </w:tc>
        <w:tc>
          <w:tcPr>
            <w:tcW w:w="901" w:type="dxa"/>
            <w:tcBorders>
              <w:top w:val="single" w:sz="4" w:space="0" w:color="auto"/>
              <w:left w:val="nil"/>
              <w:bottom w:val="single" w:sz="4" w:space="0" w:color="auto"/>
              <w:right w:val="single" w:sz="4" w:space="0" w:color="auto"/>
            </w:tcBorders>
            <w:shd w:val="clear" w:color="auto" w:fill="C00000"/>
            <w:noWrap/>
            <w:vAlign w:val="bottom"/>
            <w:hideMark/>
          </w:tcPr>
          <w:p w14:paraId="1C4B08D8"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2017</w:t>
            </w:r>
          </w:p>
        </w:tc>
        <w:tc>
          <w:tcPr>
            <w:tcW w:w="901" w:type="dxa"/>
            <w:tcBorders>
              <w:top w:val="single" w:sz="4" w:space="0" w:color="auto"/>
              <w:left w:val="nil"/>
              <w:bottom w:val="single" w:sz="4" w:space="0" w:color="auto"/>
              <w:right w:val="single" w:sz="4" w:space="0" w:color="auto"/>
            </w:tcBorders>
            <w:shd w:val="clear" w:color="auto" w:fill="C00000"/>
            <w:noWrap/>
            <w:vAlign w:val="bottom"/>
            <w:hideMark/>
          </w:tcPr>
          <w:p w14:paraId="059EF561"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2018</w:t>
            </w:r>
          </w:p>
        </w:tc>
        <w:tc>
          <w:tcPr>
            <w:tcW w:w="901" w:type="dxa"/>
            <w:tcBorders>
              <w:top w:val="single" w:sz="4" w:space="0" w:color="auto"/>
              <w:left w:val="nil"/>
              <w:bottom w:val="single" w:sz="4" w:space="0" w:color="auto"/>
              <w:right w:val="single" w:sz="4" w:space="0" w:color="auto"/>
            </w:tcBorders>
            <w:shd w:val="clear" w:color="auto" w:fill="C00000"/>
            <w:noWrap/>
            <w:vAlign w:val="bottom"/>
            <w:hideMark/>
          </w:tcPr>
          <w:p w14:paraId="3E38327A"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2019</w:t>
            </w:r>
          </w:p>
        </w:tc>
        <w:tc>
          <w:tcPr>
            <w:tcW w:w="901" w:type="dxa"/>
            <w:tcBorders>
              <w:top w:val="single" w:sz="4" w:space="0" w:color="auto"/>
              <w:left w:val="nil"/>
              <w:bottom w:val="single" w:sz="4" w:space="0" w:color="auto"/>
              <w:right w:val="single" w:sz="4" w:space="0" w:color="auto"/>
            </w:tcBorders>
            <w:shd w:val="clear" w:color="auto" w:fill="C00000"/>
            <w:noWrap/>
            <w:vAlign w:val="bottom"/>
            <w:hideMark/>
          </w:tcPr>
          <w:p w14:paraId="0CF53A8E"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2020</w:t>
            </w:r>
          </w:p>
        </w:tc>
        <w:tc>
          <w:tcPr>
            <w:tcW w:w="1084" w:type="dxa"/>
            <w:tcBorders>
              <w:top w:val="single" w:sz="4" w:space="0" w:color="auto"/>
              <w:left w:val="nil"/>
              <w:bottom w:val="single" w:sz="4" w:space="0" w:color="auto"/>
              <w:right w:val="single" w:sz="4" w:space="0" w:color="auto"/>
            </w:tcBorders>
            <w:shd w:val="clear" w:color="auto" w:fill="C00000"/>
            <w:noWrap/>
            <w:vAlign w:val="bottom"/>
            <w:hideMark/>
          </w:tcPr>
          <w:p w14:paraId="36D410F5"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2021E</w:t>
            </w:r>
          </w:p>
        </w:tc>
        <w:tc>
          <w:tcPr>
            <w:tcW w:w="1069" w:type="dxa"/>
            <w:tcBorders>
              <w:top w:val="single" w:sz="4" w:space="0" w:color="auto"/>
              <w:left w:val="nil"/>
              <w:bottom w:val="single" w:sz="4" w:space="0" w:color="auto"/>
              <w:right w:val="single" w:sz="4" w:space="0" w:color="auto"/>
            </w:tcBorders>
            <w:shd w:val="clear" w:color="auto" w:fill="C00000"/>
            <w:noWrap/>
            <w:vAlign w:val="bottom"/>
            <w:hideMark/>
          </w:tcPr>
          <w:p w14:paraId="009B69C3"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2025F</w:t>
            </w:r>
          </w:p>
        </w:tc>
        <w:tc>
          <w:tcPr>
            <w:tcW w:w="1069"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653520C0" w14:textId="77777777" w:rsidR="000C07D2" w:rsidRPr="005D2A6A" w:rsidRDefault="000C07D2" w:rsidP="007E1666">
            <w:pPr>
              <w:spacing w:after="0" w:line="480" w:lineRule="auto"/>
              <w:jc w:val="center"/>
              <w:rPr>
                <w:rFonts w:ascii="Arial" w:eastAsia="Times New Roman" w:hAnsi="Arial" w:cs="Arial"/>
                <w:b/>
                <w:bCs/>
                <w:color w:val="FFFFFF" w:themeColor="background1"/>
                <w:sz w:val="20"/>
                <w:szCs w:val="20"/>
                <w:lang w:val="en-US"/>
              </w:rPr>
            </w:pPr>
            <w:r w:rsidRPr="005D2A6A">
              <w:rPr>
                <w:rFonts w:ascii="Arial" w:eastAsia="Times New Roman" w:hAnsi="Arial" w:cs="Arial"/>
                <w:b/>
                <w:bCs/>
                <w:color w:val="FFFFFF" w:themeColor="background1"/>
                <w:sz w:val="20"/>
                <w:szCs w:val="20"/>
                <w:lang w:val="en-US"/>
              </w:rPr>
              <w:t>2030F</w:t>
            </w:r>
          </w:p>
        </w:tc>
      </w:tr>
      <w:tr w:rsidR="00B524C4" w:rsidRPr="005D2A6A" w14:paraId="29066D10" w14:textId="77777777" w:rsidTr="00B524C4">
        <w:trPr>
          <w:trHeight w:val="313"/>
        </w:trPr>
        <w:tc>
          <w:tcPr>
            <w:tcW w:w="1842" w:type="dxa"/>
            <w:tcBorders>
              <w:top w:val="nil"/>
              <w:left w:val="single" w:sz="4" w:space="0" w:color="auto"/>
              <w:bottom w:val="single" w:sz="4" w:space="0" w:color="auto"/>
              <w:right w:val="single" w:sz="4" w:space="0" w:color="auto"/>
            </w:tcBorders>
            <w:shd w:val="clear" w:color="000000" w:fill="FFFFFF"/>
            <w:noWrap/>
            <w:vAlign w:val="bottom"/>
            <w:hideMark/>
          </w:tcPr>
          <w:p w14:paraId="3760336A" w14:textId="77777777" w:rsidR="00B524C4" w:rsidRPr="005D2A6A" w:rsidRDefault="00B524C4" w:rsidP="00B524C4">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Pipes &amp; Tanks</w:t>
            </w:r>
          </w:p>
        </w:tc>
        <w:tc>
          <w:tcPr>
            <w:tcW w:w="901" w:type="dxa"/>
            <w:tcBorders>
              <w:top w:val="nil"/>
              <w:left w:val="nil"/>
              <w:bottom w:val="single" w:sz="4" w:space="0" w:color="auto"/>
              <w:right w:val="single" w:sz="4" w:space="0" w:color="auto"/>
            </w:tcBorders>
            <w:shd w:val="clear" w:color="000000" w:fill="FFFFFF"/>
            <w:noWrap/>
            <w:vAlign w:val="center"/>
            <w:hideMark/>
          </w:tcPr>
          <w:p w14:paraId="00A1302B" w14:textId="533A2E61"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5.3</w:t>
            </w:r>
          </w:p>
        </w:tc>
        <w:tc>
          <w:tcPr>
            <w:tcW w:w="901" w:type="dxa"/>
            <w:tcBorders>
              <w:top w:val="nil"/>
              <w:left w:val="nil"/>
              <w:bottom w:val="single" w:sz="4" w:space="0" w:color="auto"/>
              <w:right w:val="single" w:sz="4" w:space="0" w:color="auto"/>
            </w:tcBorders>
            <w:shd w:val="clear" w:color="000000" w:fill="FFFFFF"/>
            <w:noWrap/>
            <w:vAlign w:val="center"/>
            <w:hideMark/>
          </w:tcPr>
          <w:p w14:paraId="42C1A01D" w14:textId="22DA6BA1"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5.6</w:t>
            </w:r>
          </w:p>
        </w:tc>
        <w:tc>
          <w:tcPr>
            <w:tcW w:w="901" w:type="dxa"/>
            <w:tcBorders>
              <w:top w:val="nil"/>
              <w:left w:val="nil"/>
              <w:bottom w:val="single" w:sz="4" w:space="0" w:color="auto"/>
              <w:right w:val="single" w:sz="4" w:space="0" w:color="auto"/>
            </w:tcBorders>
            <w:shd w:val="clear" w:color="000000" w:fill="FFFFFF"/>
            <w:noWrap/>
            <w:vAlign w:val="center"/>
            <w:hideMark/>
          </w:tcPr>
          <w:p w14:paraId="19283EBF" w14:textId="66834FCF"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6.1</w:t>
            </w:r>
          </w:p>
        </w:tc>
        <w:tc>
          <w:tcPr>
            <w:tcW w:w="901" w:type="dxa"/>
            <w:tcBorders>
              <w:top w:val="nil"/>
              <w:left w:val="nil"/>
              <w:bottom w:val="single" w:sz="4" w:space="0" w:color="auto"/>
              <w:right w:val="single" w:sz="4" w:space="0" w:color="auto"/>
            </w:tcBorders>
            <w:shd w:val="clear" w:color="000000" w:fill="FFFFFF"/>
            <w:noWrap/>
            <w:vAlign w:val="center"/>
            <w:hideMark/>
          </w:tcPr>
          <w:p w14:paraId="37FBEBE5" w14:textId="5F24FD0A"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6.4</w:t>
            </w:r>
          </w:p>
        </w:tc>
        <w:tc>
          <w:tcPr>
            <w:tcW w:w="901" w:type="dxa"/>
            <w:tcBorders>
              <w:top w:val="nil"/>
              <w:left w:val="nil"/>
              <w:bottom w:val="single" w:sz="4" w:space="0" w:color="auto"/>
              <w:right w:val="single" w:sz="4" w:space="0" w:color="auto"/>
            </w:tcBorders>
            <w:shd w:val="clear" w:color="000000" w:fill="FFFFFF"/>
            <w:noWrap/>
            <w:vAlign w:val="center"/>
            <w:hideMark/>
          </w:tcPr>
          <w:p w14:paraId="5695871B" w14:textId="5B44353E"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6.9</w:t>
            </w:r>
          </w:p>
        </w:tc>
        <w:tc>
          <w:tcPr>
            <w:tcW w:w="901" w:type="dxa"/>
            <w:tcBorders>
              <w:top w:val="nil"/>
              <w:left w:val="nil"/>
              <w:bottom w:val="single" w:sz="4" w:space="0" w:color="auto"/>
              <w:right w:val="single" w:sz="4" w:space="0" w:color="auto"/>
            </w:tcBorders>
            <w:shd w:val="clear" w:color="000000" w:fill="FFFFFF"/>
            <w:noWrap/>
            <w:vAlign w:val="center"/>
            <w:hideMark/>
          </w:tcPr>
          <w:p w14:paraId="416D0B9F" w14:textId="4B0CA85F"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6.2</w:t>
            </w:r>
          </w:p>
        </w:tc>
        <w:tc>
          <w:tcPr>
            <w:tcW w:w="1084" w:type="dxa"/>
            <w:tcBorders>
              <w:top w:val="nil"/>
              <w:left w:val="nil"/>
              <w:bottom w:val="single" w:sz="4" w:space="0" w:color="auto"/>
              <w:right w:val="single" w:sz="4" w:space="0" w:color="auto"/>
            </w:tcBorders>
            <w:shd w:val="clear" w:color="000000" w:fill="FFFFFF"/>
            <w:noWrap/>
            <w:vAlign w:val="center"/>
            <w:hideMark/>
          </w:tcPr>
          <w:p w14:paraId="0F63B36C" w14:textId="13EE4E3C"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6.8</w:t>
            </w:r>
          </w:p>
        </w:tc>
        <w:tc>
          <w:tcPr>
            <w:tcW w:w="1069" w:type="dxa"/>
            <w:tcBorders>
              <w:top w:val="nil"/>
              <w:left w:val="nil"/>
              <w:bottom w:val="single" w:sz="4" w:space="0" w:color="auto"/>
              <w:right w:val="single" w:sz="4" w:space="0" w:color="auto"/>
            </w:tcBorders>
            <w:shd w:val="clear" w:color="000000" w:fill="FFFFFF"/>
            <w:noWrap/>
            <w:vAlign w:val="center"/>
            <w:hideMark/>
          </w:tcPr>
          <w:p w14:paraId="7EE6F5D8" w14:textId="74A77ACD"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10.3</w:t>
            </w:r>
          </w:p>
        </w:tc>
        <w:tc>
          <w:tcPr>
            <w:tcW w:w="1069" w:type="dxa"/>
            <w:tcBorders>
              <w:top w:val="nil"/>
              <w:left w:val="nil"/>
              <w:bottom w:val="single" w:sz="4" w:space="0" w:color="auto"/>
              <w:right w:val="single" w:sz="4" w:space="0" w:color="auto"/>
            </w:tcBorders>
            <w:shd w:val="clear" w:color="000000" w:fill="FFFFFF"/>
            <w:noWrap/>
            <w:vAlign w:val="center"/>
            <w:hideMark/>
          </w:tcPr>
          <w:p w14:paraId="7D7267D6" w14:textId="39DDE11D"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18.6</w:t>
            </w:r>
          </w:p>
        </w:tc>
      </w:tr>
      <w:tr w:rsidR="00B524C4" w:rsidRPr="005D2A6A" w14:paraId="08A63298" w14:textId="77777777" w:rsidTr="00B524C4">
        <w:trPr>
          <w:trHeight w:val="313"/>
        </w:trPr>
        <w:tc>
          <w:tcPr>
            <w:tcW w:w="1842" w:type="dxa"/>
            <w:tcBorders>
              <w:top w:val="nil"/>
              <w:left w:val="single" w:sz="4" w:space="0" w:color="auto"/>
              <w:bottom w:val="single" w:sz="4" w:space="0" w:color="auto"/>
              <w:right w:val="single" w:sz="4" w:space="0" w:color="auto"/>
            </w:tcBorders>
            <w:shd w:val="clear" w:color="000000" w:fill="FFFFFF"/>
            <w:noWrap/>
            <w:vAlign w:val="bottom"/>
            <w:hideMark/>
          </w:tcPr>
          <w:p w14:paraId="7692BD13" w14:textId="77777777" w:rsidR="00B524C4" w:rsidRPr="005D2A6A" w:rsidRDefault="00B524C4" w:rsidP="00B524C4">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Marine Components</w:t>
            </w:r>
          </w:p>
        </w:tc>
        <w:tc>
          <w:tcPr>
            <w:tcW w:w="901" w:type="dxa"/>
            <w:tcBorders>
              <w:top w:val="nil"/>
              <w:left w:val="nil"/>
              <w:bottom w:val="single" w:sz="4" w:space="0" w:color="auto"/>
              <w:right w:val="single" w:sz="4" w:space="0" w:color="auto"/>
            </w:tcBorders>
            <w:shd w:val="clear" w:color="000000" w:fill="FFFFFF"/>
            <w:noWrap/>
            <w:vAlign w:val="center"/>
            <w:hideMark/>
          </w:tcPr>
          <w:p w14:paraId="766C7FEE" w14:textId="18CBC210"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w:t>
            </w:r>
          </w:p>
        </w:tc>
        <w:tc>
          <w:tcPr>
            <w:tcW w:w="901" w:type="dxa"/>
            <w:tcBorders>
              <w:top w:val="nil"/>
              <w:left w:val="nil"/>
              <w:bottom w:val="single" w:sz="4" w:space="0" w:color="auto"/>
              <w:right w:val="single" w:sz="4" w:space="0" w:color="auto"/>
            </w:tcBorders>
            <w:shd w:val="clear" w:color="000000" w:fill="FFFFFF"/>
            <w:noWrap/>
            <w:vAlign w:val="center"/>
            <w:hideMark/>
          </w:tcPr>
          <w:p w14:paraId="3B74BB62" w14:textId="518DAEE8"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1.9</w:t>
            </w:r>
          </w:p>
        </w:tc>
        <w:tc>
          <w:tcPr>
            <w:tcW w:w="901" w:type="dxa"/>
            <w:tcBorders>
              <w:top w:val="nil"/>
              <w:left w:val="nil"/>
              <w:bottom w:val="single" w:sz="4" w:space="0" w:color="auto"/>
              <w:right w:val="single" w:sz="4" w:space="0" w:color="auto"/>
            </w:tcBorders>
            <w:shd w:val="clear" w:color="000000" w:fill="FFFFFF"/>
            <w:noWrap/>
            <w:vAlign w:val="center"/>
            <w:hideMark/>
          </w:tcPr>
          <w:p w14:paraId="08456410" w14:textId="031D7D10"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w:t>
            </w:r>
          </w:p>
        </w:tc>
        <w:tc>
          <w:tcPr>
            <w:tcW w:w="901" w:type="dxa"/>
            <w:tcBorders>
              <w:top w:val="nil"/>
              <w:left w:val="nil"/>
              <w:bottom w:val="single" w:sz="4" w:space="0" w:color="auto"/>
              <w:right w:val="single" w:sz="4" w:space="0" w:color="auto"/>
            </w:tcBorders>
            <w:shd w:val="clear" w:color="000000" w:fill="FFFFFF"/>
            <w:noWrap/>
            <w:vAlign w:val="center"/>
            <w:hideMark/>
          </w:tcPr>
          <w:p w14:paraId="691C7BE6" w14:textId="28B9F70C"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2.2</w:t>
            </w:r>
          </w:p>
        </w:tc>
        <w:tc>
          <w:tcPr>
            <w:tcW w:w="901" w:type="dxa"/>
            <w:tcBorders>
              <w:top w:val="nil"/>
              <w:left w:val="nil"/>
              <w:bottom w:val="single" w:sz="4" w:space="0" w:color="auto"/>
              <w:right w:val="single" w:sz="4" w:space="0" w:color="auto"/>
            </w:tcBorders>
            <w:shd w:val="clear" w:color="000000" w:fill="FFFFFF"/>
            <w:noWrap/>
            <w:vAlign w:val="center"/>
            <w:hideMark/>
          </w:tcPr>
          <w:p w14:paraId="04CA0857" w14:textId="2A90F164"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2.3</w:t>
            </w:r>
          </w:p>
        </w:tc>
        <w:tc>
          <w:tcPr>
            <w:tcW w:w="901" w:type="dxa"/>
            <w:tcBorders>
              <w:top w:val="nil"/>
              <w:left w:val="nil"/>
              <w:bottom w:val="single" w:sz="4" w:space="0" w:color="auto"/>
              <w:right w:val="single" w:sz="4" w:space="0" w:color="auto"/>
            </w:tcBorders>
            <w:shd w:val="clear" w:color="000000" w:fill="FFFFFF"/>
            <w:noWrap/>
            <w:vAlign w:val="center"/>
            <w:hideMark/>
          </w:tcPr>
          <w:p w14:paraId="55AEA6A7" w14:textId="4FB767F0"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2.1</w:t>
            </w:r>
          </w:p>
        </w:tc>
        <w:tc>
          <w:tcPr>
            <w:tcW w:w="1084" w:type="dxa"/>
            <w:tcBorders>
              <w:top w:val="nil"/>
              <w:left w:val="nil"/>
              <w:bottom w:val="single" w:sz="4" w:space="0" w:color="auto"/>
              <w:right w:val="single" w:sz="4" w:space="0" w:color="auto"/>
            </w:tcBorders>
            <w:shd w:val="clear" w:color="000000" w:fill="FFFFFF"/>
            <w:noWrap/>
            <w:vAlign w:val="center"/>
            <w:hideMark/>
          </w:tcPr>
          <w:p w14:paraId="283C4596" w14:textId="104C8C2B"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2.3</w:t>
            </w:r>
          </w:p>
        </w:tc>
        <w:tc>
          <w:tcPr>
            <w:tcW w:w="1069" w:type="dxa"/>
            <w:tcBorders>
              <w:top w:val="nil"/>
              <w:left w:val="nil"/>
              <w:bottom w:val="single" w:sz="4" w:space="0" w:color="auto"/>
              <w:right w:val="single" w:sz="4" w:space="0" w:color="auto"/>
            </w:tcBorders>
            <w:shd w:val="clear" w:color="000000" w:fill="FFFFFF"/>
            <w:noWrap/>
            <w:vAlign w:val="center"/>
            <w:hideMark/>
          </w:tcPr>
          <w:p w14:paraId="2B465B11" w14:textId="0BB9B09A"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3.5</w:t>
            </w:r>
          </w:p>
        </w:tc>
        <w:tc>
          <w:tcPr>
            <w:tcW w:w="1069" w:type="dxa"/>
            <w:tcBorders>
              <w:top w:val="nil"/>
              <w:left w:val="nil"/>
              <w:bottom w:val="single" w:sz="4" w:space="0" w:color="auto"/>
              <w:right w:val="single" w:sz="4" w:space="0" w:color="auto"/>
            </w:tcBorders>
            <w:shd w:val="clear" w:color="000000" w:fill="FFFFFF"/>
            <w:noWrap/>
            <w:vAlign w:val="center"/>
            <w:hideMark/>
          </w:tcPr>
          <w:p w14:paraId="45207145" w14:textId="6466E4A0"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6.2</w:t>
            </w:r>
          </w:p>
        </w:tc>
      </w:tr>
      <w:tr w:rsidR="00B524C4" w:rsidRPr="005D2A6A" w14:paraId="17977272" w14:textId="77777777" w:rsidTr="00B524C4">
        <w:trPr>
          <w:trHeight w:val="313"/>
        </w:trPr>
        <w:tc>
          <w:tcPr>
            <w:tcW w:w="1842" w:type="dxa"/>
            <w:tcBorders>
              <w:top w:val="nil"/>
              <w:left w:val="single" w:sz="4" w:space="0" w:color="auto"/>
              <w:bottom w:val="single" w:sz="4" w:space="0" w:color="auto"/>
              <w:right w:val="single" w:sz="4" w:space="0" w:color="auto"/>
            </w:tcBorders>
            <w:shd w:val="clear" w:color="000000" w:fill="FFFFFF"/>
            <w:noWrap/>
            <w:vAlign w:val="bottom"/>
            <w:hideMark/>
          </w:tcPr>
          <w:p w14:paraId="6AEFB27B" w14:textId="77777777" w:rsidR="00B524C4" w:rsidRPr="005D2A6A" w:rsidRDefault="00B524C4" w:rsidP="00B524C4">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Renewables</w:t>
            </w:r>
          </w:p>
        </w:tc>
        <w:tc>
          <w:tcPr>
            <w:tcW w:w="901" w:type="dxa"/>
            <w:tcBorders>
              <w:top w:val="nil"/>
              <w:left w:val="nil"/>
              <w:bottom w:val="single" w:sz="4" w:space="0" w:color="auto"/>
              <w:right w:val="single" w:sz="4" w:space="0" w:color="auto"/>
            </w:tcBorders>
            <w:shd w:val="clear" w:color="000000" w:fill="FFFFFF"/>
            <w:noWrap/>
            <w:vAlign w:val="center"/>
            <w:hideMark/>
          </w:tcPr>
          <w:p w14:paraId="089EFA8B" w14:textId="59C754F3"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0.6</w:t>
            </w:r>
          </w:p>
        </w:tc>
        <w:tc>
          <w:tcPr>
            <w:tcW w:w="901" w:type="dxa"/>
            <w:tcBorders>
              <w:top w:val="nil"/>
              <w:left w:val="nil"/>
              <w:bottom w:val="single" w:sz="4" w:space="0" w:color="auto"/>
              <w:right w:val="single" w:sz="4" w:space="0" w:color="auto"/>
            </w:tcBorders>
            <w:shd w:val="clear" w:color="000000" w:fill="FFFFFF"/>
            <w:noWrap/>
            <w:vAlign w:val="center"/>
            <w:hideMark/>
          </w:tcPr>
          <w:p w14:paraId="55FE62AA" w14:textId="1DF8BF8E"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0.7</w:t>
            </w:r>
          </w:p>
        </w:tc>
        <w:tc>
          <w:tcPr>
            <w:tcW w:w="901" w:type="dxa"/>
            <w:tcBorders>
              <w:top w:val="nil"/>
              <w:left w:val="nil"/>
              <w:bottom w:val="single" w:sz="4" w:space="0" w:color="auto"/>
              <w:right w:val="single" w:sz="4" w:space="0" w:color="auto"/>
            </w:tcBorders>
            <w:shd w:val="clear" w:color="000000" w:fill="FFFFFF"/>
            <w:noWrap/>
            <w:vAlign w:val="center"/>
            <w:hideMark/>
          </w:tcPr>
          <w:p w14:paraId="1B1BE821" w14:textId="3483A93D"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0.7</w:t>
            </w:r>
          </w:p>
        </w:tc>
        <w:tc>
          <w:tcPr>
            <w:tcW w:w="901" w:type="dxa"/>
            <w:tcBorders>
              <w:top w:val="nil"/>
              <w:left w:val="nil"/>
              <w:bottom w:val="single" w:sz="4" w:space="0" w:color="auto"/>
              <w:right w:val="single" w:sz="4" w:space="0" w:color="auto"/>
            </w:tcBorders>
            <w:shd w:val="clear" w:color="000000" w:fill="FFFFFF"/>
            <w:noWrap/>
            <w:vAlign w:val="center"/>
            <w:hideMark/>
          </w:tcPr>
          <w:p w14:paraId="18A501B3" w14:textId="398CE393"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0.8</w:t>
            </w:r>
          </w:p>
        </w:tc>
        <w:tc>
          <w:tcPr>
            <w:tcW w:w="901" w:type="dxa"/>
            <w:tcBorders>
              <w:top w:val="nil"/>
              <w:left w:val="nil"/>
              <w:bottom w:val="single" w:sz="4" w:space="0" w:color="auto"/>
              <w:right w:val="single" w:sz="4" w:space="0" w:color="auto"/>
            </w:tcBorders>
            <w:shd w:val="clear" w:color="000000" w:fill="FFFFFF"/>
            <w:noWrap/>
            <w:vAlign w:val="center"/>
            <w:hideMark/>
          </w:tcPr>
          <w:p w14:paraId="0D3EDCFD" w14:textId="3086006D"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0.8</w:t>
            </w:r>
          </w:p>
        </w:tc>
        <w:tc>
          <w:tcPr>
            <w:tcW w:w="901" w:type="dxa"/>
            <w:tcBorders>
              <w:top w:val="nil"/>
              <w:left w:val="nil"/>
              <w:bottom w:val="single" w:sz="4" w:space="0" w:color="auto"/>
              <w:right w:val="single" w:sz="4" w:space="0" w:color="auto"/>
            </w:tcBorders>
            <w:shd w:val="clear" w:color="000000" w:fill="FFFFFF"/>
            <w:noWrap/>
            <w:vAlign w:val="center"/>
            <w:hideMark/>
          </w:tcPr>
          <w:p w14:paraId="3FB088C9" w14:textId="4F553F77"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0.7</w:t>
            </w:r>
          </w:p>
        </w:tc>
        <w:tc>
          <w:tcPr>
            <w:tcW w:w="1084" w:type="dxa"/>
            <w:tcBorders>
              <w:top w:val="nil"/>
              <w:left w:val="nil"/>
              <w:bottom w:val="single" w:sz="4" w:space="0" w:color="auto"/>
              <w:right w:val="single" w:sz="4" w:space="0" w:color="auto"/>
            </w:tcBorders>
            <w:shd w:val="clear" w:color="000000" w:fill="FFFFFF"/>
            <w:noWrap/>
            <w:vAlign w:val="center"/>
            <w:hideMark/>
          </w:tcPr>
          <w:p w14:paraId="727C6DAB" w14:textId="3DC8CC67"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0.8</w:t>
            </w:r>
          </w:p>
        </w:tc>
        <w:tc>
          <w:tcPr>
            <w:tcW w:w="1069" w:type="dxa"/>
            <w:tcBorders>
              <w:top w:val="nil"/>
              <w:left w:val="nil"/>
              <w:bottom w:val="single" w:sz="4" w:space="0" w:color="auto"/>
              <w:right w:val="single" w:sz="4" w:space="0" w:color="auto"/>
            </w:tcBorders>
            <w:shd w:val="clear" w:color="000000" w:fill="FFFFFF"/>
            <w:noWrap/>
            <w:vAlign w:val="center"/>
            <w:hideMark/>
          </w:tcPr>
          <w:p w14:paraId="2A88337B" w14:textId="198088CB"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1069" w:type="dxa"/>
            <w:tcBorders>
              <w:top w:val="nil"/>
              <w:left w:val="nil"/>
              <w:bottom w:val="single" w:sz="4" w:space="0" w:color="auto"/>
              <w:right w:val="single" w:sz="4" w:space="0" w:color="auto"/>
            </w:tcBorders>
            <w:shd w:val="clear" w:color="000000" w:fill="FFFFFF"/>
            <w:noWrap/>
            <w:vAlign w:val="center"/>
            <w:hideMark/>
          </w:tcPr>
          <w:p w14:paraId="462BC0FD" w14:textId="44AC105C"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2.1</w:t>
            </w:r>
          </w:p>
        </w:tc>
      </w:tr>
      <w:tr w:rsidR="00B524C4" w:rsidRPr="005D2A6A" w14:paraId="7D5266A4" w14:textId="77777777" w:rsidTr="00B524C4">
        <w:trPr>
          <w:trHeight w:val="313"/>
        </w:trPr>
        <w:tc>
          <w:tcPr>
            <w:tcW w:w="1842" w:type="dxa"/>
            <w:tcBorders>
              <w:top w:val="nil"/>
              <w:left w:val="single" w:sz="4" w:space="0" w:color="auto"/>
              <w:bottom w:val="single" w:sz="4" w:space="0" w:color="auto"/>
              <w:right w:val="single" w:sz="4" w:space="0" w:color="auto"/>
            </w:tcBorders>
            <w:shd w:val="clear" w:color="000000" w:fill="FFFFFF"/>
            <w:noWrap/>
            <w:vAlign w:val="bottom"/>
            <w:hideMark/>
          </w:tcPr>
          <w:p w14:paraId="280E2C4C" w14:textId="77777777" w:rsidR="00B524C4" w:rsidRPr="005D2A6A" w:rsidRDefault="00B524C4" w:rsidP="00B524C4">
            <w:pPr>
              <w:spacing w:after="0" w:line="240" w:lineRule="auto"/>
              <w:rPr>
                <w:rFonts w:ascii="Arial" w:eastAsia="Times New Roman" w:hAnsi="Arial" w:cs="Arial"/>
                <w:color w:val="000000"/>
                <w:sz w:val="20"/>
                <w:szCs w:val="20"/>
                <w:lang w:val="en-US"/>
              </w:rPr>
            </w:pPr>
            <w:r w:rsidRPr="005D2A6A">
              <w:rPr>
                <w:rFonts w:ascii="Arial" w:hAnsi="Arial" w:cs="Arial"/>
                <w:color w:val="000000"/>
                <w:sz w:val="20"/>
                <w:szCs w:val="20"/>
              </w:rPr>
              <w:t>Others</w:t>
            </w:r>
          </w:p>
        </w:tc>
        <w:tc>
          <w:tcPr>
            <w:tcW w:w="901" w:type="dxa"/>
            <w:tcBorders>
              <w:top w:val="nil"/>
              <w:left w:val="nil"/>
              <w:bottom w:val="single" w:sz="4" w:space="0" w:color="auto"/>
              <w:right w:val="single" w:sz="4" w:space="0" w:color="auto"/>
            </w:tcBorders>
            <w:shd w:val="clear" w:color="000000" w:fill="FFFFFF"/>
            <w:noWrap/>
            <w:vAlign w:val="center"/>
            <w:hideMark/>
          </w:tcPr>
          <w:p w14:paraId="42C631E1" w14:textId="4A1B2BCE"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w:t>
            </w:r>
          </w:p>
        </w:tc>
        <w:tc>
          <w:tcPr>
            <w:tcW w:w="901" w:type="dxa"/>
            <w:tcBorders>
              <w:top w:val="nil"/>
              <w:left w:val="nil"/>
              <w:bottom w:val="single" w:sz="4" w:space="0" w:color="auto"/>
              <w:right w:val="single" w:sz="4" w:space="0" w:color="auto"/>
            </w:tcBorders>
            <w:shd w:val="clear" w:color="000000" w:fill="FFFFFF"/>
            <w:noWrap/>
            <w:vAlign w:val="center"/>
            <w:hideMark/>
          </w:tcPr>
          <w:p w14:paraId="48746F83" w14:textId="4C1B861F"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901" w:type="dxa"/>
            <w:tcBorders>
              <w:top w:val="nil"/>
              <w:left w:val="nil"/>
              <w:bottom w:val="single" w:sz="4" w:space="0" w:color="auto"/>
              <w:right w:val="single" w:sz="4" w:space="0" w:color="auto"/>
            </w:tcBorders>
            <w:shd w:val="clear" w:color="000000" w:fill="FFFFFF"/>
            <w:noWrap/>
            <w:vAlign w:val="center"/>
            <w:hideMark/>
          </w:tcPr>
          <w:p w14:paraId="35E6C836" w14:textId="16181866"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901" w:type="dxa"/>
            <w:tcBorders>
              <w:top w:val="nil"/>
              <w:left w:val="nil"/>
              <w:bottom w:val="single" w:sz="4" w:space="0" w:color="auto"/>
              <w:right w:val="single" w:sz="4" w:space="0" w:color="auto"/>
            </w:tcBorders>
            <w:shd w:val="clear" w:color="000000" w:fill="FFFFFF"/>
            <w:noWrap/>
            <w:vAlign w:val="center"/>
            <w:hideMark/>
          </w:tcPr>
          <w:p w14:paraId="719B8E5D" w14:textId="258D6022"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901" w:type="dxa"/>
            <w:tcBorders>
              <w:top w:val="nil"/>
              <w:left w:val="nil"/>
              <w:bottom w:val="single" w:sz="4" w:space="0" w:color="auto"/>
              <w:right w:val="single" w:sz="4" w:space="0" w:color="auto"/>
            </w:tcBorders>
            <w:shd w:val="clear" w:color="000000" w:fill="FFFFFF"/>
            <w:noWrap/>
            <w:vAlign w:val="center"/>
            <w:hideMark/>
          </w:tcPr>
          <w:p w14:paraId="77B18250" w14:textId="13911411"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1.3</w:t>
            </w:r>
          </w:p>
        </w:tc>
        <w:tc>
          <w:tcPr>
            <w:tcW w:w="901" w:type="dxa"/>
            <w:tcBorders>
              <w:top w:val="nil"/>
              <w:left w:val="nil"/>
              <w:bottom w:val="single" w:sz="4" w:space="0" w:color="auto"/>
              <w:right w:val="single" w:sz="4" w:space="0" w:color="auto"/>
            </w:tcBorders>
            <w:shd w:val="clear" w:color="000000" w:fill="FFFFFF"/>
            <w:noWrap/>
            <w:vAlign w:val="center"/>
            <w:hideMark/>
          </w:tcPr>
          <w:p w14:paraId="6FE13311" w14:textId="180CAB76"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1.1</w:t>
            </w:r>
          </w:p>
        </w:tc>
        <w:tc>
          <w:tcPr>
            <w:tcW w:w="1084" w:type="dxa"/>
            <w:tcBorders>
              <w:top w:val="nil"/>
              <w:left w:val="nil"/>
              <w:bottom w:val="single" w:sz="4" w:space="0" w:color="auto"/>
              <w:right w:val="single" w:sz="4" w:space="0" w:color="auto"/>
            </w:tcBorders>
            <w:shd w:val="clear" w:color="000000" w:fill="FFFFFF"/>
            <w:noWrap/>
            <w:vAlign w:val="center"/>
            <w:hideMark/>
          </w:tcPr>
          <w:p w14:paraId="2D7104B2" w14:textId="4D47ABF2"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1.2</w:t>
            </w:r>
          </w:p>
        </w:tc>
        <w:tc>
          <w:tcPr>
            <w:tcW w:w="1069" w:type="dxa"/>
            <w:tcBorders>
              <w:top w:val="nil"/>
              <w:left w:val="nil"/>
              <w:bottom w:val="single" w:sz="4" w:space="0" w:color="auto"/>
              <w:right w:val="single" w:sz="4" w:space="0" w:color="auto"/>
            </w:tcBorders>
            <w:shd w:val="clear" w:color="000000" w:fill="FFFFFF"/>
            <w:noWrap/>
            <w:vAlign w:val="center"/>
            <w:hideMark/>
          </w:tcPr>
          <w:p w14:paraId="63CDDB55" w14:textId="712151CD"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1.8</w:t>
            </w:r>
          </w:p>
        </w:tc>
        <w:tc>
          <w:tcPr>
            <w:tcW w:w="1069" w:type="dxa"/>
            <w:tcBorders>
              <w:top w:val="nil"/>
              <w:left w:val="nil"/>
              <w:bottom w:val="single" w:sz="4" w:space="0" w:color="auto"/>
              <w:right w:val="single" w:sz="4" w:space="0" w:color="auto"/>
            </w:tcBorders>
            <w:shd w:val="clear" w:color="000000" w:fill="FFFFFF"/>
            <w:noWrap/>
            <w:vAlign w:val="center"/>
            <w:hideMark/>
          </w:tcPr>
          <w:p w14:paraId="6B642E55" w14:textId="5048C6DF"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color w:val="000000"/>
                <w:sz w:val="20"/>
                <w:szCs w:val="20"/>
              </w:rPr>
              <w:t>3.1</w:t>
            </w:r>
          </w:p>
        </w:tc>
      </w:tr>
      <w:tr w:rsidR="00B524C4" w:rsidRPr="005D2A6A" w14:paraId="09BB9F34" w14:textId="77777777" w:rsidTr="00B524C4">
        <w:trPr>
          <w:trHeight w:val="313"/>
        </w:trPr>
        <w:tc>
          <w:tcPr>
            <w:tcW w:w="1842" w:type="dxa"/>
            <w:tcBorders>
              <w:top w:val="nil"/>
              <w:left w:val="single" w:sz="4" w:space="0" w:color="auto"/>
              <w:bottom w:val="single" w:sz="4" w:space="0" w:color="auto"/>
              <w:right w:val="single" w:sz="4" w:space="0" w:color="auto"/>
            </w:tcBorders>
            <w:shd w:val="clear" w:color="000000" w:fill="FFFFFF"/>
            <w:noWrap/>
            <w:vAlign w:val="bottom"/>
            <w:hideMark/>
          </w:tcPr>
          <w:p w14:paraId="5D3893D8" w14:textId="77777777" w:rsidR="00B524C4" w:rsidRPr="00B57048" w:rsidRDefault="00B524C4" w:rsidP="00B524C4">
            <w:pPr>
              <w:spacing w:after="0" w:line="240" w:lineRule="auto"/>
              <w:rPr>
                <w:rFonts w:ascii="Arial" w:eastAsia="Times New Roman" w:hAnsi="Arial" w:cs="Arial"/>
                <w:b/>
                <w:bCs/>
                <w:color w:val="000000"/>
                <w:sz w:val="20"/>
                <w:szCs w:val="20"/>
                <w:lang w:val="en-US"/>
              </w:rPr>
            </w:pPr>
            <w:r w:rsidRPr="00B57048">
              <w:rPr>
                <w:rFonts w:ascii="Arial" w:hAnsi="Arial" w:cs="Arial"/>
                <w:b/>
                <w:bCs/>
                <w:color w:val="000000"/>
                <w:sz w:val="20"/>
                <w:szCs w:val="20"/>
              </w:rPr>
              <w:t>Total</w:t>
            </w:r>
          </w:p>
        </w:tc>
        <w:tc>
          <w:tcPr>
            <w:tcW w:w="901" w:type="dxa"/>
            <w:tcBorders>
              <w:top w:val="nil"/>
              <w:left w:val="nil"/>
              <w:bottom w:val="single" w:sz="4" w:space="0" w:color="auto"/>
              <w:right w:val="single" w:sz="4" w:space="0" w:color="auto"/>
            </w:tcBorders>
            <w:shd w:val="clear" w:color="000000" w:fill="FFFFFF"/>
            <w:noWrap/>
            <w:vAlign w:val="center"/>
            <w:hideMark/>
          </w:tcPr>
          <w:p w14:paraId="5E8C9F75" w14:textId="594E255F"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8.7</w:t>
            </w:r>
          </w:p>
        </w:tc>
        <w:tc>
          <w:tcPr>
            <w:tcW w:w="901" w:type="dxa"/>
            <w:tcBorders>
              <w:top w:val="nil"/>
              <w:left w:val="nil"/>
              <w:bottom w:val="single" w:sz="4" w:space="0" w:color="auto"/>
              <w:right w:val="single" w:sz="4" w:space="0" w:color="auto"/>
            </w:tcBorders>
            <w:shd w:val="clear" w:color="000000" w:fill="FFFFFF"/>
            <w:noWrap/>
            <w:vAlign w:val="center"/>
            <w:hideMark/>
          </w:tcPr>
          <w:p w14:paraId="53CE2B1D" w14:textId="64D5AE5F"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9.3</w:t>
            </w:r>
          </w:p>
        </w:tc>
        <w:tc>
          <w:tcPr>
            <w:tcW w:w="901" w:type="dxa"/>
            <w:tcBorders>
              <w:top w:val="nil"/>
              <w:left w:val="nil"/>
              <w:bottom w:val="single" w:sz="4" w:space="0" w:color="auto"/>
              <w:right w:val="single" w:sz="4" w:space="0" w:color="auto"/>
            </w:tcBorders>
            <w:shd w:val="clear" w:color="000000" w:fill="FFFFFF"/>
            <w:noWrap/>
            <w:vAlign w:val="center"/>
            <w:hideMark/>
          </w:tcPr>
          <w:p w14:paraId="2758C8AF" w14:textId="3D5ED198"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10</w:t>
            </w:r>
          </w:p>
        </w:tc>
        <w:tc>
          <w:tcPr>
            <w:tcW w:w="901" w:type="dxa"/>
            <w:tcBorders>
              <w:top w:val="nil"/>
              <w:left w:val="nil"/>
              <w:bottom w:val="single" w:sz="4" w:space="0" w:color="auto"/>
              <w:right w:val="single" w:sz="4" w:space="0" w:color="auto"/>
            </w:tcBorders>
            <w:shd w:val="clear" w:color="000000" w:fill="FFFFFF"/>
            <w:noWrap/>
            <w:vAlign w:val="center"/>
            <w:hideMark/>
          </w:tcPr>
          <w:p w14:paraId="1417B08D" w14:textId="5EAE723E"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10.6</w:t>
            </w:r>
          </w:p>
        </w:tc>
        <w:tc>
          <w:tcPr>
            <w:tcW w:w="901" w:type="dxa"/>
            <w:tcBorders>
              <w:top w:val="nil"/>
              <w:left w:val="nil"/>
              <w:bottom w:val="single" w:sz="4" w:space="0" w:color="auto"/>
              <w:right w:val="single" w:sz="4" w:space="0" w:color="auto"/>
            </w:tcBorders>
            <w:shd w:val="clear" w:color="000000" w:fill="FFFFFF"/>
            <w:noWrap/>
            <w:vAlign w:val="center"/>
            <w:hideMark/>
          </w:tcPr>
          <w:p w14:paraId="6BDCD5EE" w14:textId="6BECC874"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11.3</w:t>
            </w:r>
          </w:p>
        </w:tc>
        <w:tc>
          <w:tcPr>
            <w:tcW w:w="901" w:type="dxa"/>
            <w:tcBorders>
              <w:top w:val="nil"/>
              <w:left w:val="nil"/>
              <w:bottom w:val="single" w:sz="4" w:space="0" w:color="auto"/>
              <w:right w:val="single" w:sz="4" w:space="0" w:color="auto"/>
            </w:tcBorders>
            <w:shd w:val="clear" w:color="000000" w:fill="FFFFFF"/>
            <w:noWrap/>
            <w:vAlign w:val="center"/>
            <w:hideMark/>
          </w:tcPr>
          <w:p w14:paraId="1207FAF5" w14:textId="39890303"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10.1</w:t>
            </w:r>
          </w:p>
        </w:tc>
        <w:tc>
          <w:tcPr>
            <w:tcW w:w="1084" w:type="dxa"/>
            <w:tcBorders>
              <w:top w:val="nil"/>
              <w:left w:val="nil"/>
              <w:bottom w:val="single" w:sz="4" w:space="0" w:color="auto"/>
              <w:right w:val="single" w:sz="4" w:space="0" w:color="auto"/>
            </w:tcBorders>
            <w:shd w:val="clear" w:color="000000" w:fill="FFFFFF"/>
            <w:noWrap/>
            <w:vAlign w:val="center"/>
            <w:hideMark/>
          </w:tcPr>
          <w:p w14:paraId="57334745" w14:textId="7A0EA802"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11.1</w:t>
            </w:r>
          </w:p>
        </w:tc>
        <w:tc>
          <w:tcPr>
            <w:tcW w:w="1069" w:type="dxa"/>
            <w:tcBorders>
              <w:top w:val="nil"/>
              <w:left w:val="nil"/>
              <w:bottom w:val="single" w:sz="4" w:space="0" w:color="auto"/>
              <w:right w:val="single" w:sz="4" w:space="0" w:color="auto"/>
            </w:tcBorders>
            <w:shd w:val="clear" w:color="000000" w:fill="FFFFFF"/>
            <w:noWrap/>
            <w:vAlign w:val="center"/>
            <w:hideMark/>
          </w:tcPr>
          <w:p w14:paraId="6541F9BB" w14:textId="6FD52971"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sidRPr="002B5730">
              <w:rPr>
                <w:b/>
                <w:noProof/>
                <w:color w:val="000000" w:themeColor="text1"/>
              </w:rPr>
              <mc:AlternateContent>
                <mc:Choice Requires="wps">
                  <w:drawing>
                    <wp:anchor distT="0" distB="0" distL="114300" distR="114300" simplePos="0" relativeHeight="252802048" behindDoc="0" locked="0" layoutInCell="1" allowOverlap="1" wp14:anchorId="2FAB85EB" wp14:editId="64A592EE">
                      <wp:simplePos x="0" y="0"/>
                      <wp:positionH relativeFrom="margin">
                        <wp:posOffset>-1459230</wp:posOffset>
                      </wp:positionH>
                      <wp:positionV relativeFrom="paragraph">
                        <wp:posOffset>182245</wp:posOffset>
                      </wp:positionV>
                      <wp:extent cx="2907030" cy="307340"/>
                      <wp:effectExtent l="0" t="0" r="0" b="0"/>
                      <wp:wrapNone/>
                      <wp:docPr id="2179" name="TextBox 4"/>
                      <wp:cNvGraphicFramePr/>
                      <a:graphic xmlns:a="http://schemas.openxmlformats.org/drawingml/2006/main">
                        <a:graphicData uri="http://schemas.microsoft.com/office/word/2010/wordprocessingShape">
                          <wps:wsp>
                            <wps:cNvSpPr txBox="1"/>
                            <wps:spPr>
                              <a:xfrm>
                                <a:off x="0" y="0"/>
                                <a:ext cx="2907030" cy="307340"/>
                              </a:xfrm>
                              <a:prstGeom prst="rect">
                                <a:avLst/>
                              </a:prstGeom>
                              <a:noFill/>
                            </wps:spPr>
                            <wps:txbx>
                              <w:txbxContent>
                                <w:p w14:paraId="15861EEA" w14:textId="77777777" w:rsidR="000C07D2" w:rsidRPr="00CE35EB" w:rsidRDefault="000C07D2" w:rsidP="000C07D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555CA264" w14:textId="77777777" w:rsidR="000C07D2" w:rsidRPr="00CE35EB" w:rsidRDefault="000C07D2" w:rsidP="000C07D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FAB85EB" id="_x0000_s1153" type="#_x0000_t202" style="position:absolute;left:0;text-align:left;margin-left:-114.9pt;margin-top:14.35pt;width:228.9pt;height:24.2pt;z-index:25280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" filled="f" stroked="f">
                      <v:textbox style="mso-fit-shape-to-text:t">
                        <w:txbxContent>
                          <w:p w14:paraId="15861EEA" w14:textId="77777777" w:rsidR="000C07D2" w:rsidRPr="00CE35EB" w:rsidRDefault="000C07D2" w:rsidP="000C07D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555CA264" w14:textId="77777777" w:rsidR="000C07D2" w:rsidRPr="00CE35EB" w:rsidRDefault="000C07D2" w:rsidP="000C07D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Pr>
                <w:rFonts w:ascii="Arial" w:hAnsi="Arial" w:cs="Arial"/>
                <w:b/>
                <w:bCs/>
                <w:color w:val="000000"/>
                <w:sz w:val="20"/>
                <w:szCs w:val="20"/>
              </w:rPr>
              <w:t>16.8</w:t>
            </w:r>
          </w:p>
        </w:tc>
        <w:tc>
          <w:tcPr>
            <w:tcW w:w="1069" w:type="dxa"/>
            <w:tcBorders>
              <w:top w:val="nil"/>
              <w:left w:val="nil"/>
              <w:bottom w:val="single" w:sz="4" w:space="0" w:color="auto"/>
              <w:right w:val="single" w:sz="4" w:space="0" w:color="auto"/>
            </w:tcBorders>
            <w:shd w:val="clear" w:color="000000" w:fill="FFFFFF"/>
            <w:noWrap/>
            <w:vAlign w:val="center"/>
            <w:hideMark/>
          </w:tcPr>
          <w:p w14:paraId="2F1668B4" w14:textId="545CC0AF" w:rsidR="00B524C4" w:rsidRPr="005D2A6A" w:rsidRDefault="00B524C4" w:rsidP="00B524C4">
            <w:pPr>
              <w:spacing w:after="0" w:line="240" w:lineRule="auto"/>
              <w:jc w:val="center"/>
              <w:rPr>
                <w:rFonts w:ascii="Arial" w:eastAsia="Times New Roman" w:hAnsi="Arial" w:cs="Arial"/>
                <w:color w:val="000000" w:themeColor="text1"/>
                <w:sz w:val="20"/>
                <w:szCs w:val="20"/>
                <w:lang w:val="en-US"/>
              </w:rPr>
            </w:pPr>
            <w:r>
              <w:rPr>
                <w:rFonts w:ascii="Arial" w:hAnsi="Arial" w:cs="Arial"/>
                <w:b/>
                <w:bCs/>
                <w:color w:val="000000"/>
                <w:sz w:val="20"/>
                <w:szCs w:val="20"/>
              </w:rPr>
              <w:t>30.0</w:t>
            </w:r>
          </w:p>
        </w:tc>
      </w:tr>
    </w:tbl>
    <w:p w14:paraId="7DD7513F" w14:textId="6369DC16" w:rsidR="000C07D2" w:rsidRDefault="000C07D2" w:rsidP="000C07D2">
      <w:pPr>
        <w:pStyle w:val="BodyText"/>
        <w:spacing w:before="162" w:line="360" w:lineRule="auto"/>
        <w:ind w:right="-86"/>
        <w:jc w:val="both"/>
        <w:rPr>
          <w:noProof/>
          <w:color w:val="000000" w:themeColor="text1"/>
        </w:rPr>
      </w:pPr>
    </w:p>
    <w:p w14:paraId="3CDF07E9" w14:textId="04A71147" w:rsidR="00B524C4" w:rsidRPr="00B524C4" w:rsidRDefault="00B524C4" w:rsidP="00B524C4">
      <w:pPr>
        <w:tabs>
          <w:tab w:val="left" w:pos="1530"/>
        </w:tabs>
        <w:spacing w:line="480" w:lineRule="auto"/>
        <w:rPr>
          <w:rFonts w:ascii="Arial" w:eastAsia="Arial" w:hAnsi="Arial" w:cs="Arial"/>
          <w:b/>
          <w:color w:val="000000" w:themeColor="text1"/>
          <w:sz w:val="24"/>
          <w:szCs w:val="24"/>
        </w:rPr>
      </w:pPr>
      <w:r w:rsidRPr="00B524C4">
        <w:rPr>
          <w:rFonts w:ascii="Arial" w:eastAsia="Arial" w:hAnsi="Arial" w:cs="Arial"/>
          <w:b/>
          <w:color w:val="000000" w:themeColor="text1"/>
          <w:sz w:val="24"/>
          <w:szCs w:val="24"/>
        </w:rPr>
        <w:t xml:space="preserve">India </w:t>
      </w:r>
      <w:r>
        <w:rPr>
          <w:rFonts w:ascii="Arial" w:eastAsia="Arial" w:hAnsi="Arial" w:cs="Arial"/>
          <w:b/>
          <w:color w:val="000000" w:themeColor="text1"/>
          <w:sz w:val="24"/>
          <w:szCs w:val="24"/>
        </w:rPr>
        <w:t>Market Insights</w:t>
      </w:r>
      <w:r w:rsidRPr="00B524C4">
        <w:rPr>
          <w:rFonts w:ascii="Arial" w:eastAsia="Arial" w:hAnsi="Arial" w:cs="Arial"/>
          <w:b/>
          <w:color w:val="000000" w:themeColor="text1"/>
          <w:sz w:val="24"/>
          <w:szCs w:val="24"/>
        </w:rPr>
        <w:t xml:space="preserve">     </w:t>
      </w:r>
    </w:p>
    <w:p w14:paraId="533F473E" w14:textId="77777777" w:rsidR="00B524C4" w:rsidRPr="00B524C4" w:rsidRDefault="00B524C4" w:rsidP="00B524C4">
      <w:pPr>
        <w:tabs>
          <w:tab w:val="left" w:pos="1530"/>
        </w:tabs>
        <w:spacing w:line="360" w:lineRule="auto"/>
        <w:jc w:val="both"/>
        <w:rPr>
          <w:rFonts w:ascii="Arial" w:eastAsia="Arial" w:hAnsi="Arial" w:cs="Arial"/>
          <w:bCs/>
          <w:color w:val="000000" w:themeColor="text1"/>
          <w:sz w:val="24"/>
          <w:szCs w:val="24"/>
        </w:rPr>
      </w:pPr>
      <w:r w:rsidRPr="00B524C4">
        <w:rPr>
          <w:rFonts w:ascii="Arial" w:eastAsia="Arial" w:hAnsi="Arial" w:cs="Arial"/>
          <w:bCs/>
          <w:color w:val="000000" w:themeColor="text1"/>
          <w:sz w:val="24"/>
          <w:szCs w:val="24"/>
        </w:rPr>
        <w:t>India’s VER capacity stood around 4.8 KT in 2020 and the resin demand is anticipated to grow at a CAGR of 11.70% (by volume) between 2021-2030. Vinyl ester resins finds varied applications due to their high chemical and electrical resistivity that serve several critical industries. Because of their varied applications, Epoxy resins find high utility in end user products which relates the demand growth of Epoxy Resins to India’s overall GDP</w:t>
      </w:r>
      <w:proofErr w:type="gramStart"/>
      <w:r w:rsidRPr="00B524C4">
        <w:rPr>
          <w:rFonts w:ascii="Arial" w:eastAsia="Arial" w:hAnsi="Arial" w:cs="Arial"/>
          <w:bCs/>
          <w:color w:val="000000" w:themeColor="text1"/>
          <w:sz w:val="24"/>
          <w:szCs w:val="24"/>
        </w:rPr>
        <w:t xml:space="preserve">.  </w:t>
      </w:r>
      <w:proofErr w:type="gramEnd"/>
    </w:p>
    <w:p w14:paraId="3D9CF369" w14:textId="26CCCF4D" w:rsidR="00B524C4" w:rsidRPr="00B524C4" w:rsidRDefault="00971210" w:rsidP="00B524C4">
      <w:pPr>
        <w:tabs>
          <w:tab w:val="left" w:pos="1530"/>
        </w:tabs>
        <w:spacing w:line="360" w:lineRule="auto"/>
        <w:jc w:val="both"/>
        <w:rPr>
          <w:rFonts w:ascii="Arial" w:eastAsia="Arial" w:hAnsi="Arial" w:cs="Arial"/>
          <w:bCs/>
          <w:color w:val="000000" w:themeColor="text1"/>
          <w:sz w:val="24"/>
          <w:szCs w:val="24"/>
        </w:rPr>
      </w:pPr>
      <w:proofErr w:type="spellStart"/>
      <w:r>
        <w:rPr>
          <w:rFonts w:ascii="Arial" w:eastAsia="Arial" w:hAnsi="Arial" w:cs="Arial"/>
          <w:bCs/>
          <w:color w:val="000000" w:themeColor="text1"/>
          <w:sz w:val="24"/>
          <w:szCs w:val="24"/>
        </w:rPr>
        <w:lastRenderedPageBreak/>
        <w:t>c</w:t>
      </w:r>
      <w:r w:rsidR="00B524C4" w:rsidRPr="00B524C4">
        <w:rPr>
          <w:rFonts w:ascii="Arial" w:eastAsia="Arial" w:hAnsi="Arial" w:cs="Arial"/>
          <w:bCs/>
          <w:color w:val="000000" w:themeColor="text1"/>
          <w:sz w:val="24"/>
          <w:szCs w:val="24"/>
        </w:rPr>
        <w:t>Trade</w:t>
      </w:r>
      <w:proofErr w:type="spellEnd"/>
      <w:r w:rsidR="00B524C4" w:rsidRPr="00B524C4">
        <w:rPr>
          <w:rFonts w:ascii="Arial" w:eastAsia="Arial" w:hAnsi="Arial" w:cs="Arial"/>
          <w:bCs/>
          <w:color w:val="000000" w:themeColor="text1"/>
          <w:sz w:val="24"/>
          <w:szCs w:val="24"/>
        </w:rPr>
        <w:t xml:space="preserve"> dynamics of the country show that Saudi Arabia, </w:t>
      </w:r>
      <w:proofErr w:type="gramStart"/>
      <w:r w:rsidR="00B524C4" w:rsidRPr="00B524C4">
        <w:rPr>
          <w:rFonts w:ascii="Arial" w:eastAsia="Arial" w:hAnsi="Arial" w:cs="Arial"/>
          <w:bCs/>
          <w:color w:val="000000" w:themeColor="text1"/>
          <w:sz w:val="24"/>
          <w:szCs w:val="24"/>
        </w:rPr>
        <w:t>Qatar</w:t>
      </w:r>
      <w:proofErr w:type="gramEnd"/>
      <w:r w:rsidR="00B524C4" w:rsidRPr="00B524C4">
        <w:rPr>
          <w:rFonts w:ascii="Arial" w:eastAsia="Arial" w:hAnsi="Arial" w:cs="Arial"/>
          <w:bCs/>
          <w:color w:val="000000" w:themeColor="text1"/>
          <w:sz w:val="24"/>
          <w:szCs w:val="24"/>
        </w:rPr>
        <w:t xml:space="preserve"> and Bangladesh are the key importers of Indian VER while Spain, United Kingdom and China are the top three exporters of VER to India.   </w:t>
      </w:r>
    </w:p>
    <w:p w14:paraId="4932CD79" w14:textId="77777777" w:rsidR="00B524C4" w:rsidRPr="00B524C4" w:rsidRDefault="00B524C4" w:rsidP="00B524C4">
      <w:pPr>
        <w:tabs>
          <w:tab w:val="left" w:pos="1530"/>
        </w:tabs>
        <w:spacing w:line="360" w:lineRule="auto"/>
        <w:jc w:val="both"/>
        <w:rPr>
          <w:rFonts w:ascii="Arial" w:eastAsia="Arial" w:hAnsi="Arial" w:cs="Arial"/>
          <w:bCs/>
          <w:color w:val="000000" w:themeColor="text1"/>
          <w:sz w:val="24"/>
          <w:szCs w:val="24"/>
        </w:rPr>
      </w:pPr>
      <w:r w:rsidRPr="00B524C4">
        <w:rPr>
          <w:rFonts w:ascii="Arial" w:eastAsia="Arial" w:hAnsi="Arial" w:cs="Arial"/>
          <w:bCs/>
          <w:color w:val="000000" w:themeColor="text1"/>
          <w:sz w:val="24"/>
          <w:szCs w:val="24"/>
        </w:rPr>
        <w:t xml:space="preserve">By type, Bisphenol A, F and S-based vinyl ester resin dominate the Indian VER industry with around 50.71% demand share as of 2020. Due to their desirable characteristics, BPA-based VERs have portrayed strong growth projections in the forecast years as well. </w:t>
      </w:r>
      <w:proofErr w:type="spellStart"/>
      <w:r w:rsidRPr="00B524C4">
        <w:rPr>
          <w:rFonts w:ascii="Arial" w:eastAsia="Arial" w:hAnsi="Arial" w:cs="Arial"/>
          <w:bCs/>
          <w:color w:val="000000" w:themeColor="text1"/>
          <w:sz w:val="24"/>
          <w:szCs w:val="24"/>
        </w:rPr>
        <w:t>Novolac</w:t>
      </w:r>
      <w:proofErr w:type="spellEnd"/>
      <w:r w:rsidRPr="00B524C4">
        <w:rPr>
          <w:rFonts w:ascii="Arial" w:eastAsia="Arial" w:hAnsi="Arial" w:cs="Arial"/>
          <w:bCs/>
          <w:color w:val="000000" w:themeColor="text1"/>
          <w:sz w:val="24"/>
          <w:szCs w:val="24"/>
        </w:rPr>
        <w:t xml:space="preserve"> VER resin holds nearly 30% demand share in the Indian VER market </w:t>
      </w:r>
    </w:p>
    <w:p w14:paraId="4854E967" w14:textId="3D017BFD" w:rsidR="000C07D2" w:rsidRPr="00B524C4" w:rsidRDefault="00B524C4" w:rsidP="00B524C4">
      <w:pPr>
        <w:tabs>
          <w:tab w:val="left" w:pos="1530"/>
        </w:tabs>
        <w:spacing w:line="360" w:lineRule="auto"/>
        <w:jc w:val="both"/>
        <w:rPr>
          <w:rFonts w:ascii="Arial" w:eastAsia="Arial" w:hAnsi="Arial" w:cs="Arial"/>
          <w:bCs/>
          <w:color w:val="000000" w:themeColor="text1"/>
          <w:sz w:val="24"/>
          <w:szCs w:val="24"/>
        </w:rPr>
      </w:pPr>
      <w:r w:rsidRPr="00B524C4">
        <w:rPr>
          <w:rFonts w:ascii="Arial" w:eastAsia="Arial" w:hAnsi="Arial" w:cs="Arial"/>
          <w:bCs/>
          <w:color w:val="000000" w:themeColor="text1"/>
          <w:sz w:val="24"/>
          <w:szCs w:val="24"/>
        </w:rPr>
        <w:t>Based on application, Pipes and Tanks dominate the Indian VER demand, holding more than 60% share of the country’s total demand. Demand for Marine components is around 20% of the total while others hold more than 10% share of the resin demand.</w:t>
      </w:r>
    </w:p>
    <w:p w14:paraId="7C8AF6A5" w14:textId="77777777" w:rsidR="000C07D2" w:rsidRPr="002B5730" w:rsidRDefault="000C07D2" w:rsidP="00B524C4">
      <w:pPr>
        <w:tabs>
          <w:tab w:val="left" w:pos="1530"/>
        </w:tabs>
        <w:spacing w:line="480" w:lineRule="auto"/>
        <w:jc w:val="both"/>
        <w:rPr>
          <w:rFonts w:ascii="Arial" w:eastAsia="Arial" w:hAnsi="Arial" w:cs="Arial"/>
          <w:b/>
          <w:color w:val="000000" w:themeColor="text1"/>
          <w:sz w:val="24"/>
          <w:szCs w:val="24"/>
        </w:rPr>
      </w:pPr>
    </w:p>
    <w:p w14:paraId="7A251D29" w14:textId="77777777" w:rsidR="000C07D2" w:rsidRPr="002B5730" w:rsidRDefault="000C07D2" w:rsidP="000C07D2">
      <w:pPr>
        <w:tabs>
          <w:tab w:val="left" w:pos="1530"/>
        </w:tabs>
        <w:spacing w:line="480" w:lineRule="auto"/>
        <w:rPr>
          <w:rFonts w:ascii="Arial" w:eastAsia="Arial" w:hAnsi="Arial" w:cs="Arial"/>
          <w:b/>
          <w:color w:val="000000" w:themeColor="text1"/>
          <w:sz w:val="24"/>
          <w:szCs w:val="24"/>
        </w:rPr>
      </w:pPr>
    </w:p>
    <w:p w14:paraId="7CDCAC98" w14:textId="77777777" w:rsidR="000C07D2" w:rsidRDefault="000C07D2" w:rsidP="000C07D2">
      <w:pPr>
        <w:tabs>
          <w:tab w:val="left" w:pos="1530"/>
        </w:tabs>
        <w:spacing w:line="48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ab/>
      </w:r>
    </w:p>
    <w:p w14:paraId="38D6496B" w14:textId="77777777" w:rsidR="000C07D2" w:rsidRDefault="000C07D2" w:rsidP="000C07D2">
      <w:pPr>
        <w:tabs>
          <w:tab w:val="left" w:pos="1530"/>
        </w:tabs>
        <w:spacing w:line="480" w:lineRule="auto"/>
        <w:rPr>
          <w:rFonts w:ascii="Arial" w:eastAsia="Arial" w:hAnsi="Arial" w:cs="Arial"/>
          <w:b/>
          <w:color w:val="000000" w:themeColor="text1"/>
          <w:sz w:val="24"/>
          <w:szCs w:val="24"/>
        </w:rPr>
      </w:pPr>
    </w:p>
    <w:p w14:paraId="0FCB4DA3" w14:textId="6B7FEB0E" w:rsidR="000C07D2" w:rsidRDefault="000C07D2" w:rsidP="000C07D2">
      <w:pPr>
        <w:tabs>
          <w:tab w:val="left" w:pos="1530"/>
        </w:tabs>
        <w:spacing w:line="480" w:lineRule="auto"/>
        <w:rPr>
          <w:rFonts w:ascii="Arial" w:eastAsia="Arial" w:hAnsi="Arial" w:cs="Arial"/>
          <w:b/>
          <w:color w:val="000000" w:themeColor="text1"/>
          <w:sz w:val="24"/>
          <w:szCs w:val="24"/>
        </w:rPr>
      </w:pPr>
    </w:p>
    <w:p w14:paraId="25697751" w14:textId="5A132262" w:rsidR="003B4B95" w:rsidRDefault="003B4B95" w:rsidP="000C07D2">
      <w:pPr>
        <w:tabs>
          <w:tab w:val="left" w:pos="1530"/>
        </w:tabs>
        <w:spacing w:line="480" w:lineRule="auto"/>
        <w:rPr>
          <w:rFonts w:ascii="Arial" w:eastAsia="Arial" w:hAnsi="Arial" w:cs="Arial"/>
          <w:b/>
          <w:color w:val="000000" w:themeColor="text1"/>
          <w:sz w:val="24"/>
          <w:szCs w:val="24"/>
        </w:rPr>
      </w:pPr>
    </w:p>
    <w:p w14:paraId="2B1B0024" w14:textId="45E12631" w:rsidR="003B4B95" w:rsidRDefault="003B4B95" w:rsidP="000C07D2">
      <w:pPr>
        <w:tabs>
          <w:tab w:val="left" w:pos="1530"/>
        </w:tabs>
        <w:spacing w:line="480" w:lineRule="auto"/>
        <w:rPr>
          <w:rFonts w:ascii="Arial" w:eastAsia="Arial" w:hAnsi="Arial" w:cs="Arial"/>
          <w:b/>
          <w:color w:val="000000" w:themeColor="text1"/>
          <w:sz w:val="24"/>
          <w:szCs w:val="24"/>
        </w:rPr>
      </w:pPr>
    </w:p>
    <w:p w14:paraId="6982F9B8" w14:textId="60B2F277" w:rsidR="003B4B95" w:rsidRDefault="003B4B95" w:rsidP="000C07D2">
      <w:pPr>
        <w:tabs>
          <w:tab w:val="left" w:pos="1530"/>
        </w:tabs>
        <w:spacing w:line="480" w:lineRule="auto"/>
        <w:rPr>
          <w:rFonts w:ascii="Arial" w:eastAsia="Arial" w:hAnsi="Arial" w:cs="Arial"/>
          <w:b/>
          <w:color w:val="000000" w:themeColor="text1"/>
          <w:sz w:val="24"/>
          <w:szCs w:val="24"/>
        </w:rPr>
      </w:pPr>
    </w:p>
    <w:p w14:paraId="4C0CAB47" w14:textId="1D1399CA" w:rsidR="003B4B95" w:rsidRDefault="003B4B95" w:rsidP="000C07D2">
      <w:pPr>
        <w:tabs>
          <w:tab w:val="left" w:pos="1530"/>
        </w:tabs>
        <w:spacing w:line="480" w:lineRule="auto"/>
        <w:rPr>
          <w:rFonts w:ascii="Arial" w:eastAsia="Arial" w:hAnsi="Arial" w:cs="Arial"/>
          <w:b/>
          <w:color w:val="000000" w:themeColor="text1"/>
          <w:sz w:val="24"/>
          <w:szCs w:val="24"/>
        </w:rPr>
      </w:pPr>
    </w:p>
    <w:p w14:paraId="13FF8971" w14:textId="4D486A39" w:rsidR="003B4B95" w:rsidRDefault="003B4B95" w:rsidP="000C07D2">
      <w:pPr>
        <w:tabs>
          <w:tab w:val="left" w:pos="1530"/>
        </w:tabs>
        <w:spacing w:line="480" w:lineRule="auto"/>
        <w:rPr>
          <w:rFonts w:ascii="Arial" w:eastAsia="Arial" w:hAnsi="Arial" w:cs="Arial"/>
          <w:b/>
          <w:color w:val="000000" w:themeColor="text1"/>
          <w:sz w:val="24"/>
          <w:szCs w:val="24"/>
        </w:rPr>
      </w:pPr>
    </w:p>
    <w:p w14:paraId="6E1FF30E" w14:textId="5ABC64EF" w:rsidR="003B4B95" w:rsidRDefault="003B4B95" w:rsidP="000C07D2">
      <w:pPr>
        <w:tabs>
          <w:tab w:val="left" w:pos="1530"/>
        </w:tabs>
        <w:spacing w:line="480" w:lineRule="auto"/>
        <w:rPr>
          <w:rFonts w:ascii="Arial" w:eastAsia="Arial" w:hAnsi="Arial" w:cs="Arial"/>
          <w:b/>
          <w:color w:val="000000" w:themeColor="text1"/>
          <w:sz w:val="24"/>
          <w:szCs w:val="24"/>
        </w:rPr>
      </w:pPr>
    </w:p>
    <w:p w14:paraId="0879009D" w14:textId="25194E12" w:rsidR="003B4B95" w:rsidRDefault="003B4B95" w:rsidP="000C07D2">
      <w:pPr>
        <w:tabs>
          <w:tab w:val="left" w:pos="1530"/>
        </w:tabs>
        <w:spacing w:line="480" w:lineRule="auto"/>
        <w:rPr>
          <w:rFonts w:ascii="Arial" w:eastAsia="Arial" w:hAnsi="Arial" w:cs="Arial"/>
          <w:b/>
          <w:color w:val="000000" w:themeColor="text1"/>
          <w:sz w:val="24"/>
          <w:szCs w:val="24"/>
        </w:rPr>
      </w:pPr>
    </w:p>
    <w:p w14:paraId="56D4C382" w14:textId="77777777" w:rsidR="003B4B95" w:rsidRDefault="003B4B95" w:rsidP="000C07D2">
      <w:pPr>
        <w:tabs>
          <w:tab w:val="left" w:pos="1530"/>
        </w:tabs>
        <w:spacing w:line="480" w:lineRule="auto"/>
        <w:rPr>
          <w:rFonts w:ascii="Arial" w:eastAsia="Arial" w:hAnsi="Arial" w:cs="Arial"/>
          <w:b/>
          <w:color w:val="000000" w:themeColor="text1"/>
          <w:sz w:val="24"/>
          <w:szCs w:val="24"/>
        </w:rPr>
      </w:pPr>
    </w:p>
    <w:p w14:paraId="0ABBADF4" w14:textId="77777777" w:rsidR="000C07D2" w:rsidRDefault="000C07D2" w:rsidP="00A14586">
      <w:pPr>
        <w:tabs>
          <w:tab w:val="left" w:pos="1095"/>
        </w:tabs>
        <w:rPr>
          <w:rFonts w:ascii="Arial" w:hAnsi="Arial" w:cs="Arial"/>
          <w:b/>
          <w:bCs/>
          <w:sz w:val="24"/>
          <w:szCs w:val="24"/>
        </w:rPr>
      </w:pPr>
    </w:p>
    <w:p w14:paraId="4AF765A1" w14:textId="392FB4DB" w:rsidR="00A14586" w:rsidRPr="00051677" w:rsidRDefault="004C5239" w:rsidP="00A14586">
      <w:pPr>
        <w:tabs>
          <w:tab w:val="left" w:pos="1095"/>
        </w:tabs>
        <w:rPr>
          <w:rFonts w:ascii="Arial" w:hAnsi="Arial" w:cs="Arial"/>
          <w:b/>
          <w:bCs/>
          <w:sz w:val="24"/>
          <w:szCs w:val="24"/>
        </w:rPr>
      </w:pPr>
      <w:r w:rsidRPr="00051677">
        <w:rPr>
          <w:rFonts w:ascii="Arial" w:hAnsi="Arial" w:cs="Arial"/>
          <w:b/>
          <w:bCs/>
          <w:sz w:val="24"/>
          <w:szCs w:val="24"/>
        </w:rPr>
        <w:t>3.</w:t>
      </w:r>
      <w:r w:rsidR="00D16404">
        <w:rPr>
          <w:rFonts w:ascii="Arial" w:hAnsi="Arial" w:cs="Arial"/>
          <w:b/>
          <w:bCs/>
          <w:sz w:val="24"/>
          <w:szCs w:val="24"/>
        </w:rPr>
        <w:t>8</w:t>
      </w:r>
      <w:r w:rsidRPr="00051677">
        <w:rPr>
          <w:rFonts w:ascii="Arial" w:hAnsi="Arial" w:cs="Arial"/>
          <w:b/>
          <w:bCs/>
          <w:sz w:val="24"/>
          <w:szCs w:val="24"/>
        </w:rPr>
        <w:t xml:space="preserve">. </w:t>
      </w:r>
      <w:r w:rsidR="00A14586" w:rsidRPr="00051677">
        <w:rPr>
          <w:rFonts w:ascii="Arial" w:hAnsi="Arial" w:cs="Arial"/>
          <w:b/>
          <w:bCs/>
          <w:sz w:val="24"/>
          <w:szCs w:val="24"/>
        </w:rPr>
        <w:t>MARKET DYNAMI</w:t>
      </w:r>
      <w:r w:rsidR="00AC430F">
        <w:rPr>
          <w:rFonts w:ascii="Arial" w:hAnsi="Arial" w:cs="Arial"/>
          <w:b/>
          <w:bCs/>
          <w:sz w:val="24"/>
          <w:szCs w:val="24"/>
        </w:rPr>
        <w:t>C</w:t>
      </w:r>
      <w:r w:rsidR="00A14586" w:rsidRPr="00051677">
        <w:rPr>
          <w:rFonts w:ascii="Arial" w:hAnsi="Arial" w:cs="Arial"/>
          <w:b/>
          <w:bCs/>
          <w:sz w:val="24"/>
          <w:szCs w:val="24"/>
        </w:rPr>
        <w:t>S</w:t>
      </w:r>
    </w:p>
    <w:p w14:paraId="50F8FF79" w14:textId="77777777" w:rsidR="008D6F84" w:rsidRDefault="008D6F84" w:rsidP="00A14586">
      <w:pPr>
        <w:tabs>
          <w:tab w:val="left" w:pos="1095"/>
        </w:tabs>
        <w:rPr>
          <w:rFonts w:ascii="Verdana" w:eastAsia="Verdana" w:hAnsi="Verdana" w:cs="Verdana"/>
          <w:b/>
          <w:bCs/>
          <w:color w:val="000000" w:themeColor="text1"/>
          <w:kern w:val="24"/>
          <w:sz w:val="20"/>
          <w:szCs w:val="20"/>
          <w:lang w:val="en-US"/>
        </w:rPr>
      </w:pPr>
    </w:p>
    <w:p w14:paraId="1B561297" w14:textId="6195F123" w:rsidR="00A93F5E" w:rsidRDefault="00132F25" w:rsidP="00B36DA0">
      <w:pPr>
        <w:tabs>
          <w:tab w:val="left" w:pos="1095"/>
        </w:tabs>
        <w:ind w:left="4320"/>
        <w:rPr>
          <w:rFonts w:ascii="Verdana" w:eastAsia="Verdana" w:hAnsi="Verdana" w:cs="Verdana"/>
          <w:b/>
          <w:bCs/>
          <w:color w:val="000000" w:themeColor="text1"/>
          <w:kern w:val="24"/>
          <w:sz w:val="20"/>
          <w:szCs w:val="20"/>
          <w:lang w:val="en-US"/>
        </w:rPr>
      </w:pP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1840" behindDoc="0" locked="0" layoutInCell="1" allowOverlap="1" wp14:anchorId="01CDB3F3" wp14:editId="4071816B">
                <wp:simplePos x="0" y="0"/>
                <wp:positionH relativeFrom="column">
                  <wp:posOffset>0</wp:posOffset>
                </wp:positionH>
                <wp:positionV relativeFrom="paragraph">
                  <wp:posOffset>1276350</wp:posOffset>
                </wp:positionV>
                <wp:extent cx="3523615" cy="457200"/>
                <wp:effectExtent l="0" t="0" r="635" b="0"/>
                <wp:wrapNone/>
                <wp:docPr id="1131" name="Rectangle: Rounded Corners 23"/>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78D85C"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Growing usage as Lining System in Industrial Applications</w:t>
                            </w:r>
                          </w:p>
                        </w:txbxContent>
                      </wps:txbx>
                      <wps:bodyPr rtlCol="0" anchor="ctr"/>
                    </wps:wsp>
                  </a:graphicData>
                </a:graphic>
              </wp:anchor>
            </w:drawing>
          </mc:Choice>
          <mc:Fallback>
            <w:pict>
              <v:roundrect w14:anchorId="01CDB3F3" id="Rectangle: Rounded Corners 23" o:spid="_x0000_s1154" style="position:absolute;left:0;text-align:left;margin-left:0;margin-top:100.5pt;width:277.45pt;height:36pt;z-index:252451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" fillcolor="#b68c0b" stroked="f" strokeweight="1pt">
                <v:stroke joinstyle="miter"/>
                <v:textbox>
                  <w:txbxContent>
                    <w:p w14:paraId="0978D85C"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Growing usage as Lining System in Industrial Applications</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2864" behindDoc="0" locked="0" layoutInCell="1" allowOverlap="1" wp14:anchorId="19C15FC2" wp14:editId="5F18408E">
                <wp:simplePos x="0" y="0"/>
                <wp:positionH relativeFrom="column">
                  <wp:posOffset>0</wp:posOffset>
                </wp:positionH>
                <wp:positionV relativeFrom="paragraph">
                  <wp:posOffset>1839595</wp:posOffset>
                </wp:positionV>
                <wp:extent cx="3523615" cy="457200"/>
                <wp:effectExtent l="0" t="0" r="635" b="0"/>
                <wp:wrapNone/>
                <wp:docPr id="1132" name="Rectangle: Rounded Corners 24"/>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110740"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Robust Growth of Construction Sector</w:t>
                            </w:r>
                          </w:p>
                        </w:txbxContent>
                      </wps:txbx>
                      <wps:bodyPr rtlCol="0" anchor="ctr"/>
                    </wps:wsp>
                  </a:graphicData>
                </a:graphic>
              </wp:anchor>
            </w:drawing>
          </mc:Choice>
          <mc:Fallback>
            <w:pict>
              <v:roundrect w14:anchorId="19C15FC2" id="Rectangle: Rounded Corners 24" o:spid="_x0000_s1155" style="position:absolute;left:0;text-align:left;margin-left:0;margin-top:144.85pt;width:277.45pt;height:36pt;z-index:252452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" fillcolor="#b68c0b" stroked="f" strokeweight="1pt">
                <v:stroke joinstyle="miter"/>
                <v:textbox>
                  <w:txbxContent>
                    <w:p w14:paraId="7C110740"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Robust Growth of Construction Sector</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3888" behindDoc="0" locked="0" layoutInCell="1" allowOverlap="1" wp14:anchorId="0AA95DC5" wp14:editId="323CBC80">
                <wp:simplePos x="0" y="0"/>
                <wp:positionH relativeFrom="column">
                  <wp:posOffset>0</wp:posOffset>
                </wp:positionH>
                <wp:positionV relativeFrom="paragraph">
                  <wp:posOffset>2376805</wp:posOffset>
                </wp:positionV>
                <wp:extent cx="3523615" cy="457200"/>
                <wp:effectExtent l="0" t="0" r="635" b="0"/>
                <wp:wrapNone/>
                <wp:docPr id="1133" name="Rectangle: Rounded Corners 25"/>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02D8B"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Aging Infrastructure</w:t>
                            </w:r>
                          </w:p>
                        </w:txbxContent>
                      </wps:txbx>
                      <wps:bodyPr rtlCol="0" anchor="ctr"/>
                    </wps:wsp>
                  </a:graphicData>
                </a:graphic>
              </wp:anchor>
            </w:drawing>
          </mc:Choice>
          <mc:Fallback>
            <w:pict>
              <v:roundrect w14:anchorId="0AA95DC5" id="Rectangle: Rounded Corners 25" o:spid="_x0000_s1156" style="position:absolute;left:0;text-align:left;margin-left:0;margin-top:187.15pt;width:277.45pt;height:36pt;z-index:252453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" fillcolor="#b68c0b" stroked="f" strokeweight="1pt">
                <v:stroke joinstyle="miter"/>
                <v:textbox>
                  <w:txbxContent>
                    <w:p w14:paraId="34502D8B"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Aging Infrastructure</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4912" behindDoc="0" locked="0" layoutInCell="1" allowOverlap="1" wp14:anchorId="0CC2AC0A" wp14:editId="78500E2D">
                <wp:simplePos x="0" y="0"/>
                <wp:positionH relativeFrom="column">
                  <wp:posOffset>0</wp:posOffset>
                </wp:positionH>
                <wp:positionV relativeFrom="paragraph">
                  <wp:posOffset>2921635</wp:posOffset>
                </wp:positionV>
                <wp:extent cx="3523615" cy="457200"/>
                <wp:effectExtent l="0" t="0" r="635" b="0"/>
                <wp:wrapNone/>
                <wp:docPr id="1134" name="Rectangle: Rounded Corners 27"/>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FFAC0"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Increase in demand of LCD and touch panels due to adaptation of 5G mobile technology</w:t>
                            </w:r>
                          </w:p>
                        </w:txbxContent>
                      </wps:txbx>
                      <wps:bodyPr rtlCol="0" anchor="ctr"/>
                    </wps:wsp>
                  </a:graphicData>
                </a:graphic>
              </wp:anchor>
            </w:drawing>
          </mc:Choice>
          <mc:Fallback>
            <w:pict>
              <v:roundrect w14:anchorId="0CC2AC0A" id="Rectangle: Rounded Corners 27" o:spid="_x0000_s1157" style="position:absolute;left:0;text-align:left;margin-left:0;margin-top:230.05pt;width:277.45pt;height:36pt;z-index:252454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" fillcolor="#b68c0b" stroked="f" strokeweight="1pt">
                <v:stroke joinstyle="miter"/>
                <v:textbox>
                  <w:txbxContent>
                    <w:p w14:paraId="02EFFAC0"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Increase in demand of LCD and touch panels due to adaptation of 5G mobile technology</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5936" behindDoc="0" locked="0" layoutInCell="1" allowOverlap="1" wp14:anchorId="1B1108D3" wp14:editId="5C3BAC5B">
                <wp:simplePos x="0" y="0"/>
                <wp:positionH relativeFrom="column">
                  <wp:posOffset>0</wp:posOffset>
                </wp:positionH>
                <wp:positionV relativeFrom="paragraph">
                  <wp:posOffset>4439920</wp:posOffset>
                </wp:positionV>
                <wp:extent cx="3523615" cy="457200"/>
                <wp:effectExtent l="0" t="0" r="635" b="0"/>
                <wp:wrapNone/>
                <wp:docPr id="1135" name="Rectangle: Rounded Corners 29"/>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7355A4"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Fragmented Downstream Market</w:t>
                            </w:r>
                          </w:p>
                        </w:txbxContent>
                      </wps:txbx>
                      <wps:bodyPr rtlCol="0" anchor="ctr"/>
                    </wps:wsp>
                  </a:graphicData>
                </a:graphic>
              </wp:anchor>
            </w:drawing>
          </mc:Choice>
          <mc:Fallback>
            <w:pict>
              <v:roundrect w14:anchorId="1B1108D3" id="Rectangle: Rounded Corners 29" o:spid="_x0000_s1158" style="position:absolute;left:0;text-align:left;margin-left:0;margin-top:349.6pt;width:277.45pt;height:36pt;z-index:252455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" fillcolor="#b68c0b" stroked="f" strokeweight="1pt">
                <v:stroke joinstyle="miter"/>
                <v:textbox>
                  <w:txbxContent>
                    <w:p w14:paraId="4B7355A4"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Fragmented Downstream Market</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6960" behindDoc="0" locked="0" layoutInCell="1" allowOverlap="1" wp14:anchorId="5928FAF6" wp14:editId="1AF24B33">
                <wp:simplePos x="0" y="0"/>
                <wp:positionH relativeFrom="column">
                  <wp:posOffset>0</wp:posOffset>
                </wp:positionH>
                <wp:positionV relativeFrom="paragraph">
                  <wp:posOffset>718820</wp:posOffset>
                </wp:positionV>
                <wp:extent cx="3523615" cy="457200"/>
                <wp:effectExtent l="0" t="0" r="635" b="0"/>
                <wp:wrapNone/>
                <wp:docPr id="1136" name="Rectangle: Rounded Corners 33"/>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A94FC5"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Government support in India to increase per capita consumption of FRP composites</w:t>
                            </w:r>
                          </w:p>
                        </w:txbxContent>
                      </wps:txbx>
                      <wps:bodyPr rtlCol="0" anchor="ctr"/>
                    </wps:wsp>
                  </a:graphicData>
                </a:graphic>
              </wp:anchor>
            </w:drawing>
          </mc:Choice>
          <mc:Fallback>
            <w:pict>
              <v:roundrect w14:anchorId="5928FAF6" id="Rectangle: Rounded Corners 33" o:spid="_x0000_s1159" style="position:absolute;left:0;text-align:left;margin-left:0;margin-top:56.6pt;width:277.45pt;height:36pt;z-index:252456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" fillcolor="#b68c0b" stroked="f" strokeweight="1pt">
                <v:stroke joinstyle="miter"/>
                <v:textbox>
                  <w:txbxContent>
                    <w:p w14:paraId="22A94FC5"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Government support in India to increase per capita consumption of FRP composites</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7984" behindDoc="0" locked="0" layoutInCell="1" allowOverlap="1" wp14:anchorId="27512DCE" wp14:editId="39F8DAE5">
                <wp:simplePos x="0" y="0"/>
                <wp:positionH relativeFrom="column">
                  <wp:posOffset>0</wp:posOffset>
                </wp:positionH>
                <wp:positionV relativeFrom="paragraph">
                  <wp:posOffset>3451860</wp:posOffset>
                </wp:positionV>
                <wp:extent cx="3523615" cy="457200"/>
                <wp:effectExtent l="0" t="0" r="635" b="0"/>
                <wp:wrapNone/>
                <wp:docPr id="1137" name="Rectangle: Rounded Corners 66"/>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660538"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Fluctuation In Raw Material Prices</w:t>
                            </w:r>
                          </w:p>
                        </w:txbxContent>
                      </wps:txbx>
                      <wps:bodyPr rtlCol="0" anchor="ctr"/>
                    </wps:wsp>
                  </a:graphicData>
                </a:graphic>
              </wp:anchor>
            </w:drawing>
          </mc:Choice>
          <mc:Fallback>
            <w:pict>
              <v:roundrect w14:anchorId="27512DCE" id="Rectangle: Rounded Corners 66" o:spid="_x0000_s1160" style="position:absolute;left:0;text-align:left;margin-left:0;margin-top:271.8pt;width:277.45pt;height:36pt;z-index:252457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" fillcolor="#b68c0b" stroked="f" strokeweight="1pt">
                <v:stroke joinstyle="miter"/>
                <v:textbox>
                  <w:txbxContent>
                    <w:p w14:paraId="54660538"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Fluctuation In Raw Material Prices</w:t>
                      </w:r>
                    </w:p>
                  </w:txbxContent>
                </v:textbox>
              </v:roundrect>
            </w:pict>
          </mc:Fallback>
        </mc:AlternateContent>
      </w:r>
      <w:r w:rsidRPr="00132F25">
        <w:rPr>
          <w:rFonts w:ascii="Verdana" w:eastAsia="Verdana" w:hAnsi="Verdana" w:cs="Verdana"/>
          <w:b/>
          <w:bCs/>
          <w:noProof/>
          <w:color w:val="000000" w:themeColor="text1"/>
          <w:kern w:val="24"/>
          <w:sz w:val="20"/>
          <w:szCs w:val="20"/>
        </w:rPr>
        <mc:AlternateContent>
          <mc:Choice Requires="wps">
            <w:drawing>
              <wp:anchor distT="0" distB="0" distL="114300" distR="114300" simplePos="0" relativeHeight="252459008" behindDoc="0" locked="0" layoutInCell="1" allowOverlap="1" wp14:anchorId="53379A98" wp14:editId="13F1AFFB">
                <wp:simplePos x="0" y="0"/>
                <wp:positionH relativeFrom="column">
                  <wp:posOffset>0</wp:posOffset>
                </wp:positionH>
                <wp:positionV relativeFrom="paragraph">
                  <wp:posOffset>3943350</wp:posOffset>
                </wp:positionV>
                <wp:extent cx="3523615" cy="457200"/>
                <wp:effectExtent l="0" t="0" r="635" b="0"/>
                <wp:wrapNone/>
                <wp:docPr id="1138" name="Rectangle: Rounded Corners 69"/>
                <wp:cNvGraphicFramePr/>
                <a:graphic xmlns:a="http://schemas.openxmlformats.org/drawingml/2006/main">
                  <a:graphicData uri="http://schemas.microsoft.com/office/word/2010/wordprocessingShape">
                    <wps:wsp>
                      <wps:cNvSpPr/>
                      <wps:spPr>
                        <a:xfrm>
                          <a:off x="0" y="0"/>
                          <a:ext cx="3523615" cy="457200"/>
                        </a:xfrm>
                        <a:prstGeom prst="roundRect">
                          <a:avLst/>
                        </a:prstGeom>
                        <a:solidFill>
                          <a:srgbClr val="B68C0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E30836"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Supply Chain Disruption</w:t>
                            </w:r>
                          </w:p>
                        </w:txbxContent>
                      </wps:txbx>
                      <wps:bodyPr rtlCol="0" anchor="ctr"/>
                    </wps:wsp>
                  </a:graphicData>
                </a:graphic>
              </wp:anchor>
            </w:drawing>
          </mc:Choice>
          <mc:Fallback>
            <w:pict>
              <v:roundrect w14:anchorId="53379A98" id="Rectangle: Rounded Corners 69" o:spid="_x0000_s1161" style="position:absolute;left:0;text-align:left;margin-left:0;margin-top:310.5pt;width:277.45pt;height:36pt;z-index:252459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" fillcolor="#b68c0b" stroked="f" strokeweight="1pt">
                <v:stroke joinstyle="miter"/>
                <v:textbox>
                  <w:txbxContent>
                    <w:p w14:paraId="68E30836" w14:textId="77777777" w:rsidR="00132F25" w:rsidRDefault="00132F25" w:rsidP="00132F25">
                      <w:pPr>
                        <w:jc w:val="center"/>
                        <w:rPr>
                          <w:rFonts w:ascii="Verdana" w:eastAsia="Verdana" w:hAnsi="Verdana" w:cs="Verdana"/>
                          <w:b/>
                          <w:bCs/>
                          <w:color w:val="FFFFFF" w:themeColor="light1"/>
                          <w:kern w:val="24"/>
                          <w:sz w:val="20"/>
                          <w:szCs w:val="20"/>
                        </w:rPr>
                      </w:pPr>
                      <w:r>
                        <w:rPr>
                          <w:rFonts w:ascii="Verdana" w:eastAsia="Verdana" w:hAnsi="Verdana" w:cs="Verdana"/>
                          <w:b/>
                          <w:bCs/>
                          <w:color w:val="FFFFFF" w:themeColor="light1"/>
                          <w:kern w:val="24"/>
                          <w:sz w:val="20"/>
                          <w:szCs w:val="20"/>
                        </w:rPr>
                        <w:t>Supply Chain Disruption</w:t>
                      </w:r>
                    </w:p>
                  </w:txbxContent>
                </v:textbox>
              </v:roundrect>
            </w:pict>
          </mc:Fallback>
        </mc:AlternateContent>
      </w:r>
      <w:r>
        <w:rPr>
          <w:rFonts w:ascii="Verdana" w:eastAsia="Verdana" w:hAnsi="Verdana" w:cs="Verdana"/>
          <w:b/>
          <w:bCs/>
          <w:color w:val="000000" w:themeColor="text1"/>
          <w:kern w:val="24"/>
          <w:sz w:val="20"/>
          <w:szCs w:val="20"/>
          <w:lang w:val="en-US"/>
        </w:rPr>
        <w:t xml:space="preserve">                                                             </w:t>
      </w:r>
      <w:r>
        <w:rPr>
          <w:rFonts w:ascii="Verdana" w:eastAsia="Verdana" w:hAnsi="Verdana" w:cs="Verdana"/>
          <w:b/>
          <w:bCs/>
          <w:noProof/>
          <w:color w:val="000000" w:themeColor="text1"/>
          <w:kern w:val="24"/>
          <w:sz w:val="20"/>
          <w:szCs w:val="20"/>
          <w:lang w:val="en-US"/>
        </w:rPr>
        <w:drawing>
          <wp:inline distT="0" distB="0" distL="0" distR="0" wp14:anchorId="334017C3" wp14:editId="7249B183">
            <wp:extent cx="3914140" cy="607187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14140" cy="6071870"/>
                    </a:xfrm>
                    <a:prstGeom prst="rect">
                      <a:avLst/>
                    </a:prstGeom>
                    <a:noFill/>
                  </pic:spPr>
                </pic:pic>
              </a:graphicData>
            </a:graphic>
          </wp:inline>
        </w:drawing>
      </w:r>
    </w:p>
    <w:p w14:paraId="3DA7BA11" w14:textId="0EA61A55" w:rsidR="00B36DA0" w:rsidRPr="00051A2F" w:rsidRDefault="00051A2F" w:rsidP="00B36DA0">
      <w:pPr>
        <w:tabs>
          <w:tab w:val="left" w:pos="1095"/>
        </w:tabs>
        <w:rPr>
          <w:rFonts w:ascii="Arial" w:eastAsia="Verdana" w:hAnsi="Arial" w:cs="Arial"/>
          <w:i/>
          <w:iCs/>
          <w:color w:val="000000" w:themeColor="text1"/>
          <w:kern w:val="24"/>
          <w:sz w:val="20"/>
          <w:szCs w:val="20"/>
          <w:lang w:val="en-US"/>
        </w:rPr>
      </w:pPr>
      <w:r w:rsidRPr="00051A2F">
        <w:rPr>
          <w:rFonts w:ascii="Arial" w:eastAsia="Verdana" w:hAnsi="Arial" w:cs="Arial"/>
          <w:i/>
          <w:iCs/>
          <w:color w:val="000000" w:themeColor="text1"/>
          <w:kern w:val="24"/>
          <w:sz w:val="16"/>
          <w:szCs w:val="16"/>
          <w:lang w:val="en-US"/>
        </w:rPr>
        <w:t>*Green color denotes market drivers                                                                                                   *Red color denotes market challenges</w:t>
      </w:r>
      <w:r w:rsidRPr="00051A2F">
        <w:rPr>
          <w:rFonts w:ascii="Verdana" w:eastAsia="Verdana" w:hAnsi="Verdana" w:cs="Verdana"/>
          <w:color w:val="000000" w:themeColor="text1"/>
          <w:kern w:val="24"/>
          <w:sz w:val="20"/>
          <w:szCs w:val="20"/>
          <w:lang w:val="en-US"/>
        </w:rPr>
        <w:tab/>
      </w:r>
    </w:p>
    <w:p w14:paraId="29FF5E1B" w14:textId="52A33370" w:rsidR="00A93F5E" w:rsidRDefault="00A93F5E" w:rsidP="00A14586">
      <w:pPr>
        <w:tabs>
          <w:tab w:val="left" w:pos="1095"/>
        </w:tabs>
        <w:rPr>
          <w:rFonts w:ascii="Verdana" w:eastAsia="Verdana" w:hAnsi="Verdana" w:cs="Verdana"/>
          <w:b/>
          <w:bCs/>
          <w:color w:val="000000" w:themeColor="text1"/>
          <w:kern w:val="24"/>
          <w:sz w:val="20"/>
          <w:szCs w:val="20"/>
          <w:lang w:val="en-US"/>
        </w:rPr>
      </w:pPr>
    </w:p>
    <w:p w14:paraId="59F93D4E" w14:textId="357438C5" w:rsidR="00A93F5E" w:rsidRDefault="00A93F5E" w:rsidP="00A14586">
      <w:pPr>
        <w:tabs>
          <w:tab w:val="left" w:pos="1095"/>
        </w:tabs>
        <w:rPr>
          <w:rFonts w:ascii="Verdana" w:eastAsia="Verdana" w:hAnsi="Verdana" w:cs="Verdana"/>
          <w:b/>
          <w:bCs/>
          <w:color w:val="000000" w:themeColor="text1"/>
          <w:kern w:val="24"/>
          <w:sz w:val="20"/>
          <w:szCs w:val="20"/>
          <w:lang w:val="en-US"/>
        </w:rPr>
      </w:pPr>
    </w:p>
    <w:p w14:paraId="46B2A054" w14:textId="69DB922D" w:rsidR="00A93F5E" w:rsidRDefault="00A93F5E" w:rsidP="00A14586">
      <w:pPr>
        <w:tabs>
          <w:tab w:val="left" w:pos="1095"/>
        </w:tabs>
        <w:rPr>
          <w:rFonts w:ascii="Verdana" w:eastAsia="Verdana" w:hAnsi="Verdana" w:cs="Verdana"/>
          <w:b/>
          <w:bCs/>
          <w:color w:val="000000" w:themeColor="text1"/>
          <w:kern w:val="24"/>
          <w:sz w:val="20"/>
          <w:szCs w:val="20"/>
          <w:lang w:val="en-US"/>
        </w:rPr>
      </w:pPr>
    </w:p>
    <w:p w14:paraId="2783C4F5" w14:textId="5A56449F" w:rsidR="00A93F5E" w:rsidRDefault="00A93F5E" w:rsidP="00A14586">
      <w:pPr>
        <w:tabs>
          <w:tab w:val="left" w:pos="1095"/>
        </w:tabs>
        <w:rPr>
          <w:rFonts w:ascii="Verdana" w:eastAsia="Verdana" w:hAnsi="Verdana" w:cs="Verdana"/>
          <w:b/>
          <w:bCs/>
          <w:color w:val="000000" w:themeColor="text1"/>
          <w:kern w:val="24"/>
          <w:sz w:val="20"/>
          <w:szCs w:val="20"/>
          <w:lang w:val="en-US"/>
        </w:rPr>
      </w:pPr>
    </w:p>
    <w:p w14:paraId="449AC96F" w14:textId="77777777" w:rsidR="00636524" w:rsidRDefault="00636524" w:rsidP="00A14586">
      <w:pPr>
        <w:tabs>
          <w:tab w:val="left" w:pos="1095"/>
        </w:tabs>
        <w:rPr>
          <w:rFonts w:ascii="Verdana" w:eastAsia="Verdana" w:hAnsi="Verdana" w:cs="Verdana"/>
          <w:b/>
          <w:bCs/>
          <w:color w:val="000000" w:themeColor="text1"/>
          <w:kern w:val="24"/>
          <w:sz w:val="20"/>
          <w:szCs w:val="20"/>
          <w:lang w:val="en-US"/>
        </w:rPr>
      </w:pPr>
    </w:p>
    <w:p w14:paraId="4F63C5E2" w14:textId="77777777" w:rsidR="00B524C4" w:rsidRDefault="00B524C4" w:rsidP="00A14586">
      <w:pPr>
        <w:tabs>
          <w:tab w:val="left" w:pos="1095"/>
        </w:tabs>
        <w:rPr>
          <w:rFonts w:ascii="Arial" w:hAnsi="Arial" w:cs="Arial"/>
          <w:b/>
          <w:bCs/>
          <w:sz w:val="24"/>
          <w:szCs w:val="24"/>
        </w:rPr>
      </w:pPr>
    </w:p>
    <w:p w14:paraId="1002A809" w14:textId="2035EA21" w:rsidR="00A14586" w:rsidRPr="00073AC3" w:rsidRDefault="00A14586" w:rsidP="00A14586">
      <w:pPr>
        <w:tabs>
          <w:tab w:val="left" w:pos="1095"/>
        </w:tabs>
        <w:rPr>
          <w:rFonts w:ascii="Arial" w:hAnsi="Arial" w:cs="Arial"/>
          <w:b/>
          <w:bCs/>
          <w:sz w:val="24"/>
          <w:szCs w:val="24"/>
        </w:rPr>
      </w:pPr>
      <w:r w:rsidRPr="00073AC3">
        <w:rPr>
          <w:rFonts w:ascii="Arial" w:hAnsi="Arial" w:cs="Arial"/>
          <w:b/>
          <w:bCs/>
          <w:sz w:val="24"/>
          <w:szCs w:val="24"/>
        </w:rPr>
        <w:t>Market Drivers</w:t>
      </w:r>
    </w:p>
    <w:p w14:paraId="50F50CE1" w14:textId="31C8F30C" w:rsidR="00A14586" w:rsidRPr="00073AC3" w:rsidRDefault="00A14586" w:rsidP="00A14586">
      <w:pPr>
        <w:tabs>
          <w:tab w:val="left" w:pos="1095"/>
        </w:tabs>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Government support in India to increase per capita consumption of FRP composites</w:t>
      </w:r>
    </w:p>
    <w:p w14:paraId="51326B51" w14:textId="4FD60EF3" w:rsidR="00A14586" w:rsidRPr="002B5730" w:rsidRDefault="00A14586" w:rsidP="00B524C4">
      <w:pPr>
        <w:tabs>
          <w:tab w:val="left" w:pos="1095"/>
        </w:tabs>
        <w:spacing w:line="360" w:lineRule="auto"/>
        <w:jc w:val="both"/>
        <w:rPr>
          <w:rFonts w:ascii="Arial" w:eastAsia="Arial" w:hAnsi="Arial" w:cs="Arial"/>
          <w:b/>
          <w:bCs/>
          <w:color w:val="000000" w:themeColor="text1"/>
          <w:sz w:val="24"/>
          <w:szCs w:val="24"/>
        </w:rPr>
      </w:pPr>
      <w:r w:rsidRPr="002B5730">
        <w:rPr>
          <w:rFonts w:ascii="Arial" w:eastAsia="Arial" w:hAnsi="Arial" w:cs="Arial"/>
          <w:color w:val="000000" w:themeColor="text1"/>
          <w:sz w:val="24"/>
          <w:szCs w:val="24"/>
        </w:rPr>
        <w:t xml:space="preserve">Driven by strong demand from various end use industries such as wind energy, transportation, electrical and electronics, </w:t>
      </w:r>
      <w:r w:rsidR="00035944" w:rsidRPr="002B5730">
        <w:rPr>
          <w:rFonts w:ascii="Arial" w:eastAsia="Arial" w:hAnsi="Arial" w:cs="Arial"/>
          <w:color w:val="000000" w:themeColor="text1"/>
          <w:sz w:val="24"/>
          <w:szCs w:val="24"/>
        </w:rPr>
        <w:t>defence</w:t>
      </w:r>
      <w:r w:rsidRPr="002B5730">
        <w:rPr>
          <w:rFonts w:ascii="Arial" w:eastAsia="Arial" w:hAnsi="Arial" w:cs="Arial"/>
          <w:color w:val="000000" w:themeColor="text1"/>
          <w:sz w:val="24"/>
          <w:szCs w:val="24"/>
        </w:rPr>
        <w:t xml:space="preserve">, aerospace, pipes and tanks, construction and marine, the composite industry, also known as </w:t>
      </w:r>
      <w:r w:rsidR="00CD321F" w:rsidRPr="002B5730">
        <w:rPr>
          <w:rFonts w:ascii="Arial" w:eastAsia="Arial" w:hAnsi="Arial" w:cs="Arial"/>
          <w:color w:val="000000" w:themeColor="text1"/>
          <w:sz w:val="24"/>
          <w:szCs w:val="24"/>
        </w:rPr>
        <w:t>fibre</w:t>
      </w:r>
      <w:r w:rsidRPr="002B5730">
        <w:rPr>
          <w:rFonts w:ascii="Arial" w:eastAsia="Arial" w:hAnsi="Arial" w:cs="Arial"/>
          <w:color w:val="000000" w:themeColor="text1"/>
          <w:sz w:val="24"/>
          <w:szCs w:val="24"/>
        </w:rPr>
        <w:t xml:space="preserve">-reinforced plastics (FRP) industry, will also be supporting government’s ‘Make in India’ initiative giving </w:t>
      </w:r>
      <w:r w:rsidR="00BF1726" w:rsidRPr="002B5730">
        <w:rPr>
          <w:rFonts w:ascii="Arial" w:eastAsia="Arial" w:hAnsi="Arial" w:cs="Arial"/>
          <w:color w:val="000000" w:themeColor="text1"/>
          <w:sz w:val="24"/>
          <w:szCs w:val="24"/>
        </w:rPr>
        <w:t xml:space="preserve">a </w:t>
      </w:r>
      <w:r w:rsidRPr="002B5730">
        <w:rPr>
          <w:rFonts w:ascii="Arial" w:eastAsia="Arial" w:hAnsi="Arial" w:cs="Arial"/>
          <w:color w:val="000000" w:themeColor="text1"/>
          <w:sz w:val="24"/>
          <w:szCs w:val="24"/>
        </w:rPr>
        <w:t>big push to future market of vinyl ester resin.</w:t>
      </w:r>
      <w:r w:rsidR="00560A96" w:rsidRPr="002B5730">
        <w:rPr>
          <w:rFonts w:ascii="Arial" w:eastAsia="Arial" w:hAnsi="Arial" w:cs="Arial"/>
          <w:color w:val="000000" w:themeColor="text1"/>
          <w:sz w:val="24"/>
          <w:szCs w:val="24"/>
        </w:rPr>
        <w:t xml:space="preserve"> The </w:t>
      </w:r>
      <w:r w:rsidRPr="002B5730">
        <w:rPr>
          <w:rFonts w:ascii="Arial" w:eastAsia="Arial" w:hAnsi="Arial" w:cs="Arial"/>
          <w:color w:val="000000" w:themeColor="text1"/>
          <w:sz w:val="24"/>
          <w:szCs w:val="24"/>
        </w:rPr>
        <w:t xml:space="preserve">per capita consumption of composites in </w:t>
      </w:r>
      <w:r w:rsidR="00560A96" w:rsidRPr="002B5730">
        <w:rPr>
          <w:rFonts w:ascii="Arial" w:eastAsia="Arial" w:hAnsi="Arial" w:cs="Arial"/>
          <w:color w:val="000000" w:themeColor="text1"/>
          <w:sz w:val="24"/>
          <w:szCs w:val="24"/>
        </w:rPr>
        <w:t>China and the United States</w:t>
      </w:r>
      <w:r w:rsidRPr="002B5730">
        <w:rPr>
          <w:rFonts w:ascii="Arial" w:eastAsia="Arial" w:hAnsi="Arial" w:cs="Arial"/>
          <w:color w:val="000000" w:themeColor="text1"/>
          <w:sz w:val="24"/>
          <w:szCs w:val="24"/>
        </w:rPr>
        <w:t xml:space="preserve"> </w:t>
      </w:r>
      <w:r w:rsidR="00B64BC9" w:rsidRPr="002B5730">
        <w:rPr>
          <w:rFonts w:ascii="Arial" w:eastAsia="Arial" w:hAnsi="Arial" w:cs="Arial"/>
          <w:color w:val="000000" w:themeColor="text1"/>
          <w:sz w:val="24"/>
          <w:szCs w:val="24"/>
        </w:rPr>
        <w:t>has been</w:t>
      </w:r>
      <w:r w:rsidRPr="002B5730">
        <w:rPr>
          <w:rFonts w:ascii="Arial" w:eastAsia="Arial" w:hAnsi="Arial" w:cs="Arial"/>
          <w:color w:val="000000" w:themeColor="text1"/>
          <w:sz w:val="24"/>
          <w:szCs w:val="24"/>
        </w:rPr>
        <w:t xml:space="preserve"> </w:t>
      </w:r>
      <w:r w:rsidR="00560A96" w:rsidRPr="002B5730">
        <w:rPr>
          <w:rFonts w:ascii="Arial" w:eastAsia="Arial" w:hAnsi="Arial" w:cs="Arial"/>
          <w:color w:val="000000" w:themeColor="text1"/>
          <w:sz w:val="24"/>
          <w:szCs w:val="24"/>
        </w:rPr>
        <w:t>2.8</w:t>
      </w:r>
      <w:r w:rsidRPr="002B5730">
        <w:rPr>
          <w:rFonts w:ascii="Arial" w:eastAsia="Arial" w:hAnsi="Arial" w:cs="Arial"/>
          <w:color w:val="000000" w:themeColor="text1"/>
          <w:sz w:val="24"/>
          <w:szCs w:val="24"/>
        </w:rPr>
        <w:t xml:space="preserve"> kg and </w:t>
      </w:r>
      <w:r w:rsidR="00560A96" w:rsidRPr="002B5730">
        <w:rPr>
          <w:rFonts w:ascii="Arial" w:eastAsia="Arial" w:hAnsi="Arial" w:cs="Arial"/>
          <w:color w:val="000000" w:themeColor="text1"/>
          <w:sz w:val="24"/>
          <w:szCs w:val="24"/>
        </w:rPr>
        <w:t xml:space="preserve">11.4 </w:t>
      </w:r>
      <w:r w:rsidRPr="002B5730">
        <w:rPr>
          <w:rFonts w:ascii="Arial" w:eastAsia="Arial" w:hAnsi="Arial" w:cs="Arial"/>
          <w:color w:val="000000" w:themeColor="text1"/>
          <w:sz w:val="24"/>
          <w:szCs w:val="24"/>
        </w:rPr>
        <w:t xml:space="preserve">kg, </w:t>
      </w:r>
      <w:r w:rsidR="00560A96" w:rsidRPr="002B5730">
        <w:rPr>
          <w:rFonts w:ascii="Arial" w:eastAsia="Arial" w:hAnsi="Arial" w:cs="Arial"/>
          <w:color w:val="000000" w:themeColor="text1"/>
          <w:sz w:val="24"/>
          <w:szCs w:val="24"/>
        </w:rPr>
        <w:t>respectively in 2021</w:t>
      </w:r>
      <w:r w:rsidRPr="002B5730">
        <w:rPr>
          <w:rFonts w:ascii="Arial" w:eastAsia="Arial" w:hAnsi="Arial" w:cs="Arial"/>
          <w:color w:val="000000" w:themeColor="text1"/>
          <w:sz w:val="24"/>
          <w:szCs w:val="24"/>
        </w:rPr>
        <w:t xml:space="preserve">. The per capita consumption in India stood at 0.36 kg </w:t>
      </w:r>
      <w:r w:rsidR="00B64BC9" w:rsidRPr="002B5730">
        <w:rPr>
          <w:rFonts w:ascii="Arial" w:eastAsia="Arial" w:hAnsi="Arial" w:cs="Arial"/>
          <w:color w:val="000000" w:themeColor="text1"/>
          <w:sz w:val="24"/>
          <w:szCs w:val="24"/>
        </w:rPr>
        <w:t xml:space="preserve">in 2021, </w:t>
      </w:r>
      <w:r w:rsidRPr="002B5730">
        <w:rPr>
          <w:rFonts w:ascii="Arial" w:eastAsia="Arial" w:hAnsi="Arial" w:cs="Arial"/>
          <w:color w:val="000000" w:themeColor="text1"/>
          <w:sz w:val="24"/>
          <w:szCs w:val="24"/>
        </w:rPr>
        <w:t xml:space="preserve">which is </w:t>
      </w:r>
      <w:r w:rsidR="00B64BC9" w:rsidRPr="002B5730">
        <w:rPr>
          <w:rFonts w:ascii="Arial" w:eastAsia="Arial" w:hAnsi="Arial" w:cs="Arial"/>
          <w:color w:val="000000" w:themeColor="text1"/>
          <w:sz w:val="24"/>
          <w:szCs w:val="24"/>
        </w:rPr>
        <w:t>the</w:t>
      </w:r>
      <w:r w:rsidRPr="002B5730">
        <w:rPr>
          <w:rFonts w:ascii="Arial" w:eastAsia="Arial" w:hAnsi="Arial" w:cs="Arial"/>
          <w:color w:val="000000" w:themeColor="text1"/>
          <w:sz w:val="24"/>
          <w:szCs w:val="24"/>
        </w:rPr>
        <w:t xml:space="preserve"> lowest.</w:t>
      </w:r>
    </w:p>
    <w:p w14:paraId="164BF60B" w14:textId="2FC60F88" w:rsidR="00A14586" w:rsidRPr="00073AC3" w:rsidRDefault="00A14586" w:rsidP="000304B9">
      <w:pPr>
        <w:tabs>
          <w:tab w:val="left" w:pos="1095"/>
        </w:tabs>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Growing usage as Lining System in Industrial Applications</w:t>
      </w:r>
    </w:p>
    <w:p w14:paraId="6C4114EC" w14:textId="1E486281" w:rsidR="009E2A18" w:rsidRPr="002B5730" w:rsidRDefault="009D1165" w:rsidP="00B524C4">
      <w:pPr>
        <w:tabs>
          <w:tab w:val="left" w:pos="109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V</w:t>
      </w:r>
      <w:r w:rsidR="00A14586" w:rsidRPr="002B5730">
        <w:rPr>
          <w:rFonts w:ascii="Arial" w:eastAsia="Arial" w:hAnsi="Arial" w:cs="Arial"/>
          <w:color w:val="000000" w:themeColor="text1"/>
          <w:sz w:val="24"/>
          <w:szCs w:val="24"/>
        </w:rPr>
        <w:t>inyl ester resin lining systems are used</w:t>
      </w:r>
      <w:r w:rsidRPr="002B5730">
        <w:rPr>
          <w:rFonts w:ascii="Arial" w:eastAsia="Arial" w:hAnsi="Arial" w:cs="Arial"/>
          <w:color w:val="000000" w:themeColor="text1"/>
          <w:sz w:val="24"/>
          <w:szCs w:val="24"/>
        </w:rPr>
        <w:t xml:space="preserve"> in</w:t>
      </w:r>
      <w:r w:rsidR="006D4425">
        <w:rPr>
          <w:rFonts w:ascii="Arial" w:eastAsia="Arial" w:hAnsi="Arial" w:cs="Arial"/>
          <w:color w:val="000000" w:themeColor="text1"/>
          <w:sz w:val="24"/>
          <w:szCs w:val="24"/>
        </w:rPr>
        <w:t xml:space="preserve"> several</w:t>
      </w:r>
      <w:r w:rsidRPr="002B5730">
        <w:rPr>
          <w:rFonts w:ascii="Arial" w:eastAsia="Arial" w:hAnsi="Arial" w:cs="Arial"/>
          <w:color w:val="000000" w:themeColor="text1"/>
          <w:sz w:val="24"/>
          <w:szCs w:val="24"/>
        </w:rPr>
        <w:t xml:space="preserve"> industrial applications like </w:t>
      </w:r>
      <w:r w:rsidR="00A14586" w:rsidRPr="002B5730">
        <w:rPr>
          <w:rFonts w:ascii="Arial" w:eastAsia="Arial" w:hAnsi="Arial" w:cs="Arial"/>
          <w:color w:val="000000" w:themeColor="text1"/>
          <w:sz w:val="24"/>
          <w:szCs w:val="24"/>
        </w:rPr>
        <w:t>water treatment, chemical processing, and air pollution control</w:t>
      </w:r>
      <w:r w:rsidRPr="002B5730">
        <w:rPr>
          <w:rFonts w:ascii="Arial" w:eastAsia="Arial" w:hAnsi="Arial" w:cs="Arial"/>
          <w:color w:val="000000" w:themeColor="text1"/>
          <w:sz w:val="24"/>
          <w:szCs w:val="24"/>
        </w:rPr>
        <w:t xml:space="preserve"> and </w:t>
      </w:r>
      <w:r w:rsidR="00A14586" w:rsidRPr="002B5730">
        <w:rPr>
          <w:rFonts w:ascii="Arial" w:eastAsia="Arial" w:hAnsi="Arial" w:cs="Arial"/>
          <w:color w:val="000000" w:themeColor="text1"/>
          <w:sz w:val="24"/>
          <w:szCs w:val="24"/>
        </w:rPr>
        <w:t xml:space="preserve">mineral processing </w:t>
      </w:r>
      <w:r w:rsidR="00EB2651" w:rsidRPr="002B5730">
        <w:rPr>
          <w:rFonts w:ascii="Arial" w:eastAsia="Arial" w:hAnsi="Arial" w:cs="Arial"/>
          <w:color w:val="000000" w:themeColor="text1"/>
          <w:sz w:val="24"/>
          <w:szCs w:val="24"/>
        </w:rPr>
        <w:t xml:space="preserve">as they </w:t>
      </w:r>
      <w:r w:rsidR="00A14586" w:rsidRPr="002B5730">
        <w:rPr>
          <w:rFonts w:ascii="Arial" w:eastAsia="Arial" w:hAnsi="Arial" w:cs="Arial"/>
          <w:color w:val="000000" w:themeColor="text1"/>
          <w:sz w:val="24"/>
          <w:szCs w:val="24"/>
        </w:rPr>
        <w:t xml:space="preserve">provide unparallel corrosion resistance </w:t>
      </w:r>
      <w:r w:rsidR="00EB2651" w:rsidRPr="002B5730">
        <w:rPr>
          <w:rFonts w:ascii="Arial" w:eastAsia="Arial" w:hAnsi="Arial" w:cs="Arial"/>
          <w:color w:val="000000" w:themeColor="text1"/>
          <w:sz w:val="24"/>
          <w:szCs w:val="24"/>
        </w:rPr>
        <w:t>to</w:t>
      </w:r>
      <w:r w:rsidR="00A14586" w:rsidRPr="002B5730">
        <w:rPr>
          <w:rFonts w:ascii="Arial" w:eastAsia="Arial" w:hAnsi="Arial" w:cs="Arial"/>
          <w:color w:val="000000" w:themeColor="text1"/>
          <w:sz w:val="24"/>
          <w:szCs w:val="24"/>
        </w:rPr>
        <w:t xml:space="preserve"> fiberglass reinforce</w:t>
      </w:r>
      <w:r w:rsidR="00EB2651" w:rsidRPr="002B5730">
        <w:rPr>
          <w:rFonts w:ascii="Arial" w:eastAsia="Arial" w:hAnsi="Arial" w:cs="Arial"/>
          <w:color w:val="000000" w:themeColor="text1"/>
          <w:sz w:val="24"/>
          <w:szCs w:val="24"/>
        </w:rPr>
        <w:t>d</w:t>
      </w:r>
      <w:r w:rsidR="00A14586" w:rsidRPr="002B5730">
        <w:rPr>
          <w:rFonts w:ascii="Arial" w:eastAsia="Arial" w:hAnsi="Arial" w:cs="Arial"/>
          <w:color w:val="000000" w:themeColor="text1"/>
          <w:sz w:val="24"/>
          <w:szCs w:val="24"/>
        </w:rPr>
        <w:t xml:space="preserve"> plastic tanks, ducting, stacks &amp; chimneys, scrubbers, </w:t>
      </w:r>
      <w:proofErr w:type="gramStart"/>
      <w:r w:rsidR="00A14586" w:rsidRPr="002B5730">
        <w:rPr>
          <w:rFonts w:ascii="Arial" w:eastAsia="Arial" w:hAnsi="Arial" w:cs="Arial"/>
          <w:color w:val="000000" w:themeColor="text1"/>
          <w:sz w:val="24"/>
          <w:szCs w:val="24"/>
        </w:rPr>
        <w:t>pipes</w:t>
      </w:r>
      <w:proofErr w:type="gramEnd"/>
      <w:r w:rsidR="00A14586" w:rsidRPr="002B5730">
        <w:rPr>
          <w:rFonts w:ascii="Arial" w:eastAsia="Arial" w:hAnsi="Arial" w:cs="Arial"/>
          <w:color w:val="000000" w:themeColor="text1"/>
          <w:sz w:val="24"/>
          <w:szCs w:val="24"/>
        </w:rPr>
        <w:t xml:space="preserve"> and other components. Therefore, vinyl ester resin liners fit best for the most challenging industrial environments due to</w:t>
      </w:r>
      <w:r w:rsidR="00EB2651" w:rsidRPr="002B5730">
        <w:rPr>
          <w:rFonts w:ascii="Arial" w:eastAsia="Arial" w:hAnsi="Arial" w:cs="Arial"/>
          <w:color w:val="000000" w:themeColor="text1"/>
          <w:sz w:val="24"/>
          <w:szCs w:val="24"/>
        </w:rPr>
        <w:t xml:space="preserve"> their </w:t>
      </w:r>
      <w:r w:rsidR="00A14586" w:rsidRPr="002B5730">
        <w:rPr>
          <w:rFonts w:ascii="Arial" w:eastAsia="Arial" w:hAnsi="Arial" w:cs="Arial"/>
          <w:color w:val="000000" w:themeColor="text1"/>
          <w:sz w:val="24"/>
          <w:szCs w:val="24"/>
        </w:rPr>
        <w:t>properties</w:t>
      </w:r>
      <w:r w:rsidR="00EB2651" w:rsidRPr="002B5730">
        <w:rPr>
          <w:rFonts w:ascii="Arial" w:eastAsia="Arial" w:hAnsi="Arial" w:cs="Arial"/>
          <w:color w:val="000000" w:themeColor="text1"/>
          <w:sz w:val="24"/>
          <w:szCs w:val="24"/>
        </w:rPr>
        <w:t xml:space="preserve"> like</w:t>
      </w:r>
      <w:r w:rsidR="00A14586" w:rsidRPr="002B5730">
        <w:rPr>
          <w:rFonts w:ascii="Arial" w:eastAsia="Arial" w:hAnsi="Arial" w:cs="Arial"/>
          <w:color w:val="000000" w:themeColor="text1"/>
          <w:sz w:val="24"/>
          <w:szCs w:val="24"/>
        </w:rPr>
        <w:t xml:space="preserve"> high heat resistance, exceptional </w:t>
      </w:r>
      <w:r w:rsidR="006D4425" w:rsidRPr="002B5730">
        <w:rPr>
          <w:rFonts w:ascii="Arial" w:eastAsia="Arial" w:hAnsi="Arial" w:cs="Arial"/>
          <w:color w:val="000000" w:themeColor="text1"/>
          <w:sz w:val="24"/>
          <w:szCs w:val="24"/>
        </w:rPr>
        <w:t>durability,</w:t>
      </w:r>
      <w:r w:rsidR="00A14586" w:rsidRPr="002B5730">
        <w:rPr>
          <w:rFonts w:ascii="Arial" w:eastAsia="Arial" w:hAnsi="Arial" w:cs="Arial"/>
          <w:color w:val="000000" w:themeColor="text1"/>
          <w:sz w:val="24"/>
          <w:szCs w:val="24"/>
        </w:rPr>
        <w:t xml:space="preserve"> and minimal maintenance requirements.</w:t>
      </w:r>
    </w:p>
    <w:p w14:paraId="4C86C505" w14:textId="115678D3" w:rsidR="00A14586" w:rsidRPr="00073AC3" w:rsidRDefault="00A14586" w:rsidP="00073AC3">
      <w:pPr>
        <w:tabs>
          <w:tab w:val="left" w:pos="1095"/>
        </w:tabs>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Robust Growth of Construction Sector</w:t>
      </w:r>
    </w:p>
    <w:p w14:paraId="694121A9" w14:textId="11929300" w:rsidR="00A14586" w:rsidRPr="002B5730" w:rsidRDefault="00A14586" w:rsidP="000304B9">
      <w:pPr>
        <w:tabs>
          <w:tab w:val="left" w:pos="109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With rising urban population and public and private sector investments in construction projects, the overall construction market is witnessing rapid growth. The demand for vinyl ester resin</w:t>
      </w:r>
      <w:r w:rsidR="00A566E5"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in building &amp; construction industry has been rising over the last few years owing to their varied Types including </w:t>
      </w:r>
      <w:r w:rsidR="00560A96" w:rsidRPr="002B5730">
        <w:rPr>
          <w:rFonts w:ascii="Arial" w:eastAsia="Arial" w:hAnsi="Arial" w:cs="Arial"/>
          <w:color w:val="000000" w:themeColor="text1"/>
          <w:sz w:val="24"/>
          <w:szCs w:val="24"/>
        </w:rPr>
        <w:t xml:space="preserve">Bisphenol, </w:t>
      </w:r>
      <w:proofErr w:type="spellStart"/>
      <w:r w:rsidR="00560A96" w:rsidRPr="002B5730">
        <w:rPr>
          <w:rFonts w:ascii="Arial" w:eastAsia="Arial" w:hAnsi="Arial" w:cs="Arial"/>
          <w:color w:val="000000" w:themeColor="text1"/>
          <w:sz w:val="24"/>
          <w:szCs w:val="24"/>
        </w:rPr>
        <w:t>Novolac</w:t>
      </w:r>
      <w:proofErr w:type="spellEnd"/>
      <w:r w:rsidR="00560A96" w:rsidRPr="002B5730">
        <w:rPr>
          <w:rFonts w:ascii="Arial" w:eastAsia="Arial" w:hAnsi="Arial" w:cs="Arial"/>
          <w:color w:val="000000" w:themeColor="text1"/>
          <w:sz w:val="24"/>
          <w:szCs w:val="24"/>
        </w:rPr>
        <w:t xml:space="preserve"> and Brominated</w:t>
      </w:r>
      <w:r w:rsidRPr="002B5730">
        <w:rPr>
          <w:rFonts w:ascii="Arial" w:eastAsia="Arial" w:hAnsi="Arial" w:cs="Arial"/>
          <w:color w:val="000000" w:themeColor="text1"/>
          <w:sz w:val="24"/>
          <w:szCs w:val="24"/>
        </w:rPr>
        <w:t xml:space="preserve">. Robust growth in construction sector in Japan coupled with </w:t>
      </w:r>
      <w:r w:rsidR="00AB11CA"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implementation of </w:t>
      </w:r>
      <w:r w:rsidR="000308F6" w:rsidRPr="002B5730">
        <w:rPr>
          <w:rFonts w:ascii="Arial" w:eastAsia="Arial" w:hAnsi="Arial" w:cs="Arial"/>
          <w:color w:val="000000" w:themeColor="text1"/>
          <w:sz w:val="24"/>
          <w:szCs w:val="24"/>
        </w:rPr>
        <w:t>favourable</w:t>
      </w:r>
      <w:r w:rsidRPr="002B5730">
        <w:rPr>
          <w:rFonts w:ascii="Arial" w:eastAsia="Arial" w:hAnsi="Arial" w:cs="Arial"/>
          <w:color w:val="000000" w:themeColor="text1"/>
          <w:sz w:val="24"/>
          <w:szCs w:val="24"/>
        </w:rPr>
        <w:t xml:space="preserve"> government policies to support infrastructure</w:t>
      </w:r>
      <w:r w:rsidR="005807B3" w:rsidRPr="002B5730">
        <w:rPr>
          <w:rFonts w:ascii="Arial" w:eastAsia="Arial" w:hAnsi="Arial" w:cs="Arial"/>
          <w:color w:val="000000" w:themeColor="text1"/>
          <w:sz w:val="24"/>
          <w:szCs w:val="24"/>
        </w:rPr>
        <w:t xml:space="preserve"> development a</w:t>
      </w:r>
      <w:r w:rsidRPr="002B5730">
        <w:rPr>
          <w:rFonts w:ascii="Arial" w:eastAsia="Arial" w:hAnsi="Arial" w:cs="Arial"/>
          <w:color w:val="000000" w:themeColor="text1"/>
          <w:sz w:val="24"/>
          <w:szCs w:val="24"/>
        </w:rPr>
        <w:t>re the primary factors expected to influence the demand.</w:t>
      </w:r>
    </w:p>
    <w:p w14:paraId="0468070F" w14:textId="77777777" w:rsidR="00812E3E" w:rsidRDefault="00812E3E" w:rsidP="00A14586">
      <w:pPr>
        <w:tabs>
          <w:tab w:val="left" w:pos="1095"/>
        </w:tabs>
        <w:spacing w:line="480" w:lineRule="auto"/>
        <w:rPr>
          <w:rFonts w:ascii="Arial" w:eastAsia="Arial" w:hAnsi="Arial" w:cs="Arial"/>
          <w:color w:val="000000" w:themeColor="text1"/>
          <w:sz w:val="24"/>
          <w:szCs w:val="24"/>
        </w:rPr>
        <w:sectPr w:rsidR="00812E3E"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D95FEDB" w14:textId="77777777" w:rsidR="00D03E35" w:rsidRDefault="00D03E35" w:rsidP="00A14586">
      <w:pPr>
        <w:tabs>
          <w:tab w:val="left" w:pos="990"/>
        </w:tabs>
        <w:rPr>
          <w:rFonts w:ascii="Verdana" w:eastAsia="Verdana" w:hAnsi="Verdana" w:cs="Verdana"/>
          <w:b/>
          <w:bCs/>
          <w:i/>
          <w:iCs/>
          <w:color w:val="000000" w:themeColor="text1"/>
          <w:kern w:val="24"/>
          <w:sz w:val="20"/>
          <w:szCs w:val="20"/>
          <w:u w:val="single"/>
          <w:lang w:val="en-US"/>
        </w:rPr>
      </w:pPr>
    </w:p>
    <w:p w14:paraId="63ACBD92" w14:textId="5262A663" w:rsidR="00A14586" w:rsidRPr="00073AC3" w:rsidRDefault="00A14586" w:rsidP="00073AC3">
      <w:pPr>
        <w:tabs>
          <w:tab w:val="left" w:pos="1095"/>
        </w:tabs>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Aging Infrastructure</w:t>
      </w:r>
    </w:p>
    <w:p w14:paraId="74F17555" w14:textId="77777777" w:rsidR="00A14586" w:rsidRPr="002B5730" w:rsidRDefault="00A14586" w:rsidP="00A14586">
      <w:pPr>
        <w:tabs>
          <w:tab w:val="left" w:pos="990"/>
        </w:tabs>
        <w:rPr>
          <w:rFonts w:ascii="Arial" w:eastAsia="Arial" w:hAnsi="Arial" w:cs="Arial"/>
          <w:b/>
          <w:bCs/>
          <w:i/>
          <w:iCs/>
          <w:color w:val="000000" w:themeColor="text1"/>
          <w:sz w:val="24"/>
          <w:szCs w:val="24"/>
          <w:u w:val="single"/>
        </w:rPr>
      </w:pPr>
    </w:p>
    <w:p w14:paraId="6992DC10" w14:textId="4C5A258D" w:rsidR="00E84733" w:rsidRDefault="00A14586" w:rsidP="009C12B0">
      <w:pPr>
        <w:tabs>
          <w:tab w:val="left" w:pos="990"/>
        </w:tabs>
        <w:spacing w:line="360" w:lineRule="auto"/>
        <w:jc w:val="both"/>
        <w:rPr>
          <w:rFonts w:ascii="Arial" w:eastAsia="Arial" w:hAnsi="Arial" w:cs="Arial"/>
          <w:color w:val="000000" w:themeColor="text1"/>
          <w:sz w:val="24"/>
          <w:szCs w:val="24"/>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color w:val="000000" w:themeColor="text1"/>
          <w:sz w:val="24"/>
          <w:szCs w:val="24"/>
        </w:rPr>
        <w:t>The aging infrastructure is driving opportunities for building materials including VER based FRP tanks. Most of the infrastructure such as roads, water supply and sewerage system</w:t>
      </w:r>
      <w:r w:rsidR="007F0449" w:rsidRPr="002B5730">
        <w:rPr>
          <w:rFonts w:ascii="Arial" w:eastAsia="Arial" w:hAnsi="Arial" w:cs="Arial"/>
          <w:color w:val="000000" w:themeColor="text1"/>
          <w:sz w:val="24"/>
          <w:szCs w:val="24"/>
        </w:rPr>
        <w:t>s c</w:t>
      </w:r>
      <w:r w:rsidRPr="002B5730">
        <w:rPr>
          <w:rFonts w:ascii="Arial" w:eastAsia="Arial" w:hAnsi="Arial" w:cs="Arial"/>
          <w:color w:val="000000" w:themeColor="text1"/>
          <w:sz w:val="24"/>
          <w:szCs w:val="24"/>
        </w:rPr>
        <w:t>onstructed in developed nations are 30-40 years old. The government and local civic bodies incur huge maintenance cost hence there is an urgent need for repair</w:t>
      </w:r>
      <w:r w:rsidR="007F0449" w:rsidRPr="002B5730">
        <w:rPr>
          <w:rFonts w:ascii="Arial" w:eastAsia="Arial" w:hAnsi="Arial" w:cs="Arial"/>
          <w:color w:val="000000" w:themeColor="text1"/>
          <w:sz w:val="24"/>
          <w:szCs w:val="24"/>
        </w:rPr>
        <w:t xml:space="preserve"> of these systems.</w:t>
      </w:r>
    </w:p>
    <w:p w14:paraId="4C5AF98F" w14:textId="77777777" w:rsidR="00E84733" w:rsidRDefault="00E84733" w:rsidP="00A14586">
      <w:pPr>
        <w:tabs>
          <w:tab w:val="left" w:pos="990"/>
        </w:tabs>
        <w:rPr>
          <w:rFonts w:ascii="Arial" w:eastAsia="Arial" w:hAnsi="Arial" w:cs="Arial"/>
          <w:color w:val="000000" w:themeColor="text1"/>
          <w:sz w:val="24"/>
          <w:szCs w:val="24"/>
        </w:rPr>
      </w:pPr>
    </w:p>
    <w:p w14:paraId="587A515C" w14:textId="77777777" w:rsidR="008D1421" w:rsidRDefault="008D1421" w:rsidP="008D1421">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p>
    <w:p w14:paraId="3ACAD830" w14:textId="288A30AE" w:rsidR="008D1421" w:rsidRPr="00073AC3" w:rsidRDefault="008D1421" w:rsidP="008D1421">
      <w:pPr>
        <w:spacing w:line="360" w:lineRule="auto"/>
        <w:rPr>
          <w:rFonts w:ascii="Arial" w:hAnsi="Arial" w:cs="Arial"/>
          <w:b/>
          <w:bCs/>
          <w:sz w:val="24"/>
          <w:szCs w:val="24"/>
        </w:rPr>
      </w:pPr>
      <w:r w:rsidRPr="00073AC3">
        <w:rPr>
          <w:rFonts w:ascii="Arial" w:hAnsi="Arial" w:cs="Arial"/>
          <w:b/>
          <w:bCs/>
          <w:sz w:val="24"/>
          <w:szCs w:val="24"/>
        </w:rPr>
        <w:t>Europe Percentage of Infrastructure that is minimum 50 years old, 2018, 2023 &amp; 2033</w:t>
      </w:r>
    </w:p>
    <w:p w14:paraId="095B4B3A" w14:textId="77777777" w:rsidR="00A14586" w:rsidRPr="002B5730" w:rsidRDefault="00A14586" w:rsidP="00A14586">
      <w:pPr>
        <w:tabs>
          <w:tab w:val="left" w:pos="990"/>
        </w:tabs>
        <w:rPr>
          <w:rFonts w:ascii="Arial" w:eastAsia="Arial" w:hAnsi="Arial" w:cs="Arial"/>
          <w:color w:val="000000" w:themeColor="text1"/>
          <w:sz w:val="24"/>
          <w:szCs w:val="24"/>
        </w:rPr>
      </w:pPr>
    </w:p>
    <w:tbl>
      <w:tblPr>
        <w:tblW w:w="10120" w:type="dxa"/>
        <w:tblCellMar>
          <w:left w:w="0" w:type="dxa"/>
          <w:right w:w="0" w:type="dxa"/>
        </w:tblCellMar>
        <w:tblLook w:val="0420" w:firstRow="1" w:lastRow="0" w:firstColumn="0" w:lastColumn="0" w:noHBand="0" w:noVBand="1"/>
      </w:tblPr>
      <w:tblGrid>
        <w:gridCol w:w="2530"/>
        <w:gridCol w:w="2530"/>
        <w:gridCol w:w="2530"/>
        <w:gridCol w:w="2530"/>
      </w:tblGrid>
      <w:tr w:rsidR="002B5730" w:rsidRPr="002B5730" w14:paraId="24CAD201" w14:textId="77777777" w:rsidTr="000304B9">
        <w:trPr>
          <w:trHeight w:val="569"/>
        </w:trPr>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0E6196F6" w14:textId="77777777" w:rsidR="00A14586" w:rsidRPr="002B5730" w:rsidRDefault="00A14586" w:rsidP="00360A8B">
            <w:pPr>
              <w:rPr>
                <w:rFonts w:ascii="Verdana" w:eastAsia="Arial" w:hAnsi="Verdana" w:cs="Arial"/>
                <w:color w:val="000000" w:themeColor="text1"/>
                <w:sz w:val="20"/>
                <w:szCs w:val="20"/>
              </w:rPr>
            </w:pP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50E9194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2018</w:t>
            </w: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97AD42B"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2023</w:t>
            </w: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82A2B46"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2033</w:t>
            </w:r>
          </w:p>
        </w:tc>
      </w:tr>
      <w:tr w:rsidR="002B5730" w:rsidRPr="002B5730" w14:paraId="00AC202C" w14:textId="77777777" w:rsidTr="000304B9">
        <w:trPr>
          <w:trHeight w:val="569"/>
        </w:trPr>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13E74556"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Highway Bridges</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2A5BA6F8"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25%</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192150D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39%</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2E25F17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63%</w:t>
            </w:r>
          </w:p>
        </w:tc>
      </w:tr>
      <w:tr w:rsidR="002B5730" w:rsidRPr="002B5730" w14:paraId="729ECE6F" w14:textId="77777777" w:rsidTr="000304B9">
        <w:trPr>
          <w:trHeight w:val="569"/>
        </w:trPr>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665ADA3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Tunnels</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4672BD4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20%</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3AD4732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27%</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0351C27C"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42%</w:t>
            </w:r>
          </w:p>
        </w:tc>
      </w:tr>
      <w:tr w:rsidR="002B5730" w:rsidRPr="002B5730" w14:paraId="3A4C2F6F" w14:textId="77777777" w:rsidTr="000304B9">
        <w:trPr>
          <w:trHeight w:val="569"/>
        </w:trPr>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51626BCA"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River Management Facilities</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47CE11B4"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32%</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478A00C1"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42%</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144BC834"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62%</w:t>
            </w:r>
          </w:p>
        </w:tc>
      </w:tr>
      <w:tr w:rsidR="002B5730" w:rsidRPr="002B5730" w14:paraId="6C4221B4" w14:textId="77777777" w:rsidTr="000304B9">
        <w:trPr>
          <w:trHeight w:val="569"/>
        </w:trPr>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17C4862D"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Sewage Pipes</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695C1F7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4%</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0E2F53F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8%</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48B53F17"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21%</w:t>
            </w:r>
          </w:p>
        </w:tc>
      </w:tr>
    </w:tbl>
    <w:p w14:paraId="70CE70D2" w14:textId="00DA095A" w:rsidR="0062149D" w:rsidRPr="002B5730" w:rsidRDefault="004644A7" w:rsidP="00A1458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06080" behindDoc="0" locked="0" layoutInCell="1" allowOverlap="1" wp14:anchorId="7DA539ED" wp14:editId="70C254F0">
                <wp:simplePos x="0" y="0"/>
                <wp:positionH relativeFrom="column">
                  <wp:posOffset>4629150</wp:posOffset>
                </wp:positionH>
                <wp:positionV relativeFrom="paragraph">
                  <wp:posOffset>233045</wp:posOffset>
                </wp:positionV>
                <wp:extent cx="1864360" cy="200025"/>
                <wp:effectExtent l="0" t="0" r="0" b="0"/>
                <wp:wrapNone/>
                <wp:docPr id="218"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086DA282" w14:textId="2A74BFA9"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r w:rsidR="00905DCB">
                              <w:rPr>
                                <w:rFonts w:ascii="Verdana" w:eastAsia="Verdana" w:hAnsi="Verdana" w:cs="Verdana"/>
                                <w:i/>
                                <w:iCs/>
                                <w:color w:val="000000" w:themeColor="text1"/>
                                <w:kern w:val="24"/>
                                <w:sz w:val="12"/>
                                <w:szCs w:val="12"/>
                              </w:rPr>
                              <w:t>Eurostat</w:t>
                            </w:r>
                          </w:p>
                        </w:txbxContent>
                      </wps:txbx>
                      <wps:bodyPr wrap="square" rtlCol="0">
                        <a:spAutoFit/>
                      </wps:bodyPr>
                    </wps:wsp>
                  </a:graphicData>
                </a:graphic>
                <wp14:sizeRelH relativeFrom="margin">
                  <wp14:pctWidth>0</wp14:pctWidth>
                </wp14:sizeRelH>
              </wp:anchor>
            </w:drawing>
          </mc:Choice>
          <mc:Fallback>
            <w:pict>
              <v:shape w14:anchorId="7DA539ED" id="_x0000_s1162" type="#_x0000_t202" style="position:absolute;margin-left:364.5pt;margin-top:18.35pt;width:146.8pt;height:15.75pt;z-index:25220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" filled="f" stroked="f">
                <v:textbox style="mso-fit-shape-to-text:t">
                  <w:txbxContent>
                    <w:p w14:paraId="086DA282" w14:textId="2A74BFA9"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 xml:space="preserve">Source: </w:t>
                      </w:r>
                      <w:r w:rsidR="00905DCB">
                        <w:rPr>
                          <w:rFonts w:ascii="Verdana" w:eastAsia="Verdana" w:hAnsi="Verdana" w:cs="Verdana"/>
                          <w:i/>
                          <w:iCs/>
                          <w:color w:val="000000" w:themeColor="text1"/>
                          <w:kern w:val="24"/>
                          <w:sz w:val="12"/>
                          <w:szCs w:val="12"/>
                        </w:rPr>
                        <w:t>Eurostat</w:t>
                      </w:r>
                    </w:p>
                  </w:txbxContent>
                </v:textbox>
              </v:shape>
            </w:pict>
          </mc:Fallback>
        </mc:AlternateContent>
      </w:r>
    </w:p>
    <w:p w14:paraId="5D047F68" w14:textId="548EAEF0" w:rsidR="000304B9" w:rsidRPr="002B5730" w:rsidRDefault="000304B9" w:rsidP="00A14586">
      <w:pPr>
        <w:rPr>
          <w:rFonts w:ascii="Arial" w:eastAsia="Arial" w:hAnsi="Arial" w:cs="Arial"/>
          <w:color w:val="000000" w:themeColor="text1"/>
          <w:sz w:val="24"/>
          <w:szCs w:val="24"/>
        </w:rPr>
      </w:pPr>
    </w:p>
    <w:p w14:paraId="287F4EEF" w14:textId="77777777" w:rsidR="00E84733" w:rsidRDefault="00E84733" w:rsidP="00A14586">
      <w:pPr>
        <w:tabs>
          <w:tab w:val="left" w:pos="945"/>
        </w:tabs>
        <w:rPr>
          <w:rFonts w:ascii="Verdana" w:eastAsia="Verdana" w:hAnsi="Verdana" w:cs="Verdana"/>
          <w:b/>
          <w:bCs/>
          <w:color w:val="000000" w:themeColor="text1"/>
          <w:kern w:val="24"/>
          <w:sz w:val="20"/>
          <w:szCs w:val="20"/>
          <w:lang w:val="en-US"/>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4EA92D3" w14:textId="42113086" w:rsidR="00A14586" w:rsidRPr="00073AC3" w:rsidRDefault="00A14586" w:rsidP="00A14586">
      <w:pPr>
        <w:tabs>
          <w:tab w:val="left" w:pos="945"/>
        </w:tabs>
        <w:rPr>
          <w:rFonts w:ascii="Arial" w:hAnsi="Arial" w:cs="Arial"/>
          <w:b/>
          <w:bCs/>
          <w:sz w:val="24"/>
          <w:szCs w:val="24"/>
        </w:rPr>
      </w:pPr>
      <w:r w:rsidRPr="00073AC3">
        <w:rPr>
          <w:rFonts w:ascii="Arial" w:hAnsi="Arial" w:cs="Arial"/>
          <w:b/>
          <w:bCs/>
          <w:sz w:val="24"/>
          <w:szCs w:val="24"/>
        </w:rPr>
        <w:t>Market Challenges</w:t>
      </w:r>
    </w:p>
    <w:p w14:paraId="15752B78" w14:textId="77777777" w:rsidR="000304B9" w:rsidRPr="002B5730" w:rsidRDefault="000304B9" w:rsidP="00A14586">
      <w:pPr>
        <w:tabs>
          <w:tab w:val="left" w:pos="945"/>
        </w:tabs>
        <w:rPr>
          <w:rFonts w:ascii="Arial" w:eastAsia="Arial" w:hAnsi="Arial" w:cs="Arial"/>
          <w:b/>
          <w:bCs/>
          <w:color w:val="000000" w:themeColor="text1"/>
          <w:sz w:val="24"/>
          <w:szCs w:val="24"/>
        </w:rPr>
      </w:pPr>
    </w:p>
    <w:p w14:paraId="060F59E2" w14:textId="27A56E25" w:rsidR="00A14586" w:rsidRPr="00073AC3" w:rsidRDefault="00A14586" w:rsidP="000304B9">
      <w:pPr>
        <w:tabs>
          <w:tab w:val="left" w:pos="990"/>
        </w:tabs>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Fragmented market of composites industry in China and India</w:t>
      </w:r>
    </w:p>
    <w:p w14:paraId="107F5909" w14:textId="77777777" w:rsidR="000304B9" w:rsidRPr="002B5730" w:rsidRDefault="000304B9" w:rsidP="000304B9">
      <w:pPr>
        <w:tabs>
          <w:tab w:val="left" w:pos="990"/>
        </w:tabs>
        <w:rPr>
          <w:rFonts w:ascii="Verdana" w:eastAsia="Verdana" w:hAnsi="Verdana" w:cs="Verdana"/>
          <w:b/>
          <w:bCs/>
          <w:i/>
          <w:iCs/>
          <w:color w:val="000000" w:themeColor="text1"/>
          <w:kern w:val="24"/>
          <w:sz w:val="20"/>
          <w:szCs w:val="20"/>
          <w:u w:val="single"/>
          <w:lang w:val="en-US"/>
        </w:rPr>
      </w:pPr>
    </w:p>
    <w:p w14:paraId="2FA2EB0B" w14:textId="6C88A7A1" w:rsidR="00E84733" w:rsidRDefault="00A14586" w:rsidP="009E2A18">
      <w:pPr>
        <w:tabs>
          <w:tab w:val="left" w:pos="945"/>
        </w:tabs>
        <w:spacing w:line="360" w:lineRule="auto"/>
        <w:jc w:val="both"/>
        <w:rPr>
          <w:rFonts w:ascii="Arial" w:eastAsia="Arial" w:hAnsi="Arial" w:cs="Arial"/>
          <w:color w:val="000000" w:themeColor="text1"/>
          <w:sz w:val="24"/>
          <w:szCs w:val="24"/>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color w:val="000000" w:themeColor="text1"/>
          <w:sz w:val="24"/>
          <w:szCs w:val="24"/>
        </w:rPr>
        <w:t>The fragmented composite industry in India and China consist</w:t>
      </w:r>
      <w:r w:rsidR="00B13F8D"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of around 15000 stakeholders in the value chain including small, mid-sized and large players</w:t>
      </w:r>
      <w:r w:rsidR="00B13F8D"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Also, the lack of awareness among end- user industries is the major challenge for the growth of vinyl ester which also impacts the margin of the industry. Lack of regulatory framework, absence of a recycling policy and standardization of end-use products are some of the major challenges for the composites industry. Global composites market is highly fragmented with more than 1000 mid and small regional players operat</w:t>
      </w:r>
      <w:r w:rsidR="00B13F8D" w:rsidRPr="002B5730">
        <w:rPr>
          <w:rFonts w:ascii="Arial" w:eastAsia="Arial" w:hAnsi="Arial" w:cs="Arial"/>
          <w:color w:val="000000" w:themeColor="text1"/>
          <w:sz w:val="24"/>
          <w:szCs w:val="24"/>
        </w:rPr>
        <w:t>ing</w:t>
      </w:r>
      <w:r w:rsidRPr="002B5730">
        <w:rPr>
          <w:rFonts w:ascii="Arial" w:eastAsia="Arial" w:hAnsi="Arial" w:cs="Arial"/>
          <w:color w:val="000000" w:themeColor="text1"/>
          <w:sz w:val="24"/>
          <w:szCs w:val="24"/>
        </w:rPr>
        <w:t xml:space="preserve"> in the market.</w:t>
      </w:r>
    </w:p>
    <w:p w14:paraId="2A81DF16" w14:textId="77777777" w:rsidR="00E84733" w:rsidRDefault="00E84733" w:rsidP="00A14586">
      <w:pPr>
        <w:tabs>
          <w:tab w:val="left" w:pos="945"/>
        </w:tabs>
        <w:spacing w:line="480" w:lineRule="auto"/>
        <w:jc w:val="both"/>
        <w:rPr>
          <w:rFonts w:ascii="Verdana" w:eastAsia="Verdana" w:hAnsi="Verdana" w:cs="Verdana"/>
          <w:b/>
          <w:bCs/>
          <w:i/>
          <w:iCs/>
          <w:color w:val="000000" w:themeColor="text1"/>
          <w:kern w:val="24"/>
          <w:sz w:val="20"/>
          <w:szCs w:val="20"/>
          <w:u w:val="single"/>
          <w:lang w:val="en-US"/>
        </w:rPr>
      </w:pPr>
    </w:p>
    <w:p w14:paraId="47DDB4E0" w14:textId="5193B489" w:rsidR="009C13CA" w:rsidRDefault="009C13CA" w:rsidP="00A14586">
      <w:pPr>
        <w:tabs>
          <w:tab w:val="left" w:pos="945"/>
        </w:tabs>
        <w:spacing w:line="480" w:lineRule="auto"/>
        <w:jc w:val="both"/>
        <w:rPr>
          <w:rFonts w:ascii="Verdana" w:eastAsia="Verdana" w:hAnsi="Verdana" w:cs="Verdana"/>
          <w:b/>
          <w:bCs/>
          <w:i/>
          <w:iCs/>
          <w:color w:val="000000" w:themeColor="text1"/>
          <w:kern w:val="24"/>
          <w:sz w:val="20"/>
          <w:szCs w:val="20"/>
          <w:u w:val="single"/>
          <w:lang w:val="en-US"/>
        </w:rPr>
        <w:sectPr w:rsidR="009C13CA"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F348E71" w14:textId="1A72F996" w:rsidR="00A14586" w:rsidRPr="00073AC3" w:rsidRDefault="00A14586" w:rsidP="00073AC3">
      <w:pPr>
        <w:tabs>
          <w:tab w:val="left" w:pos="990"/>
        </w:tabs>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High Volatility in Raw Material Prices</w:t>
      </w:r>
    </w:p>
    <w:p w14:paraId="46EF7576" w14:textId="16146D13" w:rsidR="00E84733" w:rsidRDefault="00A14586" w:rsidP="003723C4">
      <w:pPr>
        <w:tabs>
          <w:tab w:val="left" w:pos="945"/>
        </w:tabs>
        <w:spacing w:line="360" w:lineRule="auto"/>
        <w:jc w:val="both"/>
        <w:rPr>
          <w:rFonts w:ascii="Arial" w:eastAsia="Arial" w:hAnsi="Arial" w:cs="Arial"/>
          <w:color w:val="000000" w:themeColor="text1"/>
          <w:sz w:val="24"/>
          <w:szCs w:val="24"/>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color w:val="000000" w:themeColor="text1"/>
          <w:sz w:val="24"/>
          <w:szCs w:val="24"/>
        </w:rPr>
        <w:t xml:space="preserve">Styrene, epoxy resin, methacrylic acid, etc., are few of the raw materials majorly used in the production of construction sealants and bonding such as butyl rubber, acrylic urethane, silicone rubber sealant, etc. Over the years, raw materials used in sealants industry have observed price </w:t>
      </w:r>
      <w:r w:rsidRPr="002B5730">
        <w:rPr>
          <w:rFonts w:ascii="Arial" w:eastAsia="Arial" w:hAnsi="Arial" w:cs="Arial"/>
          <w:color w:val="000000" w:themeColor="text1"/>
          <w:sz w:val="24"/>
          <w:szCs w:val="24"/>
        </w:rPr>
        <w:lastRenderedPageBreak/>
        <w:t>fluctuations globally. Diligently working on product selling prices to react to changes in raw material cost and simultaneously maintaining market share is a key challenge for construction sealants producers</w:t>
      </w:r>
    </w:p>
    <w:p w14:paraId="7F39DE60" w14:textId="33F3C244" w:rsidR="00073AC3" w:rsidRPr="00073AC3" w:rsidRDefault="00073AC3" w:rsidP="00073AC3">
      <w:pPr>
        <w:tabs>
          <w:tab w:val="left" w:pos="945"/>
        </w:tabs>
        <w:rPr>
          <w:rFonts w:ascii="Arial" w:hAnsi="Arial" w:cs="Arial"/>
          <w:b/>
          <w:bCs/>
          <w:sz w:val="24"/>
          <w:szCs w:val="24"/>
        </w:rPr>
      </w:pPr>
      <w:r w:rsidRPr="00073AC3">
        <w:rPr>
          <w:rFonts w:ascii="Arial" w:hAnsi="Arial" w:cs="Arial"/>
          <w:b/>
          <w:bCs/>
          <w:sz w:val="24"/>
          <w:szCs w:val="24"/>
        </w:rPr>
        <w:t>India Styrene Monomer, Methacrylic Acid</w:t>
      </w:r>
      <w:r w:rsidR="007A1707">
        <w:rPr>
          <w:rFonts w:ascii="Arial" w:hAnsi="Arial" w:cs="Arial"/>
          <w:b/>
          <w:bCs/>
          <w:sz w:val="24"/>
          <w:szCs w:val="24"/>
        </w:rPr>
        <w:t>,</w:t>
      </w:r>
      <w:r w:rsidRPr="00073AC3">
        <w:rPr>
          <w:rFonts w:ascii="Arial" w:hAnsi="Arial" w:cs="Arial"/>
          <w:b/>
          <w:bCs/>
          <w:sz w:val="24"/>
          <w:szCs w:val="24"/>
        </w:rPr>
        <w:t xml:space="preserve"> Epoxy Resin</w:t>
      </w:r>
      <w:r w:rsidR="007A1707">
        <w:rPr>
          <w:rFonts w:ascii="Arial" w:hAnsi="Arial" w:cs="Arial"/>
          <w:b/>
          <w:bCs/>
          <w:sz w:val="24"/>
          <w:szCs w:val="24"/>
        </w:rPr>
        <w:t xml:space="preserve"> and Bisphenol A</w:t>
      </w:r>
      <w:r w:rsidRPr="00073AC3">
        <w:rPr>
          <w:rFonts w:ascii="Arial" w:hAnsi="Arial" w:cs="Arial"/>
          <w:b/>
          <w:bCs/>
          <w:sz w:val="24"/>
          <w:szCs w:val="24"/>
        </w:rPr>
        <w:t xml:space="preserve"> Prices, 2017-2021E (USD per Ton)</w:t>
      </w:r>
    </w:p>
    <w:p w14:paraId="6A7F23BA" w14:textId="2E734855" w:rsidR="00A14586" w:rsidRPr="002B5730" w:rsidRDefault="004644A7" w:rsidP="00A1458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10176" behindDoc="0" locked="0" layoutInCell="1" allowOverlap="1" wp14:anchorId="0C3B7B60" wp14:editId="36676258">
                <wp:simplePos x="0" y="0"/>
                <wp:positionH relativeFrom="column">
                  <wp:posOffset>4495800</wp:posOffset>
                </wp:positionH>
                <wp:positionV relativeFrom="paragraph">
                  <wp:posOffset>2200910</wp:posOffset>
                </wp:positionV>
                <wp:extent cx="1864360" cy="200025"/>
                <wp:effectExtent l="0" t="0" r="0" b="0"/>
                <wp:wrapNone/>
                <wp:docPr id="222"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79703BBE"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C3B7B60" id="_x0000_s1163" type="#_x0000_t202" style="position:absolute;margin-left:354pt;margin-top:173.3pt;width:146.8pt;height:15.7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" filled="f" stroked="f">
                <v:textbox style="mso-fit-shape-to-text:t">
                  <w:txbxContent>
                    <w:p w14:paraId="79703BBE"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A14586" w:rsidRPr="002B5730">
        <w:rPr>
          <w:rFonts w:ascii="Arial" w:eastAsia="Arial" w:hAnsi="Arial" w:cs="Arial"/>
          <w:noProof/>
          <w:color w:val="000000" w:themeColor="text1"/>
          <w:sz w:val="24"/>
          <w:szCs w:val="24"/>
        </w:rPr>
        <w:drawing>
          <wp:inline distT="0" distB="0" distL="0" distR="0" wp14:anchorId="55EA065C" wp14:editId="627BD0E8">
            <wp:extent cx="6438900" cy="2085975"/>
            <wp:effectExtent l="0" t="0" r="0" b="0"/>
            <wp:docPr id="639" name="Chart 639">
              <a:extLst xmlns:a="http://schemas.openxmlformats.org/drawingml/2006/main">
                <a:ext uri="{FF2B5EF4-FFF2-40B4-BE49-F238E27FC236}">
                  <a16:creationId xmlns:a16="http://schemas.microsoft.com/office/drawing/2014/main" id="{34B3144E-6EED-4F99-AA21-E415C69DB0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1410803B" w14:textId="682F9930" w:rsidR="000304B9" w:rsidRPr="002B5730" w:rsidRDefault="000304B9" w:rsidP="004C5239">
      <w:pPr>
        <w:tabs>
          <w:tab w:val="left" w:pos="1095"/>
        </w:tabs>
        <w:rPr>
          <w:rFonts w:ascii="Arial" w:eastAsia="Arial" w:hAnsi="Arial" w:cs="Arial"/>
          <w:b/>
          <w:bCs/>
          <w:color w:val="000000" w:themeColor="text1"/>
          <w:sz w:val="24"/>
          <w:szCs w:val="24"/>
        </w:rPr>
      </w:pPr>
    </w:p>
    <w:p w14:paraId="164383AE" w14:textId="77777777" w:rsidR="000304B9" w:rsidRPr="002B5730" w:rsidRDefault="000304B9" w:rsidP="004C5239">
      <w:pPr>
        <w:tabs>
          <w:tab w:val="left" w:pos="1095"/>
        </w:tabs>
        <w:rPr>
          <w:rFonts w:ascii="Arial" w:eastAsia="Arial" w:hAnsi="Arial" w:cs="Arial"/>
          <w:b/>
          <w:bCs/>
          <w:color w:val="000000" w:themeColor="text1"/>
          <w:sz w:val="24"/>
          <w:szCs w:val="24"/>
        </w:rPr>
      </w:pPr>
    </w:p>
    <w:p w14:paraId="4401345B" w14:textId="77777777" w:rsidR="00E84733" w:rsidRDefault="00E84733" w:rsidP="004C5239">
      <w:pPr>
        <w:tabs>
          <w:tab w:val="left" w:pos="1095"/>
        </w:tabs>
        <w:rPr>
          <w:rFonts w:ascii="Verdana" w:eastAsia="Verdana" w:hAnsi="Verdana" w:cs="Verdana"/>
          <w:b/>
          <w:bCs/>
          <w:color w:val="000000" w:themeColor="text1"/>
          <w:kern w:val="24"/>
          <w:sz w:val="20"/>
          <w:szCs w:val="20"/>
          <w:lang w:val="en-US"/>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5D0746A" w14:textId="52F46B14" w:rsidR="00A14586" w:rsidRPr="00073AC3" w:rsidRDefault="004C5239" w:rsidP="004C5239">
      <w:pPr>
        <w:tabs>
          <w:tab w:val="left" w:pos="1095"/>
        </w:tabs>
        <w:rPr>
          <w:rFonts w:ascii="Arial" w:hAnsi="Arial" w:cs="Arial"/>
          <w:b/>
          <w:bCs/>
          <w:sz w:val="24"/>
          <w:szCs w:val="24"/>
        </w:rPr>
      </w:pPr>
      <w:r w:rsidRPr="00073AC3">
        <w:rPr>
          <w:rFonts w:ascii="Arial" w:hAnsi="Arial" w:cs="Arial"/>
          <w:b/>
          <w:bCs/>
          <w:sz w:val="24"/>
          <w:szCs w:val="24"/>
        </w:rPr>
        <w:t>3.</w:t>
      </w:r>
      <w:r w:rsidR="00D16404">
        <w:rPr>
          <w:rFonts w:ascii="Arial" w:hAnsi="Arial" w:cs="Arial"/>
          <w:b/>
          <w:bCs/>
          <w:sz w:val="24"/>
          <w:szCs w:val="24"/>
        </w:rPr>
        <w:t>9</w:t>
      </w:r>
      <w:r w:rsidRPr="00073AC3">
        <w:rPr>
          <w:rFonts w:ascii="Arial" w:hAnsi="Arial" w:cs="Arial"/>
          <w:b/>
          <w:bCs/>
          <w:sz w:val="24"/>
          <w:szCs w:val="24"/>
        </w:rPr>
        <w:t xml:space="preserve">. </w:t>
      </w:r>
      <w:r w:rsidR="00A14586" w:rsidRPr="00073AC3">
        <w:rPr>
          <w:rFonts w:ascii="Arial" w:hAnsi="Arial" w:cs="Arial"/>
          <w:b/>
          <w:bCs/>
          <w:sz w:val="24"/>
          <w:szCs w:val="24"/>
        </w:rPr>
        <w:t xml:space="preserve">MARKET TRENDS &amp; DEVELOPMENTS </w:t>
      </w:r>
    </w:p>
    <w:p w14:paraId="090F03B7" w14:textId="2CB9C6B8" w:rsidR="00A14586" w:rsidRPr="00073AC3" w:rsidRDefault="00A14586" w:rsidP="00A14586">
      <w:pPr>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 xml:space="preserve">Capacity Expansion by </w:t>
      </w:r>
      <w:r w:rsidR="009230A7" w:rsidRPr="00073AC3">
        <w:rPr>
          <w:rFonts w:ascii="Arial" w:eastAsia="Verdana" w:hAnsi="Arial" w:cs="Arial"/>
          <w:b/>
          <w:bCs/>
          <w:i/>
          <w:iCs/>
          <w:color w:val="000000" w:themeColor="text1"/>
          <w:kern w:val="24"/>
          <w:sz w:val="20"/>
          <w:szCs w:val="20"/>
          <w:u w:val="single"/>
          <w:lang w:val="en-US"/>
        </w:rPr>
        <w:t>E</w:t>
      </w:r>
      <w:r w:rsidRPr="00073AC3">
        <w:rPr>
          <w:rFonts w:ascii="Arial" w:eastAsia="Verdana" w:hAnsi="Arial" w:cs="Arial"/>
          <w:b/>
          <w:bCs/>
          <w:i/>
          <w:iCs/>
          <w:color w:val="000000" w:themeColor="text1"/>
          <w:kern w:val="24"/>
          <w:sz w:val="20"/>
          <w:szCs w:val="20"/>
          <w:u w:val="single"/>
          <w:lang w:val="en-US"/>
        </w:rPr>
        <w:t xml:space="preserve">xisting </w:t>
      </w:r>
      <w:r w:rsidR="009230A7" w:rsidRPr="00073AC3">
        <w:rPr>
          <w:rFonts w:ascii="Arial" w:eastAsia="Verdana" w:hAnsi="Arial" w:cs="Arial"/>
          <w:b/>
          <w:bCs/>
          <w:i/>
          <w:iCs/>
          <w:color w:val="000000" w:themeColor="text1"/>
          <w:kern w:val="24"/>
          <w:sz w:val="20"/>
          <w:szCs w:val="20"/>
          <w:u w:val="single"/>
          <w:lang w:val="en-US"/>
        </w:rPr>
        <w:t>P</w:t>
      </w:r>
      <w:r w:rsidRPr="00073AC3">
        <w:rPr>
          <w:rFonts w:ascii="Arial" w:eastAsia="Verdana" w:hAnsi="Arial" w:cs="Arial"/>
          <w:b/>
          <w:bCs/>
          <w:i/>
          <w:iCs/>
          <w:color w:val="000000" w:themeColor="text1"/>
          <w:kern w:val="24"/>
          <w:sz w:val="20"/>
          <w:szCs w:val="20"/>
          <w:u w:val="single"/>
          <w:lang w:val="en-US"/>
        </w:rPr>
        <w:t xml:space="preserve">layers in APAC </w:t>
      </w:r>
      <w:r w:rsidR="005B0E7E" w:rsidRPr="00073AC3">
        <w:rPr>
          <w:rFonts w:ascii="Arial" w:eastAsia="Verdana" w:hAnsi="Arial" w:cs="Arial"/>
          <w:b/>
          <w:bCs/>
          <w:i/>
          <w:iCs/>
          <w:color w:val="000000" w:themeColor="text1"/>
          <w:kern w:val="24"/>
          <w:sz w:val="20"/>
          <w:szCs w:val="20"/>
          <w:u w:val="single"/>
          <w:lang w:val="en-US"/>
        </w:rPr>
        <w:t>R</w:t>
      </w:r>
      <w:r w:rsidRPr="00073AC3">
        <w:rPr>
          <w:rFonts w:ascii="Arial" w:eastAsia="Verdana" w:hAnsi="Arial" w:cs="Arial"/>
          <w:b/>
          <w:bCs/>
          <w:i/>
          <w:iCs/>
          <w:color w:val="000000" w:themeColor="text1"/>
          <w:kern w:val="24"/>
          <w:sz w:val="20"/>
          <w:szCs w:val="20"/>
          <w:u w:val="single"/>
          <w:lang w:val="en-US"/>
        </w:rPr>
        <w:t>egion</w:t>
      </w:r>
    </w:p>
    <w:p w14:paraId="44FB15C3" w14:textId="77777777" w:rsidR="000304B9" w:rsidRPr="002B5730" w:rsidRDefault="000304B9" w:rsidP="00A14586">
      <w:pPr>
        <w:rPr>
          <w:rFonts w:ascii="Verdana" w:eastAsia="Verdana" w:hAnsi="Verdana" w:cs="Verdana"/>
          <w:b/>
          <w:bCs/>
          <w:i/>
          <w:iCs/>
          <w:color w:val="000000" w:themeColor="text1"/>
          <w:kern w:val="24"/>
          <w:sz w:val="20"/>
          <w:szCs w:val="20"/>
          <w:u w:val="single"/>
          <w:lang w:val="en-US"/>
        </w:rPr>
      </w:pPr>
    </w:p>
    <w:p w14:paraId="781E971E" w14:textId="33C01506" w:rsidR="00E84733" w:rsidRDefault="00A14586" w:rsidP="009E2A18">
      <w:pPr>
        <w:spacing w:line="360" w:lineRule="auto"/>
        <w:jc w:val="both"/>
        <w:rPr>
          <w:rFonts w:ascii="Arial" w:eastAsia="Arial" w:hAnsi="Arial" w:cs="Arial"/>
          <w:color w:val="000000" w:themeColor="text1"/>
          <w:sz w:val="24"/>
          <w:szCs w:val="24"/>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color w:val="000000" w:themeColor="text1"/>
          <w:sz w:val="24"/>
          <w:szCs w:val="24"/>
        </w:rPr>
        <w:t xml:space="preserve">With growing demand for Vinyl Ester Resin in various sector such as wind energy, transportation, electrical and electronics, </w:t>
      </w:r>
      <w:r w:rsidR="00035944" w:rsidRPr="002B5730">
        <w:rPr>
          <w:rFonts w:ascii="Arial" w:eastAsia="Arial" w:hAnsi="Arial" w:cs="Arial"/>
          <w:color w:val="000000" w:themeColor="text1"/>
          <w:sz w:val="24"/>
          <w:szCs w:val="24"/>
        </w:rPr>
        <w:t>defence</w:t>
      </w:r>
      <w:r w:rsidRPr="002B5730">
        <w:rPr>
          <w:rFonts w:ascii="Arial" w:eastAsia="Arial" w:hAnsi="Arial" w:cs="Arial"/>
          <w:color w:val="000000" w:themeColor="text1"/>
          <w:sz w:val="24"/>
          <w:szCs w:val="24"/>
        </w:rPr>
        <w:t>, aerospace, pipes and tanks, construction and marine, companies have started investing in expanding manufacturing facilities. Moreover, companies are increasingly focusing on developing nations</w:t>
      </w:r>
      <w:r w:rsidR="00B304B2" w:rsidRPr="002B5730">
        <w:rPr>
          <w:rFonts w:ascii="Arial" w:eastAsia="Arial" w:hAnsi="Arial" w:cs="Arial"/>
          <w:color w:val="000000" w:themeColor="text1"/>
          <w:sz w:val="24"/>
          <w:szCs w:val="24"/>
        </w:rPr>
        <w:t xml:space="preserve"> like China and India, </w:t>
      </w:r>
      <w:r w:rsidRPr="002B5730">
        <w:rPr>
          <w:rFonts w:ascii="Arial" w:eastAsia="Arial" w:hAnsi="Arial" w:cs="Arial"/>
          <w:color w:val="000000" w:themeColor="text1"/>
          <w:sz w:val="24"/>
          <w:szCs w:val="24"/>
        </w:rPr>
        <w:t xml:space="preserve">due to availability of cheap </w:t>
      </w:r>
      <w:r w:rsidR="00CD321F" w:rsidRPr="002B5730">
        <w:rPr>
          <w:rFonts w:ascii="Arial" w:eastAsia="Arial" w:hAnsi="Arial" w:cs="Arial"/>
          <w:color w:val="000000" w:themeColor="text1"/>
          <w:sz w:val="24"/>
          <w:szCs w:val="24"/>
        </w:rPr>
        <w:t>labour</w:t>
      </w:r>
      <w:r w:rsidRPr="002B5730">
        <w:rPr>
          <w:rFonts w:ascii="Arial" w:eastAsia="Arial" w:hAnsi="Arial" w:cs="Arial"/>
          <w:color w:val="000000" w:themeColor="text1"/>
          <w:sz w:val="24"/>
          <w:szCs w:val="24"/>
        </w:rPr>
        <w:t xml:space="preserve"> </w:t>
      </w:r>
      <w:r w:rsidR="00B304B2" w:rsidRPr="002B5730">
        <w:rPr>
          <w:rFonts w:ascii="Arial" w:eastAsia="Arial" w:hAnsi="Arial" w:cs="Arial"/>
          <w:color w:val="000000" w:themeColor="text1"/>
          <w:sz w:val="24"/>
          <w:szCs w:val="24"/>
        </w:rPr>
        <w:t>in these countries. Fo</w:t>
      </w:r>
      <w:r w:rsidRPr="002B5730">
        <w:rPr>
          <w:rFonts w:ascii="Arial" w:eastAsia="Arial" w:hAnsi="Arial" w:cs="Arial"/>
          <w:color w:val="000000" w:themeColor="text1"/>
          <w:sz w:val="24"/>
          <w:szCs w:val="24"/>
        </w:rPr>
        <w:t>r instance, Showa Denko Group completes expansion of lines to produce vinyl ester in Shanghai due to increasing demand of the product in electronic parts such as Liquid Crystal Displays (LCDs) and touch panels on account of the progress in telecommunication technologies.</w:t>
      </w:r>
    </w:p>
    <w:p w14:paraId="6952EAB1" w14:textId="4898584D" w:rsidR="000304B9" w:rsidRPr="00073AC3" w:rsidRDefault="00A14586" w:rsidP="00073AC3">
      <w:pPr>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Emerging applications</w:t>
      </w:r>
    </w:p>
    <w:p w14:paraId="62183321" w14:textId="653FB60D" w:rsidR="00E84733" w:rsidRDefault="00A14586" w:rsidP="009E2A18">
      <w:pPr>
        <w:spacing w:line="360" w:lineRule="auto"/>
        <w:jc w:val="both"/>
        <w:rPr>
          <w:rFonts w:ascii="Arial" w:eastAsia="Arial" w:hAnsi="Arial" w:cs="Arial"/>
          <w:color w:val="000000" w:themeColor="text1"/>
          <w:sz w:val="24"/>
          <w:szCs w:val="24"/>
        </w:rPr>
        <w:sectPr w:rsidR="00E8473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color w:val="000000" w:themeColor="text1"/>
          <w:sz w:val="24"/>
          <w:szCs w:val="24"/>
        </w:rPr>
        <w:t>The emerging application of vinyl ester resin i</w:t>
      </w:r>
      <w:r w:rsidR="00F32CBC" w:rsidRPr="002B5730">
        <w:rPr>
          <w:rFonts w:ascii="Arial" w:eastAsia="Arial" w:hAnsi="Arial" w:cs="Arial"/>
          <w:color w:val="000000" w:themeColor="text1"/>
          <w:sz w:val="24"/>
          <w:szCs w:val="24"/>
        </w:rPr>
        <w:t>s in</w:t>
      </w:r>
      <w:r w:rsidRPr="002B5730">
        <w:rPr>
          <w:rFonts w:ascii="Arial" w:eastAsia="Arial" w:hAnsi="Arial" w:cs="Arial"/>
          <w:color w:val="000000" w:themeColor="text1"/>
          <w:sz w:val="24"/>
          <w:szCs w:val="24"/>
        </w:rPr>
        <w:t xml:space="preserve"> electronics and telecommunication due to its use in the process to produce electronic parts including LCDs and touch panels</w:t>
      </w:r>
      <w:r w:rsidR="00637D98"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which has been rapidly increasing in APAC region mainly in China. Moreover, its application in pipes and tanks, marine industry, </w:t>
      </w:r>
      <w:r w:rsidR="006D4425" w:rsidRPr="002B5730">
        <w:rPr>
          <w:rFonts w:ascii="Arial" w:eastAsia="Arial" w:hAnsi="Arial" w:cs="Arial"/>
          <w:color w:val="000000" w:themeColor="text1"/>
          <w:sz w:val="24"/>
          <w:szCs w:val="24"/>
        </w:rPr>
        <w:t>defence</w:t>
      </w:r>
      <w:r w:rsidRPr="002B5730">
        <w:rPr>
          <w:rFonts w:ascii="Arial" w:eastAsia="Arial" w:hAnsi="Arial" w:cs="Arial"/>
          <w:color w:val="000000" w:themeColor="text1"/>
          <w:sz w:val="24"/>
          <w:szCs w:val="24"/>
        </w:rPr>
        <w:t>, transportation</w:t>
      </w:r>
      <w:r w:rsidR="00637D98"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etc. has been rapidly increasing due to its excellent corrosion resistance and chemical resistance properties</w:t>
      </w:r>
      <w:r w:rsidR="00637D98"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Vinyl Ester resins</w:t>
      </w:r>
      <w:r w:rsidR="00637D98"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usage in the making </w:t>
      </w:r>
      <w:r w:rsidRPr="002B5730">
        <w:rPr>
          <w:rFonts w:ascii="Arial" w:eastAsia="Arial" w:hAnsi="Arial" w:cs="Arial"/>
          <w:color w:val="000000" w:themeColor="text1"/>
          <w:sz w:val="24"/>
          <w:szCs w:val="24"/>
        </w:rPr>
        <w:lastRenderedPageBreak/>
        <w:t>of pipes and tanks also adds to th</w:t>
      </w:r>
      <w:r w:rsidR="00637D98" w:rsidRPr="002B5730">
        <w:rPr>
          <w:rFonts w:ascii="Arial" w:eastAsia="Arial" w:hAnsi="Arial" w:cs="Arial"/>
          <w:color w:val="000000" w:themeColor="text1"/>
          <w:sz w:val="24"/>
          <w:szCs w:val="24"/>
        </w:rPr>
        <w:t xml:space="preserve">eir </w:t>
      </w:r>
      <w:r w:rsidRPr="002B5730">
        <w:rPr>
          <w:rFonts w:ascii="Arial" w:eastAsia="Arial" w:hAnsi="Arial" w:cs="Arial"/>
          <w:color w:val="000000" w:themeColor="text1"/>
          <w:sz w:val="24"/>
          <w:szCs w:val="24"/>
        </w:rPr>
        <w:t>increasing demand</w:t>
      </w:r>
      <w:r w:rsidR="00637D98"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Growing utilization of Vinyl Ester Resin</w:t>
      </w:r>
      <w:r w:rsidR="00637D98"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in electronics and telecommunications is likely to increase its foothold in the market over coming years.</w:t>
      </w:r>
    </w:p>
    <w:p w14:paraId="53EC363C" w14:textId="1F19C0AE" w:rsidR="008D1421" w:rsidRPr="00073AC3" w:rsidRDefault="008D1421" w:rsidP="008D1421">
      <w:pPr>
        <w:spacing w:line="360" w:lineRule="auto"/>
        <w:rPr>
          <w:rFonts w:ascii="Arial" w:hAnsi="Arial" w:cs="Arial"/>
          <w:b/>
          <w:bCs/>
          <w:sz w:val="24"/>
          <w:szCs w:val="24"/>
        </w:rPr>
      </w:pPr>
      <w:r w:rsidRPr="00073AC3">
        <w:rPr>
          <w:rFonts w:ascii="Arial" w:hAnsi="Arial" w:cs="Arial"/>
          <w:b/>
          <w:bCs/>
          <w:sz w:val="24"/>
          <w:szCs w:val="24"/>
        </w:rPr>
        <w:t>Electrical &amp; Electronics Industry Market Share in Vinyl Ester Resin Applications, 2020, 2025F and 2030F</w:t>
      </w:r>
    </w:p>
    <w:p w14:paraId="591D155F" w14:textId="24FC1E36" w:rsidR="00395063" w:rsidRPr="002B5730" w:rsidRDefault="00395063" w:rsidP="009E2A18">
      <w:pPr>
        <w:spacing w:line="360" w:lineRule="auto"/>
        <w:jc w:val="both"/>
        <w:rPr>
          <w:rFonts w:ascii="Arial" w:eastAsia="Arial" w:hAnsi="Arial" w:cs="Arial"/>
          <w:color w:val="000000" w:themeColor="text1"/>
          <w:sz w:val="24"/>
          <w:szCs w:val="24"/>
        </w:rPr>
      </w:pPr>
    </w:p>
    <w:p w14:paraId="5101E868" w14:textId="00FD8F48" w:rsidR="00395063" w:rsidRPr="002B5730" w:rsidRDefault="001D6E1B" w:rsidP="009E2A18">
      <w:pPr>
        <w:spacing w:line="360" w:lineRule="auto"/>
        <w:jc w:val="both"/>
        <w:rPr>
          <w:rFonts w:ascii="Arial" w:eastAsia="Arial" w:hAnsi="Arial" w:cs="Arial"/>
          <w:color w:val="000000" w:themeColor="text1"/>
          <w:sz w:val="24"/>
          <w:szCs w:val="24"/>
        </w:rPr>
      </w:pPr>
      <w:r w:rsidRPr="002B5730">
        <w:rPr>
          <w:b/>
          <w:noProof/>
          <w:color w:val="000000" w:themeColor="text1"/>
        </w:rPr>
        <w:drawing>
          <wp:anchor distT="0" distB="0" distL="114300" distR="114300" simplePos="0" relativeHeight="252226560" behindDoc="0" locked="0" layoutInCell="1" allowOverlap="1" wp14:anchorId="1614BC50" wp14:editId="18B95F2E">
            <wp:simplePos x="0" y="0"/>
            <wp:positionH relativeFrom="page">
              <wp:posOffset>1078024</wp:posOffset>
            </wp:positionH>
            <wp:positionV relativeFrom="paragraph">
              <wp:posOffset>2573</wp:posOffset>
            </wp:positionV>
            <wp:extent cx="4953000" cy="2618731"/>
            <wp:effectExtent l="0" t="0" r="0" b="0"/>
            <wp:wrapNone/>
            <wp:docPr id="238" name="Chart 238"/>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14:sizeRelH relativeFrom="margin">
              <wp14:pctWidth>0</wp14:pctWidth>
            </wp14:sizeRelH>
            <wp14:sizeRelV relativeFrom="margin">
              <wp14:pctHeight>0</wp14:pctHeight>
            </wp14:sizeRelV>
          </wp:anchor>
        </w:drawing>
      </w:r>
      <w:r w:rsidR="008D6F90" w:rsidRPr="002B5730">
        <w:rPr>
          <w:bCs/>
          <w:noProof/>
          <w:color w:val="000000" w:themeColor="text1"/>
        </w:rPr>
        <mc:AlternateContent>
          <mc:Choice Requires="wps">
            <w:drawing>
              <wp:anchor distT="0" distB="0" distL="114300" distR="114300" simplePos="0" relativeHeight="252228608" behindDoc="0" locked="0" layoutInCell="1" allowOverlap="1" wp14:anchorId="090A1F0B" wp14:editId="1353653D">
                <wp:simplePos x="0" y="0"/>
                <wp:positionH relativeFrom="column">
                  <wp:posOffset>3343275</wp:posOffset>
                </wp:positionH>
                <wp:positionV relativeFrom="paragraph">
                  <wp:posOffset>168275</wp:posOffset>
                </wp:positionV>
                <wp:extent cx="752475" cy="504825"/>
                <wp:effectExtent l="0" t="38100" r="47625" b="28575"/>
                <wp:wrapNone/>
                <wp:docPr id="240" name="Straight Arrow Connector 12"/>
                <wp:cNvGraphicFramePr/>
                <a:graphic xmlns:a="http://schemas.openxmlformats.org/drawingml/2006/main">
                  <a:graphicData uri="http://schemas.microsoft.com/office/word/2010/wordprocessingShape">
                    <wps:wsp>
                      <wps:cNvCnPr/>
                      <wps:spPr>
                        <a:xfrm flipV="1">
                          <a:off x="0" y="0"/>
                          <a:ext cx="75247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62641D" id="_x0000_t32" coordsize="21600,21600" o:spt="32" o:oned="t" path="m,l21600,21600e" filled="f">
                <v:path arrowok="t" fillok="f" o:connecttype="none"/>
                <o:lock v:ext="edit" shapetype="t"/>
              </v:shapetype>
              <v:shape id="Straight Arrow Connector 12" o:spid="_x0000_s1026" type="#_x0000_t32" style="position:absolute;margin-left:263.25pt;margin-top:13.25pt;width:59.25pt;height:39.75pt;flip:y;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" strokecolor="#4472c4 [3204]" strokeweight=".5pt">
                <v:stroke endarrow="block" joinstyle="miter"/>
              </v:shape>
            </w:pict>
          </mc:Fallback>
        </mc:AlternateContent>
      </w:r>
    </w:p>
    <w:p w14:paraId="49F626B3" w14:textId="194E1FAC" w:rsidR="00395063" w:rsidRPr="002B5730" w:rsidRDefault="00395063" w:rsidP="009E2A18">
      <w:pPr>
        <w:spacing w:line="360" w:lineRule="auto"/>
        <w:jc w:val="both"/>
        <w:rPr>
          <w:rFonts w:ascii="Arial" w:eastAsia="Arial" w:hAnsi="Arial" w:cs="Arial"/>
          <w:color w:val="000000" w:themeColor="text1"/>
          <w:sz w:val="24"/>
          <w:szCs w:val="24"/>
        </w:rPr>
      </w:pPr>
    </w:p>
    <w:p w14:paraId="0035620F" w14:textId="1AFF9AF1" w:rsidR="00395063" w:rsidRPr="002B5730" w:rsidRDefault="00395063" w:rsidP="009E2A18">
      <w:pPr>
        <w:spacing w:line="360" w:lineRule="auto"/>
        <w:jc w:val="both"/>
        <w:rPr>
          <w:rFonts w:ascii="Arial" w:eastAsia="Arial" w:hAnsi="Arial" w:cs="Arial"/>
          <w:color w:val="000000" w:themeColor="text1"/>
          <w:sz w:val="24"/>
          <w:szCs w:val="24"/>
        </w:rPr>
      </w:pPr>
    </w:p>
    <w:p w14:paraId="5AE7D095" w14:textId="0A39C730" w:rsidR="00395063" w:rsidRPr="002B5730" w:rsidRDefault="00395063" w:rsidP="009E2A18">
      <w:pPr>
        <w:spacing w:line="360" w:lineRule="auto"/>
        <w:jc w:val="both"/>
        <w:rPr>
          <w:rFonts w:ascii="Arial" w:eastAsia="Arial" w:hAnsi="Arial" w:cs="Arial"/>
          <w:color w:val="000000" w:themeColor="text1"/>
          <w:sz w:val="24"/>
          <w:szCs w:val="24"/>
        </w:rPr>
      </w:pPr>
    </w:p>
    <w:p w14:paraId="659B34DB" w14:textId="77777777" w:rsidR="00395063" w:rsidRPr="002B5730" w:rsidRDefault="00395063" w:rsidP="009E2A18">
      <w:pPr>
        <w:spacing w:line="360" w:lineRule="auto"/>
        <w:jc w:val="both"/>
        <w:rPr>
          <w:rFonts w:ascii="Arial" w:eastAsia="Arial" w:hAnsi="Arial" w:cs="Arial"/>
          <w:color w:val="000000" w:themeColor="text1"/>
          <w:sz w:val="24"/>
          <w:szCs w:val="24"/>
        </w:rPr>
      </w:pPr>
    </w:p>
    <w:p w14:paraId="17D6037A" w14:textId="08502682" w:rsidR="00395063" w:rsidRPr="002B5730" w:rsidRDefault="00395063" w:rsidP="009E2A18">
      <w:pPr>
        <w:spacing w:line="360" w:lineRule="auto"/>
        <w:jc w:val="both"/>
        <w:rPr>
          <w:rFonts w:ascii="Arial" w:eastAsia="Arial" w:hAnsi="Arial" w:cs="Arial"/>
          <w:color w:val="000000" w:themeColor="text1"/>
          <w:sz w:val="24"/>
          <w:szCs w:val="24"/>
        </w:rPr>
      </w:pPr>
    </w:p>
    <w:p w14:paraId="05E1EBC6" w14:textId="471EB44A" w:rsidR="00395063" w:rsidRPr="002B5730" w:rsidRDefault="00395063" w:rsidP="009E2A18">
      <w:pPr>
        <w:spacing w:line="360" w:lineRule="auto"/>
        <w:jc w:val="both"/>
        <w:rPr>
          <w:rFonts w:ascii="Arial" w:eastAsia="Arial" w:hAnsi="Arial" w:cs="Arial"/>
          <w:color w:val="000000" w:themeColor="text1"/>
          <w:sz w:val="24"/>
          <w:szCs w:val="24"/>
        </w:rPr>
      </w:pPr>
    </w:p>
    <w:p w14:paraId="604B89C5" w14:textId="41EC3AFC" w:rsidR="000304B9" w:rsidRPr="002B5730" w:rsidRDefault="000304B9" w:rsidP="009E2A18">
      <w:pPr>
        <w:spacing w:line="360" w:lineRule="auto"/>
        <w:jc w:val="both"/>
        <w:rPr>
          <w:rFonts w:ascii="Arial" w:eastAsia="Arial" w:hAnsi="Arial" w:cs="Arial"/>
          <w:color w:val="000000" w:themeColor="text1"/>
          <w:sz w:val="24"/>
          <w:szCs w:val="24"/>
        </w:rPr>
      </w:pPr>
    </w:p>
    <w:p w14:paraId="13BF0111" w14:textId="77777777" w:rsidR="006439A1" w:rsidRDefault="006439A1" w:rsidP="009E2A18">
      <w:pPr>
        <w:spacing w:line="360" w:lineRule="auto"/>
        <w:jc w:val="both"/>
        <w:rPr>
          <w:rFonts w:ascii="Arial" w:eastAsia="Arial" w:hAnsi="Arial" w:cs="Arial"/>
          <w:color w:val="000000" w:themeColor="text1"/>
          <w:sz w:val="24"/>
          <w:szCs w:val="24"/>
        </w:rPr>
        <w:sectPr w:rsidR="006439A1"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E9F9E9B" w14:textId="3E35099F" w:rsidR="003A664E" w:rsidRPr="002B5730" w:rsidRDefault="00E9582F" w:rsidP="009E2A18">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The future wave in the telecom industry is the 5G network, which covers less distance than the existing 4G network. In India, the Ministry of Telecommunications and The Telecom Regulatory Authority of India (TRAI) pl</w:t>
      </w:r>
      <w:r w:rsidR="00B567F2" w:rsidRPr="002B5730">
        <w:rPr>
          <w:rFonts w:ascii="Arial" w:eastAsia="Arial" w:hAnsi="Arial" w:cs="Arial"/>
          <w:color w:val="000000" w:themeColor="text1"/>
          <w:sz w:val="24"/>
          <w:szCs w:val="24"/>
        </w:rPr>
        <w:t>an</w:t>
      </w:r>
      <w:r w:rsidRPr="002B5730">
        <w:rPr>
          <w:rFonts w:ascii="Arial" w:eastAsia="Arial" w:hAnsi="Arial" w:cs="Arial"/>
          <w:color w:val="000000" w:themeColor="text1"/>
          <w:sz w:val="24"/>
          <w:szCs w:val="24"/>
        </w:rPr>
        <w:t>s to implement 5G in the coming years. With this implementation, usage of VER for the telecom industry is expected to register strong growth in the coming years</w:t>
      </w:r>
      <w:r w:rsidR="003A664E" w:rsidRPr="002B5730">
        <w:rPr>
          <w:rFonts w:ascii="Arial" w:eastAsia="Arial" w:hAnsi="Arial" w:cs="Arial"/>
          <w:color w:val="000000" w:themeColor="text1"/>
          <w:sz w:val="24"/>
          <w:szCs w:val="24"/>
        </w:rPr>
        <w:t>.</w:t>
      </w:r>
    </w:p>
    <w:p w14:paraId="75D88EAF" w14:textId="77777777" w:rsidR="006439A1" w:rsidRDefault="006439A1" w:rsidP="009E2A18">
      <w:pPr>
        <w:spacing w:line="360" w:lineRule="auto"/>
        <w:jc w:val="both"/>
        <w:rPr>
          <w:rFonts w:ascii="Arial" w:eastAsia="Arial" w:hAnsi="Arial" w:cs="Arial"/>
          <w:color w:val="000000" w:themeColor="text1"/>
          <w:sz w:val="24"/>
          <w:szCs w:val="24"/>
        </w:rPr>
        <w:sectPr w:rsidR="006439A1"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66E7D0C" w14:textId="77777777" w:rsidR="00927B78" w:rsidRDefault="00927B78" w:rsidP="009E2A18">
      <w:pPr>
        <w:spacing w:line="360" w:lineRule="auto"/>
        <w:jc w:val="both"/>
        <w:rPr>
          <w:rFonts w:ascii="Arial" w:eastAsia="Arial" w:hAnsi="Arial" w:cs="Arial"/>
          <w:color w:val="000000" w:themeColor="text1"/>
          <w:sz w:val="24"/>
          <w:szCs w:val="24"/>
        </w:rPr>
      </w:pPr>
    </w:p>
    <w:p w14:paraId="188210E5" w14:textId="1E615109" w:rsidR="003A664E" w:rsidRPr="002B5730" w:rsidRDefault="003A664E" w:rsidP="009E2A18">
      <w:pPr>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6800" behindDoc="0" locked="0" layoutInCell="1" allowOverlap="1" wp14:anchorId="7507BE5F" wp14:editId="4140062C">
                <wp:simplePos x="0" y="0"/>
                <wp:positionH relativeFrom="column">
                  <wp:posOffset>2571750</wp:posOffset>
                </wp:positionH>
                <wp:positionV relativeFrom="paragraph">
                  <wp:posOffset>159385</wp:posOffset>
                </wp:positionV>
                <wp:extent cx="1477645" cy="609600"/>
                <wp:effectExtent l="0" t="0" r="27305" b="19050"/>
                <wp:wrapNone/>
                <wp:docPr id="251" name="Oval 2"/>
                <wp:cNvGraphicFramePr/>
                <a:graphic xmlns:a="http://schemas.openxmlformats.org/drawingml/2006/main">
                  <a:graphicData uri="http://schemas.microsoft.com/office/word/2010/wordprocessingShape">
                    <wps:wsp>
                      <wps:cNvSpPr/>
                      <wps:spPr>
                        <a:xfrm>
                          <a:off x="0" y="0"/>
                          <a:ext cx="1477645" cy="609600"/>
                        </a:xfrm>
                        <a:prstGeom prst="ellipse">
                          <a:avLst/>
                        </a:prstGeom>
                        <a:solidFill>
                          <a:schemeClr val="accent1">
                            <a:lumMod val="60000"/>
                            <a:lumOff val="40000"/>
                          </a:schemeClr>
                        </a:solidFill>
                      </wps:spPr>
                      <wps:style>
                        <a:lnRef idx="2">
                          <a:schemeClr val="accent6"/>
                        </a:lnRef>
                        <a:fillRef idx="1">
                          <a:schemeClr val="lt1"/>
                        </a:fillRef>
                        <a:effectRef idx="0">
                          <a:schemeClr val="accent6"/>
                        </a:effectRef>
                        <a:fontRef idx="minor">
                          <a:schemeClr val="dk1"/>
                        </a:fontRef>
                      </wps:style>
                      <wps:txbx>
                        <w:txbxContent>
                          <w:p w14:paraId="005E4EA5" w14:textId="71423A42" w:rsidR="003A664E" w:rsidRDefault="003A664E" w:rsidP="003A664E">
                            <w:pPr>
                              <w:jc w:val="center"/>
                              <w:rPr>
                                <w:rFonts w:ascii="Verdana" w:eastAsia="Verdana" w:hAnsi="Verdana" w:cs="Verdana"/>
                                <w:color w:val="000000" w:themeColor="dark1"/>
                                <w:kern w:val="24"/>
                                <w:sz w:val="20"/>
                                <w:szCs w:val="20"/>
                              </w:rPr>
                            </w:pPr>
                            <w:r>
                              <w:rPr>
                                <w:rFonts w:ascii="Verdana" w:eastAsia="Verdana" w:hAnsi="Verdana" w:cs="Verdana"/>
                                <w:color w:val="000000" w:themeColor="dark1"/>
                                <w:kern w:val="24"/>
                                <w:sz w:val="20"/>
                                <w:szCs w:val="20"/>
                              </w:rPr>
                              <w:t>Benefits of 5G</w:t>
                            </w:r>
                          </w:p>
                        </w:txbxContent>
                      </wps:txbx>
                      <wps:bodyPr rtlCol="0" anchor="ctr">
                        <a:noAutofit/>
                      </wps:bodyPr>
                    </wps:wsp>
                  </a:graphicData>
                </a:graphic>
                <wp14:sizeRelV relativeFrom="margin">
                  <wp14:pctHeight>0</wp14:pctHeight>
                </wp14:sizeRelV>
              </wp:anchor>
            </w:drawing>
          </mc:Choice>
          <mc:Fallback>
            <w:pict>
              <v:oval w14:anchorId="7507BE5F" id="Oval 2" o:spid="_x0000_s1164" style="position:absolute;left:0;text-align:left;margin-left:202.5pt;margin-top:12.55pt;width:116.35pt;height:48pt;z-index:25223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" fillcolor="#8eaadb [1940]" strokecolor="#70ad47 [3209]" strokeweight="1pt">
                <v:stroke joinstyle="miter"/>
                <v:textbox>
                  <w:txbxContent>
                    <w:p w14:paraId="005E4EA5" w14:textId="71423A42" w:rsidR="003A664E" w:rsidRDefault="003A664E" w:rsidP="003A664E">
                      <w:pPr>
                        <w:jc w:val="center"/>
                        <w:rPr>
                          <w:rFonts w:ascii="Verdana" w:eastAsia="Verdana" w:hAnsi="Verdana" w:cs="Verdana"/>
                          <w:color w:val="000000" w:themeColor="dark1"/>
                          <w:kern w:val="24"/>
                          <w:sz w:val="20"/>
                          <w:szCs w:val="20"/>
                        </w:rPr>
                      </w:pPr>
                      <w:r>
                        <w:rPr>
                          <w:rFonts w:ascii="Verdana" w:eastAsia="Verdana" w:hAnsi="Verdana" w:cs="Verdana"/>
                          <w:color w:val="000000" w:themeColor="dark1"/>
                          <w:kern w:val="24"/>
                          <w:sz w:val="20"/>
                          <w:szCs w:val="20"/>
                        </w:rPr>
                        <w:t>Benefits of 5G</w:t>
                      </w:r>
                    </w:p>
                  </w:txbxContent>
                </v:textbox>
              </v:oval>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2704" behindDoc="0" locked="0" layoutInCell="1" allowOverlap="1" wp14:anchorId="0681D616" wp14:editId="683A84EE">
                <wp:simplePos x="0" y="0"/>
                <wp:positionH relativeFrom="column">
                  <wp:posOffset>923925</wp:posOffset>
                </wp:positionH>
                <wp:positionV relativeFrom="paragraph">
                  <wp:posOffset>-2540</wp:posOffset>
                </wp:positionV>
                <wp:extent cx="1457325" cy="581025"/>
                <wp:effectExtent l="0" t="0" r="28575" b="28575"/>
                <wp:wrapNone/>
                <wp:docPr id="244" name="Flowchart: Alternate Process 1"/>
                <wp:cNvGraphicFramePr/>
                <a:graphic xmlns:a="http://schemas.openxmlformats.org/drawingml/2006/main">
                  <a:graphicData uri="http://schemas.microsoft.com/office/word/2010/wordprocessingShape">
                    <wps:wsp>
                      <wps:cNvSpPr/>
                      <wps:spPr>
                        <a:xfrm>
                          <a:off x="0" y="0"/>
                          <a:ext cx="1457325" cy="581025"/>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46CC"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10x Lower</w:t>
                            </w:r>
                          </w:p>
                          <w:p w14:paraId="631FC7F7"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Latency</w:t>
                            </w:r>
                          </w:p>
                        </w:txbxContent>
                      </wps:txbx>
                      <wps:bodyPr rtlCol="0" anchor="ctr">
                        <a:noAutofit/>
                      </wps:bodyPr>
                    </wps:wsp>
                  </a:graphicData>
                </a:graphic>
                <wp14:sizeRelV relativeFrom="margin">
                  <wp14:pctHeight>0</wp14:pctHeight>
                </wp14:sizeRelV>
              </wp:anchor>
            </w:drawing>
          </mc:Choice>
          <mc:Fallback>
            <w:pict>
              <v:shapetype w14:anchorId="0681D61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165" type="#_x0000_t176" style="position:absolute;left:0;text-align:left;margin-left:72.75pt;margin-top:-.2pt;width:114.75pt;height:45.75pt;z-index:25223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" fillcolor="#002060" strokecolor="#1f3763 [1604]" strokeweight="1pt">
                <v:textbox>
                  <w:txbxContent>
                    <w:p w14:paraId="0DE346CC"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10x Lower</w:t>
                      </w:r>
                    </w:p>
                    <w:p w14:paraId="631FC7F7"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Latency</w:t>
                      </w:r>
                    </w:p>
                  </w:txbxContent>
                </v:textbox>
              </v:shap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4752" behindDoc="0" locked="0" layoutInCell="1" allowOverlap="1" wp14:anchorId="4AD78DE5" wp14:editId="14C114A9">
                <wp:simplePos x="0" y="0"/>
                <wp:positionH relativeFrom="column">
                  <wp:posOffset>4237355</wp:posOffset>
                </wp:positionH>
                <wp:positionV relativeFrom="paragraph">
                  <wp:posOffset>661670</wp:posOffset>
                </wp:positionV>
                <wp:extent cx="1457325" cy="529590"/>
                <wp:effectExtent l="0" t="0" r="28575" b="22860"/>
                <wp:wrapNone/>
                <wp:docPr id="248" name="Flowchart: Alternate Process 9"/>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1C1A87"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3x Spectral Efficiency</w:t>
                            </w:r>
                          </w:p>
                        </w:txbxContent>
                      </wps:txbx>
                      <wps:bodyPr rtlCol="0" anchor="ctr"/>
                    </wps:wsp>
                  </a:graphicData>
                </a:graphic>
              </wp:anchor>
            </w:drawing>
          </mc:Choice>
          <mc:Fallback>
            <w:pict>
              <v:shape w14:anchorId="4AD78DE5" id="Flowchart: Alternate Process 9" o:spid="_x0000_s1166" type="#_x0000_t176" style="position:absolute;left:0;text-align:left;margin-left:333.65pt;margin-top:52.1pt;width:114.75pt;height:41.7pt;z-index:25223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" fillcolor="#002060" strokecolor="#1f3763 [1604]" strokeweight="1pt">
                <v:textbox>
                  <w:txbxContent>
                    <w:p w14:paraId="271C1A87"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3x Spectral Efficiency</w:t>
                      </w:r>
                    </w:p>
                  </w:txbxContent>
                </v:textbox>
              </v:shap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3728" behindDoc="0" locked="0" layoutInCell="1" allowOverlap="1" wp14:anchorId="71894CD2" wp14:editId="20E83FC3">
                <wp:simplePos x="0" y="0"/>
                <wp:positionH relativeFrom="column">
                  <wp:posOffset>4246245</wp:posOffset>
                </wp:positionH>
                <wp:positionV relativeFrom="paragraph">
                  <wp:posOffset>0</wp:posOffset>
                </wp:positionV>
                <wp:extent cx="1457325" cy="529590"/>
                <wp:effectExtent l="0" t="0" r="28575" b="22860"/>
                <wp:wrapNone/>
                <wp:docPr id="246" name="Flowchart: Alternate Process 7"/>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08CDE9"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5x Energy Efficient</w:t>
                            </w:r>
                          </w:p>
                        </w:txbxContent>
                      </wps:txbx>
                      <wps:bodyPr rtlCol="0" anchor="ctr"/>
                    </wps:wsp>
                  </a:graphicData>
                </a:graphic>
              </wp:anchor>
            </w:drawing>
          </mc:Choice>
          <mc:Fallback>
            <w:pict>
              <v:shape w14:anchorId="71894CD2" id="Flowchart: Alternate Process 7" o:spid="_x0000_s1167" type="#_x0000_t176" style="position:absolute;left:0;text-align:left;margin-left:334.35pt;margin-top:0;width:114.75pt;height:41.7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" fillcolor="#002060" strokecolor="#1f3763 [1604]" strokeweight="1pt">
                <v:textbox>
                  <w:txbxContent>
                    <w:p w14:paraId="2708CDE9"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5x Energy Efficient</w:t>
                      </w:r>
                    </w:p>
                  </w:txbxContent>
                </v:textbox>
              </v:shape>
            </w:pict>
          </mc:Fallback>
        </mc:AlternateContent>
      </w:r>
    </w:p>
    <w:p w14:paraId="2D39ADD5" w14:textId="4D819007" w:rsidR="003A664E" w:rsidRPr="002B5730" w:rsidRDefault="003A664E" w:rsidP="009E2A18">
      <w:pPr>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5776" behindDoc="0" locked="0" layoutInCell="1" allowOverlap="1" wp14:anchorId="169B650E" wp14:editId="25A17AFC">
                <wp:simplePos x="0" y="0"/>
                <wp:positionH relativeFrom="column">
                  <wp:posOffset>923925</wp:posOffset>
                </wp:positionH>
                <wp:positionV relativeFrom="paragraph">
                  <wp:posOffset>299720</wp:posOffset>
                </wp:positionV>
                <wp:extent cx="1457325" cy="529590"/>
                <wp:effectExtent l="0" t="0" r="28575" b="22860"/>
                <wp:wrapNone/>
                <wp:docPr id="250" name="Flowchart: Alternate Process 10"/>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CF9BE8"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 xml:space="preserve">10x Lower IoT Power </w:t>
                            </w:r>
                          </w:p>
                        </w:txbxContent>
                      </wps:txbx>
                      <wps:bodyPr rtlCol="0" anchor="ctr"/>
                    </wps:wsp>
                  </a:graphicData>
                </a:graphic>
              </wp:anchor>
            </w:drawing>
          </mc:Choice>
          <mc:Fallback>
            <w:pict>
              <v:shape w14:anchorId="169B650E" id="Flowchart: Alternate Process 10" o:spid="_x0000_s1168" type="#_x0000_t176" style="position:absolute;left:0;text-align:left;margin-left:72.75pt;margin-top:23.6pt;width:114.75pt;height:41.7pt;z-index:25223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" fillcolor="#002060" strokecolor="#1f3763 [1604]" strokeweight="1pt">
                <v:textbox>
                  <w:txbxContent>
                    <w:p w14:paraId="36CF9BE8"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 xml:space="preserve">10x Lower IoT Power </w:t>
                      </w:r>
                    </w:p>
                  </w:txbxContent>
                </v:textbox>
              </v:shape>
            </w:pict>
          </mc:Fallback>
        </mc:AlternateContent>
      </w:r>
    </w:p>
    <w:p w14:paraId="486AC998" w14:textId="43C4B053" w:rsidR="003A664E" w:rsidRPr="002B5730" w:rsidRDefault="003A664E" w:rsidP="009E2A18">
      <w:pPr>
        <w:spacing w:line="360" w:lineRule="auto"/>
        <w:jc w:val="both"/>
        <w:rPr>
          <w:rFonts w:ascii="Arial" w:eastAsia="Arial" w:hAnsi="Arial" w:cs="Arial"/>
          <w:color w:val="000000" w:themeColor="text1"/>
          <w:sz w:val="24"/>
          <w:szCs w:val="24"/>
        </w:rPr>
      </w:pPr>
    </w:p>
    <w:p w14:paraId="6BAD2D67" w14:textId="6F577E9D" w:rsidR="003A664E" w:rsidRPr="002B5730" w:rsidRDefault="003A664E" w:rsidP="009E2A18">
      <w:pPr>
        <w:spacing w:line="360" w:lineRule="auto"/>
        <w:jc w:val="both"/>
        <w:rPr>
          <w:rFonts w:ascii="Arial" w:eastAsia="Arial" w:hAnsi="Arial" w:cs="Arial"/>
          <w:color w:val="000000" w:themeColor="text1"/>
          <w:sz w:val="24"/>
          <w:szCs w:val="24"/>
        </w:rPr>
      </w:pPr>
    </w:p>
    <w:p w14:paraId="0AA1442D" w14:textId="16CABD55" w:rsidR="003A664E" w:rsidRPr="002B5730" w:rsidRDefault="003A664E" w:rsidP="009E2A18">
      <w:pPr>
        <w:spacing w:line="360" w:lineRule="auto"/>
        <w:jc w:val="both"/>
        <w:rPr>
          <w:rFonts w:ascii="Arial" w:eastAsia="Arial" w:hAnsi="Arial" w:cs="Arial"/>
          <w:color w:val="000000" w:themeColor="text1"/>
          <w:sz w:val="24"/>
          <w:szCs w:val="24"/>
        </w:rPr>
      </w:pPr>
    </w:p>
    <w:p w14:paraId="20F41DD3" w14:textId="0374B4A4" w:rsidR="003A664E" w:rsidRPr="002B5730" w:rsidRDefault="003A664E" w:rsidP="009E2A18">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lastRenderedPageBreak/>
        <w:t xml:space="preserve">            </w:t>
      </w:r>
      <w:r w:rsidRPr="002B5730">
        <w:rPr>
          <w:rFonts w:ascii="Arial" w:eastAsia="Arial" w:hAnsi="Arial" w:cs="Arial"/>
          <w:noProof/>
          <w:color w:val="000000" w:themeColor="text1"/>
          <w:sz w:val="24"/>
          <w:szCs w:val="24"/>
        </w:rPr>
        <w:drawing>
          <wp:inline distT="0" distB="0" distL="0" distR="0" wp14:anchorId="79380B90" wp14:editId="76209130">
            <wp:extent cx="2199667" cy="1576141"/>
            <wp:effectExtent l="0" t="0" r="0" b="5080"/>
            <wp:docPr id="2050" name="Picture 2" descr="Image result for 5g">
              <a:extLst xmlns:a="http://schemas.openxmlformats.org/drawingml/2006/main">
                <a:ext uri="{FF2B5EF4-FFF2-40B4-BE49-F238E27FC236}">
                  <a16:creationId xmlns:a16="http://schemas.microsoft.com/office/drawing/2014/main" id="{FF0A7906-1E03-418F-8653-0C2A77DFB5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 result for 5g">
                      <a:extLst>
                        <a:ext uri="{FF2B5EF4-FFF2-40B4-BE49-F238E27FC236}">
                          <a16:creationId xmlns:a16="http://schemas.microsoft.com/office/drawing/2014/main" id="{FF0A7906-1E03-418F-8653-0C2A77DFB542}"/>
                        </a:ext>
                      </a:extLst>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99667" cy="157614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2B5730">
        <w:rPr>
          <w:rFonts w:ascii="Arial" w:eastAsia="Arial" w:hAnsi="Arial" w:cs="Arial"/>
          <w:color w:val="000000" w:themeColor="text1"/>
          <w:sz w:val="24"/>
          <w:szCs w:val="24"/>
        </w:rPr>
        <w:t xml:space="preserve">                                                </w:t>
      </w:r>
      <w:r w:rsidRPr="002B5730">
        <w:rPr>
          <w:rFonts w:ascii="Arial" w:eastAsia="Arial" w:hAnsi="Arial" w:cs="Arial"/>
          <w:noProof/>
          <w:color w:val="000000" w:themeColor="text1"/>
          <w:sz w:val="24"/>
          <w:szCs w:val="24"/>
        </w:rPr>
        <w:drawing>
          <wp:inline distT="0" distB="0" distL="0" distR="0" wp14:anchorId="59FCF601" wp14:editId="5365CCF5">
            <wp:extent cx="2214916" cy="1576070"/>
            <wp:effectExtent l="0" t="0" r="0" b="5080"/>
            <wp:docPr id="2052" name="Picture 4" descr="Image result for 5g">
              <a:extLst xmlns:a="http://schemas.openxmlformats.org/drawingml/2006/main">
                <a:ext uri="{FF2B5EF4-FFF2-40B4-BE49-F238E27FC236}">
                  <a16:creationId xmlns:a16="http://schemas.microsoft.com/office/drawing/2014/main" id="{EDC47660-6CAB-410B-8AFD-71C79900CA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Image result for 5g">
                      <a:extLst>
                        <a:ext uri="{FF2B5EF4-FFF2-40B4-BE49-F238E27FC236}">
                          <a16:creationId xmlns:a16="http://schemas.microsoft.com/office/drawing/2014/main" id="{EDC47660-6CAB-410B-8AFD-71C79900CACC}"/>
                        </a:ext>
                      </a:extLst>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25223" cy="1583404"/>
                    </a:xfrm>
                    <a:prstGeom prst="rect">
                      <a:avLst/>
                    </a:prstGeom>
                    <a:noFill/>
                  </pic:spPr>
                </pic:pic>
              </a:graphicData>
            </a:graphic>
          </wp:inline>
        </w:drawing>
      </w:r>
      <w:r w:rsidRPr="002B5730">
        <w:rPr>
          <w:rFonts w:ascii="Arial" w:eastAsia="Arial" w:hAnsi="Arial" w:cs="Arial"/>
          <w:color w:val="000000" w:themeColor="text1"/>
          <w:sz w:val="24"/>
          <w:szCs w:val="24"/>
        </w:rPr>
        <w:t xml:space="preserve">  </w:t>
      </w:r>
    </w:p>
    <w:p w14:paraId="2256B2B8" w14:textId="77777777" w:rsidR="006439A1" w:rsidRDefault="006439A1" w:rsidP="00A14586">
      <w:pPr>
        <w:spacing w:line="480" w:lineRule="auto"/>
        <w:jc w:val="both"/>
        <w:rPr>
          <w:rFonts w:ascii="Verdana" w:eastAsia="Verdana" w:hAnsi="Verdana" w:cs="Verdana"/>
          <w:b/>
          <w:bCs/>
          <w:i/>
          <w:iCs/>
          <w:color w:val="000000" w:themeColor="text1"/>
          <w:kern w:val="24"/>
          <w:sz w:val="20"/>
          <w:szCs w:val="20"/>
          <w:u w:val="single"/>
          <w:lang w:val="en-US"/>
        </w:rPr>
        <w:sectPr w:rsidR="006439A1"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EDEA3DA" w14:textId="77777777" w:rsidR="008D1421" w:rsidRDefault="008D1421" w:rsidP="00A14586">
      <w:pPr>
        <w:spacing w:line="480" w:lineRule="auto"/>
        <w:jc w:val="both"/>
        <w:rPr>
          <w:rFonts w:ascii="Verdana" w:eastAsia="Verdana" w:hAnsi="Verdana" w:cs="Verdana"/>
          <w:b/>
          <w:bCs/>
          <w:i/>
          <w:iCs/>
          <w:color w:val="000000" w:themeColor="text1"/>
          <w:kern w:val="24"/>
          <w:sz w:val="20"/>
          <w:szCs w:val="20"/>
          <w:u w:val="single"/>
          <w:lang w:val="en-US"/>
        </w:rPr>
      </w:pPr>
    </w:p>
    <w:p w14:paraId="02BCEAFE" w14:textId="77777777" w:rsidR="008D1421" w:rsidRDefault="008D1421" w:rsidP="00A14586">
      <w:pPr>
        <w:spacing w:line="480" w:lineRule="auto"/>
        <w:jc w:val="both"/>
        <w:rPr>
          <w:rFonts w:ascii="Verdana" w:eastAsia="Verdana" w:hAnsi="Verdana" w:cs="Verdana"/>
          <w:b/>
          <w:bCs/>
          <w:i/>
          <w:iCs/>
          <w:color w:val="000000" w:themeColor="text1"/>
          <w:kern w:val="24"/>
          <w:sz w:val="20"/>
          <w:szCs w:val="20"/>
          <w:u w:val="single"/>
          <w:lang w:val="en-US"/>
        </w:rPr>
      </w:pPr>
    </w:p>
    <w:p w14:paraId="3EEC5F3D" w14:textId="491321DB" w:rsidR="00A14586" w:rsidRPr="00073AC3" w:rsidRDefault="00A14586" w:rsidP="00073AC3">
      <w:pPr>
        <w:rPr>
          <w:rFonts w:ascii="Arial" w:eastAsia="Verdana" w:hAnsi="Arial" w:cs="Arial"/>
          <w:b/>
          <w:bCs/>
          <w:i/>
          <w:iCs/>
          <w:color w:val="000000" w:themeColor="text1"/>
          <w:kern w:val="24"/>
          <w:sz w:val="20"/>
          <w:szCs w:val="20"/>
          <w:u w:val="single"/>
          <w:lang w:val="en-US"/>
        </w:rPr>
      </w:pPr>
      <w:r w:rsidRPr="00073AC3">
        <w:rPr>
          <w:rFonts w:ascii="Arial" w:eastAsia="Verdana" w:hAnsi="Arial" w:cs="Arial"/>
          <w:b/>
          <w:bCs/>
          <w:i/>
          <w:iCs/>
          <w:color w:val="000000" w:themeColor="text1"/>
          <w:kern w:val="24"/>
          <w:sz w:val="20"/>
          <w:szCs w:val="20"/>
          <w:u w:val="single"/>
          <w:lang w:val="en-US"/>
        </w:rPr>
        <w:t>Mergers and Acquisitions</w:t>
      </w:r>
    </w:p>
    <w:p w14:paraId="398320FC" w14:textId="2A7DC4BF" w:rsidR="006439A1" w:rsidRDefault="00A14586" w:rsidP="009E2A18">
      <w:pPr>
        <w:spacing w:line="360" w:lineRule="auto"/>
        <w:jc w:val="both"/>
        <w:rPr>
          <w:rFonts w:ascii="Arial" w:eastAsia="Arial" w:hAnsi="Arial" w:cs="Arial"/>
          <w:color w:val="000000" w:themeColor="text1"/>
          <w:sz w:val="24"/>
          <w:szCs w:val="24"/>
        </w:rPr>
        <w:sectPr w:rsidR="006439A1"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rFonts w:ascii="Arial" w:eastAsia="Arial" w:hAnsi="Arial" w:cs="Arial"/>
          <w:color w:val="000000" w:themeColor="text1"/>
          <w:sz w:val="24"/>
          <w:szCs w:val="24"/>
        </w:rPr>
        <w:t xml:space="preserve">Merger &amp; acquisition activities are becoming prevalent in the vinyl ester resin market globally. In 2019, INEOS Composites acquired Ashland Composites. Additionally, </w:t>
      </w:r>
      <w:proofErr w:type="spellStart"/>
      <w:r w:rsidRPr="002B5730">
        <w:rPr>
          <w:rFonts w:ascii="Arial" w:eastAsia="Arial" w:hAnsi="Arial" w:cs="Arial"/>
          <w:color w:val="000000" w:themeColor="text1"/>
          <w:sz w:val="24"/>
          <w:szCs w:val="24"/>
        </w:rPr>
        <w:t>Polynt</w:t>
      </w:r>
      <w:proofErr w:type="spellEnd"/>
      <w:r w:rsidRPr="002B5730">
        <w:rPr>
          <w:rFonts w:ascii="Arial" w:eastAsia="Arial" w:hAnsi="Arial" w:cs="Arial"/>
          <w:color w:val="000000" w:themeColor="text1"/>
          <w:sz w:val="24"/>
          <w:szCs w:val="24"/>
        </w:rPr>
        <w:t xml:space="preserve"> and </w:t>
      </w:r>
      <w:proofErr w:type="spellStart"/>
      <w:r w:rsidRPr="002B5730">
        <w:rPr>
          <w:rFonts w:ascii="Arial" w:eastAsia="Arial" w:hAnsi="Arial" w:cs="Arial"/>
          <w:color w:val="000000" w:themeColor="text1"/>
          <w:sz w:val="24"/>
          <w:szCs w:val="24"/>
        </w:rPr>
        <w:t>Reichhold</w:t>
      </w:r>
      <w:proofErr w:type="spellEnd"/>
      <w:r w:rsidRPr="002B5730">
        <w:rPr>
          <w:rFonts w:ascii="Arial" w:eastAsia="Arial" w:hAnsi="Arial" w:cs="Arial"/>
          <w:color w:val="000000" w:themeColor="text1"/>
          <w:sz w:val="24"/>
          <w:szCs w:val="24"/>
        </w:rPr>
        <w:t xml:space="preserve"> also had a merger in the same year to expand and increase </w:t>
      </w:r>
      <w:r w:rsidR="000308F6" w:rsidRPr="002B5730">
        <w:rPr>
          <w:rFonts w:ascii="Arial" w:eastAsia="Arial" w:hAnsi="Arial" w:cs="Arial"/>
          <w:color w:val="000000" w:themeColor="text1"/>
          <w:sz w:val="24"/>
          <w:szCs w:val="24"/>
        </w:rPr>
        <w:t>their</w:t>
      </w:r>
      <w:r w:rsidRPr="002B5730">
        <w:rPr>
          <w:rFonts w:ascii="Arial" w:eastAsia="Arial" w:hAnsi="Arial" w:cs="Arial"/>
          <w:color w:val="000000" w:themeColor="text1"/>
          <w:sz w:val="24"/>
          <w:szCs w:val="24"/>
        </w:rPr>
        <w:t xml:space="preserve"> market share. Showa Denko, </w:t>
      </w:r>
      <w:r w:rsidR="000308F6" w:rsidRPr="002B5730">
        <w:rPr>
          <w:rFonts w:ascii="Arial" w:eastAsia="Arial" w:hAnsi="Arial" w:cs="Arial"/>
          <w:color w:val="000000" w:themeColor="text1"/>
          <w:sz w:val="24"/>
          <w:szCs w:val="24"/>
        </w:rPr>
        <w:t xml:space="preserve">a prominent </w:t>
      </w:r>
      <w:r w:rsidR="00884E69" w:rsidRPr="002B5730">
        <w:rPr>
          <w:rFonts w:ascii="Arial" w:eastAsia="Arial" w:hAnsi="Arial" w:cs="Arial"/>
          <w:color w:val="000000" w:themeColor="text1"/>
          <w:sz w:val="24"/>
          <w:szCs w:val="24"/>
        </w:rPr>
        <w:t>player</w:t>
      </w:r>
      <w:r w:rsidRPr="002B5730">
        <w:rPr>
          <w:rFonts w:ascii="Arial" w:eastAsia="Arial" w:hAnsi="Arial" w:cs="Arial"/>
          <w:color w:val="000000" w:themeColor="text1"/>
          <w:sz w:val="24"/>
          <w:szCs w:val="24"/>
        </w:rPr>
        <w:t xml:space="preserve"> in the vinyl ester resin</w:t>
      </w:r>
      <w:r w:rsidR="00BB2DD7" w:rsidRPr="002B5730">
        <w:rPr>
          <w:rFonts w:ascii="Arial" w:eastAsia="Arial" w:hAnsi="Arial" w:cs="Arial"/>
          <w:color w:val="000000" w:themeColor="text1"/>
          <w:sz w:val="24"/>
          <w:szCs w:val="24"/>
        </w:rPr>
        <w:t xml:space="preserve"> market</w:t>
      </w:r>
      <w:r w:rsidRPr="002B5730">
        <w:rPr>
          <w:rFonts w:ascii="Arial" w:eastAsia="Arial" w:hAnsi="Arial" w:cs="Arial"/>
          <w:color w:val="000000" w:themeColor="text1"/>
          <w:sz w:val="24"/>
          <w:szCs w:val="24"/>
        </w:rPr>
        <w:t xml:space="preserve">, is continuously expanding its capacity to cater </w:t>
      </w:r>
      <w:r w:rsidR="00BB2DD7" w:rsidRPr="002B5730">
        <w:rPr>
          <w:rFonts w:ascii="Arial" w:eastAsia="Arial" w:hAnsi="Arial" w:cs="Arial"/>
          <w:color w:val="000000" w:themeColor="text1"/>
          <w:sz w:val="24"/>
          <w:szCs w:val="24"/>
        </w:rPr>
        <w:t xml:space="preserve">to </w:t>
      </w:r>
      <w:r w:rsidRPr="002B5730">
        <w:rPr>
          <w:rFonts w:ascii="Arial" w:eastAsia="Arial" w:hAnsi="Arial" w:cs="Arial"/>
          <w:color w:val="000000" w:themeColor="text1"/>
          <w:sz w:val="24"/>
          <w:szCs w:val="24"/>
        </w:rPr>
        <w:t>the increasing demand in China.</w:t>
      </w:r>
    </w:p>
    <w:p w14:paraId="296BEFFC" w14:textId="77777777" w:rsidR="006439A1" w:rsidRPr="002B5730" w:rsidRDefault="006439A1" w:rsidP="009E2A18">
      <w:pPr>
        <w:spacing w:line="360" w:lineRule="auto"/>
        <w:jc w:val="both"/>
        <w:rPr>
          <w:rFonts w:ascii="Arial" w:eastAsia="Arial" w:hAnsi="Arial" w:cs="Arial"/>
          <w:color w:val="000000" w:themeColor="text1"/>
          <w:sz w:val="24"/>
          <w:szCs w:val="24"/>
        </w:rPr>
      </w:pPr>
    </w:p>
    <w:tbl>
      <w:tblPr>
        <w:tblW w:w="10143" w:type="dxa"/>
        <w:tblInd w:w="-3" w:type="dxa"/>
        <w:tblCellMar>
          <w:left w:w="0" w:type="dxa"/>
          <w:right w:w="0" w:type="dxa"/>
        </w:tblCellMar>
        <w:tblLook w:val="04A0" w:firstRow="1" w:lastRow="0" w:firstColumn="1" w:lastColumn="0" w:noHBand="0" w:noVBand="1"/>
      </w:tblPr>
      <w:tblGrid>
        <w:gridCol w:w="922"/>
        <w:gridCol w:w="4436"/>
        <w:gridCol w:w="3893"/>
        <w:gridCol w:w="892"/>
      </w:tblGrid>
      <w:tr w:rsidR="002B5730" w:rsidRPr="002B5730" w14:paraId="0A2258DF" w14:textId="77777777" w:rsidTr="00757242">
        <w:trPr>
          <w:trHeight w:val="479"/>
        </w:trPr>
        <w:tc>
          <w:tcPr>
            <w:tcW w:w="10143" w:type="dxa"/>
            <w:gridSpan w:val="4"/>
            <w:tcBorders>
              <w:top w:val="single" w:sz="8" w:space="0" w:color="auto"/>
              <w:left w:val="single" w:sz="8" w:space="0" w:color="auto"/>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54C44F48" w14:textId="49B38D50"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Merger</w:t>
            </w:r>
            <w:r w:rsidR="00A562D7" w:rsidRPr="002B5730">
              <w:rPr>
                <w:rFonts w:ascii="Verdana" w:hAnsi="Verdana"/>
                <w:b/>
                <w:bCs/>
                <w:color w:val="000000" w:themeColor="text1"/>
                <w:sz w:val="20"/>
                <w:szCs w:val="20"/>
              </w:rPr>
              <w:t>s</w:t>
            </w:r>
            <w:r w:rsidRPr="002B5730">
              <w:rPr>
                <w:rFonts w:ascii="Verdana" w:hAnsi="Verdana"/>
                <w:b/>
                <w:bCs/>
                <w:color w:val="000000" w:themeColor="text1"/>
                <w:sz w:val="20"/>
                <w:szCs w:val="20"/>
              </w:rPr>
              <w:t xml:space="preserve"> &amp; Acquisition</w:t>
            </w:r>
            <w:r w:rsidR="00A562D7" w:rsidRPr="002B5730">
              <w:rPr>
                <w:rFonts w:ascii="Verdana" w:hAnsi="Verdana"/>
                <w:b/>
                <w:bCs/>
                <w:color w:val="000000" w:themeColor="text1"/>
                <w:sz w:val="20"/>
                <w:szCs w:val="20"/>
              </w:rPr>
              <w:t>s</w:t>
            </w:r>
            <w:r w:rsidRPr="002B5730">
              <w:rPr>
                <w:rFonts w:ascii="Verdana" w:hAnsi="Verdana"/>
                <w:b/>
                <w:bCs/>
                <w:color w:val="000000" w:themeColor="text1"/>
                <w:sz w:val="20"/>
                <w:szCs w:val="20"/>
              </w:rPr>
              <w:t xml:space="preserve"> in Vinyl Ester Resin Industry</w:t>
            </w:r>
          </w:p>
        </w:tc>
      </w:tr>
      <w:tr w:rsidR="002B5730" w:rsidRPr="002B5730" w14:paraId="69584BBD" w14:textId="77777777" w:rsidTr="00757242">
        <w:trPr>
          <w:trHeight w:val="479"/>
        </w:trPr>
        <w:tc>
          <w:tcPr>
            <w:tcW w:w="922" w:type="dxa"/>
            <w:tcBorders>
              <w:top w:val="nil"/>
              <w:left w:val="single" w:sz="8" w:space="0" w:color="auto"/>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62B82313" w14:textId="77777777" w:rsidR="00757242" w:rsidRPr="002B5730" w:rsidRDefault="00757242">
            <w:pPr>
              <w:jc w:val="center"/>
              <w:rPr>
                <w:rFonts w:ascii="Verdana" w:hAnsi="Verdana"/>
                <w:b/>
                <w:bCs/>
                <w:color w:val="000000" w:themeColor="text1"/>
                <w:sz w:val="20"/>
                <w:szCs w:val="20"/>
              </w:rPr>
            </w:pPr>
            <w:proofErr w:type="spellStart"/>
            <w:r w:rsidRPr="002B5730">
              <w:rPr>
                <w:rFonts w:ascii="Verdana" w:hAnsi="Verdana"/>
                <w:b/>
                <w:bCs/>
                <w:color w:val="000000" w:themeColor="text1"/>
                <w:sz w:val="20"/>
                <w:szCs w:val="20"/>
              </w:rPr>
              <w:t>S.No</w:t>
            </w:r>
            <w:proofErr w:type="spellEnd"/>
            <w:r w:rsidRPr="002B5730">
              <w:rPr>
                <w:rFonts w:ascii="Verdana" w:hAnsi="Verdana"/>
                <w:b/>
                <w:bCs/>
                <w:color w:val="000000" w:themeColor="text1"/>
                <w:sz w:val="20"/>
                <w:szCs w:val="20"/>
              </w:rPr>
              <w:t>.</w:t>
            </w:r>
          </w:p>
        </w:tc>
        <w:tc>
          <w:tcPr>
            <w:tcW w:w="4436"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4D26755B"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Target Company</w:t>
            </w:r>
          </w:p>
        </w:tc>
        <w:tc>
          <w:tcPr>
            <w:tcW w:w="3893"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5770FBA6"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Acquirer / Merged Entity</w:t>
            </w:r>
          </w:p>
        </w:tc>
        <w:tc>
          <w:tcPr>
            <w:tcW w:w="890"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2472F61C"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Year</w:t>
            </w:r>
          </w:p>
        </w:tc>
      </w:tr>
      <w:tr w:rsidR="002B5730" w:rsidRPr="002B5730" w14:paraId="50020157" w14:textId="77777777" w:rsidTr="00757242">
        <w:trPr>
          <w:trHeight w:val="479"/>
        </w:trPr>
        <w:tc>
          <w:tcPr>
            <w:tcW w:w="922" w:type="dxa"/>
            <w:tcBorders>
              <w:top w:val="nil"/>
              <w:left w:val="single" w:sz="8" w:space="0" w:color="auto"/>
              <w:bottom w:val="nil"/>
              <w:right w:val="single" w:sz="8" w:space="0" w:color="auto"/>
            </w:tcBorders>
            <w:noWrap/>
            <w:tcMar>
              <w:top w:w="0" w:type="dxa"/>
              <w:left w:w="108" w:type="dxa"/>
              <w:bottom w:w="0" w:type="dxa"/>
              <w:right w:w="108" w:type="dxa"/>
            </w:tcMar>
            <w:vAlign w:val="bottom"/>
            <w:hideMark/>
          </w:tcPr>
          <w:p w14:paraId="7B5E7B02"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1</w:t>
            </w:r>
          </w:p>
        </w:tc>
        <w:tc>
          <w:tcPr>
            <w:tcW w:w="4436" w:type="dxa"/>
            <w:noWrap/>
            <w:tcMar>
              <w:top w:w="0" w:type="dxa"/>
              <w:left w:w="108" w:type="dxa"/>
              <w:bottom w:w="0" w:type="dxa"/>
              <w:right w:w="108" w:type="dxa"/>
            </w:tcMar>
            <w:vAlign w:val="bottom"/>
            <w:hideMark/>
          </w:tcPr>
          <w:p w14:paraId="72A1E466"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 Mar-Bal Inc</w:t>
            </w:r>
          </w:p>
        </w:tc>
        <w:tc>
          <w:tcPr>
            <w:tcW w:w="3893" w:type="dxa"/>
            <w:tcBorders>
              <w:top w:val="nil"/>
              <w:left w:val="single" w:sz="8" w:space="0" w:color="auto"/>
              <w:bottom w:val="nil"/>
              <w:right w:val="single" w:sz="8" w:space="0" w:color="auto"/>
            </w:tcBorders>
            <w:noWrap/>
            <w:tcMar>
              <w:top w:w="0" w:type="dxa"/>
              <w:left w:w="108" w:type="dxa"/>
              <w:bottom w:w="0" w:type="dxa"/>
              <w:right w:w="108" w:type="dxa"/>
            </w:tcMar>
            <w:vAlign w:val="bottom"/>
            <w:hideMark/>
          </w:tcPr>
          <w:p w14:paraId="47C413D1"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Chagrin Falls, Ohio</w:t>
            </w:r>
          </w:p>
        </w:tc>
        <w:tc>
          <w:tcPr>
            <w:tcW w:w="890" w:type="dxa"/>
            <w:tcBorders>
              <w:top w:val="nil"/>
              <w:left w:val="nil"/>
              <w:bottom w:val="nil"/>
              <w:right w:val="single" w:sz="8" w:space="0" w:color="auto"/>
            </w:tcBorders>
            <w:noWrap/>
            <w:tcMar>
              <w:top w:w="0" w:type="dxa"/>
              <w:left w:w="108" w:type="dxa"/>
              <w:bottom w:w="0" w:type="dxa"/>
              <w:right w:w="108" w:type="dxa"/>
            </w:tcMar>
            <w:vAlign w:val="bottom"/>
            <w:hideMark/>
          </w:tcPr>
          <w:p w14:paraId="48390F05"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2020</w:t>
            </w:r>
          </w:p>
        </w:tc>
      </w:tr>
      <w:tr w:rsidR="002B5730" w:rsidRPr="002B5730" w14:paraId="5AF86971" w14:textId="77777777" w:rsidTr="00757242">
        <w:trPr>
          <w:trHeight w:val="479"/>
        </w:trPr>
        <w:tc>
          <w:tcPr>
            <w:tcW w:w="922"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77FA4E3A"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2</w:t>
            </w:r>
          </w:p>
        </w:tc>
        <w:tc>
          <w:tcPr>
            <w:tcW w:w="4436"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58980F4A"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Ashland Global Holdings Inc.</w:t>
            </w:r>
          </w:p>
        </w:tc>
        <w:tc>
          <w:tcPr>
            <w:tcW w:w="3893"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5C8F6C69"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INEOS Enterprise</w:t>
            </w:r>
          </w:p>
        </w:tc>
        <w:tc>
          <w:tcPr>
            <w:tcW w:w="890"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053EF2E2"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2019</w:t>
            </w:r>
          </w:p>
        </w:tc>
      </w:tr>
      <w:tr w:rsidR="002B5730" w:rsidRPr="002B5730" w14:paraId="3213CDAA"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6F20DBD"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3</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F05BE8A" w14:textId="77777777" w:rsidR="00757242" w:rsidRPr="002B5730" w:rsidRDefault="00757242">
            <w:pPr>
              <w:rPr>
                <w:rFonts w:ascii="Verdana" w:hAnsi="Verdana"/>
                <w:color w:val="000000" w:themeColor="text1"/>
                <w:sz w:val="20"/>
                <w:szCs w:val="20"/>
              </w:rPr>
            </w:pPr>
            <w:proofErr w:type="spellStart"/>
            <w:r w:rsidRPr="002B5730">
              <w:rPr>
                <w:rFonts w:ascii="Verdana" w:hAnsi="Verdana"/>
                <w:color w:val="000000" w:themeColor="text1"/>
                <w:sz w:val="20"/>
                <w:szCs w:val="20"/>
              </w:rPr>
              <w:t>Aliancys</w:t>
            </w:r>
            <w:proofErr w:type="spellEnd"/>
            <w:r w:rsidRPr="002B5730">
              <w:rPr>
                <w:rFonts w:ascii="Verdana" w:hAnsi="Verdana"/>
                <w:color w:val="000000" w:themeColor="text1"/>
                <w:sz w:val="20"/>
                <w:szCs w:val="20"/>
              </w:rPr>
              <w:t xml:space="preserve"> &amp; AOC Resin</w:t>
            </w:r>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A6B746B"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CVC Capital Partners</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75E273B"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2018</w:t>
            </w:r>
          </w:p>
        </w:tc>
      </w:tr>
      <w:tr w:rsidR="002B5730" w:rsidRPr="002B5730" w14:paraId="2731530E"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CC5B452"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4</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7A38529" w14:textId="77777777" w:rsidR="00757242" w:rsidRPr="002B5730" w:rsidRDefault="00757242">
            <w:pPr>
              <w:rPr>
                <w:rFonts w:ascii="Verdana" w:hAnsi="Verdana"/>
                <w:color w:val="000000" w:themeColor="text1"/>
                <w:sz w:val="20"/>
                <w:szCs w:val="20"/>
              </w:rPr>
            </w:pPr>
            <w:proofErr w:type="spellStart"/>
            <w:r w:rsidRPr="002B5730">
              <w:rPr>
                <w:rFonts w:ascii="Verdana" w:hAnsi="Verdana"/>
                <w:color w:val="000000" w:themeColor="text1"/>
                <w:sz w:val="20"/>
                <w:szCs w:val="20"/>
              </w:rPr>
              <w:t>Polynt</w:t>
            </w:r>
            <w:proofErr w:type="spellEnd"/>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738216E" w14:textId="77777777" w:rsidR="00757242" w:rsidRPr="002B5730" w:rsidRDefault="00757242">
            <w:pPr>
              <w:rPr>
                <w:rFonts w:ascii="Verdana" w:hAnsi="Verdana"/>
                <w:color w:val="000000" w:themeColor="text1"/>
                <w:sz w:val="20"/>
                <w:szCs w:val="20"/>
              </w:rPr>
            </w:pPr>
            <w:proofErr w:type="spellStart"/>
            <w:r w:rsidRPr="002B5730">
              <w:rPr>
                <w:rFonts w:ascii="Verdana" w:hAnsi="Verdana"/>
                <w:color w:val="000000" w:themeColor="text1"/>
                <w:sz w:val="20"/>
                <w:szCs w:val="20"/>
              </w:rPr>
              <w:t>Reichhold</w:t>
            </w:r>
            <w:proofErr w:type="spellEnd"/>
            <w:r w:rsidRPr="002B5730">
              <w:rPr>
                <w:rFonts w:ascii="Verdana" w:hAnsi="Verdana"/>
                <w:color w:val="000000" w:themeColor="text1"/>
                <w:sz w:val="20"/>
                <w:szCs w:val="20"/>
              </w:rPr>
              <w:t xml:space="preserve"> Group</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F6740E5"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2017</w:t>
            </w:r>
          </w:p>
        </w:tc>
      </w:tr>
      <w:tr w:rsidR="002B5730" w:rsidRPr="002B5730" w14:paraId="3852495A"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2A4C0CF7"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5</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29A2125" w14:textId="77777777" w:rsidR="00757242" w:rsidRPr="002B5730" w:rsidRDefault="00757242">
            <w:pPr>
              <w:rPr>
                <w:rFonts w:ascii="Verdana" w:hAnsi="Verdana"/>
                <w:color w:val="000000" w:themeColor="text1"/>
                <w:sz w:val="20"/>
                <w:szCs w:val="20"/>
              </w:rPr>
            </w:pPr>
            <w:proofErr w:type="spellStart"/>
            <w:r w:rsidRPr="002B5730">
              <w:rPr>
                <w:rFonts w:ascii="Verdana" w:hAnsi="Verdana"/>
                <w:color w:val="000000" w:themeColor="text1"/>
                <w:sz w:val="20"/>
                <w:szCs w:val="20"/>
              </w:rPr>
              <w:t>Kemrock</w:t>
            </w:r>
            <w:proofErr w:type="spellEnd"/>
            <w:r w:rsidRPr="002B5730">
              <w:rPr>
                <w:rFonts w:ascii="Verdana" w:hAnsi="Verdana"/>
                <w:color w:val="000000" w:themeColor="text1"/>
                <w:sz w:val="20"/>
                <w:szCs w:val="20"/>
              </w:rPr>
              <w:t xml:space="preserve"> Industries Ltd</w:t>
            </w:r>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DF651DF"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Reliance Industries Ltd</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DAFB226" w14:textId="4E2E806D"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2018</w:t>
            </w:r>
          </w:p>
        </w:tc>
      </w:tr>
    </w:tbl>
    <w:p w14:paraId="01CADF6A" w14:textId="4D7C57FC" w:rsidR="00A14586" w:rsidRPr="002B5730" w:rsidRDefault="009E10C0" w:rsidP="00F25B3D">
      <w:pPr>
        <w:rPr>
          <w:rFonts w:ascii="Calibri" w:hAnsi="Calibri" w:cs="Calibri"/>
          <w:color w:val="000000" w:themeColor="text1"/>
        </w:rPr>
      </w:pPr>
      <w:r w:rsidRPr="002B5730">
        <w:rPr>
          <w:noProof/>
          <w:color w:val="000000" w:themeColor="text1"/>
        </w:rPr>
        <mc:AlternateContent>
          <mc:Choice Requires="wps">
            <w:drawing>
              <wp:anchor distT="0" distB="0" distL="114300" distR="114300" simplePos="0" relativeHeight="252224512" behindDoc="0" locked="0" layoutInCell="1" allowOverlap="1" wp14:anchorId="5C3B0A4B" wp14:editId="067B9A04">
                <wp:simplePos x="0" y="0"/>
                <wp:positionH relativeFrom="column">
                  <wp:posOffset>4688840</wp:posOffset>
                </wp:positionH>
                <wp:positionV relativeFrom="paragraph">
                  <wp:posOffset>42545</wp:posOffset>
                </wp:positionV>
                <wp:extent cx="1864360" cy="200025"/>
                <wp:effectExtent l="0" t="0" r="0" b="0"/>
                <wp:wrapNone/>
                <wp:docPr id="236"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6CE43E3E" w14:textId="77777777" w:rsidR="00EC0757" w:rsidRPr="00687E98" w:rsidRDefault="00EC0757" w:rsidP="00EC075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C3B0A4B" id="_x0000_s1169" type="#_x0000_t202" style="position:absolute;margin-left:369.2pt;margin-top:3.35pt;width:146.8pt;height:15.7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" filled="f" stroked="f">
                <v:textbox style="mso-fit-shape-to-text:t">
                  <w:txbxContent>
                    <w:p w14:paraId="6CE43E3E" w14:textId="77777777" w:rsidR="00EC0757" w:rsidRPr="00687E98" w:rsidRDefault="00EC0757" w:rsidP="00EC075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0C54CD94" w14:textId="3069F0B6" w:rsidR="00927B78" w:rsidRPr="00927B78" w:rsidRDefault="00927B78" w:rsidP="00927B78">
      <w:pPr>
        <w:spacing w:line="240" w:lineRule="auto"/>
        <w:rPr>
          <w:rFonts w:ascii="Arial" w:hAnsi="Arial" w:cs="Arial"/>
          <w:b/>
          <w:bCs/>
          <w:color w:val="000000"/>
          <w:sz w:val="24"/>
          <w:szCs w:val="24"/>
        </w:rPr>
      </w:pPr>
      <w:r w:rsidRPr="00073AC3">
        <w:rPr>
          <w:rFonts w:ascii="Arial" w:hAnsi="Arial" w:cs="Arial"/>
          <w:b/>
          <w:bCs/>
          <w:sz w:val="24"/>
          <w:szCs w:val="24"/>
        </w:rPr>
        <w:t>3.</w:t>
      </w:r>
      <w:r w:rsidR="00D16404">
        <w:rPr>
          <w:rFonts w:ascii="Arial" w:hAnsi="Arial" w:cs="Arial"/>
          <w:b/>
          <w:bCs/>
          <w:sz w:val="24"/>
          <w:szCs w:val="24"/>
        </w:rPr>
        <w:t>10.</w:t>
      </w:r>
      <w:r w:rsidRPr="00073AC3">
        <w:rPr>
          <w:rFonts w:ascii="Arial" w:hAnsi="Arial" w:cs="Arial"/>
          <w:b/>
          <w:bCs/>
          <w:sz w:val="24"/>
          <w:szCs w:val="24"/>
        </w:rPr>
        <w:t xml:space="preserve"> Technology Evaluation</w:t>
      </w:r>
      <w:r w:rsidRPr="00927B78">
        <w:rPr>
          <w:rFonts w:ascii="Arial" w:hAnsi="Arial" w:cs="Arial"/>
          <w:b/>
          <w:bCs/>
          <w:color w:val="000000"/>
          <w:sz w:val="24"/>
          <w:szCs w:val="24"/>
        </w:rPr>
        <w:t>:</w:t>
      </w:r>
    </w:p>
    <w:p w14:paraId="647D14C8" w14:textId="6AB5C02C" w:rsidR="00A03ADD" w:rsidRDefault="00A03ADD" w:rsidP="00927B78">
      <w:pPr>
        <w:spacing w:before="240" w:line="360" w:lineRule="auto"/>
        <w:jc w:val="both"/>
        <w:rPr>
          <w:rFonts w:ascii="Arial" w:hAnsi="Arial" w:cs="Arial"/>
          <w:sz w:val="24"/>
          <w:szCs w:val="24"/>
        </w:rPr>
      </w:pPr>
      <w:r w:rsidRPr="00A03ADD">
        <w:rPr>
          <w:rFonts w:ascii="Arial" w:hAnsi="Arial" w:cs="Arial"/>
          <w:sz w:val="24"/>
          <w:szCs w:val="24"/>
        </w:rPr>
        <w:t>Vinyl Ester Resins are downstream products of Epoxy Resin. Most manufacturing companies have their in-house technologies and R&amp;D facilities to make formulations. Key reactions are carried out with the help of a batch reactor and blender which can be outsourced. Conventionally, manufacturing process involves charging batch reactor with a feedstock and then blending it with an organic solvent such as styrene monomer</w:t>
      </w:r>
      <w:proofErr w:type="gramStart"/>
      <w:r w:rsidRPr="00A03ADD">
        <w:rPr>
          <w:rFonts w:ascii="Arial" w:hAnsi="Arial" w:cs="Arial"/>
          <w:sz w:val="24"/>
          <w:szCs w:val="24"/>
        </w:rPr>
        <w:t xml:space="preserve">.  </w:t>
      </w:r>
      <w:proofErr w:type="gramEnd"/>
      <w:r w:rsidRPr="00A03ADD">
        <w:rPr>
          <w:rFonts w:ascii="Arial" w:hAnsi="Arial" w:cs="Arial"/>
          <w:sz w:val="24"/>
          <w:szCs w:val="24"/>
        </w:rPr>
        <w:t xml:space="preserve">There is no technology licensor for the product. </w:t>
      </w:r>
      <w:r w:rsidRPr="00A03ADD">
        <w:rPr>
          <w:rFonts w:ascii="Arial" w:hAnsi="Arial" w:cs="Arial"/>
          <w:sz w:val="24"/>
          <w:szCs w:val="24"/>
        </w:rPr>
        <w:lastRenderedPageBreak/>
        <w:t>Indian manufacturing compan</w:t>
      </w:r>
      <w:r w:rsidR="00051A2F">
        <w:rPr>
          <w:rFonts w:ascii="Arial" w:hAnsi="Arial" w:cs="Arial"/>
          <w:sz w:val="24"/>
          <w:szCs w:val="24"/>
        </w:rPr>
        <w:t>ies</w:t>
      </w:r>
      <w:r w:rsidRPr="00A03ADD">
        <w:rPr>
          <w:rFonts w:ascii="Arial" w:hAnsi="Arial" w:cs="Arial"/>
          <w:sz w:val="24"/>
          <w:szCs w:val="24"/>
        </w:rPr>
        <w:t xml:space="preserve"> such as Innovative Resins, </w:t>
      </w:r>
      <w:proofErr w:type="spellStart"/>
      <w:r w:rsidRPr="00A03ADD">
        <w:rPr>
          <w:rFonts w:ascii="Arial" w:hAnsi="Arial" w:cs="Arial"/>
          <w:sz w:val="24"/>
          <w:szCs w:val="24"/>
        </w:rPr>
        <w:t>Satyen</w:t>
      </w:r>
      <w:proofErr w:type="spellEnd"/>
      <w:r w:rsidRPr="00A03ADD">
        <w:rPr>
          <w:rFonts w:ascii="Arial" w:hAnsi="Arial" w:cs="Arial"/>
          <w:sz w:val="24"/>
          <w:szCs w:val="24"/>
        </w:rPr>
        <w:t xml:space="preserve"> Polymers, </w:t>
      </w:r>
      <w:proofErr w:type="spellStart"/>
      <w:r w:rsidRPr="00A03ADD">
        <w:rPr>
          <w:rFonts w:ascii="Arial" w:hAnsi="Arial" w:cs="Arial"/>
          <w:sz w:val="24"/>
          <w:szCs w:val="24"/>
        </w:rPr>
        <w:t>Mechemco</w:t>
      </w:r>
      <w:proofErr w:type="spellEnd"/>
      <w:r w:rsidRPr="00A03ADD">
        <w:rPr>
          <w:rFonts w:ascii="Arial" w:hAnsi="Arial" w:cs="Arial"/>
          <w:sz w:val="24"/>
          <w:szCs w:val="24"/>
        </w:rPr>
        <w:t xml:space="preserve"> Resins among others have In-house batch reactor set up. However, they depend on domestic or international market for feedstocks Epoxy resin, Bisphenol-A, and other additives.</w:t>
      </w:r>
    </w:p>
    <w:p w14:paraId="79571D6F" w14:textId="58F8C152" w:rsidR="00927B78" w:rsidRPr="00051A2F" w:rsidRDefault="00927B78" w:rsidP="00051A2F">
      <w:pPr>
        <w:rPr>
          <w:b/>
          <w:bCs/>
        </w:rPr>
      </w:pPr>
      <w:r w:rsidRPr="00051A2F">
        <w:t xml:space="preserve">                 </w:t>
      </w:r>
    </w:p>
    <w:p w14:paraId="05579F24" w14:textId="77777777" w:rsidR="006439A1" w:rsidRDefault="006439A1" w:rsidP="000304B9">
      <w:pPr>
        <w:spacing w:line="480" w:lineRule="auto"/>
        <w:jc w:val="both"/>
        <w:rPr>
          <w:rFonts w:ascii="Verdana" w:eastAsia="Verdana" w:hAnsi="Verdana" w:cs="Verdana"/>
          <w:b/>
          <w:bCs/>
          <w:i/>
          <w:iCs/>
          <w:color w:val="000000" w:themeColor="text1"/>
          <w:kern w:val="24"/>
          <w:sz w:val="20"/>
          <w:szCs w:val="20"/>
          <w:u w:val="single"/>
          <w:lang w:val="en-US"/>
        </w:rPr>
        <w:sectPr w:rsidR="006439A1"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5654CEC" w14:textId="3F8CCDD1" w:rsidR="004C5239" w:rsidRPr="00927B78" w:rsidRDefault="004C5239" w:rsidP="007A7901">
      <w:pPr>
        <w:spacing w:line="480" w:lineRule="auto"/>
        <w:rPr>
          <w:rFonts w:ascii="Arial" w:eastAsia="Verdana" w:hAnsi="Arial" w:cs="Arial"/>
          <w:b/>
          <w:bCs/>
          <w:color w:val="000000" w:themeColor="text1"/>
          <w:kern w:val="24"/>
          <w:sz w:val="24"/>
          <w:szCs w:val="24"/>
          <w:lang w:val="en-US"/>
          <w14:textOutline w14:w="9525" w14:cap="rnd" w14:cmpd="sng" w14:algn="ctr">
            <w14:noFill/>
            <w14:prstDash w14:val="solid"/>
            <w14:bevel/>
          </w14:textOutline>
        </w:rPr>
      </w:pPr>
      <w:bookmarkStart w:id="46" w:name="_Hlk85477119"/>
      <w:r w:rsidRPr="00927B78">
        <w:rPr>
          <w:rFonts w:ascii="Arial" w:eastAsia="Verdana" w:hAnsi="Arial" w:cs="Arial"/>
          <w:b/>
          <w:bCs/>
          <w:color w:val="000000" w:themeColor="text1"/>
          <w:kern w:val="24"/>
          <w:sz w:val="24"/>
          <w:szCs w:val="24"/>
          <w:lang w:val="en-US"/>
        </w:rPr>
        <w:t>3.</w:t>
      </w:r>
      <w:r w:rsidR="00D16404">
        <w:rPr>
          <w:rFonts w:ascii="Arial" w:eastAsia="Verdana" w:hAnsi="Arial" w:cs="Arial"/>
          <w:b/>
          <w:bCs/>
          <w:color w:val="000000" w:themeColor="text1"/>
          <w:kern w:val="24"/>
          <w:sz w:val="24"/>
          <w:szCs w:val="24"/>
          <w:lang w:val="en-US"/>
        </w:rPr>
        <w:t>11</w:t>
      </w:r>
      <w:r w:rsidRPr="00927B78">
        <w:rPr>
          <w:rFonts w:ascii="Arial" w:eastAsia="Verdana" w:hAnsi="Arial" w:cs="Arial"/>
          <w:b/>
          <w:bCs/>
          <w:color w:val="000000" w:themeColor="text1"/>
          <w:kern w:val="24"/>
          <w:sz w:val="24"/>
          <w:szCs w:val="24"/>
          <w:lang w:val="en-US"/>
        </w:rPr>
        <w:t>. Pricing Analysis</w:t>
      </w:r>
    </w:p>
    <w:p w14:paraId="4B11E754" w14:textId="52E719B2" w:rsidR="00040724" w:rsidRPr="002B5730" w:rsidRDefault="007A7901" w:rsidP="00E33B0C">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Discussions </w:t>
      </w:r>
      <w:r w:rsidR="00DD017A" w:rsidRPr="002B5730">
        <w:rPr>
          <w:rFonts w:ascii="Arial" w:eastAsia="Arial" w:hAnsi="Arial" w:cs="Arial"/>
          <w:color w:val="000000" w:themeColor="text1"/>
          <w:sz w:val="24"/>
          <w:szCs w:val="24"/>
        </w:rPr>
        <w:t xml:space="preserve">on </w:t>
      </w:r>
      <w:r w:rsidRPr="002B5730">
        <w:rPr>
          <w:rFonts w:ascii="Arial" w:eastAsia="Arial" w:hAnsi="Arial" w:cs="Arial"/>
          <w:color w:val="000000" w:themeColor="text1"/>
          <w:sz w:val="24"/>
          <w:szCs w:val="24"/>
        </w:rPr>
        <w:t>Vinyl E</w:t>
      </w:r>
      <w:r w:rsidR="006D4425">
        <w:rPr>
          <w:rFonts w:ascii="Arial" w:eastAsia="Arial" w:hAnsi="Arial" w:cs="Arial"/>
          <w:color w:val="000000" w:themeColor="text1"/>
          <w:sz w:val="24"/>
          <w:szCs w:val="24"/>
        </w:rPr>
        <w:t>st</w:t>
      </w:r>
      <w:r w:rsidRPr="002B5730">
        <w:rPr>
          <w:rFonts w:ascii="Arial" w:eastAsia="Arial" w:hAnsi="Arial" w:cs="Arial"/>
          <w:color w:val="000000" w:themeColor="text1"/>
          <w:sz w:val="24"/>
          <w:szCs w:val="24"/>
        </w:rPr>
        <w:t>er Resin</w:t>
      </w:r>
      <w:r w:rsidR="00545715">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 xml:space="preserve">remained firm since the beginning of 2021 following the pickup in </w:t>
      </w:r>
      <w:r w:rsidR="006D4425">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market activities as the economy significantly rebounded from C</w:t>
      </w:r>
      <w:r w:rsidR="00DD017A" w:rsidRPr="002B5730">
        <w:rPr>
          <w:rFonts w:ascii="Arial" w:eastAsia="Arial" w:hAnsi="Arial" w:cs="Arial"/>
          <w:color w:val="000000" w:themeColor="text1"/>
          <w:sz w:val="24"/>
          <w:szCs w:val="24"/>
        </w:rPr>
        <w:t xml:space="preserve">OVID-19 </w:t>
      </w:r>
      <w:r w:rsidRPr="002B5730">
        <w:rPr>
          <w:rFonts w:ascii="Arial" w:eastAsia="Arial" w:hAnsi="Arial" w:cs="Arial"/>
          <w:color w:val="000000" w:themeColor="text1"/>
          <w:sz w:val="24"/>
          <w:szCs w:val="24"/>
        </w:rPr>
        <w:t xml:space="preserve">repercussions. However, the increment has been marginal yet consistent due to constraint fluctuations in base </w:t>
      </w:r>
      <w:proofErr w:type="spellStart"/>
      <w:r w:rsidRPr="002B5730">
        <w:rPr>
          <w:rFonts w:ascii="Arial" w:eastAsia="Arial" w:hAnsi="Arial" w:cs="Arial"/>
          <w:color w:val="000000" w:themeColor="text1"/>
          <w:sz w:val="24"/>
          <w:szCs w:val="24"/>
        </w:rPr>
        <w:t>Novolac</w:t>
      </w:r>
      <w:proofErr w:type="spellEnd"/>
      <w:r w:rsidRPr="002B5730">
        <w:rPr>
          <w:rFonts w:ascii="Arial" w:eastAsia="Arial" w:hAnsi="Arial" w:cs="Arial"/>
          <w:color w:val="000000" w:themeColor="text1"/>
          <w:sz w:val="24"/>
          <w:szCs w:val="24"/>
        </w:rPr>
        <w:t xml:space="preserve"> costs. </w:t>
      </w:r>
      <w:r w:rsidR="00A03ADD" w:rsidRPr="00A03ADD">
        <w:rPr>
          <w:rFonts w:ascii="Arial" w:eastAsia="Arial" w:hAnsi="Arial" w:cs="Arial"/>
          <w:color w:val="000000" w:themeColor="text1"/>
          <w:sz w:val="24"/>
          <w:szCs w:val="24"/>
        </w:rPr>
        <w:t xml:space="preserve">There has been little to no adverse impact of the second wave of Covid in India, as demand for the material remained </w:t>
      </w:r>
      <w:r w:rsidRPr="002B5730">
        <w:rPr>
          <w:rFonts w:ascii="Arial" w:eastAsia="Arial" w:hAnsi="Arial" w:cs="Arial"/>
          <w:color w:val="000000" w:themeColor="text1"/>
          <w:sz w:val="24"/>
          <w:szCs w:val="24"/>
        </w:rPr>
        <w:t xml:space="preserve">consistent from packaging sector amidst </w:t>
      </w:r>
      <w:r w:rsidR="00E33B0C" w:rsidRPr="002B5730">
        <w:rPr>
          <w:rFonts w:ascii="Arial" w:eastAsia="Arial" w:hAnsi="Arial" w:cs="Arial"/>
          <w:color w:val="000000" w:themeColor="text1"/>
          <w:sz w:val="24"/>
          <w:szCs w:val="24"/>
        </w:rPr>
        <w:t>favourable</w:t>
      </w:r>
      <w:r w:rsidRPr="002B5730">
        <w:rPr>
          <w:rFonts w:ascii="Arial" w:eastAsia="Arial" w:hAnsi="Arial" w:cs="Arial"/>
          <w:color w:val="000000" w:themeColor="text1"/>
          <w:sz w:val="24"/>
          <w:szCs w:val="24"/>
        </w:rPr>
        <w:t xml:space="preserve"> consumer sentiments. Thus, after showcasing a marginal dullness in May</w:t>
      </w:r>
      <w:r w:rsidR="006D4425">
        <w:rPr>
          <w:rFonts w:ascii="Arial" w:eastAsia="Arial" w:hAnsi="Arial" w:cs="Arial"/>
          <w:color w:val="000000" w:themeColor="text1"/>
          <w:sz w:val="24"/>
          <w:szCs w:val="24"/>
        </w:rPr>
        <w:t xml:space="preserve"> 2021</w:t>
      </w:r>
      <w:r w:rsidRPr="002B5730">
        <w:rPr>
          <w:rFonts w:ascii="Arial" w:eastAsia="Arial" w:hAnsi="Arial" w:cs="Arial"/>
          <w:color w:val="000000" w:themeColor="text1"/>
          <w:sz w:val="24"/>
          <w:szCs w:val="24"/>
        </w:rPr>
        <w:t xml:space="preserve">, </w:t>
      </w:r>
      <w:r w:rsidR="00DD017A" w:rsidRPr="002B5730">
        <w:rPr>
          <w:rFonts w:ascii="Arial" w:eastAsia="Arial" w:hAnsi="Arial" w:cs="Arial"/>
          <w:color w:val="000000" w:themeColor="text1"/>
          <w:sz w:val="24"/>
          <w:szCs w:val="24"/>
        </w:rPr>
        <w:t>p</w:t>
      </w:r>
      <w:r w:rsidRPr="002B5730">
        <w:rPr>
          <w:rFonts w:ascii="Arial" w:eastAsia="Arial" w:hAnsi="Arial" w:cs="Arial"/>
          <w:color w:val="000000" w:themeColor="text1"/>
          <w:sz w:val="24"/>
          <w:szCs w:val="24"/>
        </w:rPr>
        <w:t>rices again revived in June</w:t>
      </w:r>
      <w:r w:rsidR="006D4425">
        <w:rPr>
          <w:rFonts w:ascii="Arial" w:eastAsia="Arial" w:hAnsi="Arial" w:cs="Arial"/>
          <w:color w:val="000000" w:themeColor="text1"/>
          <w:sz w:val="24"/>
          <w:szCs w:val="24"/>
        </w:rPr>
        <w:t xml:space="preserve"> 2021</w:t>
      </w:r>
      <w:r w:rsidR="00DD017A"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 xml:space="preserve">following the resumption in market activities across the nation. Besides, soaring freight cost along several trade routes since the beginning </w:t>
      </w:r>
      <w:r w:rsidR="006D4425">
        <w:rPr>
          <w:rFonts w:ascii="Arial" w:eastAsia="Arial" w:hAnsi="Arial" w:cs="Arial"/>
          <w:color w:val="000000" w:themeColor="text1"/>
          <w:sz w:val="24"/>
          <w:szCs w:val="24"/>
        </w:rPr>
        <w:t xml:space="preserve">of </w:t>
      </w:r>
      <w:r w:rsidRPr="002B5730">
        <w:rPr>
          <w:rFonts w:ascii="Arial" w:eastAsia="Arial" w:hAnsi="Arial" w:cs="Arial"/>
          <w:color w:val="000000" w:themeColor="text1"/>
          <w:sz w:val="24"/>
          <w:szCs w:val="24"/>
        </w:rPr>
        <w:t>202</w:t>
      </w:r>
      <w:r w:rsidR="006D4425">
        <w:rPr>
          <w:rFonts w:ascii="Arial" w:eastAsia="Arial" w:hAnsi="Arial" w:cs="Arial"/>
          <w:color w:val="000000" w:themeColor="text1"/>
          <w:sz w:val="24"/>
          <w:szCs w:val="24"/>
        </w:rPr>
        <w:t>1</w:t>
      </w:r>
      <w:r w:rsidRPr="002B5730">
        <w:rPr>
          <w:rFonts w:ascii="Arial" w:eastAsia="Arial" w:hAnsi="Arial" w:cs="Arial"/>
          <w:color w:val="000000" w:themeColor="text1"/>
          <w:sz w:val="24"/>
          <w:szCs w:val="24"/>
        </w:rPr>
        <w:t xml:space="preserve"> has also contributed to raise </w:t>
      </w:r>
      <w:r w:rsidR="009F4C84" w:rsidRPr="002B5730">
        <w:rPr>
          <w:rFonts w:ascii="Arial" w:eastAsia="Arial" w:hAnsi="Arial" w:cs="Arial"/>
          <w:color w:val="000000" w:themeColor="text1"/>
          <w:sz w:val="24"/>
          <w:szCs w:val="24"/>
        </w:rPr>
        <w:t xml:space="preserve">in </w:t>
      </w:r>
      <w:r w:rsidRPr="002B5730">
        <w:rPr>
          <w:rFonts w:ascii="Arial" w:eastAsia="Arial" w:hAnsi="Arial" w:cs="Arial"/>
          <w:color w:val="000000" w:themeColor="text1"/>
          <w:sz w:val="24"/>
          <w:szCs w:val="24"/>
        </w:rPr>
        <w:t>values at times of prevalent demand pattern</w:t>
      </w:r>
      <w:r w:rsidR="004644A7" w:rsidRPr="002B5730">
        <w:rPr>
          <w:rFonts w:ascii="Arial" w:eastAsia="Arial" w:hAnsi="Arial" w:cs="Arial"/>
          <w:color w:val="000000" w:themeColor="text1"/>
          <w:sz w:val="24"/>
          <w:szCs w:val="24"/>
        </w:rPr>
        <w:t>.</w:t>
      </w:r>
    </w:p>
    <w:p w14:paraId="24A53DE8" w14:textId="77777777" w:rsidR="00005343" w:rsidRDefault="00005343" w:rsidP="007A7901">
      <w:pPr>
        <w:spacing w:line="480" w:lineRule="auto"/>
        <w:rPr>
          <w:rFonts w:ascii="Verdana" w:eastAsia="Verdana" w:hAnsi="Verdana" w:cs="Verdana"/>
          <w:b/>
          <w:bCs/>
          <w:color w:val="000000" w:themeColor="text1"/>
          <w:kern w:val="24"/>
          <w:sz w:val="20"/>
          <w:szCs w:val="20"/>
        </w:rPr>
        <w:sectPr w:rsidR="0000534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94AD760" w14:textId="521EA49D" w:rsidR="007A7901" w:rsidRPr="00CA5DDE" w:rsidRDefault="00884E69" w:rsidP="007A7901">
      <w:pPr>
        <w:spacing w:line="480" w:lineRule="auto"/>
        <w:rPr>
          <w:rFonts w:ascii="Arial" w:eastAsia="Verdana" w:hAnsi="Arial" w:cs="Arial"/>
          <w:b/>
          <w:bCs/>
          <w:color w:val="000000" w:themeColor="text1"/>
          <w:kern w:val="24"/>
          <w:sz w:val="24"/>
          <w:szCs w:val="24"/>
          <w:lang w:val="en-US"/>
        </w:rPr>
      </w:pPr>
      <w:r w:rsidRPr="00CA5DDE">
        <w:rPr>
          <w:rFonts w:ascii="Arial" w:eastAsia="Verdana" w:hAnsi="Arial" w:cs="Arial"/>
          <w:b/>
          <w:bCs/>
          <w:color w:val="000000" w:themeColor="text1"/>
          <w:kern w:val="24"/>
          <w:sz w:val="24"/>
          <w:szCs w:val="24"/>
          <w:lang w:val="en-US"/>
        </w:rPr>
        <w:t>Global</w:t>
      </w:r>
      <w:r w:rsidR="007A7901" w:rsidRPr="00CA5DDE">
        <w:rPr>
          <w:rFonts w:ascii="Arial" w:eastAsia="Verdana" w:hAnsi="Arial" w:cs="Arial"/>
          <w:b/>
          <w:bCs/>
          <w:color w:val="000000" w:themeColor="text1"/>
          <w:kern w:val="24"/>
          <w:sz w:val="24"/>
          <w:szCs w:val="24"/>
          <w:lang w:val="en-US"/>
        </w:rPr>
        <w:t xml:space="preserve"> Vinyl E</w:t>
      </w:r>
      <w:r w:rsidR="0026260F" w:rsidRPr="00CA5DDE">
        <w:rPr>
          <w:rFonts w:ascii="Arial" w:eastAsia="Verdana" w:hAnsi="Arial" w:cs="Arial"/>
          <w:b/>
          <w:bCs/>
          <w:color w:val="000000" w:themeColor="text1"/>
          <w:kern w:val="24"/>
          <w:sz w:val="24"/>
          <w:szCs w:val="24"/>
          <w:lang w:val="en-US"/>
        </w:rPr>
        <w:t>st</w:t>
      </w:r>
      <w:r w:rsidR="007A7901" w:rsidRPr="00CA5DDE">
        <w:rPr>
          <w:rFonts w:ascii="Arial" w:eastAsia="Verdana" w:hAnsi="Arial" w:cs="Arial"/>
          <w:b/>
          <w:bCs/>
          <w:color w:val="000000" w:themeColor="text1"/>
          <w:kern w:val="24"/>
          <w:sz w:val="24"/>
          <w:szCs w:val="24"/>
          <w:lang w:val="en-US"/>
        </w:rPr>
        <w:t>er Resin Yearly Prices, 201</w:t>
      </w:r>
      <w:r w:rsidRPr="00CA5DDE">
        <w:rPr>
          <w:rFonts w:ascii="Arial" w:eastAsia="Verdana" w:hAnsi="Arial" w:cs="Arial"/>
          <w:b/>
          <w:bCs/>
          <w:color w:val="000000" w:themeColor="text1"/>
          <w:kern w:val="24"/>
          <w:sz w:val="24"/>
          <w:szCs w:val="24"/>
          <w:lang w:val="en-US"/>
        </w:rPr>
        <w:t>5-2030</w:t>
      </w:r>
      <w:r w:rsidR="007A7901" w:rsidRPr="00CA5DDE">
        <w:rPr>
          <w:rFonts w:ascii="Arial" w:eastAsia="Verdana" w:hAnsi="Arial" w:cs="Arial"/>
          <w:b/>
          <w:bCs/>
          <w:color w:val="000000" w:themeColor="text1"/>
          <w:kern w:val="24"/>
          <w:sz w:val="24"/>
          <w:szCs w:val="24"/>
          <w:lang w:val="en-US"/>
        </w:rPr>
        <w:t xml:space="preserve"> (</w:t>
      </w:r>
      <w:r w:rsidRPr="00CA5DDE">
        <w:rPr>
          <w:rFonts w:ascii="Arial" w:eastAsia="Verdana" w:hAnsi="Arial" w:cs="Arial"/>
          <w:b/>
          <w:bCs/>
          <w:color w:val="000000" w:themeColor="text1"/>
          <w:kern w:val="24"/>
          <w:sz w:val="24"/>
          <w:szCs w:val="24"/>
          <w:lang w:val="en-US"/>
        </w:rPr>
        <w:t>USD</w:t>
      </w:r>
      <w:r w:rsidR="007A7901" w:rsidRPr="00CA5DDE">
        <w:rPr>
          <w:rFonts w:ascii="Arial" w:eastAsia="Verdana" w:hAnsi="Arial" w:cs="Arial"/>
          <w:b/>
          <w:bCs/>
          <w:color w:val="000000" w:themeColor="text1"/>
          <w:kern w:val="24"/>
          <w:sz w:val="24"/>
          <w:szCs w:val="24"/>
          <w:lang w:val="en-US"/>
        </w:rPr>
        <w:t>/</w:t>
      </w:r>
      <w:proofErr w:type="spellStart"/>
      <w:r w:rsidR="007A7901" w:rsidRPr="00CA5DDE">
        <w:rPr>
          <w:rFonts w:ascii="Arial" w:eastAsia="Verdana" w:hAnsi="Arial" w:cs="Arial"/>
          <w:b/>
          <w:bCs/>
          <w:color w:val="000000" w:themeColor="text1"/>
          <w:kern w:val="24"/>
          <w:sz w:val="24"/>
          <w:szCs w:val="24"/>
          <w:lang w:val="en-US"/>
        </w:rPr>
        <w:t>Tonne</w:t>
      </w:r>
      <w:proofErr w:type="spellEnd"/>
      <w:r w:rsidR="007A7901" w:rsidRPr="00CA5DDE">
        <w:rPr>
          <w:rFonts w:ascii="Arial" w:eastAsia="Verdana" w:hAnsi="Arial" w:cs="Arial"/>
          <w:b/>
          <w:bCs/>
          <w:color w:val="000000" w:themeColor="text1"/>
          <w:kern w:val="24"/>
          <w:sz w:val="24"/>
          <w:szCs w:val="24"/>
          <w:lang w:val="en-US"/>
        </w:rPr>
        <w:t>)</w:t>
      </w:r>
    </w:p>
    <w:p w14:paraId="58B13EE2" w14:textId="3486E129" w:rsidR="007A7901" w:rsidRPr="002B5730" w:rsidRDefault="002107B2" w:rsidP="007A7901">
      <w:pPr>
        <w:spacing w:line="480" w:lineRule="auto"/>
        <w:rPr>
          <w:rFonts w:ascii="Arial" w:eastAsia="Arial" w:hAnsi="Arial" w:cs="Arial"/>
          <w:b/>
          <w:bCs/>
          <w:color w:val="000000" w:themeColor="text1"/>
          <w:sz w:val="24"/>
          <w:szCs w:val="24"/>
        </w:rPr>
      </w:pPr>
      <w:r w:rsidRPr="002B5730">
        <w:rPr>
          <w:rFonts w:ascii="Arial" w:eastAsia="Arial" w:hAnsi="Arial" w:cs="Arial"/>
          <w:b/>
          <w:bCs/>
          <w:noProof/>
          <w:color w:val="000000" w:themeColor="text1"/>
          <w:sz w:val="24"/>
          <w:szCs w:val="24"/>
        </w:rPr>
        <w:drawing>
          <wp:inline distT="0" distB="0" distL="0" distR="0" wp14:anchorId="3578B045" wp14:editId="78B056DC">
            <wp:extent cx="6172200" cy="2819400"/>
            <wp:effectExtent l="0" t="0" r="0" b="0"/>
            <wp:docPr id="1027" name="Chart 1027">
              <a:extLst xmlns:a="http://schemas.openxmlformats.org/drawingml/2006/main">
                <a:ext uri="{FF2B5EF4-FFF2-40B4-BE49-F238E27FC236}">
                  <a16:creationId xmlns:a16="http://schemas.microsoft.com/office/drawing/2014/main" id="{906CF5DD-5964-4F6B-8CC0-2B13FA9700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396A72B4" w14:textId="77777777" w:rsidR="00040724" w:rsidRPr="002B5730" w:rsidRDefault="00040724" w:rsidP="009E2A18">
      <w:pPr>
        <w:spacing w:line="360" w:lineRule="auto"/>
        <w:rPr>
          <w:rFonts w:ascii="Arial" w:eastAsia="Arial" w:hAnsi="Arial" w:cs="Arial"/>
          <w:color w:val="000000" w:themeColor="text1"/>
          <w:sz w:val="24"/>
          <w:szCs w:val="24"/>
        </w:rPr>
      </w:pPr>
    </w:p>
    <w:p w14:paraId="282B2914" w14:textId="77777777" w:rsidR="00CD6836" w:rsidRDefault="00CD6836" w:rsidP="004644A7">
      <w:pPr>
        <w:spacing w:line="360" w:lineRule="auto"/>
        <w:jc w:val="both"/>
        <w:rPr>
          <w:rFonts w:ascii="Arial" w:eastAsia="Arial" w:hAnsi="Arial" w:cs="Arial"/>
          <w:color w:val="000000" w:themeColor="text1"/>
          <w:sz w:val="24"/>
          <w:szCs w:val="24"/>
        </w:rPr>
        <w:sectPr w:rsidR="00CD6836"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8A9D55E" w14:textId="117B3743" w:rsidR="002107B2" w:rsidRDefault="002107B2" w:rsidP="00905DCB">
      <w:pPr>
        <w:spacing w:line="360" w:lineRule="auto"/>
        <w:jc w:val="both"/>
        <w:rPr>
          <w:rFonts w:ascii="Arial" w:eastAsia="Arial" w:hAnsi="Arial" w:cs="Arial"/>
          <w:color w:val="000000" w:themeColor="text1"/>
          <w:sz w:val="24"/>
          <w:szCs w:val="24"/>
        </w:rPr>
      </w:pPr>
      <w:r w:rsidRPr="002B5730">
        <w:rPr>
          <w:rFonts w:ascii="Arial" w:eastAsia="Arial" w:hAnsi="Arial" w:cs="Arial"/>
          <w:b/>
          <w:bCs/>
          <w:noProof/>
          <w:color w:val="000000" w:themeColor="text1"/>
          <w:sz w:val="24"/>
          <w:szCs w:val="24"/>
        </w:rPr>
        <w:lastRenderedPageBreak/>
        <w:drawing>
          <wp:inline distT="0" distB="0" distL="0" distR="0" wp14:anchorId="3F03AE53" wp14:editId="200140EB">
            <wp:extent cx="6070600" cy="2796363"/>
            <wp:effectExtent l="0" t="0" r="6350" b="4445"/>
            <wp:docPr id="35" name="Chart 35">
              <a:extLst xmlns:a="http://schemas.openxmlformats.org/drawingml/2006/main">
                <a:ext uri="{FF2B5EF4-FFF2-40B4-BE49-F238E27FC236}">
                  <a16:creationId xmlns:a16="http://schemas.microsoft.com/office/drawing/2014/main" id="{906CF5DD-5964-4F6B-8CC0-2B13FA9700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1C683E98" w14:textId="77777777" w:rsidR="002107B2" w:rsidRDefault="002107B2" w:rsidP="00905DCB">
      <w:pPr>
        <w:spacing w:line="360" w:lineRule="auto"/>
        <w:jc w:val="both"/>
        <w:rPr>
          <w:rFonts w:ascii="Arial" w:eastAsia="Arial" w:hAnsi="Arial" w:cs="Arial"/>
          <w:color w:val="000000" w:themeColor="text1"/>
          <w:sz w:val="24"/>
          <w:szCs w:val="24"/>
        </w:rPr>
      </w:pPr>
    </w:p>
    <w:bookmarkEnd w:id="46"/>
    <w:p w14:paraId="6C4A1704" w14:textId="77777777" w:rsidR="002107B2" w:rsidRPr="002107B2" w:rsidRDefault="002107B2" w:rsidP="002107B2">
      <w:pPr>
        <w:spacing w:line="360" w:lineRule="auto"/>
        <w:jc w:val="both"/>
        <w:rPr>
          <w:rFonts w:ascii="Arial" w:eastAsia="Arial" w:hAnsi="Arial" w:cs="Arial"/>
          <w:color w:val="000000" w:themeColor="text1"/>
          <w:sz w:val="24"/>
          <w:szCs w:val="24"/>
        </w:rPr>
      </w:pPr>
      <w:r w:rsidRPr="002107B2">
        <w:rPr>
          <w:rFonts w:ascii="Arial" w:eastAsia="Arial" w:hAnsi="Arial" w:cs="Arial"/>
          <w:color w:val="000000" w:themeColor="text1"/>
          <w:sz w:val="24"/>
          <w:szCs w:val="24"/>
        </w:rPr>
        <w:t>Vinyl Ester Resin market which faced dullness earlier under COVID-19 repercussion has witnessed a significant rebound across the global market since January 2021. Global freight cost hike has also impacted the overall market fundamentals for VER across international market. Some major players like AOC frequently revised their offers for Epoxy based VER to tackle rising freight charges, and feedstock cost since January. Meanwhile, countries like UK were heard struggling to procure enough raw materials to satisfy the domestic consumption, which impacted the price trend across Europe. However, during May-July 2021, while India was battling with second wave of pandemic, other countries witnessed mixed sentiments that varied with rate of economic recovery and ongoing pandemic related restrictions. Some factors like freight cost and raw material scarcity remained common behind any significant increase in prices of VER across the globe.</w:t>
      </w:r>
    </w:p>
    <w:p w14:paraId="15497138" w14:textId="77777777" w:rsidR="00CD6836" w:rsidRDefault="002107B2" w:rsidP="002107B2">
      <w:pPr>
        <w:spacing w:line="360" w:lineRule="auto"/>
        <w:jc w:val="both"/>
        <w:rPr>
          <w:rFonts w:ascii="Arial" w:eastAsia="Arial" w:hAnsi="Arial" w:cs="Arial"/>
          <w:color w:val="000000" w:themeColor="text1"/>
          <w:sz w:val="24"/>
          <w:szCs w:val="24"/>
        </w:rPr>
      </w:pPr>
      <w:r w:rsidRPr="002107B2">
        <w:rPr>
          <w:rFonts w:ascii="Arial" w:eastAsia="Arial" w:hAnsi="Arial" w:cs="Arial"/>
          <w:color w:val="000000" w:themeColor="text1"/>
          <w:sz w:val="24"/>
          <w:szCs w:val="24"/>
        </w:rPr>
        <w:t xml:space="preserve">As per the analysis, it was observed that demand for both Epoxy and </w:t>
      </w:r>
      <w:proofErr w:type="spellStart"/>
      <w:r w:rsidRPr="002107B2">
        <w:rPr>
          <w:rFonts w:ascii="Arial" w:eastAsia="Arial" w:hAnsi="Arial" w:cs="Arial"/>
          <w:color w:val="000000" w:themeColor="text1"/>
          <w:sz w:val="24"/>
          <w:szCs w:val="24"/>
        </w:rPr>
        <w:t>Novolac</w:t>
      </w:r>
      <w:proofErr w:type="spellEnd"/>
      <w:r w:rsidRPr="002107B2">
        <w:rPr>
          <w:rFonts w:ascii="Arial" w:eastAsia="Arial" w:hAnsi="Arial" w:cs="Arial"/>
          <w:color w:val="000000" w:themeColor="text1"/>
          <w:sz w:val="24"/>
          <w:szCs w:val="24"/>
        </w:rPr>
        <w:t xml:space="preserve"> based VER runs parallelly across the global market. However, fluctuations in prices of VER primarily emerge after considerable revisions in prices of raw materials. Therefore, due to differences in raw materials, hike in prices may differ, but both </w:t>
      </w:r>
      <w:proofErr w:type="spellStart"/>
      <w:r w:rsidRPr="002107B2">
        <w:rPr>
          <w:rFonts w:ascii="Arial" w:eastAsia="Arial" w:hAnsi="Arial" w:cs="Arial"/>
          <w:color w:val="000000" w:themeColor="text1"/>
          <w:sz w:val="24"/>
          <w:szCs w:val="24"/>
        </w:rPr>
        <w:t>Novolac</w:t>
      </w:r>
      <w:proofErr w:type="spellEnd"/>
      <w:r w:rsidRPr="002107B2">
        <w:rPr>
          <w:rFonts w:ascii="Arial" w:eastAsia="Arial" w:hAnsi="Arial" w:cs="Arial"/>
          <w:color w:val="000000" w:themeColor="text1"/>
          <w:sz w:val="24"/>
          <w:szCs w:val="24"/>
        </w:rPr>
        <w:t xml:space="preserve"> and Epoxy based VER shares the similar market dynamics. Epoxy based VER usually varies with Bisphenol A (BPA) and Epichlorohydrin (ECH) price trend, while </w:t>
      </w:r>
      <w:proofErr w:type="spellStart"/>
      <w:r w:rsidRPr="002107B2">
        <w:rPr>
          <w:rFonts w:ascii="Arial" w:eastAsia="Arial" w:hAnsi="Arial" w:cs="Arial"/>
          <w:color w:val="000000" w:themeColor="text1"/>
          <w:sz w:val="24"/>
          <w:szCs w:val="24"/>
        </w:rPr>
        <w:t>Novolac</w:t>
      </w:r>
      <w:proofErr w:type="spellEnd"/>
      <w:r w:rsidRPr="002107B2">
        <w:rPr>
          <w:rFonts w:ascii="Arial" w:eastAsia="Arial" w:hAnsi="Arial" w:cs="Arial"/>
          <w:color w:val="000000" w:themeColor="text1"/>
          <w:sz w:val="24"/>
          <w:szCs w:val="24"/>
        </w:rPr>
        <w:t xml:space="preserve"> based Epoxy fluctuates with phenol and formaldehyde price dynamics.</w:t>
      </w:r>
    </w:p>
    <w:p w14:paraId="522DF443" w14:textId="77777777" w:rsidR="00A82BAF" w:rsidRDefault="00A82BAF" w:rsidP="002107B2">
      <w:pPr>
        <w:spacing w:line="360" w:lineRule="auto"/>
        <w:jc w:val="both"/>
        <w:rPr>
          <w:rFonts w:ascii="Arial" w:eastAsia="Arial" w:hAnsi="Arial" w:cs="Arial"/>
          <w:color w:val="000000" w:themeColor="text1"/>
          <w:sz w:val="24"/>
          <w:szCs w:val="24"/>
        </w:rPr>
      </w:pPr>
    </w:p>
    <w:p w14:paraId="10E15950" w14:textId="77777777" w:rsidR="00A82BAF" w:rsidRDefault="00A82BAF" w:rsidP="00A82BAF">
      <w:pPr>
        <w:jc w:val="both"/>
        <w:rPr>
          <w:rFonts w:ascii="Arial" w:hAnsi="Arial" w:cs="Arial"/>
          <w:b/>
          <w:bCs/>
          <w:sz w:val="24"/>
          <w:szCs w:val="24"/>
        </w:rPr>
      </w:pPr>
    </w:p>
    <w:p w14:paraId="4800858E" w14:textId="025BA54E" w:rsidR="00A82BAF" w:rsidRPr="001E53A9" w:rsidRDefault="00A82BAF" w:rsidP="00A82BAF">
      <w:pPr>
        <w:jc w:val="both"/>
        <w:rPr>
          <w:rFonts w:ascii="Arial" w:hAnsi="Arial" w:cs="Arial"/>
          <w:b/>
          <w:bCs/>
          <w:sz w:val="24"/>
          <w:szCs w:val="24"/>
        </w:rPr>
      </w:pPr>
      <w:r w:rsidRPr="001E53A9">
        <w:rPr>
          <w:rFonts w:ascii="Arial" w:hAnsi="Arial" w:cs="Arial"/>
          <w:b/>
          <w:bCs/>
          <w:sz w:val="24"/>
          <w:szCs w:val="24"/>
        </w:rPr>
        <w:lastRenderedPageBreak/>
        <w:t>Basis for Price Forecasting</w:t>
      </w:r>
    </w:p>
    <w:p w14:paraId="571082E8" w14:textId="057CCEFC" w:rsidR="00A82BAF" w:rsidRDefault="00A82BAF" w:rsidP="00A82BAF">
      <w:pPr>
        <w:jc w:val="both"/>
        <w:rPr>
          <w:rFonts w:ascii="Times New Roman" w:hAnsi="Times New Roman" w:cs="Times New Roman"/>
          <w:sz w:val="24"/>
          <w:szCs w:val="24"/>
          <w:lang w:val="en-US"/>
        </w:rPr>
      </w:pPr>
      <w:r>
        <w:rPr>
          <w:rFonts w:ascii="Arial" w:hAnsi="Arial" w:cs="Arial"/>
          <w:sz w:val="24"/>
          <w:szCs w:val="24"/>
        </w:rPr>
        <w:t xml:space="preserve">The price of </w:t>
      </w:r>
      <w:r>
        <w:rPr>
          <w:rFonts w:ascii="Arial" w:hAnsi="Arial" w:cs="Arial"/>
          <w:sz w:val="24"/>
          <w:szCs w:val="24"/>
        </w:rPr>
        <w:t>vinyl ester</w:t>
      </w:r>
      <w:r>
        <w:rPr>
          <w:rFonts w:ascii="Arial" w:hAnsi="Arial" w:cs="Arial"/>
          <w:sz w:val="24"/>
          <w:szCs w:val="24"/>
        </w:rPr>
        <w:t xml:space="preserve"> resin has been forecasted by using annual average delta method, wherein:</w:t>
      </w:r>
    </w:p>
    <w:p w14:paraId="2F7AF4D2" w14:textId="77777777" w:rsidR="00A82BAF" w:rsidRDefault="00A82BAF" w:rsidP="00A82BAF">
      <w:pPr>
        <w:jc w:val="both"/>
        <w:rPr>
          <w:rFonts w:ascii="Times New Roman" w:hAnsi="Times New Roman" w:cs="Times New Roman"/>
          <w:sz w:val="24"/>
          <w:szCs w:val="24"/>
        </w:rPr>
      </w:pPr>
      <w:r>
        <w:rPr>
          <w:rFonts w:ascii="Arial" w:hAnsi="Arial" w:cs="Arial"/>
          <w:sz w:val="24"/>
          <w:szCs w:val="24"/>
        </w:rPr>
        <w:t> </w:t>
      </w:r>
    </w:p>
    <w:p w14:paraId="1B0EDD68" w14:textId="77777777" w:rsidR="00A82BAF" w:rsidRDefault="00A82BAF" w:rsidP="00A82BAF">
      <w:pPr>
        <w:ind w:left="1440"/>
        <w:jc w:val="both"/>
        <w:rPr>
          <w:rFonts w:ascii="Times New Roman" w:hAnsi="Times New Roman" w:cs="Times New Roman"/>
          <w:sz w:val="24"/>
          <w:szCs w:val="24"/>
        </w:rPr>
      </w:pPr>
      <w:r>
        <w:rPr>
          <w:rFonts w:ascii="Symbol" w:hAnsi="Symbol" w:cs="Times New Roman"/>
          <w:sz w:val="24"/>
          <w:szCs w:val="24"/>
        </w:rPr>
        <w:t>·</w:t>
      </w:r>
      <w:r>
        <w:rPr>
          <w:rFonts w:ascii="Times New Roman" w:hAnsi="Times New Roman" w:cs="Times New Roman"/>
          <w:sz w:val="14"/>
          <w:szCs w:val="14"/>
        </w:rPr>
        <w:t xml:space="preserve">                 </w:t>
      </w:r>
      <w:r>
        <w:rPr>
          <w:rFonts w:ascii="Arial" w:hAnsi="Arial" w:cs="Arial"/>
          <w:sz w:val="24"/>
          <w:szCs w:val="24"/>
        </w:rPr>
        <w:t>the price during last ten years is considered</w:t>
      </w:r>
      <w:proofErr w:type="gramStart"/>
      <w:r>
        <w:rPr>
          <w:rFonts w:ascii="Arial" w:hAnsi="Arial" w:cs="Arial"/>
          <w:sz w:val="24"/>
          <w:szCs w:val="24"/>
        </w:rPr>
        <w:t xml:space="preserve">.  </w:t>
      </w:r>
      <w:proofErr w:type="gramEnd"/>
    </w:p>
    <w:p w14:paraId="24508C57" w14:textId="77777777" w:rsidR="00A82BAF" w:rsidRDefault="00A82BAF" w:rsidP="00A82BAF">
      <w:pPr>
        <w:ind w:left="1440"/>
        <w:jc w:val="both"/>
        <w:rPr>
          <w:rFonts w:ascii="Times New Roman" w:hAnsi="Times New Roman" w:cs="Times New Roman"/>
          <w:sz w:val="24"/>
          <w:szCs w:val="24"/>
        </w:rPr>
      </w:pPr>
      <w:r>
        <w:rPr>
          <w:rFonts w:ascii="Symbol" w:hAnsi="Symbol" w:cs="Times New Roman"/>
          <w:sz w:val="24"/>
          <w:szCs w:val="24"/>
        </w:rPr>
        <w:t>·</w:t>
      </w:r>
      <w:r>
        <w:rPr>
          <w:rFonts w:ascii="Times New Roman" w:hAnsi="Times New Roman" w:cs="Times New Roman"/>
          <w:sz w:val="14"/>
          <w:szCs w:val="14"/>
        </w:rPr>
        <w:t xml:space="preserve">                 </w:t>
      </w:r>
      <w:r>
        <w:rPr>
          <w:rFonts w:ascii="Arial" w:hAnsi="Arial" w:cs="Arial"/>
          <w:sz w:val="24"/>
          <w:szCs w:val="24"/>
        </w:rPr>
        <w:t xml:space="preserve">these prices, if available monthly or quarterly are </w:t>
      </w:r>
    </w:p>
    <w:p w14:paraId="4124A9DE" w14:textId="77777777" w:rsidR="00A82BAF" w:rsidRDefault="00A82BAF" w:rsidP="00A82BAF">
      <w:pPr>
        <w:ind w:left="1440"/>
        <w:jc w:val="both"/>
        <w:rPr>
          <w:rFonts w:ascii="Times New Roman" w:hAnsi="Times New Roman" w:cs="Times New Roman"/>
          <w:sz w:val="24"/>
          <w:szCs w:val="24"/>
        </w:rPr>
      </w:pPr>
      <w:r>
        <w:rPr>
          <w:rFonts w:ascii="Arial" w:hAnsi="Arial" w:cs="Arial"/>
          <w:sz w:val="24"/>
          <w:szCs w:val="24"/>
        </w:rPr>
        <w:t>          averaged on annual basis.</w:t>
      </w:r>
    </w:p>
    <w:p w14:paraId="36956F55" w14:textId="77777777" w:rsidR="00A82BAF" w:rsidRDefault="00A82BAF" w:rsidP="00A82BAF">
      <w:pPr>
        <w:jc w:val="both"/>
        <w:rPr>
          <w:rFonts w:ascii="Times New Roman" w:hAnsi="Times New Roman" w:cs="Times New Roman"/>
          <w:sz w:val="24"/>
          <w:szCs w:val="24"/>
        </w:rPr>
      </w:pPr>
      <w:r>
        <w:rPr>
          <w:rFonts w:ascii="Arial" w:hAnsi="Arial" w:cs="Arial"/>
          <w:sz w:val="24"/>
          <w:szCs w:val="24"/>
        </w:rPr>
        <w:t> </w:t>
      </w:r>
      <w:r>
        <w:rPr>
          <w:rFonts w:ascii="Arial" w:hAnsi="Arial" w:cs="Arial"/>
          <w:sz w:val="24"/>
          <w:szCs w:val="24"/>
        </w:rPr>
        <w:tab/>
      </w:r>
      <w:r>
        <w:rPr>
          <w:rFonts w:ascii="Arial" w:hAnsi="Arial" w:cs="Arial"/>
          <w:sz w:val="24"/>
          <w:szCs w:val="24"/>
        </w:rPr>
        <w:tab/>
      </w:r>
      <w:r>
        <w:rPr>
          <w:rFonts w:ascii="Symbol" w:hAnsi="Symbol" w:cs="Times New Roman"/>
          <w:sz w:val="24"/>
          <w:szCs w:val="24"/>
        </w:rPr>
        <w:t>·</w:t>
      </w:r>
      <w:r>
        <w:rPr>
          <w:rFonts w:ascii="Times New Roman" w:hAnsi="Times New Roman" w:cs="Times New Roman"/>
          <w:sz w:val="14"/>
          <w:szCs w:val="14"/>
        </w:rPr>
        <w:t xml:space="preserve">                 </w:t>
      </w:r>
      <w:r>
        <w:rPr>
          <w:rFonts w:ascii="Arial" w:hAnsi="Arial" w:cs="Arial"/>
          <w:sz w:val="24"/>
          <w:szCs w:val="24"/>
        </w:rPr>
        <w:t>the annual delta for last ten years is worked out.</w:t>
      </w:r>
    </w:p>
    <w:p w14:paraId="1DDCE6E0" w14:textId="77777777" w:rsidR="00A82BAF" w:rsidRDefault="00A82BAF" w:rsidP="00A82BAF">
      <w:pPr>
        <w:ind w:left="1440"/>
        <w:jc w:val="both"/>
        <w:rPr>
          <w:rFonts w:ascii="Times New Roman" w:hAnsi="Times New Roman" w:cs="Times New Roman"/>
          <w:sz w:val="24"/>
          <w:szCs w:val="24"/>
        </w:rPr>
      </w:pPr>
      <w:r>
        <w:rPr>
          <w:rFonts w:ascii="Symbol" w:hAnsi="Symbol" w:cs="Times New Roman"/>
          <w:sz w:val="24"/>
          <w:szCs w:val="24"/>
        </w:rPr>
        <w:t>·</w:t>
      </w:r>
      <w:r>
        <w:rPr>
          <w:rFonts w:ascii="Times New Roman" w:hAnsi="Times New Roman" w:cs="Times New Roman"/>
          <w:sz w:val="14"/>
          <w:szCs w:val="14"/>
        </w:rPr>
        <w:t xml:space="preserve">                 </w:t>
      </w:r>
      <w:r>
        <w:rPr>
          <w:rFonts w:ascii="Arial" w:hAnsi="Arial" w:cs="Arial"/>
          <w:sz w:val="24"/>
          <w:szCs w:val="24"/>
        </w:rPr>
        <w:t>the average annual delta is computed.</w:t>
      </w:r>
    </w:p>
    <w:p w14:paraId="3E91CE6E" w14:textId="77777777" w:rsidR="00A82BAF" w:rsidRPr="001E53A9" w:rsidRDefault="00A82BAF" w:rsidP="00A82BAF">
      <w:pPr>
        <w:jc w:val="both"/>
        <w:rPr>
          <w:rFonts w:ascii="Arial" w:hAnsi="Arial" w:cs="Arial"/>
          <w:sz w:val="24"/>
          <w:szCs w:val="24"/>
        </w:rPr>
      </w:pPr>
      <w:r>
        <w:rPr>
          <w:rFonts w:ascii="Arial" w:hAnsi="Arial" w:cs="Arial"/>
          <w:sz w:val="24"/>
          <w:szCs w:val="24"/>
        </w:rPr>
        <w:t>T</w:t>
      </w:r>
      <w:r w:rsidRPr="001E53A9">
        <w:rPr>
          <w:rFonts w:ascii="Arial" w:hAnsi="Arial" w:cs="Arial"/>
          <w:sz w:val="24"/>
          <w:szCs w:val="24"/>
        </w:rPr>
        <w:t>he delta takes into consideration the anomalies of price fluctuation due to many factors such as:</w:t>
      </w:r>
    </w:p>
    <w:p w14:paraId="7AA92E7E" w14:textId="77777777" w:rsidR="00A82BAF" w:rsidRDefault="00A82BAF" w:rsidP="00A82BAF">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Pr>
          <w:rFonts w:ascii="Arial" w:hAnsi="Arial" w:cs="Arial"/>
          <w:sz w:val="24"/>
          <w:szCs w:val="24"/>
        </w:rPr>
        <w:t>Exchange rate</w:t>
      </w:r>
    </w:p>
    <w:p w14:paraId="4769A47D" w14:textId="77777777" w:rsidR="00A82BAF" w:rsidRDefault="00A82BAF" w:rsidP="00A82BAF">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Pr>
          <w:rFonts w:ascii="Arial" w:hAnsi="Arial" w:cs="Arial"/>
          <w:sz w:val="24"/>
          <w:szCs w:val="24"/>
        </w:rPr>
        <w:t>Conversion rate</w:t>
      </w:r>
    </w:p>
    <w:p w14:paraId="3AD82E0C" w14:textId="77777777" w:rsidR="00A82BAF" w:rsidRDefault="00A82BAF" w:rsidP="00A82BAF">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Pr>
          <w:rFonts w:ascii="Arial" w:hAnsi="Arial" w:cs="Arial"/>
          <w:sz w:val="24"/>
          <w:szCs w:val="24"/>
        </w:rPr>
        <w:t>Demand / availability scenario</w:t>
      </w:r>
    </w:p>
    <w:p w14:paraId="126B45A6" w14:textId="77777777" w:rsidR="00A82BAF" w:rsidRDefault="00A82BAF" w:rsidP="00A82BAF">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Pr>
          <w:rFonts w:ascii="Arial" w:hAnsi="Arial" w:cs="Arial"/>
          <w:sz w:val="24"/>
          <w:szCs w:val="24"/>
        </w:rPr>
        <w:t>Feedstock price changes</w:t>
      </w:r>
    </w:p>
    <w:p w14:paraId="385BA921" w14:textId="77777777" w:rsidR="00A82BAF" w:rsidRDefault="00A82BAF" w:rsidP="00A82BAF">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Pr>
          <w:rFonts w:ascii="Arial" w:hAnsi="Arial" w:cs="Arial"/>
          <w:sz w:val="24"/>
          <w:szCs w:val="24"/>
        </w:rPr>
        <w:t>Geo-political scenario</w:t>
      </w:r>
    </w:p>
    <w:p w14:paraId="2F7416D4" w14:textId="77777777" w:rsidR="00A82BAF" w:rsidRDefault="00A82BAF" w:rsidP="00A82BAF">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Pr>
          <w:rFonts w:ascii="Arial" w:hAnsi="Arial" w:cs="Arial"/>
          <w:sz w:val="24"/>
          <w:szCs w:val="24"/>
        </w:rPr>
        <w:t>Global economy, etc.</w:t>
      </w:r>
    </w:p>
    <w:p w14:paraId="139C9391" w14:textId="77777777" w:rsidR="00A82BAF" w:rsidRDefault="00A82BAF" w:rsidP="00A82BAF">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Pr>
          <w:rFonts w:ascii="Arial" w:hAnsi="Arial" w:cs="Arial"/>
          <w:sz w:val="24"/>
          <w:szCs w:val="24"/>
        </w:rPr>
        <w:t>Inflation</w:t>
      </w:r>
    </w:p>
    <w:p w14:paraId="78D5DF44" w14:textId="77777777" w:rsidR="00A82BAF" w:rsidRDefault="00A82BAF" w:rsidP="00A82BAF">
      <w:pPr>
        <w:ind w:left="3600"/>
        <w:jc w:val="both"/>
        <w:rPr>
          <w:rFonts w:ascii="Times New Roman" w:hAnsi="Times New Roman" w:cs="Times New Roman"/>
          <w:sz w:val="24"/>
          <w:szCs w:val="24"/>
        </w:rPr>
      </w:pPr>
      <w:r>
        <w:rPr>
          <w:rFonts w:ascii="Arial" w:hAnsi="Arial" w:cs="Arial"/>
          <w:sz w:val="24"/>
          <w:szCs w:val="24"/>
        </w:rPr>
        <w:t>-</w:t>
      </w:r>
      <w:r>
        <w:rPr>
          <w:rFonts w:ascii="Times New Roman" w:hAnsi="Times New Roman" w:cs="Times New Roman"/>
          <w:sz w:val="14"/>
          <w:szCs w:val="14"/>
        </w:rPr>
        <w:t xml:space="preserve">                  </w:t>
      </w:r>
      <w:r>
        <w:rPr>
          <w:rFonts w:ascii="Arial" w:hAnsi="Arial" w:cs="Arial"/>
          <w:sz w:val="24"/>
          <w:szCs w:val="24"/>
        </w:rPr>
        <w:t>Taxation.</w:t>
      </w:r>
    </w:p>
    <w:p w14:paraId="3FE31962" w14:textId="77777777" w:rsidR="00A82BAF" w:rsidRDefault="00A82BAF" w:rsidP="00A82BAF">
      <w:pPr>
        <w:spacing w:line="360" w:lineRule="auto"/>
        <w:jc w:val="both"/>
        <w:rPr>
          <w:rFonts w:ascii="Times New Roman" w:hAnsi="Times New Roman" w:cs="Times New Roman"/>
          <w:sz w:val="24"/>
          <w:szCs w:val="24"/>
        </w:rPr>
      </w:pPr>
      <w:r>
        <w:rPr>
          <w:rFonts w:ascii="Arial" w:hAnsi="Arial" w:cs="Arial"/>
          <w:sz w:val="24"/>
          <w:szCs w:val="24"/>
        </w:rPr>
        <w:t>The annual average delta is used to forecast the price taking current price as a base. The above factors are in- built in annual average delta.</w:t>
      </w:r>
    </w:p>
    <w:p w14:paraId="06518AD0" w14:textId="77777777" w:rsidR="00A82BAF" w:rsidRDefault="00A82BAF" w:rsidP="00A82BAF">
      <w:pPr>
        <w:tabs>
          <w:tab w:val="left" w:pos="1440"/>
          <w:tab w:val="left" w:pos="1725"/>
        </w:tabs>
        <w:spacing w:line="360" w:lineRule="auto"/>
        <w:jc w:val="both"/>
        <w:rPr>
          <w:rFonts w:ascii="Arial" w:hAnsi="Arial" w:cs="Arial"/>
          <w:sz w:val="24"/>
          <w:szCs w:val="24"/>
        </w:rPr>
      </w:pPr>
      <w:r>
        <w:rPr>
          <w:rFonts w:ascii="Arial" w:hAnsi="Arial" w:cs="Arial"/>
          <w:sz w:val="24"/>
          <w:szCs w:val="24"/>
        </w:rPr>
        <w:t>Presently, crude oil price fluctuations are showing considerable volatility due to several socio-political factors worldwide. Various influencing factors for price forecast include raw-materials / feedstock prices and demand – supply balances in the region which built the relationship of product to substitute products having comparable properties and common end-uses as well as their prices.</w:t>
      </w:r>
    </w:p>
    <w:p w14:paraId="0147089C" w14:textId="77777777" w:rsidR="00A82BAF" w:rsidRDefault="00A82BAF" w:rsidP="00A82BAF">
      <w:pPr>
        <w:tabs>
          <w:tab w:val="left" w:pos="1440"/>
          <w:tab w:val="left" w:pos="1725"/>
        </w:tabs>
        <w:spacing w:line="360" w:lineRule="auto"/>
        <w:jc w:val="both"/>
        <w:rPr>
          <w:rFonts w:ascii="Arial" w:hAnsi="Arial" w:cs="Arial"/>
          <w:sz w:val="24"/>
          <w:szCs w:val="24"/>
        </w:rPr>
      </w:pPr>
      <w:r>
        <w:rPr>
          <w:rFonts w:ascii="Arial" w:hAnsi="Arial" w:cs="Arial"/>
          <w:sz w:val="24"/>
          <w:szCs w:val="24"/>
        </w:rPr>
        <w:t>Feedstock prices directly affect the price of product. Increased feedstock prices, if passed on to end-users, increase the inflation and if not, they squeeze the margins of producers leading to making the industry unattractive for further investments. This leads to supply crunch and shortage of product in the market. The shortage leads to further increase in prices of product.</w:t>
      </w:r>
    </w:p>
    <w:p w14:paraId="1D22013F" w14:textId="77777777" w:rsidR="00A82BAF" w:rsidRDefault="00A82BAF" w:rsidP="00A82BAF">
      <w:pPr>
        <w:tabs>
          <w:tab w:val="left" w:pos="1440"/>
          <w:tab w:val="left" w:pos="1725"/>
        </w:tabs>
        <w:spacing w:line="360" w:lineRule="auto"/>
        <w:jc w:val="both"/>
        <w:rPr>
          <w:rFonts w:ascii="Arial" w:hAnsi="Arial" w:cs="Arial"/>
          <w:sz w:val="24"/>
          <w:szCs w:val="24"/>
        </w:rPr>
      </w:pPr>
      <w:r>
        <w:rPr>
          <w:rFonts w:ascii="Arial" w:hAnsi="Arial" w:cs="Arial"/>
          <w:sz w:val="24"/>
          <w:szCs w:val="24"/>
        </w:rPr>
        <w:lastRenderedPageBreak/>
        <w:t>The uncertainty over development of economic environment renders the forecasting exercise futile. Therefore, the forecasting exercise is always done with set of assumptions. The assumptions in this exercise are as under:</w:t>
      </w:r>
    </w:p>
    <w:p w14:paraId="3C9686AF" w14:textId="77777777" w:rsidR="00A82BAF" w:rsidRDefault="00A82BAF" w:rsidP="00A82BAF">
      <w:pPr>
        <w:numPr>
          <w:ilvl w:val="0"/>
          <w:numId w:val="32"/>
        </w:numPr>
        <w:tabs>
          <w:tab w:val="clear" w:pos="1800"/>
          <w:tab w:val="left" w:pos="1440"/>
          <w:tab w:val="left" w:pos="2160"/>
        </w:tabs>
        <w:spacing w:after="0" w:line="360" w:lineRule="auto"/>
        <w:ind w:left="2160" w:hanging="720"/>
        <w:jc w:val="both"/>
        <w:rPr>
          <w:rFonts w:ascii="Arial" w:hAnsi="Arial" w:cs="Arial"/>
          <w:sz w:val="24"/>
          <w:szCs w:val="24"/>
        </w:rPr>
      </w:pPr>
      <w:r>
        <w:rPr>
          <w:rFonts w:ascii="Arial" w:hAnsi="Arial" w:cs="Arial"/>
          <w:sz w:val="24"/>
          <w:szCs w:val="24"/>
        </w:rPr>
        <w:t>The crude oil prices will remain within average limits during the next ten years.</w:t>
      </w:r>
    </w:p>
    <w:p w14:paraId="75B9C0C6" w14:textId="77777777" w:rsidR="00A82BAF" w:rsidRDefault="00A82BAF" w:rsidP="00A82BAF">
      <w:pPr>
        <w:numPr>
          <w:ilvl w:val="0"/>
          <w:numId w:val="32"/>
        </w:numPr>
        <w:tabs>
          <w:tab w:val="clear" w:pos="1800"/>
          <w:tab w:val="left" w:pos="1440"/>
          <w:tab w:val="left" w:pos="2160"/>
        </w:tabs>
        <w:spacing w:after="0" w:line="360" w:lineRule="auto"/>
        <w:ind w:left="2160" w:hanging="720"/>
        <w:jc w:val="both"/>
        <w:rPr>
          <w:rFonts w:ascii="Arial" w:hAnsi="Arial" w:cs="Arial"/>
          <w:sz w:val="24"/>
          <w:szCs w:val="24"/>
        </w:rPr>
      </w:pPr>
      <w:r>
        <w:rPr>
          <w:rFonts w:ascii="Arial" w:hAnsi="Arial" w:cs="Arial"/>
          <w:sz w:val="24"/>
          <w:szCs w:val="24"/>
        </w:rPr>
        <w:t xml:space="preserve">The technologies in exploration and production activities will continuously evolve leading to lower cost of production, better </w:t>
      </w:r>
      <w:proofErr w:type="gramStart"/>
      <w:r>
        <w:rPr>
          <w:rFonts w:ascii="Arial" w:hAnsi="Arial" w:cs="Arial"/>
          <w:sz w:val="24"/>
          <w:szCs w:val="24"/>
        </w:rPr>
        <w:t>margins</w:t>
      </w:r>
      <w:proofErr w:type="gramEnd"/>
      <w:r>
        <w:rPr>
          <w:rFonts w:ascii="Arial" w:hAnsi="Arial" w:cs="Arial"/>
          <w:sz w:val="24"/>
          <w:szCs w:val="24"/>
        </w:rPr>
        <w:t xml:space="preserve"> and extra investment in E&amp;P activities.</w:t>
      </w:r>
    </w:p>
    <w:p w14:paraId="72256250" w14:textId="77777777" w:rsidR="00A82BAF" w:rsidRDefault="00A82BAF" w:rsidP="00A82BAF">
      <w:pPr>
        <w:numPr>
          <w:ilvl w:val="0"/>
          <w:numId w:val="32"/>
        </w:numPr>
        <w:tabs>
          <w:tab w:val="clear" w:pos="1800"/>
          <w:tab w:val="left" w:pos="1440"/>
          <w:tab w:val="left" w:pos="2160"/>
        </w:tabs>
        <w:spacing w:after="0" w:line="360" w:lineRule="auto"/>
        <w:ind w:left="2160" w:hanging="720"/>
        <w:jc w:val="both"/>
        <w:rPr>
          <w:rFonts w:ascii="Arial" w:hAnsi="Arial" w:cs="Arial"/>
          <w:sz w:val="24"/>
          <w:szCs w:val="24"/>
        </w:rPr>
      </w:pPr>
      <w:r>
        <w:rPr>
          <w:rFonts w:ascii="Arial" w:hAnsi="Arial" w:cs="Arial"/>
          <w:sz w:val="24"/>
          <w:szCs w:val="24"/>
        </w:rPr>
        <w:t>No technological innovations of substantial magnitude will take place which may lead to sea-change in technologies / processes used today.</w:t>
      </w:r>
    </w:p>
    <w:p w14:paraId="1F3996F8" w14:textId="77777777" w:rsidR="00A82BAF" w:rsidRDefault="00A82BAF" w:rsidP="00A82BAF">
      <w:pPr>
        <w:numPr>
          <w:ilvl w:val="0"/>
          <w:numId w:val="32"/>
        </w:numPr>
        <w:tabs>
          <w:tab w:val="clear" w:pos="1800"/>
          <w:tab w:val="left" w:pos="1440"/>
          <w:tab w:val="left" w:pos="2160"/>
        </w:tabs>
        <w:spacing w:after="0" w:line="360" w:lineRule="auto"/>
        <w:ind w:left="2160" w:hanging="720"/>
        <w:jc w:val="both"/>
        <w:rPr>
          <w:rFonts w:ascii="Arial" w:hAnsi="Arial" w:cs="Arial"/>
          <w:sz w:val="24"/>
          <w:szCs w:val="24"/>
        </w:rPr>
      </w:pPr>
      <w:r>
        <w:rPr>
          <w:rFonts w:ascii="Arial" w:hAnsi="Arial" w:cs="Arial"/>
          <w:sz w:val="24"/>
          <w:szCs w:val="24"/>
        </w:rPr>
        <w:t xml:space="preserve">Current Exchange Rate will change during the forecast period. </w:t>
      </w:r>
    </w:p>
    <w:p w14:paraId="72314E65" w14:textId="494EB26F" w:rsidR="00E1022E" w:rsidRDefault="00E1022E" w:rsidP="00E1022E">
      <w:pPr>
        <w:tabs>
          <w:tab w:val="left" w:pos="3705"/>
        </w:tabs>
        <w:rPr>
          <w:rFonts w:ascii="Arial" w:hAnsi="Arial" w:cs="Arial"/>
          <w:b/>
          <w:bCs/>
          <w:u w:val="single"/>
        </w:rPr>
      </w:pPr>
    </w:p>
    <w:p w14:paraId="1A51EE7A" w14:textId="302BF97A" w:rsidR="002107B2" w:rsidRDefault="002107B2" w:rsidP="00E1022E">
      <w:pPr>
        <w:tabs>
          <w:tab w:val="left" w:pos="3705"/>
        </w:tabs>
        <w:rPr>
          <w:rFonts w:ascii="Arial" w:hAnsi="Arial" w:cs="Arial"/>
          <w:b/>
          <w:bCs/>
          <w:u w:val="single"/>
        </w:rPr>
      </w:pPr>
    </w:p>
    <w:p w14:paraId="220E9CA2" w14:textId="259BA821" w:rsidR="00A82BAF" w:rsidRDefault="00A82BAF" w:rsidP="00E1022E">
      <w:pPr>
        <w:tabs>
          <w:tab w:val="left" w:pos="3705"/>
        </w:tabs>
        <w:rPr>
          <w:rFonts w:ascii="Arial" w:hAnsi="Arial" w:cs="Arial"/>
          <w:b/>
          <w:bCs/>
          <w:u w:val="single"/>
        </w:rPr>
      </w:pPr>
    </w:p>
    <w:p w14:paraId="5F8DB315" w14:textId="5A1C1634" w:rsidR="00A82BAF" w:rsidRDefault="00A82BAF" w:rsidP="00E1022E">
      <w:pPr>
        <w:tabs>
          <w:tab w:val="left" w:pos="3705"/>
        </w:tabs>
        <w:rPr>
          <w:rFonts w:ascii="Arial" w:hAnsi="Arial" w:cs="Arial"/>
          <w:b/>
          <w:bCs/>
          <w:u w:val="single"/>
        </w:rPr>
      </w:pPr>
    </w:p>
    <w:p w14:paraId="028CA01C" w14:textId="67E71621" w:rsidR="00A82BAF" w:rsidRDefault="00A82BAF" w:rsidP="00E1022E">
      <w:pPr>
        <w:tabs>
          <w:tab w:val="left" w:pos="3705"/>
        </w:tabs>
        <w:rPr>
          <w:rFonts w:ascii="Arial" w:hAnsi="Arial" w:cs="Arial"/>
          <w:b/>
          <w:bCs/>
          <w:u w:val="single"/>
        </w:rPr>
      </w:pPr>
    </w:p>
    <w:p w14:paraId="2748E687" w14:textId="32C0A129" w:rsidR="00A82BAF" w:rsidRDefault="00A82BAF" w:rsidP="00E1022E">
      <w:pPr>
        <w:tabs>
          <w:tab w:val="left" w:pos="3705"/>
        </w:tabs>
        <w:rPr>
          <w:rFonts w:ascii="Arial" w:hAnsi="Arial" w:cs="Arial"/>
          <w:b/>
          <w:bCs/>
          <w:u w:val="single"/>
        </w:rPr>
      </w:pPr>
    </w:p>
    <w:p w14:paraId="22F36CC0" w14:textId="6F9FC6D5" w:rsidR="00A82BAF" w:rsidRDefault="00A82BAF" w:rsidP="00E1022E">
      <w:pPr>
        <w:tabs>
          <w:tab w:val="left" w:pos="3705"/>
        </w:tabs>
        <w:rPr>
          <w:rFonts w:ascii="Arial" w:hAnsi="Arial" w:cs="Arial"/>
          <w:b/>
          <w:bCs/>
          <w:u w:val="single"/>
        </w:rPr>
      </w:pPr>
    </w:p>
    <w:p w14:paraId="5F9BC559" w14:textId="75EEDDCA" w:rsidR="00A82BAF" w:rsidRDefault="00A82BAF" w:rsidP="00E1022E">
      <w:pPr>
        <w:tabs>
          <w:tab w:val="left" w:pos="3705"/>
        </w:tabs>
        <w:rPr>
          <w:rFonts w:ascii="Arial" w:hAnsi="Arial" w:cs="Arial"/>
          <w:b/>
          <w:bCs/>
          <w:u w:val="single"/>
        </w:rPr>
      </w:pPr>
    </w:p>
    <w:p w14:paraId="67BF9540" w14:textId="3BCDB6A8" w:rsidR="00A82BAF" w:rsidRDefault="00A82BAF" w:rsidP="00E1022E">
      <w:pPr>
        <w:tabs>
          <w:tab w:val="left" w:pos="3705"/>
        </w:tabs>
        <w:rPr>
          <w:rFonts w:ascii="Arial" w:hAnsi="Arial" w:cs="Arial"/>
          <w:b/>
          <w:bCs/>
          <w:u w:val="single"/>
        </w:rPr>
      </w:pPr>
    </w:p>
    <w:p w14:paraId="5DE50EEA" w14:textId="377A1694" w:rsidR="00A82BAF" w:rsidRDefault="00A82BAF" w:rsidP="00E1022E">
      <w:pPr>
        <w:tabs>
          <w:tab w:val="left" w:pos="3705"/>
        </w:tabs>
        <w:rPr>
          <w:rFonts w:ascii="Arial" w:hAnsi="Arial" w:cs="Arial"/>
          <w:b/>
          <w:bCs/>
          <w:u w:val="single"/>
        </w:rPr>
      </w:pPr>
    </w:p>
    <w:p w14:paraId="61C0F0FF" w14:textId="41EA608C" w:rsidR="00A82BAF" w:rsidRDefault="00A82BAF" w:rsidP="00E1022E">
      <w:pPr>
        <w:tabs>
          <w:tab w:val="left" w:pos="3705"/>
        </w:tabs>
        <w:rPr>
          <w:rFonts w:ascii="Arial" w:hAnsi="Arial" w:cs="Arial"/>
          <w:b/>
          <w:bCs/>
          <w:u w:val="single"/>
        </w:rPr>
      </w:pPr>
    </w:p>
    <w:p w14:paraId="5786A2A4" w14:textId="631A47DD" w:rsidR="00A82BAF" w:rsidRDefault="00A82BAF" w:rsidP="00E1022E">
      <w:pPr>
        <w:tabs>
          <w:tab w:val="left" w:pos="3705"/>
        </w:tabs>
        <w:rPr>
          <w:rFonts w:ascii="Arial" w:hAnsi="Arial" w:cs="Arial"/>
          <w:b/>
          <w:bCs/>
          <w:u w:val="single"/>
        </w:rPr>
      </w:pPr>
    </w:p>
    <w:p w14:paraId="0243E4C5" w14:textId="01AC1A3C" w:rsidR="00A82BAF" w:rsidRDefault="00A82BAF" w:rsidP="00E1022E">
      <w:pPr>
        <w:tabs>
          <w:tab w:val="left" w:pos="3705"/>
        </w:tabs>
        <w:rPr>
          <w:rFonts w:ascii="Arial" w:hAnsi="Arial" w:cs="Arial"/>
          <w:b/>
          <w:bCs/>
          <w:u w:val="single"/>
        </w:rPr>
      </w:pPr>
    </w:p>
    <w:p w14:paraId="427719E9" w14:textId="6E29CD43" w:rsidR="00A82BAF" w:rsidRDefault="00A82BAF" w:rsidP="00E1022E">
      <w:pPr>
        <w:tabs>
          <w:tab w:val="left" w:pos="3705"/>
        </w:tabs>
        <w:rPr>
          <w:rFonts w:ascii="Arial" w:hAnsi="Arial" w:cs="Arial"/>
          <w:b/>
          <w:bCs/>
          <w:u w:val="single"/>
        </w:rPr>
      </w:pPr>
    </w:p>
    <w:p w14:paraId="54B482CB" w14:textId="2C0A7E8A" w:rsidR="00A82BAF" w:rsidRDefault="00A82BAF" w:rsidP="00E1022E">
      <w:pPr>
        <w:tabs>
          <w:tab w:val="left" w:pos="3705"/>
        </w:tabs>
        <w:rPr>
          <w:rFonts w:ascii="Arial" w:hAnsi="Arial" w:cs="Arial"/>
          <w:b/>
          <w:bCs/>
          <w:u w:val="single"/>
        </w:rPr>
      </w:pPr>
    </w:p>
    <w:p w14:paraId="29A530FA" w14:textId="4154AD2E" w:rsidR="00A82BAF" w:rsidRDefault="00A82BAF" w:rsidP="00E1022E">
      <w:pPr>
        <w:tabs>
          <w:tab w:val="left" w:pos="3705"/>
        </w:tabs>
        <w:rPr>
          <w:rFonts w:ascii="Arial" w:hAnsi="Arial" w:cs="Arial"/>
          <w:b/>
          <w:bCs/>
          <w:u w:val="single"/>
        </w:rPr>
      </w:pPr>
    </w:p>
    <w:p w14:paraId="688486B0" w14:textId="3F300AFE" w:rsidR="00A82BAF" w:rsidRDefault="00A82BAF" w:rsidP="00E1022E">
      <w:pPr>
        <w:tabs>
          <w:tab w:val="left" w:pos="3705"/>
        </w:tabs>
        <w:rPr>
          <w:rFonts w:ascii="Arial" w:hAnsi="Arial" w:cs="Arial"/>
          <w:b/>
          <w:bCs/>
          <w:u w:val="single"/>
        </w:rPr>
      </w:pPr>
    </w:p>
    <w:p w14:paraId="3122922F" w14:textId="164EDBBC" w:rsidR="00A82BAF" w:rsidRDefault="00A82BAF" w:rsidP="00E1022E">
      <w:pPr>
        <w:tabs>
          <w:tab w:val="left" w:pos="3705"/>
        </w:tabs>
        <w:rPr>
          <w:rFonts w:ascii="Arial" w:hAnsi="Arial" w:cs="Arial"/>
          <w:b/>
          <w:bCs/>
          <w:u w:val="single"/>
        </w:rPr>
      </w:pPr>
    </w:p>
    <w:p w14:paraId="6A5079C9" w14:textId="2C5D0098" w:rsidR="00A82BAF" w:rsidRDefault="00A82BAF" w:rsidP="00E1022E">
      <w:pPr>
        <w:tabs>
          <w:tab w:val="left" w:pos="3705"/>
        </w:tabs>
        <w:rPr>
          <w:rFonts w:ascii="Arial" w:hAnsi="Arial" w:cs="Arial"/>
          <w:b/>
          <w:bCs/>
          <w:u w:val="single"/>
        </w:rPr>
      </w:pPr>
    </w:p>
    <w:p w14:paraId="06EC8244" w14:textId="3A4E2346" w:rsidR="00A82BAF" w:rsidRDefault="00A82BAF" w:rsidP="00E1022E">
      <w:pPr>
        <w:tabs>
          <w:tab w:val="left" w:pos="3705"/>
        </w:tabs>
        <w:rPr>
          <w:rFonts w:ascii="Arial" w:hAnsi="Arial" w:cs="Arial"/>
          <w:b/>
          <w:bCs/>
          <w:u w:val="single"/>
        </w:rPr>
      </w:pPr>
    </w:p>
    <w:p w14:paraId="62AC1396" w14:textId="7E78558D" w:rsidR="00A82BAF" w:rsidRDefault="00A82BAF" w:rsidP="00E1022E">
      <w:pPr>
        <w:tabs>
          <w:tab w:val="left" w:pos="3705"/>
        </w:tabs>
        <w:rPr>
          <w:rFonts w:ascii="Arial" w:hAnsi="Arial" w:cs="Arial"/>
          <w:b/>
          <w:bCs/>
          <w:u w:val="single"/>
        </w:rPr>
      </w:pPr>
    </w:p>
    <w:p w14:paraId="22D2C7F4" w14:textId="77777777" w:rsidR="00A82BAF" w:rsidRDefault="00A82BAF" w:rsidP="00E1022E">
      <w:pPr>
        <w:tabs>
          <w:tab w:val="left" w:pos="3705"/>
        </w:tabs>
        <w:rPr>
          <w:rFonts w:ascii="Arial" w:hAnsi="Arial" w:cs="Arial"/>
          <w:b/>
          <w:bCs/>
          <w:u w:val="single"/>
        </w:rPr>
      </w:pPr>
    </w:p>
    <w:p w14:paraId="00A8FC1E" w14:textId="4FC25372" w:rsidR="00E1022E" w:rsidRPr="00613BA5" w:rsidRDefault="00E1022E" w:rsidP="00E1022E">
      <w:pPr>
        <w:tabs>
          <w:tab w:val="left" w:pos="3705"/>
        </w:tabs>
        <w:rPr>
          <w:rFonts w:ascii="Arial" w:hAnsi="Arial" w:cs="Arial"/>
          <w:b/>
          <w:bCs/>
          <w:sz w:val="24"/>
          <w:szCs w:val="24"/>
        </w:rPr>
      </w:pPr>
      <w:r w:rsidRPr="00613BA5">
        <w:rPr>
          <w:rFonts w:ascii="Arial" w:hAnsi="Arial" w:cs="Arial"/>
          <w:b/>
          <w:bCs/>
          <w:sz w:val="24"/>
          <w:szCs w:val="24"/>
        </w:rPr>
        <w:t>3.</w:t>
      </w:r>
      <w:r w:rsidR="00D16404">
        <w:rPr>
          <w:rFonts w:ascii="Arial" w:hAnsi="Arial" w:cs="Arial"/>
          <w:b/>
          <w:bCs/>
          <w:sz w:val="24"/>
          <w:szCs w:val="24"/>
        </w:rPr>
        <w:t>12.</w:t>
      </w:r>
      <w:r w:rsidRPr="00613BA5">
        <w:rPr>
          <w:rFonts w:ascii="Arial" w:hAnsi="Arial" w:cs="Arial"/>
          <w:b/>
          <w:bCs/>
          <w:sz w:val="24"/>
          <w:szCs w:val="24"/>
        </w:rPr>
        <w:t xml:space="preserve"> Value Chain Analysis for Captive Vinyl Ester Resin Manufacturer </w:t>
      </w:r>
    </w:p>
    <w:p w14:paraId="60815712" w14:textId="082188A1" w:rsidR="00E1022E" w:rsidRPr="00E1022E" w:rsidRDefault="00E1022E" w:rsidP="00E1022E">
      <w:pPr>
        <w:spacing w:line="360" w:lineRule="auto"/>
        <w:jc w:val="both"/>
        <w:rPr>
          <w:rFonts w:ascii="Arial" w:hAnsi="Arial" w:cs="Arial"/>
          <w:b/>
          <w:bCs/>
          <w:sz w:val="24"/>
          <w:szCs w:val="24"/>
        </w:rPr>
      </w:pPr>
      <w:bookmarkStart w:id="47" w:name="_Hlk81219624"/>
      <w:r w:rsidRPr="00E1022E">
        <w:rPr>
          <w:rFonts w:ascii="Arial" w:hAnsi="Arial" w:cs="Arial"/>
          <w:noProof/>
          <w:sz w:val="24"/>
          <w:szCs w:val="24"/>
        </w:rPr>
        <mc:AlternateContent>
          <mc:Choice Requires="wps">
            <w:drawing>
              <wp:anchor distT="0" distB="0" distL="114300" distR="114300" simplePos="0" relativeHeight="252641280" behindDoc="0" locked="0" layoutInCell="1" allowOverlap="1" wp14:anchorId="0216EF3E" wp14:editId="3AFF82B2">
                <wp:simplePos x="0" y="0"/>
                <wp:positionH relativeFrom="column">
                  <wp:posOffset>-233695</wp:posOffset>
                </wp:positionH>
                <wp:positionV relativeFrom="paragraph">
                  <wp:posOffset>278293</wp:posOffset>
                </wp:positionV>
                <wp:extent cx="2047875" cy="428625"/>
                <wp:effectExtent l="0" t="0" r="28575" b="28575"/>
                <wp:wrapNone/>
                <wp:docPr id="56" name="Text Box 56"/>
                <wp:cNvGraphicFramePr/>
                <a:graphic xmlns:a="http://schemas.openxmlformats.org/drawingml/2006/main">
                  <a:graphicData uri="http://schemas.microsoft.com/office/word/2010/wordprocessingShape">
                    <wps:wsp>
                      <wps:cNvSpPr txBox="1"/>
                      <wps:spPr>
                        <a:xfrm>
                          <a:off x="0" y="0"/>
                          <a:ext cx="2047875" cy="428625"/>
                        </a:xfrm>
                        <a:prstGeom prst="rect">
                          <a:avLst/>
                        </a:prstGeom>
                        <a:solidFill>
                          <a:schemeClr val="lt1"/>
                        </a:solidFill>
                        <a:ln w="6350">
                          <a:solidFill>
                            <a:prstClr val="black"/>
                          </a:solidFill>
                        </a:ln>
                      </wps:spPr>
                      <wps:txbx>
                        <w:txbxContent>
                          <w:p w14:paraId="1211186B" w14:textId="77777777" w:rsidR="00E1022E" w:rsidRPr="00E1022E" w:rsidRDefault="00E1022E" w:rsidP="00E1022E">
                            <w:pPr>
                              <w:rPr>
                                <w:rFonts w:ascii="Arial" w:hAnsi="Arial" w:cs="Arial"/>
                                <w:sz w:val="20"/>
                                <w:szCs w:val="20"/>
                              </w:rPr>
                            </w:pPr>
                            <w:r w:rsidRPr="00E1022E">
                              <w:rPr>
                                <w:rFonts w:ascii="Arial" w:hAnsi="Arial" w:cs="Arial"/>
                                <w:sz w:val="20"/>
                                <w:szCs w:val="20"/>
                              </w:rPr>
                              <w:t>Epoxy Resin (Inhouse production) (USD 2.39 /Kg</w:t>
                            </w:r>
                            <w:r w:rsidRPr="00E1022E">
                              <w:rPr>
                                <w:rFonts w:ascii="Arial" w:hAnsi="Arial" w:cs="Arial"/>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6EF3E" id="Text Box 56" o:spid="_x0000_s1170" type="#_x0000_t202" style="position:absolute;left:0;text-align:left;margin-left:-18.4pt;margin-top:21.9pt;width:161.25pt;height:33.75pt;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" fillcolor="white [3201]" strokeweight=".5pt">
                <v:textbox>
                  <w:txbxContent>
                    <w:p w14:paraId="1211186B" w14:textId="77777777" w:rsidR="00E1022E" w:rsidRPr="00E1022E" w:rsidRDefault="00E1022E" w:rsidP="00E1022E">
                      <w:pPr>
                        <w:rPr>
                          <w:rFonts w:ascii="Arial" w:hAnsi="Arial" w:cs="Arial"/>
                          <w:sz w:val="20"/>
                          <w:szCs w:val="20"/>
                        </w:rPr>
                      </w:pPr>
                      <w:r w:rsidRPr="00E1022E">
                        <w:rPr>
                          <w:rFonts w:ascii="Arial" w:hAnsi="Arial" w:cs="Arial"/>
                          <w:sz w:val="20"/>
                          <w:szCs w:val="20"/>
                        </w:rPr>
                        <w:t>Epoxy Resin (Inhouse production) (USD 2.39 /Kg</w:t>
                      </w:r>
                      <w:r w:rsidRPr="00E1022E">
                        <w:rPr>
                          <w:rFonts w:ascii="Arial" w:hAnsi="Arial" w:cs="Arial"/>
                          <w:b/>
                          <w:bCs/>
                          <w:sz w:val="20"/>
                          <w:szCs w:val="20"/>
                        </w:rPr>
                        <w:t>)</w:t>
                      </w:r>
                    </w:p>
                  </w:txbxContent>
                </v:textbox>
              </v:shape>
            </w:pict>
          </mc:Fallback>
        </mc:AlternateContent>
      </w:r>
      <w:r w:rsidRPr="00E1022E">
        <w:rPr>
          <w:rFonts w:ascii="Arial" w:hAnsi="Arial" w:cs="Arial"/>
          <w:b/>
          <w:bCs/>
          <w:sz w:val="24"/>
          <w:szCs w:val="24"/>
        </w:rPr>
        <w:t>Value Flow</w:t>
      </w:r>
      <w:r w:rsidR="00D50BB5">
        <w:rPr>
          <w:rFonts w:ascii="Arial" w:hAnsi="Arial" w:cs="Arial"/>
          <w:b/>
          <w:bCs/>
          <w:sz w:val="24"/>
          <w:szCs w:val="24"/>
        </w:rPr>
        <w:t xml:space="preserve"> Analysis</w:t>
      </w:r>
      <w:r w:rsidRPr="00E1022E">
        <w:rPr>
          <w:rFonts w:ascii="Arial" w:hAnsi="Arial" w:cs="Arial"/>
          <w:b/>
          <w:bCs/>
          <w:sz w:val="24"/>
          <w:szCs w:val="24"/>
        </w:rPr>
        <w:t xml:space="preserve"> for Captive Vinyl Ester Resin Manufacturer</w:t>
      </w:r>
    </w:p>
    <w:p w14:paraId="5CF62727" w14:textId="074CA264"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24896" behindDoc="0" locked="0" layoutInCell="1" allowOverlap="1" wp14:anchorId="1B12C914" wp14:editId="3AB8D09E">
                <wp:simplePos x="0" y="0"/>
                <wp:positionH relativeFrom="column">
                  <wp:posOffset>2705100</wp:posOffset>
                </wp:positionH>
                <wp:positionV relativeFrom="paragraph">
                  <wp:posOffset>4656455</wp:posOffset>
                </wp:positionV>
                <wp:extent cx="1628775" cy="707390"/>
                <wp:effectExtent l="0" t="0" r="0" b="0"/>
                <wp:wrapNone/>
                <wp:docPr id="59" name="TextBox 38"/>
                <wp:cNvGraphicFramePr/>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34E26BBB" w14:textId="77777777" w:rsidR="00E1022E" w:rsidRPr="00494982" w:rsidRDefault="00E1022E" w:rsidP="00E1022E">
                            <w:pPr>
                              <w:rPr>
                                <w:rFonts w:ascii="Arial" w:hAnsi="Arial" w:cs="Arial"/>
                                <w:b/>
                                <w:bCs/>
                                <w:color w:val="002060"/>
                                <w:kern w:val="24"/>
                                <w:sz w:val="24"/>
                                <w:szCs w:val="24"/>
                                <w:lang w:val="en-US"/>
                              </w:rPr>
                            </w:pPr>
                            <w:r w:rsidRPr="00494982">
                              <w:rPr>
                                <w:rFonts w:ascii="Arial" w:hAnsi="Arial" w:cs="Arial"/>
                                <w:b/>
                                <w:bCs/>
                                <w:color w:val="002060"/>
                                <w:kern w:val="24"/>
                                <w:sz w:val="24"/>
                                <w:szCs w:val="24"/>
                                <w:lang w:val="en-US"/>
                              </w:rPr>
                              <w:t>Vinyl Ester Resin Value Chain</w:t>
                            </w:r>
                          </w:p>
                        </w:txbxContent>
                      </wps:txbx>
                      <wps:bodyPr wrap="square" rtlCol="0">
                        <a:spAutoFit/>
                      </wps:bodyPr>
                    </wps:wsp>
                  </a:graphicData>
                </a:graphic>
                <wp14:sizeRelH relativeFrom="margin">
                  <wp14:pctWidth>0</wp14:pctWidth>
                </wp14:sizeRelH>
              </wp:anchor>
            </w:drawing>
          </mc:Choice>
          <mc:Fallback>
            <w:pict>
              <v:shape w14:anchorId="1B12C914" id="TextBox 38" o:spid="_x0000_s1171" type="#_x0000_t202" style="position:absolute;left:0;text-align:left;margin-left:213pt;margin-top:366.65pt;width:128.25pt;height:55.7pt;z-index:25262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" filled="f" stroked="f">
                <v:textbox style="mso-fit-shape-to-text:t">
                  <w:txbxContent>
                    <w:p w14:paraId="34E26BBB" w14:textId="77777777" w:rsidR="00E1022E" w:rsidRPr="00494982" w:rsidRDefault="00E1022E" w:rsidP="00E1022E">
                      <w:pPr>
                        <w:rPr>
                          <w:rFonts w:ascii="Arial" w:hAnsi="Arial" w:cs="Arial"/>
                          <w:b/>
                          <w:bCs/>
                          <w:color w:val="002060"/>
                          <w:kern w:val="24"/>
                          <w:sz w:val="24"/>
                          <w:szCs w:val="24"/>
                          <w:lang w:val="en-US"/>
                        </w:rPr>
                      </w:pPr>
                      <w:r w:rsidRPr="00494982">
                        <w:rPr>
                          <w:rFonts w:ascii="Arial" w:hAnsi="Arial" w:cs="Arial"/>
                          <w:b/>
                          <w:bCs/>
                          <w:color w:val="002060"/>
                          <w:kern w:val="24"/>
                          <w:sz w:val="24"/>
                          <w:szCs w:val="24"/>
                          <w:lang w:val="en-US"/>
                        </w:rPr>
                        <w:t>Vinyl Ester Resin Value Chain</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615680" behindDoc="0" locked="0" layoutInCell="1" allowOverlap="1" wp14:anchorId="5F281AC2" wp14:editId="4FAC263A">
                <wp:simplePos x="0" y="0"/>
                <wp:positionH relativeFrom="column">
                  <wp:posOffset>2768600</wp:posOffset>
                </wp:positionH>
                <wp:positionV relativeFrom="paragraph">
                  <wp:posOffset>4340860</wp:posOffset>
                </wp:positionV>
                <wp:extent cx="1151255" cy="245745"/>
                <wp:effectExtent l="0" t="0" r="0" b="0"/>
                <wp:wrapNone/>
                <wp:docPr id="60"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6D4BBAE0" w14:textId="77777777" w:rsidR="00E1022E" w:rsidRPr="00494982" w:rsidRDefault="00E1022E" w:rsidP="00E1022E">
                            <w:pP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Manufacturer</w:t>
                            </w:r>
                          </w:p>
                        </w:txbxContent>
                      </wps:txbx>
                      <wps:bodyPr wrap="none">
                        <a:spAutoFit/>
                      </wps:bodyPr>
                    </wps:wsp>
                  </a:graphicData>
                </a:graphic>
                <wp14:sizeRelH relativeFrom="margin">
                  <wp14:pctWidth>0</wp14:pctWidth>
                </wp14:sizeRelH>
              </wp:anchor>
            </w:drawing>
          </mc:Choice>
          <mc:Fallback>
            <w:pict>
              <v:rect w14:anchorId="5F281AC2" id="_x0000_s1172" style="position:absolute;left:0;text-align:left;margin-left:218pt;margin-top:341.8pt;width:90.65pt;height:19.35pt;z-index:252615680;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" filled="f" stroked="f">
                <v:textbox style="mso-fit-shape-to-text:t">
                  <w:txbxContent>
                    <w:p w14:paraId="6D4BBAE0" w14:textId="77777777" w:rsidR="00E1022E" w:rsidRPr="00494982" w:rsidRDefault="00E1022E" w:rsidP="00E1022E">
                      <w:pP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Manufacturer</w:t>
                      </w:r>
                    </w:p>
                  </w:txbxContent>
                </v:textbox>
              </v:rect>
            </w:pict>
          </mc:Fallback>
        </mc:AlternateContent>
      </w:r>
      <w:r w:rsidRPr="00E1022E">
        <w:rPr>
          <w:rFonts w:ascii="Arial" w:hAnsi="Arial" w:cs="Arial"/>
          <w:noProof/>
          <w:sz w:val="24"/>
          <w:szCs w:val="24"/>
        </w:rPr>
        <mc:AlternateContent>
          <mc:Choice Requires="wps">
            <w:drawing>
              <wp:anchor distT="0" distB="0" distL="114300" distR="114300" simplePos="0" relativeHeight="252640256" behindDoc="0" locked="0" layoutInCell="1" allowOverlap="1" wp14:anchorId="6BE745A1" wp14:editId="21A753F6">
                <wp:simplePos x="0" y="0"/>
                <wp:positionH relativeFrom="column">
                  <wp:posOffset>4533900</wp:posOffset>
                </wp:positionH>
                <wp:positionV relativeFrom="paragraph">
                  <wp:posOffset>4437380</wp:posOffset>
                </wp:positionV>
                <wp:extent cx="1295400" cy="1081405"/>
                <wp:effectExtent l="0" t="0" r="0" b="0"/>
                <wp:wrapNone/>
                <wp:docPr id="62"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0D4D0A54"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Percentage Margin 32.7%</w:t>
                            </w:r>
                          </w:p>
                          <w:p w14:paraId="5F92022B"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BE745A1" id="TextBox 20" o:spid="_x0000_s1173" type="#_x0000_t202" style="position:absolute;left:0;text-align:left;margin-left:357pt;margin-top:349.4pt;width:102pt;height:85.15pt;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" filled="f" stroked="f">
                <v:textbox>
                  <w:txbxContent>
                    <w:p w14:paraId="0D4D0A54"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Percentage Margin 32.7%</w:t>
                      </w:r>
                    </w:p>
                    <w:p w14:paraId="5F92022B"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Including Transportation charges</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637184" behindDoc="0" locked="0" layoutInCell="1" allowOverlap="1" wp14:anchorId="67105CEA" wp14:editId="79C96CF3">
                <wp:simplePos x="0" y="0"/>
                <wp:positionH relativeFrom="column">
                  <wp:posOffset>2056765</wp:posOffset>
                </wp:positionH>
                <wp:positionV relativeFrom="paragraph">
                  <wp:posOffset>2303780</wp:posOffset>
                </wp:positionV>
                <wp:extent cx="1038225" cy="533400"/>
                <wp:effectExtent l="38100" t="0" r="9525" b="95250"/>
                <wp:wrapTopAndBottom/>
                <wp:docPr id="2230" name="Connector: Elbow 2230"/>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74405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230" o:spid="_x0000_s1026" type="#_x0000_t34" style="position:absolute;margin-left:161.95pt;margin-top:181.4pt;width:81.75pt;height:42pt;flip:x;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" strokecolor="#4472c4 [3204]" strokeweight=".5pt">
                <v:stroke endarrow="block"/>
                <w10:wrap type="topAndBottom"/>
              </v:shape>
            </w:pict>
          </mc:Fallback>
        </mc:AlternateContent>
      </w:r>
      <w:r w:rsidRPr="00E1022E">
        <w:rPr>
          <w:rFonts w:ascii="Arial" w:hAnsi="Arial" w:cs="Arial"/>
          <w:noProof/>
          <w:sz w:val="24"/>
          <w:szCs w:val="24"/>
        </w:rPr>
        <mc:AlternateContent>
          <mc:Choice Requires="wps">
            <w:drawing>
              <wp:anchor distT="0" distB="0" distL="114300" distR="114300" simplePos="0" relativeHeight="252617728" behindDoc="0" locked="0" layoutInCell="1" allowOverlap="1" wp14:anchorId="10C3C187" wp14:editId="6EF4446F">
                <wp:simplePos x="0" y="0"/>
                <wp:positionH relativeFrom="column">
                  <wp:posOffset>4676774</wp:posOffset>
                </wp:positionH>
                <wp:positionV relativeFrom="paragraph">
                  <wp:posOffset>3627755</wp:posOffset>
                </wp:positionV>
                <wp:extent cx="1278255" cy="2276475"/>
                <wp:effectExtent l="0" t="19050" r="112395" b="47625"/>
                <wp:wrapNone/>
                <wp:docPr id="109"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8255" cy="22764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E6166F" id="_x0000_t33" coordsize="21600,21600" o:spt="33" o:oned="t" path="m,l21600,r,21600e" filled="f">
                <v:stroke joinstyle="miter"/>
                <v:path arrowok="t" fillok="f" o:connecttype="none"/>
                <o:lock v:ext="edit" shapetype="t"/>
              </v:shapetype>
              <v:shape id="Connector: Elbow 14" o:spid="_x0000_s1026" type="#_x0000_t33" style="position:absolute;margin-left:368.25pt;margin-top:285.65pt;width:100.65pt;height:179.25pt;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" strokecolor="#525252 [1606]" strokeweight="3pt">
                <v:stroke dashstyle="dash" endarrow="block"/>
                <o:lock v:ext="edit" shapetype="f"/>
              </v:shape>
            </w:pict>
          </mc:Fallback>
        </mc:AlternateContent>
      </w:r>
      <w:r w:rsidRPr="00E1022E">
        <w:rPr>
          <w:rFonts w:ascii="Arial" w:hAnsi="Arial" w:cs="Arial"/>
          <w:noProof/>
          <w:sz w:val="24"/>
          <w:szCs w:val="24"/>
        </w:rPr>
        <mc:AlternateContent>
          <mc:Choice Requires="wps">
            <w:drawing>
              <wp:anchor distT="0" distB="0" distL="114300" distR="114300" simplePos="0" relativeHeight="252634112" behindDoc="0" locked="0" layoutInCell="1" allowOverlap="1" wp14:anchorId="0A2A2181" wp14:editId="0D541860">
                <wp:simplePos x="0" y="0"/>
                <wp:positionH relativeFrom="column">
                  <wp:posOffset>4000500</wp:posOffset>
                </wp:positionH>
                <wp:positionV relativeFrom="paragraph">
                  <wp:posOffset>2008505</wp:posOffset>
                </wp:positionV>
                <wp:extent cx="1296000" cy="0"/>
                <wp:effectExtent l="38100" t="76200" r="0" b="95250"/>
                <wp:wrapNone/>
                <wp:docPr id="110" name="Straight Arrow Connector 110"/>
                <wp:cNvGraphicFramePr/>
                <a:graphic xmlns:a="http://schemas.openxmlformats.org/drawingml/2006/main">
                  <a:graphicData uri="http://schemas.microsoft.com/office/word/2010/wordprocessingShape">
                    <wps:wsp>
                      <wps:cNvCnPr/>
                      <wps:spPr>
                        <a:xfrm flipH="1">
                          <a:off x="0" y="0"/>
                          <a:ext cx="1296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2D2E4" id="Straight Arrow Connector 110" o:spid="_x0000_s1026" type="#_x0000_t32" style="position:absolute;margin-left:315pt;margin-top:158.15pt;width:102.05pt;height:0;flip:x;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" strokecolor="#4472c4 [3204]" strokeweight=".5pt">
                <v:stroke endarrow="block" joinstyle="miter"/>
              </v:shape>
            </w:pict>
          </mc:Fallback>
        </mc:AlternateContent>
      </w:r>
      <w:r w:rsidRPr="00E1022E">
        <w:rPr>
          <w:rFonts w:ascii="Arial" w:hAnsi="Arial" w:cs="Arial"/>
          <w:noProof/>
          <w:sz w:val="24"/>
          <w:szCs w:val="24"/>
        </w:rPr>
        <mc:AlternateContent>
          <mc:Choice Requires="wps">
            <w:drawing>
              <wp:anchor distT="0" distB="0" distL="114300" distR="114300" simplePos="0" relativeHeight="252635136" behindDoc="0" locked="0" layoutInCell="1" allowOverlap="1" wp14:anchorId="6E37CB6D" wp14:editId="6D840969">
                <wp:simplePos x="0" y="0"/>
                <wp:positionH relativeFrom="column">
                  <wp:posOffset>2733675</wp:posOffset>
                </wp:positionH>
                <wp:positionV relativeFrom="paragraph">
                  <wp:posOffset>1665605</wp:posOffset>
                </wp:positionV>
                <wp:extent cx="1247775" cy="638175"/>
                <wp:effectExtent l="0" t="0" r="28575" b="28575"/>
                <wp:wrapNone/>
                <wp:docPr id="111" name="Text Box 111"/>
                <wp:cNvGraphicFramePr/>
                <a:graphic xmlns:a="http://schemas.openxmlformats.org/drawingml/2006/main">
                  <a:graphicData uri="http://schemas.microsoft.com/office/word/2010/wordprocessingShape">
                    <wps:wsp>
                      <wps:cNvSpPr txBox="1"/>
                      <wps:spPr>
                        <a:xfrm>
                          <a:off x="0" y="0"/>
                          <a:ext cx="1247775" cy="638175"/>
                        </a:xfrm>
                        <a:prstGeom prst="rect">
                          <a:avLst/>
                        </a:prstGeom>
                        <a:solidFill>
                          <a:schemeClr val="lt1"/>
                        </a:solidFill>
                        <a:ln w="6350">
                          <a:solidFill>
                            <a:prstClr val="black"/>
                          </a:solidFill>
                        </a:ln>
                      </wps:spPr>
                      <wps:txbx>
                        <w:txbxContent>
                          <w:p w14:paraId="6EFC03A7" w14:textId="77777777" w:rsidR="00E1022E" w:rsidRPr="00E1022E" w:rsidRDefault="00E1022E" w:rsidP="00E1022E">
                            <w:pPr>
                              <w:rPr>
                                <w:rFonts w:ascii="Arial" w:hAnsi="Arial" w:cs="Arial"/>
                                <w:sz w:val="20"/>
                                <w:szCs w:val="20"/>
                              </w:rPr>
                            </w:pPr>
                            <w:r w:rsidRPr="00E1022E">
                              <w:rPr>
                                <w:rFonts w:ascii="Arial" w:hAnsi="Arial" w:cs="Arial"/>
                                <w:sz w:val="20"/>
                                <w:szCs w:val="20"/>
                              </w:rPr>
                              <w:t>Current Selling Price (USD 4.0 / Kg) Direct Sales</w:t>
                            </w:r>
                          </w:p>
                          <w:p w14:paraId="55251028" w14:textId="77777777" w:rsidR="00E1022E" w:rsidRPr="00E1022E" w:rsidRDefault="00E1022E" w:rsidP="00E1022E">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7CB6D" id="Text Box 111" o:spid="_x0000_s1174" type="#_x0000_t202" style="position:absolute;left:0;text-align:left;margin-left:215.25pt;margin-top:131.15pt;width:98.25pt;height:50.25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" fillcolor="white [3201]" strokeweight=".5pt">
                <v:textbox>
                  <w:txbxContent>
                    <w:p w14:paraId="6EFC03A7" w14:textId="77777777" w:rsidR="00E1022E" w:rsidRPr="00E1022E" w:rsidRDefault="00E1022E" w:rsidP="00E1022E">
                      <w:pPr>
                        <w:rPr>
                          <w:rFonts w:ascii="Arial" w:hAnsi="Arial" w:cs="Arial"/>
                          <w:sz w:val="20"/>
                          <w:szCs w:val="20"/>
                        </w:rPr>
                      </w:pPr>
                      <w:r w:rsidRPr="00E1022E">
                        <w:rPr>
                          <w:rFonts w:ascii="Arial" w:hAnsi="Arial" w:cs="Arial"/>
                          <w:sz w:val="20"/>
                          <w:szCs w:val="20"/>
                        </w:rPr>
                        <w:t>Current Selling Price (USD 4.0 / Kg) Direct Sales</w:t>
                      </w:r>
                    </w:p>
                    <w:p w14:paraId="55251028" w14:textId="77777777" w:rsidR="00E1022E" w:rsidRPr="00E1022E" w:rsidRDefault="00E1022E" w:rsidP="00E1022E">
                      <w:pPr>
                        <w:rPr>
                          <w:rFonts w:ascii="Arial" w:hAnsi="Arial" w:cs="Arial"/>
                          <w:sz w:val="20"/>
                          <w:szCs w:val="20"/>
                        </w:rPr>
                      </w:pP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630016" behindDoc="0" locked="0" layoutInCell="1" allowOverlap="1" wp14:anchorId="7D69E1E0" wp14:editId="620B3B65">
                <wp:simplePos x="0" y="0"/>
                <wp:positionH relativeFrom="column">
                  <wp:posOffset>2085975</wp:posOffset>
                </wp:positionH>
                <wp:positionV relativeFrom="paragraph">
                  <wp:posOffset>455930</wp:posOffset>
                </wp:positionV>
                <wp:extent cx="1261110" cy="485775"/>
                <wp:effectExtent l="0" t="0" r="15240" b="28575"/>
                <wp:wrapNone/>
                <wp:docPr id="116" name="Text Box 116"/>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09E9BD5B" w14:textId="77777777" w:rsidR="00E1022E" w:rsidRPr="00E1022E" w:rsidRDefault="00E1022E" w:rsidP="00E1022E">
                            <w:pPr>
                              <w:jc w:val="center"/>
                              <w:rPr>
                                <w:rFonts w:ascii="Arial" w:hAnsi="Arial" w:cs="Arial"/>
                                <w:sz w:val="20"/>
                                <w:szCs w:val="20"/>
                              </w:rPr>
                            </w:pPr>
                            <w:r w:rsidRPr="00E1022E">
                              <w:rPr>
                                <w:rFonts w:ascii="Arial" w:hAnsi="Arial" w:cs="Arial"/>
                                <w:sz w:val="20"/>
                                <w:szCs w:val="20"/>
                              </w:rPr>
                              <w:t>Raw Material Cost (USD 1.92/Kg)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69E1E0" id="Text Box 116" o:spid="_x0000_s1175" type="#_x0000_t202" style="position:absolute;left:0;text-align:left;margin-left:164.25pt;margin-top:35.9pt;width:99.3pt;height:38.25pt;z-index:25263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" fillcolor="white [3201]" strokeweight=".5pt">
                <v:textbox>
                  <w:txbxContent>
                    <w:p w14:paraId="09E9BD5B" w14:textId="77777777" w:rsidR="00E1022E" w:rsidRPr="00E1022E" w:rsidRDefault="00E1022E" w:rsidP="00E1022E">
                      <w:pPr>
                        <w:jc w:val="center"/>
                        <w:rPr>
                          <w:rFonts w:ascii="Arial" w:hAnsi="Arial" w:cs="Arial"/>
                          <w:sz w:val="20"/>
                          <w:szCs w:val="20"/>
                        </w:rPr>
                      </w:pPr>
                      <w:r w:rsidRPr="00E1022E">
                        <w:rPr>
                          <w:rFonts w:ascii="Arial" w:hAnsi="Arial" w:cs="Arial"/>
                          <w:sz w:val="20"/>
                          <w:szCs w:val="20"/>
                        </w:rPr>
                        <w:t>Raw Material Cost (USD 1.92/Kg)</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620800" behindDoc="0" locked="0" layoutInCell="1" allowOverlap="1" wp14:anchorId="63F2769E" wp14:editId="67BD7EF0">
                <wp:simplePos x="0" y="0"/>
                <wp:positionH relativeFrom="column">
                  <wp:posOffset>4678045</wp:posOffset>
                </wp:positionH>
                <wp:positionV relativeFrom="paragraph">
                  <wp:posOffset>3876040</wp:posOffset>
                </wp:positionV>
                <wp:extent cx="1431925" cy="245745"/>
                <wp:effectExtent l="0" t="0" r="0" b="0"/>
                <wp:wrapNone/>
                <wp:docPr id="121"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6711F1F8" w14:textId="77777777" w:rsidR="00E1022E" w:rsidRPr="00494982" w:rsidRDefault="00E1022E"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63F2769E" id="TextBox 18" o:spid="_x0000_s1176" type="#_x0000_t202" style="position:absolute;left:0;text-align:left;margin-left:368.35pt;margin-top:305.2pt;width:112.75pt;height:19.35pt;z-index:25262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" filled="f" stroked="f">
                <v:textbox style="mso-fit-shape-to-text:t">
                  <w:txbxContent>
                    <w:p w14:paraId="6711F1F8" w14:textId="77777777" w:rsidR="00E1022E" w:rsidRPr="00494982" w:rsidRDefault="00E1022E"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In-Direct Sales</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631040" behindDoc="0" locked="0" layoutInCell="1" allowOverlap="1" wp14:anchorId="6BBB9A79" wp14:editId="1721F345">
                <wp:simplePos x="0" y="0"/>
                <wp:positionH relativeFrom="column">
                  <wp:posOffset>3347085</wp:posOffset>
                </wp:positionH>
                <wp:positionV relativeFrom="paragraph">
                  <wp:posOffset>694055</wp:posOffset>
                </wp:positionV>
                <wp:extent cx="648000" cy="0"/>
                <wp:effectExtent l="0" t="76200" r="19050" b="95250"/>
                <wp:wrapNone/>
                <wp:docPr id="123" name="Straight Arrow Connector 123"/>
                <wp:cNvGraphicFramePr/>
                <a:graphic xmlns:a="http://schemas.openxmlformats.org/drawingml/2006/main">
                  <a:graphicData uri="http://schemas.microsoft.com/office/word/2010/wordprocessingShape">
                    <wps:wsp>
                      <wps:cNvCnPr/>
                      <wps:spPr>
                        <a:xfrm>
                          <a:off x="0" y="0"/>
                          <a:ext cx="64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0970D2E" id="Straight Arrow Connector 123" o:spid="_x0000_s1026" type="#_x0000_t32" style="position:absolute;margin-left:263.55pt;margin-top:54.65pt;width:51pt;height:0;z-index:25263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" strokecolor="#4472c4 [3204]" strokeweight=".5pt">
                <v:stroke endarrow="block" joinstyle="miter"/>
              </v:shape>
            </w:pict>
          </mc:Fallback>
        </mc:AlternateContent>
      </w:r>
      <w:r w:rsidRPr="00E1022E">
        <w:rPr>
          <w:rFonts w:ascii="Arial" w:hAnsi="Arial" w:cs="Arial"/>
          <w:noProof/>
          <w:sz w:val="24"/>
          <w:szCs w:val="24"/>
        </w:rPr>
        <mc:AlternateContent>
          <mc:Choice Requires="wps">
            <w:drawing>
              <wp:anchor distT="0" distB="0" distL="114300" distR="114300" simplePos="0" relativeHeight="252621824" behindDoc="0" locked="0" layoutInCell="1" allowOverlap="1" wp14:anchorId="0C7E5358" wp14:editId="65501010">
                <wp:simplePos x="0" y="0"/>
                <wp:positionH relativeFrom="column">
                  <wp:posOffset>952500</wp:posOffset>
                </wp:positionH>
                <wp:positionV relativeFrom="paragraph">
                  <wp:posOffset>2837180</wp:posOffset>
                </wp:positionV>
                <wp:extent cx="1104900" cy="612000"/>
                <wp:effectExtent l="95250" t="19050" r="0" b="55245"/>
                <wp:wrapNone/>
                <wp:docPr id="124"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61200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22A3BF" id="Connector: Elbow 19" o:spid="_x0000_s1026" type="#_x0000_t33" style="position:absolute;margin-left:75pt;margin-top:223.4pt;width:87pt;height:48.2pt;rotation:180;flip:y;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" strokecolor="#525252 [1606]" strokeweight="3pt">
                <v:stroke endarrow="block"/>
                <o:lock v:ext="edit" shapetype="f"/>
              </v:shape>
            </w:pict>
          </mc:Fallback>
        </mc:AlternateContent>
      </w:r>
      <w:r w:rsidRPr="00E1022E">
        <w:rPr>
          <w:rFonts w:ascii="Arial" w:hAnsi="Arial" w:cs="Arial"/>
          <w:b/>
          <w:bCs/>
          <w:sz w:val="24"/>
          <w:szCs w:val="24"/>
        </w:rPr>
        <w:t xml:space="preserve">                                                                                              </w:t>
      </w:r>
    </w:p>
    <w:p w14:paraId="6A48E64C" w14:textId="6251F1DD" w:rsidR="00E1022E" w:rsidRPr="00E1022E" w:rsidRDefault="00673CF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25920" behindDoc="0" locked="0" layoutInCell="1" allowOverlap="1" wp14:anchorId="7BA58ED2" wp14:editId="35FD79DA">
                <wp:simplePos x="0" y="0"/>
                <wp:positionH relativeFrom="column">
                  <wp:posOffset>-238125</wp:posOffset>
                </wp:positionH>
                <wp:positionV relativeFrom="paragraph">
                  <wp:posOffset>114935</wp:posOffset>
                </wp:positionV>
                <wp:extent cx="2047875" cy="26670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047875" cy="266700"/>
                        </a:xfrm>
                        <a:prstGeom prst="rect">
                          <a:avLst/>
                        </a:prstGeom>
                        <a:solidFill>
                          <a:schemeClr val="lt1"/>
                        </a:solidFill>
                        <a:ln w="6350">
                          <a:solidFill>
                            <a:prstClr val="black"/>
                          </a:solidFill>
                        </a:ln>
                      </wps:spPr>
                      <wps:txbx>
                        <w:txbxContent>
                          <w:p w14:paraId="487ED4C5" w14:textId="77777777" w:rsidR="00E1022E" w:rsidRPr="00E1022E" w:rsidRDefault="00E1022E" w:rsidP="00E1022E">
                            <w:pPr>
                              <w:rPr>
                                <w:rFonts w:ascii="Arial" w:hAnsi="Arial" w:cs="Arial"/>
                                <w:sz w:val="20"/>
                                <w:szCs w:val="20"/>
                              </w:rPr>
                            </w:pPr>
                            <w:r w:rsidRPr="00E1022E">
                              <w:rPr>
                                <w:rFonts w:ascii="Arial" w:hAnsi="Arial" w:cs="Arial"/>
                                <w:sz w:val="20"/>
                                <w:szCs w:val="20"/>
                              </w:rPr>
                              <w:t>Bisphenol-</w:t>
                            </w:r>
                            <w:proofErr w:type="gramStart"/>
                            <w:r w:rsidRPr="00E1022E">
                              <w:rPr>
                                <w:rFonts w:ascii="Arial" w:hAnsi="Arial" w:cs="Arial"/>
                                <w:sz w:val="20"/>
                                <w:szCs w:val="20"/>
                              </w:rPr>
                              <w:t>A(</w:t>
                            </w:r>
                            <w:proofErr w:type="gramEnd"/>
                            <w:r w:rsidRPr="00E1022E">
                              <w:rPr>
                                <w:rFonts w:ascii="Arial" w:hAnsi="Arial" w:cs="Arial"/>
                                <w:sz w:val="20"/>
                                <w:szCs w:val="20"/>
                              </w:rPr>
                              <w:t>USD 1.4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58ED2" id="Text Box 117" o:spid="_x0000_s1177" type="#_x0000_t202" style="position:absolute;left:0;text-align:left;margin-left:-18.75pt;margin-top:9.05pt;width:161.25pt;height:21pt;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" fillcolor="white [3201]" strokeweight=".5pt">
                <v:textbox>
                  <w:txbxContent>
                    <w:p w14:paraId="487ED4C5" w14:textId="77777777" w:rsidR="00E1022E" w:rsidRPr="00E1022E" w:rsidRDefault="00E1022E" w:rsidP="00E1022E">
                      <w:pPr>
                        <w:rPr>
                          <w:rFonts w:ascii="Arial" w:hAnsi="Arial" w:cs="Arial"/>
                          <w:sz w:val="20"/>
                          <w:szCs w:val="20"/>
                        </w:rPr>
                      </w:pPr>
                      <w:r w:rsidRPr="00E1022E">
                        <w:rPr>
                          <w:rFonts w:ascii="Arial" w:hAnsi="Arial" w:cs="Arial"/>
                          <w:sz w:val="20"/>
                          <w:szCs w:val="20"/>
                        </w:rPr>
                        <w:t>Bisphenol-</w:t>
                      </w:r>
                      <w:proofErr w:type="gramStart"/>
                      <w:r w:rsidRPr="00E1022E">
                        <w:rPr>
                          <w:rFonts w:ascii="Arial" w:hAnsi="Arial" w:cs="Arial"/>
                          <w:sz w:val="20"/>
                          <w:szCs w:val="20"/>
                        </w:rPr>
                        <w:t>A(</w:t>
                      </w:r>
                      <w:proofErr w:type="gramEnd"/>
                      <w:r w:rsidRPr="00E1022E">
                        <w:rPr>
                          <w:rFonts w:ascii="Arial" w:hAnsi="Arial" w:cs="Arial"/>
                          <w:sz w:val="20"/>
                          <w:szCs w:val="20"/>
                        </w:rPr>
                        <w:t>USD 1.4 /Kg)</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32064" behindDoc="0" locked="0" layoutInCell="1" allowOverlap="1" wp14:anchorId="5834E5DD" wp14:editId="5B739D43">
                <wp:simplePos x="0" y="0"/>
                <wp:positionH relativeFrom="column">
                  <wp:posOffset>4010025</wp:posOffset>
                </wp:positionH>
                <wp:positionV relativeFrom="paragraph">
                  <wp:posOffset>19685</wp:posOffset>
                </wp:positionV>
                <wp:extent cx="2276475" cy="657225"/>
                <wp:effectExtent l="0" t="0" r="28575" b="28575"/>
                <wp:wrapNone/>
                <wp:docPr id="114" name="Text Box 114"/>
                <wp:cNvGraphicFramePr/>
                <a:graphic xmlns:a="http://schemas.openxmlformats.org/drawingml/2006/main">
                  <a:graphicData uri="http://schemas.microsoft.com/office/word/2010/wordprocessingShape">
                    <wps:wsp>
                      <wps:cNvSpPr txBox="1"/>
                      <wps:spPr>
                        <a:xfrm>
                          <a:off x="0" y="0"/>
                          <a:ext cx="2276475" cy="657225"/>
                        </a:xfrm>
                        <a:prstGeom prst="rect">
                          <a:avLst/>
                        </a:prstGeom>
                        <a:solidFill>
                          <a:schemeClr val="lt1"/>
                        </a:solidFill>
                        <a:ln w="6350">
                          <a:solidFill>
                            <a:prstClr val="black"/>
                          </a:solidFill>
                        </a:ln>
                      </wps:spPr>
                      <wps:txbx>
                        <w:txbxContent>
                          <w:p w14:paraId="61BDC6C1" w14:textId="77777777" w:rsidR="00E1022E" w:rsidRPr="00E1022E" w:rsidRDefault="00E1022E" w:rsidP="00673CFE">
                            <w:pPr>
                              <w:jc w:val="center"/>
                              <w:rPr>
                                <w:rFonts w:ascii="Arial" w:hAnsi="Arial" w:cs="Arial"/>
                                <w:sz w:val="20"/>
                                <w:szCs w:val="20"/>
                              </w:rPr>
                            </w:pPr>
                            <w:r w:rsidRPr="00E1022E">
                              <w:rPr>
                                <w:rFonts w:ascii="Arial" w:hAnsi="Arial" w:cs="Arial"/>
                                <w:sz w:val="20"/>
                                <w:szCs w:val="20"/>
                              </w:rPr>
                              <w:t>Overhead &amp; Packaging cost (USD 0.57 /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4E5DD" id="Text Box 114" o:spid="_x0000_s1178" type="#_x0000_t202" style="position:absolute;left:0;text-align:left;margin-left:315.75pt;margin-top:1.55pt;width:179.25pt;height:51.75pt;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" fillcolor="white [3201]" strokeweight=".5pt">
                <v:textbox>
                  <w:txbxContent>
                    <w:p w14:paraId="61BDC6C1" w14:textId="77777777" w:rsidR="00E1022E" w:rsidRPr="00E1022E" w:rsidRDefault="00E1022E" w:rsidP="00673CFE">
                      <w:pPr>
                        <w:jc w:val="center"/>
                        <w:rPr>
                          <w:rFonts w:ascii="Arial" w:hAnsi="Arial" w:cs="Arial"/>
                          <w:sz w:val="20"/>
                          <w:szCs w:val="20"/>
                        </w:rPr>
                      </w:pPr>
                      <w:r w:rsidRPr="00E1022E">
                        <w:rPr>
                          <w:rFonts w:ascii="Arial" w:hAnsi="Arial" w:cs="Arial"/>
                          <w:sz w:val="20"/>
                          <w:szCs w:val="20"/>
                        </w:rPr>
                        <w:t>Overhead &amp; Packaging cost (USD 0.57 / Kg)</w:t>
                      </w:r>
                    </w:p>
                  </w:txbxContent>
                </v:textbox>
              </v:shape>
            </w:pict>
          </mc:Fallback>
        </mc:AlternateContent>
      </w:r>
      <w:r w:rsidR="00E1022E" w:rsidRPr="00E1022E">
        <w:rPr>
          <w:rFonts w:ascii="Arial" w:hAnsi="Arial" w:cs="Arial"/>
          <w:b/>
          <w:bCs/>
          <w:sz w:val="24"/>
          <w:szCs w:val="24"/>
        </w:rPr>
        <w:t xml:space="preserve">                                                                                           </w:t>
      </w:r>
    </w:p>
    <w:p w14:paraId="09B7D75E" w14:textId="09E67CC4" w:rsidR="00E1022E" w:rsidRPr="00E1022E" w:rsidRDefault="00673CF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26944" behindDoc="0" locked="0" layoutInCell="1" allowOverlap="1" wp14:anchorId="5551DFFD" wp14:editId="374F5066">
                <wp:simplePos x="0" y="0"/>
                <wp:positionH relativeFrom="column">
                  <wp:posOffset>-245272</wp:posOffset>
                </wp:positionH>
                <wp:positionV relativeFrom="paragraph">
                  <wp:posOffset>83820</wp:posOffset>
                </wp:positionV>
                <wp:extent cx="2047875" cy="304800"/>
                <wp:effectExtent l="0" t="0" r="28575" b="19050"/>
                <wp:wrapNone/>
                <wp:docPr id="120" name="Text Box 120"/>
                <wp:cNvGraphicFramePr/>
                <a:graphic xmlns:a="http://schemas.openxmlformats.org/drawingml/2006/main">
                  <a:graphicData uri="http://schemas.microsoft.com/office/word/2010/wordprocessingShape">
                    <wps:wsp>
                      <wps:cNvSpPr txBox="1"/>
                      <wps:spPr>
                        <a:xfrm>
                          <a:off x="0" y="0"/>
                          <a:ext cx="2047875" cy="304800"/>
                        </a:xfrm>
                        <a:prstGeom prst="rect">
                          <a:avLst/>
                        </a:prstGeom>
                        <a:solidFill>
                          <a:schemeClr val="lt1"/>
                        </a:solidFill>
                        <a:ln w="6350">
                          <a:solidFill>
                            <a:prstClr val="black"/>
                          </a:solidFill>
                        </a:ln>
                      </wps:spPr>
                      <wps:txbx>
                        <w:txbxContent>
                          <w:p w14:paraId="1E208C94" w14:textId="77777777" w:rsidR="00E1022E" w:rsidRPr="00E1022E" w:rsidRDefault="00E1022E" w:rsidP="00E1022E">
                            <w:pPr>
                              <w:rPr>
                                <w:rFonts w:ascii="Arial" w:hAnsi="Arial" w:cs="Arial"/>
                                <w:sz w:val="20"/>
                                <w:szCs w:val="20"/>
                              </w:rPr>
                            </w:pPr>
                            <w:r w:rsidRPr="00E1022E">
                              <w:rPr>
                                <w:rFonts w:ascii="Arial" w:hAnsi="Arial" w:cs="Arial"/>
                                <w:sz w:val="20"/>
                                <w:szCs w:val="20"/>
                              </w:rPr>
                              <w:t>Methacrylic Acid (USD 2.72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1DFFD" id="Text Box 120" o:spid="_x0000_s1179" type="#_x0000_t202" style="position:absolute;left:0;text-align:left;margin-left:-19.3pt;margin-top:6.6pt;width:161.25pt;height:24pt;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" fillcolor="white [3201]" strokeweight=".5pt">
                <v:textbox>
                  <w:txbxContent>
                    <w:p w14:paraId="1E208C94" w14:textId="77777777" w:rsidR="00E1022E" w:rsidRPr="00E1022E" w:rsidRDefault="00E1022E" w:rsidP="00E1022E">
                      <w:pPr>
                        <w:rPr>
                          <w:rFonts w:ascii="Arial" w:hAnsi="Arial" w:cs="Arial"/>
                          <w:sz w:val="20"/>
                          <w:szCs w:val="20"/>
                        </w:rPr>
                      </w:pPr>
                      <w:r w:rsidRPr="00E1022E">
                        <w:rPr>
                          <w:rFonts w:ascii="Arial" w:hAnsi="Arial" w:cs="Arial"/>
                          <w:sz w:val="20"/>
                          <w:szCs w:val="20"/>
                        </w:rPr>
                        <w:t>Methacrylic Acid (USD 2.72 /Kg)</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36160" behindDoc="0" locked="0" layoutInCell="1" allowOverlap="1" wp14:anchorId="512E614A" wp14:editId="1C8A6BFD">
                <wp:simplePos x="0" y="0"/>
                <wp:positionH relativeFrom="column">
                  <wp:posOffset>5848350</wp:posOffset>
                </wp:positionH>
                <wp:positionV relativeFrom="paragraph">
                  <wp:posOffset>380365</wp:posOffset>
                </wp:positionV>
                <wp:extent cx="0" cy="548640"/>
                <wp:effectExtent l="76200" t="0" r="57150" b="60960"/>
                <wp:wrapNone/>
                <wp:docPr id="113" name="Straight Arrow Connector 113"/>
                <wp:cNvGraphicFramePr/>
                <a:graphic xmlns:a="http://schemas.openxmlformats.org/drawingml/2006/main">
                  <a:graphicData uri="http://schemas.microsoft.com/office/word/2010/wordprocessingShape">
                    <wps:wsp>
                      <wps:cNvCnPr/>
                      <wps:spPr>
                        <a:xfrm>
                          <a:off x="0" y="0"/>
                          <a:ext cx="0" cy="548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1D14ED0" id="Straight Arrow Connector 113" o:spid="_x0000_s1026" type="#_x0000_t32" style="position:absolute;margin-left:460.5pt;margin-top:29.95pt;width:0;height:43.2pt;z-index:25263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" strokecolor="#4472c4 [3204]" strokeweight=".5pt">
                <v:stroke endarrow="block" joinstyle="miter"/>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28992" behindDoc="0" locked="0" layoutInCell="1" allowOverlap="1" wp14:anchorId="5D64A2A4" wp14:editId="78C0561A">
                <wp:simplePos x="0" y="0"/>
                <wp:positionH relativeFrom="column">
                  <wp:posOffset>1590675</wp:posOffset>
                </wp:positionH>
                <wp:positionV relativeFrom="paragraph">
                  <wp:posOffset>37465</wp:posOffset>
                </wp:positionV>
                <wp:extent cx="503555" cy="0"/>
                <wp:effectExtent l="0" t="76200" r="10795" b="95250"/>
                <wp:wrapNone/>
                <wp:docPr id="118" name="Straight Arrow Connector 118"/>
                <wp:cNvGraphicFramePr/>
                <a:graphic xmlns:a="http://schemas.openxmlformats.org/drawingml/2006/main">
                  <a:graphicData uri="http://schemas.microsoft.com/office/word/2010/wordprocessingShape">
                    <wps:wsp>
                      <wps:cNvCnPr/>
                      <wps:spPr>
                        <a:xfrm>
                          <a:off x="0" y="0"/>
                          <a:ext cx="5035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7975A" id="Straight Arrow Connector 118" o:spid="_x0000_s1026" type="#_x0000_t32" style="position:absolute;margin-left:125.25pt;margin-top:2.95pt;width:39.65pt;height:0;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" strokecolor="#4472c4 [3204]" strokeweight=".5pt">
                <v:stroke endarrow="block" joinstyle="miter"/>
              </v:shape>
            </w:pict>
          </mc:Fallback>
        </mc:AlternateContent>
      </w:r>
    </w:p>
    <w:p w14:paraId="6CCDD7E2" w14:textId="6A4D2FFC" w:rsidR="00E1022E" w:rsidRPr="00E1022E" w:rsidRDefault="00673CF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27968" behindDoc="0" locked="0" layoutInCell="1" allowOverlap="1" wp14:anchorId="5642C863" wp14:editId="5A5B9A92">
                <wp:simplePos x="0" y="0"/>
                <wp:positionH relativeFrom="column">
                  <wp:posOffset>-245272</wp:posOffset>
                </wp:positionH>
                <wp:positionV relativeFrom="paragraph">
                  <wp:posOffset>78740</wp:posOffset>
                </wp:positionV>
                <wp:extent cx="2047875" cy="436880"/>
                <wp:effectExtent l="0" t="0" r="28575" b="20320"/>
                <wp:wrapNone/>
                <wp:docPr id="119" name="Text Box 119"/>
                <wp:cNvGraphicFramePr/>
                <a:graphic xmlns:a="http://schemas.openxmlformats.org/drawingml/2006/main">
                  <a:graphicData uri="http://schemas.microsoft.com/office/word/2010/wordprocessingShape">
                    <wps:wsp>
                      <wps:cNvSpPr txBox="1"/>
                      <wps:spPr>
                        <a:xfrm>
                          <a:off x="0" y="0"/>
                          <a:ext cx="2047875" cy="436880"/>
                        </a:xfrm>
                        <a:prstGeom prst="rect">
                          <a:avLst/>
                        </a:prstGeom>
                        <a:solidFill>
                          <a:schemeClr val="lt1"/>
                        </a:solidFill>
                        <a:ln w="6350">
                          <a:solidFill>
                            <a:prstClr val="black"/>
                          </a:solidFill>
                        </a:ln>
                      </wps:spPr>
                      <wps:txbx>
                        <w:txbxContent>
                          <w:p w14:paraId="44B570AB" w14:textId="77777777" w:rsidR="00E1022E" w:rsidRPr="00E1022E" w:rsidRDefault="00E1022E" w:rsidP="00E1022E">
                            <w:pPr>
                              <w:rPr>
                                <w:rFonts w:ascii="Arial" w:hAnsi="Arial" w:cs="Arial"/>
                                <w:sz w:val="20"/>
                                <w:szCs w:val="20"/>
                              </w:rPr>
                            </w:pPr>
                            <w:r w:rsidRPr="00E1022E">
                              <w:rPr>
                                <w:rFonts w:ascii="Arial" w:hAnsi="Arial" w:cs="Arial"/>
                                <w:sz w:val="20"/>
                                <w:szCs w:val="20"/>
                              </w:rPr>
                              <w:t>Styrene Monomer (USD 1.45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2C863" id="Text Box 119" o:spid="_x0000_s1180" type="#_x0000_t202" style="position:absolute;left:0;text-align:left;margin-left:-19.3pt;margin-top:6.2pt;width:161.25pt;height:34.4pt;z-index:25262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" fillcolor="white [3201]" strokeweight=".5pt">
                <v:textbox>
                  <w:txbxContent>
                    <w:p w14:paraId="44B570AB" w14:textId="77777777" w:rsidR="00E1022E" w:rsidRPr="00E1022E" w:rsidRDefault="00E1022E" w:rsidP="00E1022E">
                      <w:pPr>
                        <w:rPr>
                          <w:rFonts w:ascii="Arial" w:hAnsi="Arial" w:cs="Arial"/>
                          <w:sz w:val="20"/>
                          <w:szCs w:val="20"/>
                        </w:rPr>
                      </w:pPr>
                      <w:r w:rsidRPr="00E1022E">
                        <w:rPr>
                          <w:rFonts w:ascii="Arial" w:hAnsi="Arial" w:cs="Arial"/>
                          <w:sz w:val="20"/>
                          <w:szCs w:val="20"/>
                        </w:rPr>
                        <w:t>Styrene Monomer (USD 1.45 /Kg)</w:t>
                      </w:r>
                    </w:p>
                  </w:txbxContent>
                </v:textbox>
              </v:shape>
            </w:pict>
          </mc:Fallback>
        </mc:AlternateContent>
      </w:r>
    </w:p>
    <w:p w14:paraId="2FDFF5C9"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33088" behindDoc="0" locked="0" layoutInCell="1" allowOverlap="1" wp14:anchorId="05B40C33" wp14:editId="6744B19A">
                <wp:simplePos x="0" y="0"/>
                <wp:positionH relativeFrom="column">
                  <wp:posOffset>5314950</wp:posOffset>
                </wp:positionH>
                <wp:positionV relativeFrom="paragraph">
                  <wp:posOffset>207010</wp:posOffset>
                </wp:positionV>
                <wp:extent cx="876300" cy="819150"/>
                <wp:effectExtent l="0" t="0" r="19050" b="19050"/>
                <wp:wrapNone/>
                <wp:docPr id="112" name="Text Box 112"/>
                <wp:cNvGraphicFramePr/>
                <a:graphic xmlns:a="http://schemas.openxmlformats.org/drawingml/2006/main">
                  <a:graphicData uri="http://schemas.microsoft.com/office/word/2010/wordprocessingShape">
                    <wps:wsp>
                      <wps:cNvSpPr txBox="1"/>
                      <wps:spPr>
                        <a:xfrm>
                          <a:off x="0" y="0"/>
                          <a:ext cx="876300" cy="819150"/>
                        </a:xfrm>
                        <a:prstGeom prst="rect">
                          <a:avLst/>
                        </a:prstGeom>
                        <a:solidFill>
                          <a:schemeClr val="lt1"/>
                        </a:solidFill>
                        <a:ln w="6350">
                          <a:solidFill>
                            <a:prstClr val="black"/>
                          </a:solidFill>
                        </a:ln>
                      </wps:spPr>
                      <wps:txbx>
                        <w:txbxContent>
                          <w:p w14:paraId="7FB0278F" w14:textId="77777777" w:rsidR="00E1022E" w:rsidRPr="00E1022E" w:rsidRDefault="00E1022E" w:rsidP="00E1022E">
                            <w:pPr>
                              <w:rPr>
                                <w:rFonts w:ascii="Arial" w:hAnsi="Arial" w:cs="Arial"/>
                                <w:sz w:val="20"/>
                                <w:szCs w:val="20"/>
                              </w:rPr>
                            </w:pPr>
                            <w:r w:rsidRPr="00E1022E">
                              <w:rPr>
                                <w:rFonts w:ascii="Arial" w:hAnsi="Arial" w:cs="Arial"/>
                                <w:sz w:val="20"/>
                                <w:szCs w:val="20"/>
                              </w:rPr>
                              <w:t>Total Cost Incurred (USD 2.49 /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40C33" id="Text Box 112" o:spid="_x0000_s1181" type="#_x0000_t202" style="position:absolute;left:0;text-align:left;margin-left:418.5pt;margin-top:16.3pt;width:69pt;height:64.5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" fillcolor="white [3201]" strokeweight=".5pt">
                <v:textbox>
                  <w:txbxContent>
                    <w:p w14:paraId="7FB0278F" w14:textId="77777777" w:rsidR="00E1022E" w:rsidRPr="00E1022E" w:rsidRDefault="00E1022E" w:rsidP="00E1022E">
                      <w:pPr>
                        <w:rPr>
                          <w:rFonts w:ascii="Arial" w:hAnsi="Arial" w:cs="Arial"/>
                          <w:sz w:val="20"/>
                          <w:szCs w:val="20"/>
                        </w:rPr>
                      </w:pPr>
                      <w:r w:rsidRPr="00E1022E">
                        <w:rPr>
                          <w:rFonts w:ascii="Arial" w:hAnsi="Arial" w:cs="Arial"/>
                          <w:sz w:val="20"/>
                          <w:szCs w:val="20"/>
                        </w:rPr>
                        <w:t>Total Cost Incurred (USD 2.49 / Kg)</w:t>
                      </w:r>
                    </w:p>
                  </w:txbxContent>
                </v:textbox>
              </v:shape>
            </w:pict>
          </mc:Fallback>
        </mc:AlternateContent>
      </w:r>
    </w:p>
    <w:p w14:paraId="3DE4DD16" w14:textId="1CBD387A" w:rsidR="00E1022E" w:rsidRPr="00E1022E" w:rsidRDefault="00113DAD"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39232" behindDoc="0" locked="0" layoutInCell="1" allowOverlap="1" wp14:anchorId="515E602C" wp14:editId="761D3F64">
                <wp:simplePos x="0" y="0"/>
                <wp:positionH relativeFrom="column">
                  <wp:posOffset>5829300</wp:posOffset>
                </wp:positionH>
                <wp:positionV relativeFrom="paragraph">
                  <wp:posOffset>658384</wp:posOffset>
                </wp:positionV>
                <wp:extent cx="0" cy="704088"/>
                <wp:effectExtent l="76200" t="0" r="57150" b="58420"/>
                <wp:wrapNone/>
                <wp:docPr id="128" name="Straight Arrow Connector 128"/>
                <wp:cNvGraphicFramePr/>
                <a:graphic xmlns:a="http://schemas.openxmlformats.org/drawingml/2006/main">
                  <a:graphicData uri="http://schemas.microsoft.com/office/word/2010/wordprocessingShape">
                    <wps:wsp>
                      <wps:cNvCnPr/>
                      <wps:spPr>
                        <a:xfrm>
                          <a:off x="0" y="0"/>
                          <a:ext cx="0" cy="7040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D79ABD4" id="Straight Arrow Connector 128" o:spid="_x0000_s1026" type="#_x0000_t32" style="position:absolute;margin-left:459pt;margin-top:51.85pt;width:0;height:55.45pt;z-index:25263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" strokecolor="#4472c4 [3204]" strokeweight=".5pt">
                <v:stroke endarrow="block" joinstyle="miter"/>
              </v:shape>
            </w:pict>
          </mc:Fallback>
        </mc:AlternateContent>
      </w:r>
    </w:p>
    <w:p w14:paraId="10027042" w14:textId="6F9AB275" w:rsidR="00E1022E" w:rsidRPr="00E1022E" w:rsidRDefault="006D4425"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38208" behindDoc="0" locked="0" layoutInCell="1" allowOverlap="1" wp14:anchorId="3F658E5A" wp14:editId="2417D674">
                <wp:simplePos x="0" y="0"/>
                <wp:positionH relativeFrom="column">
                  <wp:posOffset>4627821</wp:posOffset>
                </wp:positionH>
                <wp:positionV relativeFrom="paragraph">
                  <wp:posOffset>997039</wp:posOffset>
                </wp:positionV>
                <wp:extent cx="1647825" cy="542260"/>
                <wp:effectExtent l="0" t="0" r="28575" b="10795"/>
                <wp:wrapNone/>
                <wp:docPr id="93" name="Text Box 93"/>
                <wp:cNvGraphicFramePr/>
                <a:graphic xmlns:a="http://schemas.openxmlformats.org/drawingml/2006/main">
                  <a:graphicData uri="http://schemas.microsoft.com/office/word/2010/wordprocessingShape">
                    <wps:wsp>
                      <wps:cNvSpPr txBox="1"/>
                      <wps:spPr>
                        <a:xfrm>
                          <a:off x="0" y="0"/>
                          <a:ext cx="1647825" cy="542260"/>
                        </a:xfrm>
                        <a:prstGeom prst="rect">
                          <a:avLst/>
                        </a:prstGeom>
                        <a:solidFill>
                          <a:schemeClr val="lt1"/>
                        </a:solidFill>
                        <a:ln w="6350">
                          <a:solidFill>
                            <a:prstClr val="black"/>
                          </a:solidFill>
                        </a:ln>
                      </wps:spPr>
                      <wps:txbx>
                        <w:txbxContent>
                          <w:p w14:paraId="7F6A1AA9" w14:textId="77777777" w:rsidR="00E1022E" w:rsidRPr="00E1022E" w:rsidRDefault="00E1022E" w:rsidP="00E1022E">
                            <w:pPr>
                              <w:rPr>
                                <w:rFonts w:ascii="Arial" w:hAnsi="Arial" w:cs="Arial"/>
                                <w:sz w:val="20"/>
                                <w:szCs w:val="20"/>
                              </w:rPr>
                            </w:pPr>
                            <w:r w:rsidRPr="00E1022E">
                              <w:rPr>
                                <w:rFonts w:ascii="Arial" w:hAnsi="Arial" w:cs="Arial"/>
                                <w:sz w:val="20"/>
                                <w:szCs w:val="20"/>
                              </w:rPr>
                              <w:t>Current Selling Price (USD 3.7/ Kg) In-Direct Sales</w:t>
                            </w:r>
                          </w:p>
                          <w:p w14:paraId="248DCCF1" w14:textId="77777777" w:rsidR="00E1022E" w:rsidRPr="00E1022E" w:rsidRDefault="00E1022E" w:rsidP="00E1022E">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58E5A" id="Text Box 93" o:spid="_x0000_s1182" type="#_x0000_t202" style="position:absolute;left:0;text-align:left;margin-left:364.4pt;margin-top:78.5pt;width:129.75pt;height:42.7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" fillcolor="white [3201]" strokeweight=".5pt">
                <v:textbox>
                  <w:txbxContent>
                    <w:p w14:paraId="7F6A1AA9" w14:textId="77777777" w:rsidR="00E1022E" w:rsidRPr="00E1022E" w:rsidRDefault="00E1022E" w:rsidP="00E1022E">
                      <w:pPr>
                        <w:rPr>
                          <w:rFonts w:ascii="Arial" w:hAnsi="Arial" w:cs="Arial"/>
                          <w:sz w:val="20"/>
                          <w:szCs w:val="20"/>
                        </w:rPr>
                      </w:pPr>
                      <w:r w:rsidRPr="00E1022E">
                        <w:rPr>
                          <w:rFonts w:ascii="Arial" w:hAnsi="Arial" w:cs="Arial"/>
                          <w:sz w:val="20"/>
                          <w:szCs w:val="20"/>
                        </w:rPr>
                        <w:t>Current Selling Price (USD 3.7/ Kg) In-Direct Sales</w:t>
                      </w:r>
                    </w:p>
                    <w:p w14:paraId="248DCCF1" w14:textId="77777777" w:rsidR="00E1022E" w:rsidRPr="00E1022E" w:rsidRDefault="00E1022E" w:rsidP="00E1022E">
                      <w:pPr>
                        <w:rPr>
                          <w:rFonts w:ascii="Arial" w:hAnsi="Arial" w:cs="Arial"/>
                          <w:sz w:val="20"/>
                          <w:szCs w:val="20"/>
                        </w:rPr>
                      </w:pP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19776" behindDoc="0" locked="0" layoutInCell="1" allowOverlap="1" wp14:anchorId="4B851F63" wp14:editId="053D67B8">
                <wp:simplePos x="0" y="0"/>
                <wp:positionH relativeFrom="column">
                  <wp:posOffset>1134470</wp:posOffset>
                </wp:positionH>
                <wp:positionV relativeFrom="paragraph">
                  <wp:posOffset>979265</wp:posOffset>
                </wp:positionV>
                <wp:extent cx="955343" cy="245745"/>
                <wp:effectExtent l="0" t="0" r="0" b="0"/>
                <wp:wrapNone/>
                <wp:docPr id="125" name="TextBox 17"/>
                <wp:cNvGraphicFramePr/>
                <a:graphic xmlns:a="http://schemas.openxmlformats.org/drawingml/2006/main">
                  <a:graphicData uri="http://schemas.microsoft.com/office/word/2010/wordprocessingShape">
                    <wps:wsp>
                      <wps:cNvSpPr txBox="1"/>
                      <wps:spPr>
                        <a:xfrm>
                          <a:off x="0" y="0"/>
                          <a:ext cx="955343" cy="245745"/>
                        </a:xfrm>
                        <a:prstGeom prst="rect">
                          <a:avLst/>
                        </a:prstGeom>
                        <a:noFill/>
                      </wps:spPr>
                      <wps:txbx>
                        <w:txbxContent>
                          <w:p w14:paraId="367CB3DA" w14:textId="77777777" w:rsidR="00E1022E" w:rsidRPr="00E1022E" w:rsidRDefault="00E1022E" w:rsidP="00E1022E">
                            <w:pPr>
                              <w:rPr>
                                <w:rFonts w:ascii="Arial" w:hAnsi="Arial" w:cs="Arial"/>
                                <w:b/>
                                <w:bCs/>
                                <w:sz w:val="20"/>
                                <w:szCs w:val="20"/>
                              </w:rPr>
                            </w:pPr>
                            <w:r w:rsidRPr="00E1022E">
                              <w:rPr>
                                <w:rFonts w:ascii="Arial" w:hAnsi="Arial" w:cs="Arial"/>
                                <w:b/>
                                <w:bCs/>
                                <w:sz w:val="20"/>
                                <w:szCs w:val="20"/>
                              </w:rPr>
                              <w:t>Direct Sales</w:t>
                            </w:r>
                          </w:p>
                        </w:txbxContent>
                      </wps:txbx>
                      <wps:bodyPr wrap="square" rtlCol="0">
                        <a:spAutoFit/>
                      </wps:bodyPr>
                    </wps:wsp>
                  </a:graphicData>
                </a:graphic>
                <wp14:sizeRelH relativeFrom="margin">
                  <wp14:pctWidth>0</wp14:pctWidth>
                </wp14:sizeRelH>
              </wp:anchor>
            </w:drawing>
          </mc:Choice>
          <mc:Fallback>
            <w:pict>
              <v:shape w14:anchorId="4B851F63" id="TextBox 17" o:spid="_x0000_s1183" type="#_x0000_t202" style="position:absolute;left:0;text-align:left;margin-left:89.35pt;margin-top:77.1pt;width:75.2pt;height:19.35pt;z-index:25261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" filled="f" stroked="f">
                <v:textbox style="mso-fit-shape-to-text:t">
                  <w:txbxContent>
                    <w:p w14:paraId="367CB3DA" w14:textId="77777777" w:rsidR="00E1022E" w:rsidRPr="00E1022E" w:rsidRDefault="00E1022E" w:rsidP="00E1022E">
                      <w:pPr>
                        <w:rPr>
                          <w:rFonts w:ascii="Arial" w:hAnsi="Arial" w:cs="Arial"/>
                          <w:b/>
                          <w:bCs/>
                          <w:sz w:val="20"/>
                          <w:szCs w:val="20"/>
                        </w:rPr>
                      </w:pPr>
                      <w:r w:rsidRPr="00E1022E">
                        <w:rPr>
                          <w:rFonts w:ascii="Arial" w:hAnsi="Arial" w:cs="Arial"/>
                          <w:b/>
                          <w:bCs/>
                          <w:sz w:val="20"/>
                          <w:szCs w:val="20"/>
                        </w:rPr>
                        <w:t>Direct Sales</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23872" behindDoc="0" locked="0" layoutInCell="1" allowOverlap="1" wp14:anchorId="3192F287" wp14:editId="222C7178">
                <wp:simplePos x="0" y="0"/>
                <wp:positionH relativeFrom="column">
                  <wp:posOffset>6494244</wp:posOffset>
                </wp:positionH>
                <wp:positionV relativeFrom="paragraph">
                  <wp:posOffset>772160</wp:posOffset>
                </wp:positionV>
                <wp:extent cx="0" cy="1457685"/>
                <wp:effectExtent l="57150" t="0" r="57150" b="47625"/>
                <wp:wrapNone/>
                <wp:docPr id="127"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04727F" id="Straight Arrow Connector 30" o:spid="_x0000_s1026" type="#_x0000_t32" style="position:absolute;margin-left:511.35pt;margin-top:60.8pt;width:0;height:114.8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" strokecolor="#525252 [1606]" strokeweight="3pt">
                <v:stroke dashstyle="longDash" endarrow="block" joinstyle="miter"/>
                <o:lock v:ext="edit" shapetype="f"/>
              </v:shape>
            </w:pict>
          </mc:Fallback>
        </mc:AlternateContent>
      </w:r>
    </w:p>
    <w:p w14:paraId="48995098" w14:textId="649B6F28"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22848" behindDoc="0" locked="0" layoutInCell="1" allowOverlap="1" wp14:anchorId="066E8123" wp14:editId="68B219E1">
                <wp:simplePos x="0" y="0"/>
                <wp:positionH relativeFrom="column">
                  <wp:posOffset>545993</wp:posOffset>
                </wp:positionH>
                <wp:positionV relativeFrom="paragraph">
                  <wp:posOffset>318119</wp:posOffset>
                </wp:positionV>
                <wp:extent cx="1510665" cy="583565"/>
                <wp:effectExtent l="0" t="0" r="0" b="0"/>
                <wp:wrapNone/>
                <wp:docPr id="2231" name="TextBox 20"/>
                <wp:cNvGraphicFramePr/>
                <a:graphic xmlns:a="http://schemas.openxmlformats.org/drawingml/2006/main">
                  <a:graphicData uri="http://schemas.microsoft.com/office/word/2010/wordprocessingShape">
                    <wps:wsp>
                      <wps:cNvSpPr txBox="1"/>
                      <wps:spPr>
                        <a:xfrm>
                          <a:off x="0" y="0"/>
                          <a:ext cx="1510665" cy="583565"/>
                        </a:xfrm>
                        <a:prstGeom prst="rect">
                          <a:avLst/>
                        </a:prstGeom>
                        <a:noFill/>
                      </wps:spPr>
                      <wps:txbx>
                        <w:txbxContent>
                          <w:p w14:paraId="23EA982E" w14:textId="77777777" w:rsidR="00E1022E" w:rsidRPr="00E1022E" w:rsidRDefault="00E1022E" w:rsidP="00E1022E">
                            <w:pPr>
                              <w:rPr>
                                <w:rFonts w:ascii="Arial" w:eastAsia="Verdana" w:hAnsi="Arial" w:cs="Arial"/>
                                <w:b/>
                                <w:bCs/>
                                <w:color w:val="538135" w:themeColor="accent6" w:themeShade="BF"/>
                                <w:kern w:val="24"/>
                                <w:sz w:val="24"/>
                                <w:szCs w:val="24"/>
                                <w:lang w:val="en-US"/>
                              </w:rPr>
                            </w:pPr>
                            <w:r w:rsidRPr="00E1022E">
                              <w:rPr>
                                <w:rFonts w:ascii="Arial" w:eastAsia="Verdana" w:hAnsi="Arial" w:cs="Arial"/>
                                <w:b/>
                                <w:bCs/>
                                <w:color w:val="538135" w:themeColor="accent6" w:themeShade="BF"/>
                                <w:kern w:val="24"/>
                                <w:sz w:val="24"/>
                                <w:szCs w:val="24"/>
                                <w:lang w:val="en-US"/>
                              </w:rPr>
                              <w:t>Percentage Margin 37.7%</w:t>
                            </w:r>
                          </w:p>
                        </w:txbxContent>
                      </wps:txbx>
                      <wps:bodyPr wrap="square" rtlCol="0">
                        <a:noAutofit/>
                      </wps:bodyPr>
                    </wps:wsp>
                  </a:graphicData>
                </a:graphic>
                <wp14:sizeRelV relativeFrom="margin">
                  <wp14:pctHeight>0</wp14:pctHeight>
                </wp14:sizeRelV>
              </wp:anchor>
            </w:drawing>
          </mc:Choice>
          <mc:Fallback>
            <w:pict>
              <v:shape w14:anchorId="066E8123" id="_x0000_s1184" type="#_x0000_t202" style="position:absolute;left:0;text-align:left;margin-left:43pt;margin-top:25.05pt;width:118.95pt;height:45.95pt;z-index:25262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" filled="f" stroked="f">
                <v:textbox>
                  <w:txbxContent>
                    <w:p w14:paraId="23EA982E" w14:textId="77777777" w:rsidR="00E1022E" w:rsidRPr="00E1022E" w:rsidRDefault="00E1022E" w:rsidP="00E1022E">
                      <w:pPr>
                        <w:rPr>
                          <w:rFonts w:ascii="Arial" w:eastAsia="Verdana" w:hAnsi="Arial" w:cs="Arial"/>
                          <w:b/>
                          <w:bCs/>
                          <w:color w:val="538135" w:themeColor="accent6" w:themeShade="BF"/>
                          <w:kern w:val="24"/>
                          <w:sz w:val="24"/>
                          <w:szCs w:val="24"/>
                          <w:lang w:val="en-US"/>
                        </w:rPr>
                      </w:pPr>
                      <w:r w:rsidRPr="00E1022E">
                        <w:rPr>
                          <w:rFonts w:ascii="Arial" w:eastAsia="Verdana" w:hAnsi="Arial" w:cs="Arial"/>
                          <w:b/>
                          <w:bCs/>
                          <w:color w:val="538135" w:themeColor="accent6" w:themeShade="BF"/>
                          <w:kern w:val="24"/>
                          <w:sz w:val="24"/>
                          <w:szCs w:val="24"/>
                          <w:lang w:val="en-US"/>
                        </w:rPr>
                        <w:t>Percentage Margin 37.7%</w:t>
                      </w:r>
                    </w:p>
                  </w:txbxContent>
                </v:textbox>
              </v:shape>
            </w:pict>
          </mc:Fallback>
        </mc:AlternateContent>
      </w:r>
    </w:p>
    <w:p w14:paraId="3CB5AF09" w14:textId="5B77402E" w:rsidR="00E1022E" w:rsidRPr="00E1022E" w:rsidRDefault="00E1022E" w:rsidP="00E1022E">
      <w:pPr>
        <w:spacing w:line="360" w:lineRule="auto"/>
        <w:jc w:val="both"/>
        <w:rPr>
          <w:rFonts w:ascii="Arial" w:hAnsi="Arial" w:cs="Arial"/>
          <w:b/>
          <w:bCs/>
          <w:sz w:val="24"/>
          <w:szCs w:val="24"/>
        </w:rPr>
      </w:pPr>
    </w:p>
    <w:p w14:paraId="2108C19D" w14:textId="1CEC0E7B"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43328" behindDoc="0" locked="0" layoutInCell="1" allowOverlap="1" wp14:anchorId="790CF8EC" wp14:editId="7A916E5E">
                <wp:simplePos x="0" y="0"/>
                <wp:positionH relativeFrom="column">
                  <wp:posOffset>1134110</wp:posOffset>
                </wp:positionH>
                <wp:positionV relativeFrom="paragraph">
                  <wp:posOffset>81915</wp:posOffset>
                </wp:positionV>
                <wp:extent cx="0" cy="1311550"/>
                <wp:effectExtent l="95250" t="0" r="95250" b="41275"/>
                <wp:wrapNone/>
                <wp:docPr id="130"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131155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E22916" id="Straight Arrow Connector 21" o:spid="_x0000_s1026" type="#_x0000_t32" style="position:absolute;margin-left:89.3pt;margin-top:6.45pt;width:0;height:103.25pt;flip:x;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" strokecolor="#525252 [1606]" strokeweight="3pt">
                <v:stroke endarrow="block" joinstyle="miter"/>
                <o:lock v:ext="edit" shapetype="f"/>
              </v:shape>
            </w:pict>
          </mc:Fallback>
        </mc:AlternateContent>
      </w:r>
    </w:p>
    <w:p w14:paraId="67F8799A" w14:textId="77777777" w:rsidR="00E1022E" w:rsidRPr="00E1022E" w:rsidRDefault="00E1022E" w:rsidP="00E1022E">
      <w:pPr>
        <w:spacing w:line="360" w:lineRule="auto"/>
        <w:jc w:val="both"/>
        <w:rPr>
          <w:rFonts w:ascii="Arial" w:hAnsi="Arial" w:cs="Arial"/>
          <w:b/>
          <w:bCs/>
          <w:sz w:val="24"/>
          <w:szCs w:val="24"/>
        </w:rPr>
      </w:pPr>
    </w:p>
    <w:p w14:paraId="425DF36B" w14:textId="0C0E809D" w:rsidR="00E1022E" w:rsidRPr="00E1022E" w:rsidRDefault="00E1022E" w:rsidP="00E1022E">
      <w:pPr>
        <w:spacing w:line="360" w:lineRule="auto"/>
        <w:jc w:val="both"/>
        <w:rPr>
          <w:rFonts w:ascii="Arial" w:hAnsi="Arial" w:cs="Arial"/>
          <w:b/>
          <w:bCs/>
          <w:sz w:val="24"/>
          <w:szCs w:val="24"/>
        </w:rPr>
      </w:pPr>
    </w:p>
    <w:p w14:paraId="29502DFC" w14:textId="15848B74"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18752" behindDoc="0" locked="0" layoutInCell="1" allowOverlap="1" wp14:anchorId="4437FF09" wp14:editId="03FBBAAE">
                <wp:simplePos x="0" y="0"/>
                <wp:positionH relativeFrom="column">
                  <wp:posOffset>30100</wp:posOffset>
                </wp:positionH>
                <wp:positionV relativeFrom="paragraph">
                  <wp:posOffset>227685</wp:posOffset>
                </wp:positionV>
                <wp:extent cx="2736850" cy="400050"/>
                <wp:effectExtent l="0" t="0" r="0" b="0"/>
                <wp:wrapNone/>
                <wp:docPr id="126"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690C763A"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4437FF09" id="Rectangle 15" o:spid="_x0000_s1185" style="position:absolute;left:0;text-align:left;margin-left:2.35pt;margin-top:17.95pt;width:215.5pt;height:31.5pt;z-index:25261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" filled="f" stroked="f">
                <v:textbox style="mso-fit-shape-to-text:t">
                  <w:txbxContent>
                    <w:p w14:paraId="690C763A"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 xml:space="preserve">Company Website/Direct Export/Direct Sales </w:t>
                      </w:r>
                    </w:p>
                  </w:txbxContent>
                </v:textbox>
              </v:rect>
            </w:pict>
          </mc:Fallback>
        </mc:AlternateContent>
      </w:r>
    </w:p>
    <w:p w14:paraId="0400D56C"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44352" behindDoc="0" locked="0" layoutInCell="1" allowOverlap="1" wp14:anchorId="4DA9A306" wp14:editId="7FDFF764">
                <wp:simplePos x="0" y="0"/>
                <wp:positionH relativeFrom="column">
                  <wp:posOffset>1590675</wp:posOffset>
                </wp:positionH>
                <wp:positionV relativeFrom="paragraph">
                  <wp:posOffset>268605</wp:posOffset>
                </wp:positionV>
                <wp:extent cx="0" cy="1260000"/>
                <wp:effectExtent l="95250" t="0" r="76200" b="54610"/>
                <wp:wrapNone/>
                <wp:docPr id="14"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26000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DDE268" id="Straight Arrow Connector 21" o:spid="_x0000_s1026" type="#_x0000_t32" style="position:absolute;margin-left:125.25pt;margin-top:21.15pt;width:0;height:99.2pt;z-index:25264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" strokecolor="#525252 [1606]" strokeweight="3pt">
                <v:stroke endarrow="block" joinstyle="miter"/>
                <o:lock v:ext="edit" shapetype="f"/>
              </v:shape>
            </w:pict>
          </mc:Fallback>
        </mc:AlternateContent>
      </w:r>
    </w:p>
    <w:p w14:paraId="2F083E8B" w14:textId="6658FD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16704" behindDoc="0" locked="0" layoutInCell="1" allowOverlap="1" wp14:anchorId="729C43E2" wp14:editId="5C9F6130">
                <wp:simplePos x="0" y="0"/>
                <wp:positionH relativeFrom="column">
                  <wp:posOffset>4831459</wp:posOffset>
                </wp:positionH>
                <wp:positionV relativeFrom="paragraph">
                  <wp:posOffset>310077</wp:posOffset>
                </wp:positionV>
                <wp:extent cx="1826895" cy="245745"/>
                <wp:effectExtent l="0" t="0" r="0" b="0"/>
                <wp:wrapNone/>
                <wp:docPr id="2232"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79DCE0AB"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Distributor/Retailer</w:t>
                            </w:r>
                          </w:p>
                        </w:txbxContent>
                      </wps:txbx>
                      <wps:bodyPr wrap="square">
                        <a:spAutoFit/>
                      </wps:bodyPr>
                    </wps:wsp>
                  </a:graphicData>
                </a:graphic>
              </wp:anchor>
            </w:drawing>
          </mc:Choice>
          <mc:Fallback>
            <w:pict>
              <v:rect w14:anchorId="729C43E2" id="Rectangle 12" o:spid="_x0000_s1186" style="position:absolute;left:0;text-align:left;margin-left:380.45pt;margin-top:24.4pt;width:143.85pt;height:19.35pt;z-index:25261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" filled="f" stroked="f">
                <v:textbox style="mso-fit-shape-to-text:t">
                  <w:txbxContent>
                    <w:p w14:paraId="79DCE0AB"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Distributor/Retailer</w:t>
                      </w:r>
                    </w:p>
                  </w:txbxContent>
                </v:textbox>
              </v:rect>
            </w:pict>
          </mc:Fallback>
        </mc:AlternateContent>
      </w:r>
    </w:p>
    <w:p w14:paraId="6A5417B6" w14:textId="471406E3"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42304" behindDoc="0" locked="0" layoutInCell="1" allowOverlap="1" wp14:anchorId="4E22C2D8" wp14:editId="4DA8C401">
                <wp:simplePos x="0" y="0"/>
                <wp:positionH relativeFrom="column">
                  <wp:posOffset>3026970</wp:posOffset>
                </wp:positionH>
                <wp:positionV relativeFrom="paragraph">
                  <wp:posOffset>107323</wp:posOffset>
                </wp:positionV>
                <wp:extent cx="1895475" cy="694525"/>
                <wp:effectExtent l="95250" t="19050" r="9525" b="48895"/>
                <wp:wrapNone/>
                <wp:docPr id="132"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69452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C33B3B" id="Connector: Elbow 14" o:spid="_x0000_s1026" type="#_x0000_t33" style="position:absolute;margin-left:238.35pt;margin-top:8.45pt;width:149.25pt;height:54.7pt;flip:x;z-index:25264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" strokecolor="#525252 [1606]" strokeweight="3pt">
                <v:stroke dashstyle="dash" endarrow="block"/>
                <o:lock v:ext="edit" shapetype="f"/>
              </v:shape>
            </w:pict>
          </mc:Fallback>
        </mc:AlternateContent>
      </w:r>
    </w:p>
    <w:p w14:paraId="371E8A51" w14:textId="77777777" w:rsidR="00E1022E" w:rsidRPr="00E1022E" w:rsidRDefault="00E1022E" w:rsidP="00E1022E">
      <w:pPr>
        <w:spacing w:line="360" w:lineRule="auto"/>
        <w:jc w:val="both"/>
        <w:rPr>
          <w:rFonts w:ascii="Arial" w:hAnsi="Arial" w:cs="Arial"/>
          <w:b/>
          <w:bCs/>
          <w:sz w:val="24"/>
          <w:szCs w:val="24"/>
        </w:rPr>
      </w:pPr>
    </w:p>
    <w:p w14:paraId="29AD202A"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b/>
          <w:bCs/>
          <w:noProof/>
          <w:sz w:val="24"/>
          <w:szCs w:val="24"/>
        </w:rPr>
        <mc:AlternateContent>
          <mc:Choice Requires="wps">
            <w:drawing>
              <wp:anchor distT="45720" distB="45720" distL="114300" distR="114300" simplePos="0" relativeHeight="252645376" behindDoc="0" locked="0" layoutInCell="1" allowOverlap="1" wp14:anchorId="46FB85EE" wp14:editId="3A4DC378">
                <wp:simplePos x="0" y="0"/>
                <wp:positionH relativeFrom="column">
                  <wp:posOffset>1129030</wp:posOffset>
                </wp:positionH>
                <wp:positionV relativeFrom="paragraph">
                  <wp:posOffset>221615</wp:posOffset>
                </wp:positionV>
                <wp:extent cx="2360930" cy="1404620"/>
                <wp:effectExtent l="0" t="0" r="22860" b="11430"/>
                <wp:wrapSquare wrapText="bothSides"/>
                <wp:docPr id="2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9A3F6A9" w14:textId="77777777" w:rsidR="00E1022E" w:rsidRPr="00613BA5" w:rsidRDefault="00E1022E" w:rsidP="00E1022E">
                            <w:pPr>
                              <w:jc w:val="center"/>
                              <w:rPr>
                                <w:rFonts w:ascii="Arial" w:hAnsi="Arial" w:cs="Arial"/>
                                <w:b/>
                                <w:bCs/>
                                <w:sz w:val="24"/>
                                <w:szCs w:val="24"/>
                              </w:rPr>
                            </w:pPr>
                            <w:r w:rsidRPr="00613BA5">
                              <w:rPr>
                                <w:rFonts w:ascii="Arial" w:hAnsi="Arial" w:cs="Arial"/>
                                <w:b/>
                                <w:bCs/>
                                <w:sz w:val="24"/>
                                <w:szCs w:val="24"/>
                              </w:rPr>
                              <w:t>End Use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6FB85EE" id="_x0000_s1187" type="#_x0000_t202" style="position:absolute;left:0;text-align:left;margin-left:88.9pt;margin-top:17.45pt;width:185.9pt;height:110.6pt;z-index:2526453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">
                <v:textbox style="mso-fit-shape-to-text:t">
                  <w:txbxContent>
                    <w:p w14:paraId="29A3F6A9" w14:textId="77777777" w:rsidR="00E1022E" w:rsidRPr="00613BA5" w:rsidRDefault="00E1022E" w:rsidP="00E1022E">
                      <w:pPr>
                        <w:jc w:val="center"/>
                        <w:rPr>
                          <w:rFonts w:ascii="Arial" w:hAnsi="Arial" w:cs="Arial"/>
                          <w:b/>
                          <w:bCs/>
                          <w:sz w:val="24"/>
                          <w:szCs w:val="24"/>
                        </w:rPr>
                      </w:pPr>
                      <w:r w:rsidRPr="00613BA5">
                        <w:rPr>
                          <w:rFonts w:ascii="Arial" w:hAnsi="Arial" w:cs="Arial"/>
                          <w:b/>
                          <w:bCs/>
                          <w:sz w:val="24"/>
                          <w:szCs w:val="24"/>
                        </w:rPr>
                        <w:t>End Use</w:t>
                      </w:r>
                    </w:p>
                  </w:txbxContent>
                </v:textbox>
                <w10:wrap type="square"/>
              </v:shape>
            </w:pict>
          </mc:Fallback>
        </mc:AlternateContent>
      </w:r>
    </w:p>
    <w:p w14:paraId="71B7C3D2" w14:textId="77777777" w:rsidR="00E1022E" w:rsidRPr="00E1022E" w:rsidRDefault="00E1022E" w:rsidP="00E1022E">
      <w:pPr>
        <w:spacing w:line="360" w:lineRule="auto"/>
        <w:jc w:val="both"/>
        <w:rPr>
          <w:rFonts w:ascii="Arial" w:hAnsi="Arial" w:cs="Arial"/>
          <w:b/>
          <w:bCs/>
          <w:sz w:val="24"/>
          <w:szCs w:val="24"/>
        </w:rPr>
      </w:pPr>
    </w:p>
    <w:p w14:paraId="31E043F4" w14:textId="77777777" w:rsidR="00E1022E" w:rsidRPr="00E1022E" w:rsidRDefault="00E1022E" w:rsidP="00E1022E">
      <w:pPr>
        <w:spacing w:line="360" w:lineRule="auto"/>
        <w:jc w:val="both"/>
        <w:rPr>
          <w:rFonts w:ascii="Arial" w:hAnsi="Arial" w:cs="Arial"/>
          <w:b/>
          <w:bCs/>
          <w:sz w:val="24"/>
          <w:szCs w:val="24"/>
          <w:u w:val="single"/>
        </w:rPr>
      </w:pPr>
    </w:p>
    <w:p w14:paraId="039BBA71" w14:textId="00FD5C6A" w:rsidR="00E1022E" w:rsidRPr="00E1022E" w:rsidRDefault="00E1022E" w:rsidP="00E1022E">
      <w:pPr>
        <w:spacing w:line="360" w:lineRule="auto"/>
        <w:jc w:val="both"/>
        <w:rPr>
          <w:rFonts w:ascii="Arial" w:hAnsi="Arial" w:cs="Arial"/>
          <w:b/>
          <w:bCs/>
          <w:sz w:val="24"/>
          <w:szCs w:val="24"/>
        </w:rPr>
      </w:pPr>
      <w:r w:rsidRPr="00E1022E">
        <w:rPr>
          <w:rFonts w:ascii="Arial" w:hAnsi="Arial" w:cs="Arial"/>
          <w:b/>
          <w:bCs/>
          <w:sz w:val="24"/>
          <w:szCs w:val="24"/>
        </w:rPr>
        <w:lastRenderedPageBreak/>
        <w:t>Value Flow Analysis for Non-Captive Vinyl Ester Resin Manufacturer</w:t>
      </w:r>
    </w:p>
    <w:p w14:paraId="084C2984" w14:textId="33121304"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00320" behindDoc="0" locked="0" layoutInCell="1" allowOverlap="1" wp14:anchorId="54509B6C" wp14:editId="41E30454">
                <wp:simplePos x="0" y="0"/>
                <wp:positionH relativeFrom="column">
                  <wp:posOffset>-229870</wp:posOffset>
                </wp:positionH>
                <wp:positionV relativeFrom="paragraph">
                  <wp:posOffset>80645</wp:posOffset>
                </wp:positionV>
                <wp:extent cx="2057400" cy="343184"/>
                <wp:effectExtent l="0" t="0" r="19050" b="19050"/>
                <wp:wrapNone/>
                <wp:docPr id="2234" name="Text Box 2234"/>
                <wp:cNvGraphicFramePr/>
                <a:graphic xmlns:a="http://schemas.openxmlformats.org/drawingml/2006/main">
                  <a:graphicData uri="http://schemas.microsoft.com/office/word/2010/wordprocessingShape">
                    <wps:wsp>
                      <wps:cNvSpPr txBox="1"/>
                      <wps:spPr>
                        <a:xfrm>
                          <a:off x="0" y="0"/>
                          <a:ext cx="2057400" cy="343184"/>
                        </a:xfrm>
                        <a:prstGeom prst="rect">
                          <a:avLst/>
                        </a:prstGeom>
                        <a:solidFill>
                          <a:schemeClr val="lt1"/>
                        </a:solidFill>
                        <a:ln w="6350">
                          <a:solidFill>
                            <a:schemeClr val="tx1"/>
                          </a:solidFill>
                        </a:ln>
                      </wps:spPr>
                      <wps:txbx>
                        <w:txbxContent>
                          <w:p w14:paraId="123A72A9" w14:textId="77777777" w:rsidR="00E1022E" w:rsidRPr="00494982" w:rsidRDefault="00E1022E" w:rsidP="00E1022E">
                            <w:pPr>
                              <w:rPr>
                                <w:rFonts w:ascii="Arial" w:hAnsi="Arial" w:cs="Arial"/>
                                <w:sz w:val="20"/>
                                <w:szCs w:val="20"/>
                              </w:rPr>
                            </w:pPr>
                            <w:r w:rsidRPr="00494982">
                              <w:rPr>
                                <w:rFonts w:ascii="Arial" w:hAnsi="Arial" w:cs="Arial"/>
                                <w:sz w:val="20"/>
                                <w:szCs w:val="20"/>
                              </w:rPr>
                              <w:t>Epoxy Resin (USD 3.03 /Kg</w:t>
                            </w:r>
                            <w:r w:rsidRPr="00494982">
                              <w:rPr>
                                <w:rFonts w:ascii="Arial" w:hAnsi="Arial" w:cs="Arial"/>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09B6C" id="Text Box 2234" o:spid="_x0000_s1188" type="#_x0000_t202" style="position:absolute;left:0;text-align:left;margin-left:-18.1pt;margin-top:6.35pt;width:162pt;height:27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" fillcolor="white [3201]" strokecolor="black [3213]" strokeweight=".5pt">
                <v:textbox>
                  <w:txbxContent>
                    <w:p w14:paraId="123A72A9" w14:textId="77777777" w:rsidR="00E1022E" w:rsidRPr="00494982" w:rsidRDefault="00E1022E" w:rsidP="00E1022E">
                      <w:pPr>
                        <w:rPr>
                          <w:rFonts w:ascii="Arial" w:hAnsi="Arial" w:cs="Arial"/>
                          <w:sz w:val="20"/>
                          <w:szCs w:val="20"/>
                        </w:rPr>
                      </w:pPr>
                      <w:r w:rsidRPr="00494982">
                        <w:rPr>
                          <w:rFonts w:ascii="Arial" w:hAnsi="Arial" w:cs="Arial"/>
                          <w:sz w:val="20"/>
                          <w:szCs w:val="20"/>
                        </w:rPr>
                        <w:t>Epoxy Resin (USD 3.03 /Kg</w:t>
                      </w:r>
                      <w:r w:rsidRPr="00494982">
                        <w:rPr>
                          <w:rFonts w:ascii="Arial" w:hAnsi="Arial" w:cs="Arial"/>
                          <w:b/>
                          <w:bCs/>
                          <w:sz w:val="20"/>
                          <w:szCs w:val="20"/>
                        </w:rPr>
                        <w:t>)</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585984" behindDoc="0" locked="0" layoutInCell="1" allowOverlap="1" wp14:anchorId="21DAFDD9" wp14:editId="694933BD">
                <wp:simplePos x="0" y="0"/>
                <wp:positionH relativeFrom="column">
                  <wp:posOffset>2768600</wp:posOffset>
                </wp:positionH>
                <wp:positionV relativeFrom="paragraph">
                  <wp:posOffset>4340860</wp:posOffset>
                </wp:positionV>
                <wp:extent cx="1151255" cy="245745"/>
                <wp:effectExtent l="0" t="0" r="0" b="0"/>
                <wp:wrapNone/>
                <wp:docPr id="2235"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674D78E3" w14:textId="77777777" w:rsidR="00E1022E" w:rsidRPr="00494982" w:rsidRDefault="00E1022E" w:rsidP="00E1022E">
                            <w:pP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Manufacturer</w:t>
                            </w:r>
                          </w:p>
                        </w:txbxContent>
                      </wps:txbx>
                      <wps:bodyPr wrap="none">
                        <a:spAutoFit/>
                      </wps:bodyPr>
                    </wps:wsp>
                  </a:graphicData>
                </a:graphic>
              </wp:anchor>
            </w:drawing>
          </mc:Choice>
          <mc:Fallback>
            <w:pict>
              <v:rect w14:anchorId="21DAFDD9" id="_x0000_s1189" style="position:absolute;left:0;text-align:left;margin-left:218pt;margin-top:341.8pt;width:90.65pt;height:19.35pt;z-index:2525859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" filled="f" stroked="f">
                <v:textbox style="mso-fit-shape-to-text:t">
                  <w:txbxContent>
                    <w:p w14:paraId="674D78E3" w14:textId="77777777" w:rsidR="00E1022E" w:rsidRPr="00494982" w:rsidRDefault="00E1022E" w:rsidP="00E1022E">
                      <w:pP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Manufacturer</w:t>
                      </w:r>
                    </w:p>
                  </w:txbxContent>
                </v:textbox>
              </v:rect>
            </w:pict>
          </mc:Fallback>
        </mc:AlternateContent>
      </w:r>
      <w:r w:rsidRPr="00E1022E">
        <w:rPr>
          <w:rFonts w:ascii="Arial" w:hAnsi="Arial" w:cs="Arial"/>
          <w:noProof/>
          <w:sz w:val="24"/>
          <w:szCs w:val="24"/>
        </w:rPr>
        <mc:AlternateContent>
          <mc:Choice Requires="wps">
            <w:drawing>
              <wp:anchor distT="0" distB="0" distL="114300" distR="114300" simplePos="0" relativeHeight="252612608" behindDoc="0" locked="0" layoutInCell="1" allowOverlap="1" wp14:anchorId="3852C58F" wp14:editId="5A71C801">
                <wp:simplePos x="0" y="0"/>
                <wp:positionH relativeFrom="column">
                  <wp:posOffset>4533900</wp:posOffset>
                </wp:positionH>
                <wp:positionV relativeFrom="paragraph">
                  <wp:posOffset>4437380</wp:posOffset>
                </wp:positionV>
                <wp:extent cx="1295400" cy="1081405"/>
                <wp:effectExtent l="0" t="0" r="0" b="0"/>
                <wp:wrapNone/>
                <wp:docPr id="66"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22237ED9"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Percentage Margin 27%</w:t>
                            </w:r>
                          </w:p>
                          <w:p w14:paraId="46C61144"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52C58F" id="_x0000_s1190" type="#_x0000_t202" style="position:absolute;left:0;text-align:left;margin-left:357pt;margin-top:349.4pt;width:102pt;height:85.15pt;z-index:25261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" filled="f" stroked="f">
                <v:textbox>
                  <w:txbxContent>
                    <w:p w14:paraId="22237ED9"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Percentage Margin 27%</w:t>
                      </w:r>
                    </w:p>
                    <w:p w14:paraId="46C61144"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Including Transportation charges</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588032" behindDoc="0" locked="0" layoutInCell="1" allowOverlap="1" wp14:anchorId="4F7C1A20" wp14:editId="2B0AE1B9">
                <wp:simplePos x="0" y="0"/>
                <wp:positionH relativeFrom="column">
                  <wp:posOffset>4676774</wp:posOffset>
                </wp:positionH>
                <wp:positionV relativeFrom="paragraph">
                  <wp:posOffset>3627755</wp:posOffset>
                </wp:positionV>
                <wp:extent cx="1278255" cy="2276475"/>
                <wp:effectExtent l="0" t="19050" r="112395" b="47625"/>
                <wp:wrapNone/>
                <wp:docPr id="15" name="Connector: Elbow 14">
                  <a:extLst xmlns:a="http://schemas.openxmlformats.org/drawingml/2006/main">
                    <a:ext uri="{FF2B5EF4-FFF2-40B4-BE49-F238E27FC236}">
                      <a16:creationId xmlns:a16="http://schemas.microsoft.com/office/drawing/2014/main" id="{D03C2209-0746-4C61-9B04-FAA73480847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8255" cy="22764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3041BD" id="Connector: Elbow 14" o:spid="_x0000_s1026" type="#_x0000_t33" style="position:absolute;margin-left:368.25pt;margin-top:285.65pt;width:100.65pt;height:179.25pt;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" strokecolor="#525252 [1606]" strokeweight="3pt">
                <v:stroke dashstyle="dash" endarrow="block"/>
                <o:lock v:ext="edit" shapetype="f"/>
              </v:shape>
            </w:pict>
          </mc:Fallback>
        </mc:AlternateContent>
      </w:r>
      <w:r w:rsidRPr="00E1022E">
        <w:rPr>
          <w:rFonts w:ascii="Arial" w:hAnsi="Arial" w:cs="Arial"/>
          <w:noProof/>
          <w:sz w:val="24"/>
          <w:szCs w:val="24"/>
        </w:rPr>
        <mc:AlternateContent>
          <mc:Choice Requires="wps">
            <w:drawing>
              <wp:anchor distT="0" distB="0" distL="114300" distR="114300" simplePos="0" relativeHeight="252591104" behindDoc="0" locked="0" layoutInCell="1" allowOverlap="1" wp14:anchorId="608E9EB5" wp14:editId="0C6FDEFB">
                <wp:simplePos x="0" y="0"/>
                <wp:positionH relativeFrom="column">
                  <wp:posOffset>4678045</wp:posOffset>
                </wp:positionH>
                <wp:positionV relativeFrom="paragraph">
                  <wp:posOffset>3876040</wp:posOffset>
                </wp:positionV>
                <wp:extent cx="1431925" cy="245745"/>
                <wp:effectExtent l="0" t="0" r="0" b="0"/>
                <wp:wrapNone/>
                <wp:docPr id="2236"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779F8E8C" w14:textId="77777777" w:rsidR="00E1022E" w:rsidRPr="00494982" w:rsidRDefault="00E1022E"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608E9EB5" id="_x0000_s1191" type="#_x0000_t202" style="position:absolute;left:0;text-align:left;margin-left:368.35pt;margin-top:305.2pt;width:112.75pt;height:19.35pt;z-index:25259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" filled="f" stroked="f">
                <v:textbox style="mso-fit-shape-to-text:t">
                  <w:txbxContent>
                    <w:p w14:paraId="779F8E8C" w14:textId="77777777" w:rsidR="00E1022E" w:rsidRPr="00494982" w:rsidRDefault="00E1022E"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In-Direct Sales</w:t>
                      </w:r>
                    </w:p>
                  </w:txbxContent>
                </v:textbox>
              </v:shape>
            </w:pict>
          </mc:Fallback>
        </mc:AlternateContent>
      </w:r>
      <w:r w:rsidRPr="00E1022E">
        <w:rPr>
          <w:rFonts w:ascii="Arial" w:hAnsi="Arial" w:cs="Arial"/>
          <w:noProof/>
          <w:sz w:val="24"/>
          <w:szCs w:val="24"/>
        </w:rPr>
        <mc:AlternateContent>
          <mc:Choice Requires="wps">
            <w:drawing>
              <wp:anchor distT="0" distB="0" distL="114300" distR="114300" simplePos="0" relativeHeight="252603392" behindDoc="0" locked="0" layoutInCell="1" allowOverlap="1" wp14:anchorId="64AF36D8" wp14:editId="30D7F4F4">
                <wp:simplePos x="0" y="0"/>
                <wp:positionH relativeFrom="column">
                  <wp:posOffset>3347085</wp:posOffset>
                </wp:positionH>
                <wp:positionV relativeFrom="paragraph">
                  <wp:posOffset>694055</wp:posOffset>
                </wp:positionV>
                <wp:extent cx="742950" cy="0"/>
                <wp:effectExtent l="0" t="76200" r="19050" b="95250"/>
                <wp:wrapNone/>
                <wp:docPr id="2237" name="Straight Arrow Connector 2237"/>
                <wp:cNvGraphicFramePr/>
                <a:graphic xmlns:a="http://schemas.openxmlformats.org/drawingml/2006/main">
                  <a:graphicData uri="http://schemas.microsoft.com/office/word/2010/wordprocessingShape">
                    <wps:wsp>
                      <wps:cNvCnPr/>
                      <wps:spPr>
                        <a:xfrm>
                          <a:off x="0" y="0"/>
                          <a:ext cx="742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B78959" id="Straight Arrow Connector 2237" o:spid="_x0000_s1026" type="#_x0000_t32" style="position:absolute;margin-left:263.55pt;margin-top:54.65pt;width:58.5pt;height:0;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" strokecolor="#4472c4 [3204]" strokeweight=".5pt">
                <v:stroke endarrow="block" joinstyle="miter"/>
              </v:shape>
            </w:pict>
          </mc:Fallback>
        </mc:AlternateContent>
      </w:r>
      <w:r w:rsidRPr="00E1022E">
        <w:rPr>
          <w:rFonts w:ascii="Arial" w:hAnsi="Arial" w:cs="Arial"/>
          <w:noProof/>
          <w:sz w:val="24"/>
          <w:szCs w:val="24"/>
        </w:rPr>
        <mc:AlternateContent>
          <mc:Choice Requires="wps">
            <w:drawing>
              <wp:anchor distT="0" distB="0" distL="114300" distR="114300" simplePos="0" relativeHeight="252590080" behindDoc="0" locked="0" layoutInCell="1" allowOverlap="1" wp14:anchorId="67DD117A" wp14:editId="26F4512F">
                <wp:simplePos x="0" y="0"/>
                <wp:positionH relativeFrom="column">
                  <wp:posOffset>1132840</wp:posOffset>
                </wp:positionH>
                <wp:positionV relativeFrom="paragraph">
                  <wp:posOffset>3169285</wp:posOffset>
                </wp:positionV>
                <wp:extent cx="1431925" cy="245745"/>
                <wp:effectExtent l="0" t="0" r="0" b="0"/>
                <wp:wrapNone/>
                <wp:docPr id="2238"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3F2C8779" w14:textId="77777777" w:rsidR="00E1022E" w:rsidRPr="00494982" w:rsidRDefault="00E1022E"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67DD117A" id="_x0000_s1192" type="#_x0000_t202" style="position:absolute;left:0;text-align:left;margin-left:89.2pt;margin-top:249.55pt;width:112.75pt;height:19.35pt;z-index:25259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" filled="f" stroked="f">
                <v:textbox style="mso-fit-shape-to-text:t">
                  <w:txbxContent>
                    <w:p w14:paraId="3F2C8779" w14:textId="77777777" w:rsidR="00E1022E" w:rsidRPr="00494982" w:rsidRDefault="00E1022E" w:rsidP="00E1022E">
                      <w:pPr>
                        <w:rPr>
                          <w:rFonts w:ascii="Arial" w:eastAsia="Verdana" w:hAnsi="Arial" w:cs="Arial"/>
                          <w:b/>
                          <w:bCs/>
                          <w:color w:val="000000" w:themeColor="text1"/>
                          <w:kern w:val="24"/>
                          <w:sz w:val="20"/>
                          <w:szCs w:val="20"/>
                          <w:lang w:val="en-US"/>
                        </w:rPr>
                      </w:pPr>
                      <w:r w:rsidRPr="00494982">
                        <w:rPr>
                          <w:rFonts w:ascii="Arial" w:eastAsia="Verdana" w:hAnsi="Arial" w:cs="Arial"/>
                          <w:b/>
                          <w:bCs/>
                          <w:color w:val="000000" w:themeColor="text1"/>
                          <w:kern w:val="24"/>
                          <w:sz w:val="20"/>
                          <w:szCs w:val="20"/>
                          <w:lang w:val="en-US"/>
                        </w:rPr>
                        <w:t>Direct Sales</w:t>
                      </w:r>
                    </w:p>
                  </w:txbxContent>
                </v:textbox>
              </v:shape>
            </w:pict>
          </mc:Fallback>
        </mc:AlternateContent>
      </w:r>
      <w:r w:rsidRPr="00E1022E">
        <w:rPr>
          <w:rFonts w:ascii="Arial" w:hAnsi="Arial" w:cs="Arial"/>
          <w:b/>
          <w:bCs/>
          <w:sz w:val="24"/>
          <w:szCs w:val="24"/>
        </w:rPr>
        <w:t xml:space="preserve">                                                                                              </w:t>
      </w:r>
    </w:p>
    <w:p w14:paraId="6CE163B9" w14:textId="11B5D0FA" w:rsidR="00E1022E" w:rsidRPr="00E1022E" w:rsidRDefault="00113DAD"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7248" behindDoc="0" locked="0" layoutInCell="1" allowOverlap="1" wp14:anchorId="31526896" wp14:editId="428FD3C1">
                <wp:simplePos x="0" y="0"/>
                <wp:positionH relativeFrom="column">
                  <wp:posOffset>-229870</wp:posOffset>
                </wp:positionH>
                <wp:positionV relativeFrom="paragraph">
                  <wp:posOffset>96520</wp:posOffset>
                </wp:positionV>
                <wp:extent cx="2061210" cy="272415"/>
                <wp:effectExtent l="0" t="0" r="15240" b="13335"/>
                <wp:wrapNone/>
                <wp:docPr id="2239" name="Text Box 2239"/>
                <wp:cNvGraphicFramePr/>
                <a:graphic xmlns:a="http://schemas.openxmlformats.org/drawingml/2006/main">
                  <a:graphicData uri="http://schemas.microsoft.com/office/word/2010/wordprocessingShape">
                    <wps:wsp>
                      <wps:cNvSpPr txBox="1"/>
                      <wps:spPr>
                        <a:xfrm>
                          <a:off x="0" y="0"/>
                          <a:ext cx="2061210" cy="272415"/>
                        </a:xfrm>
                        <a:prstGeom prst="rect">
                          <a:avLst/>
                        </a:prstGeom>
                        <a:solidFill>
                          <a:schemeClr val="lt1"/>
                        </a:solidFill>
                        <a:ln w="6350">
                          <a:solidFill>
                            <a:prstClr val="black"/>
                          </a:solidFill>
                        </a:ln>
                      </wps:spPr>
                      <wps:txbx>
                        <w:txbxContent>
                          <w:p w14:paraId="3EA9304D" w14:textId="77777777" w:rsidR="00E1022E" w:rsidRPr="00494982" w:rsidRDefault="00E1022E" w:rsidP="00E1022E">
                            <w:pPr>
                              <w:rPr>
                                <w:rFonts w:ascii="Arial" w:hAnsi="Arial" w:cs="Arial"/>
                                <w:sz w:val="20"/>
                                <w:szCs w:val="20"/>
                              </w:rPr>
                            </w:pPr>
                            <w:r w:rsidRPr="00494982">
                              <w:rPr>
                                <w:rFonts w:ascii="Arial" w:hAnsi="Arial" w:cs="Arial"/>
                                <w:sz w:val="20"/>
                                <w:szCs w:val="20"/>
                              </w:rPr>
                              <w:t>Bisphenol-A (USD 1.4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26896" id="Text Box 2239" o:spid="_x0000_s1193" type="#_x0000_t202" style="position:absolute;left:0;text-align:left;margin-left:-18.1pt;margin-top:7.6pt;width:162.3pt;height:21.45pt;z-index:25259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" fillcolor="white [3201]" strokeweight=".5pt">
                <v:textbox>
                  <w:txbxContent>
                    <w:p w14:paraId="3EA9304D" w14:textId="77777777" w:rsidR="00E1022E" w:rsidRPr="00494982" w:rsidRDefault="00E1022E" w:rsidP="00E1022E">
                      <w:pPr>
                        <w:rPr>
                          <w:rFonts w:ascii="Arial" w:hAnsi="Arial" w:cs="Arial"/>
                          <w:sz w:val="20"/>
                          <w:szCs w:val="20"/>
                        </w:rPr>
                      </w:pPr>
                      <w:r w:rsidRPr="00494982">
                        <w:rPr>
                          <w:rFonts w:ascii="Arial" w:hAnsi="Arial" w:cs="Arial"/>
                          <w:sz w:val="20"/>
                          <w:szCs w:val="20"/>
                        </w:rPr>
                        <w:t>Bisphenol-A (USD 1.4 /Kg)</w:t>
                      </w:r>
                    </w:p>
                  </w:txbxContent>
                </v:textbox>
              </v:shape>
            </w:pict>
          </mc:Fallback>
        </mc:AlternateContent>
      </w:r>
      <w:r w:rsidR="00494982" w:rsidRPr="00E1022E">
        <w:rPr>
          <w:rFonts w:ascii="Arial" w:hAnsi="Arial" w:cs="Arial"/>
          <w:noProof/>
          <w:sz w:val="24"/>
          <w:szCs w:val="24"/>
        </w:rPr>
        <mc:AlternateContent>
          <mc:Choice Requires="wps">
            <w:drawing>
              <wp:anchor distT="0" distB="0" distL="114300" distR="114300" simplePos="0" relativeHeight="252602368" behindDoc="0" locked="0" layoutInCell="1" allowOverlap="1" wp14:anchorId="7875FD46" wp14:editId="3FD25BF2">
                <wp:simplePos x="0" y="0"/>
                <wp:positionH relativeFrom="column">
                  <wp:posOffset>2103461</wp:posOffset>
                </wp:positionH>
                <wp:positionV relativeFrom="paragraph">
                  <wp:posOffset>98264</wp:posOffset>
                </wp:positionV>
                <wp:extent cx="1248505" cy="696036"/>
                <wp:effectExtent l="0" t="0" r="27940" b="27940"/>
                <wp:wrapNone/>
                <wp:docPr id="48" name="Text Box 48"/>
                <wp:cNvGraphicFramePr/>
                <a:graphic xmlns:a="http://schemas.openxmlformats.org/drawingml/2006/main">
                  <a:graphicData uri="http://schemas.microsoft.com/office/word/2010/wordprocessingShape">
                    <wps:wsp>
                      <wps:cNvSpPr txBox="1"/>
                      <wps:spPr>
                        <a:xfrm>
                          <a:off x="0" y="0"/>
                          <a:ext cx="1248505" cy="696036"/>
                        </a:xfrm>
                        <a:prstGeom prst="rect">
                          <a:avLst/>
                        </a:prstGeom>
                        <a:solidFill>
                          <a:schemeClr val="lt1"/>
                        </a:solidFill>
                        <a:ln w="6350">
                          <a:solidFill>
                            <a:prstClr val="black"/>
                          </a:solidFill>
                        </a:ln>
                      </wps:spPr>
                      <wps:txbx>
                        <w:txbxContent>
                          <w:p w14:paraId="78412E71" w14:textId="77777777" w:rsidR="00E1022E" w:rsidRPr="00113DAD" w:rsidRDefault="00E1022E" w:rsidP="00E1022E">
                            <w:pPr>
                              <w:jc w:val="center"/>
                              <w:rPr>
                                <w:rFonts w:ascii="Arial" w:hAnsi="Arial" w:cs="Arial"/>
                                <w:sz w:val="20"/>
                                <w:szCs w:val="20"/>
                              </w:rPr>
                            </w:pPr>
                            <w:r w:rsidRPr="00113DAD">
                              <w:rPr>
                                <w:rFonts w:ascii="Arial" w:hAnsi="Arial" w:cs="Arial"/>
                                <w:sz w:val="20"/>
                                <w:szCs w:val="20"/>
                              </w:rPr>
                              <w:t>Raw Material Cost (USD 2.12 /Kg</w:t>
                            </w:r>
                            <w:r w:rsidRPr="00113DAD">
                              <w:rPr>
                                <w:rFonts w:ascii="Arial" w:hAnsi="Arial" w:cs="Arial"/>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5FD46" id="Text Box 48" o:spid="_x0000_s1194" type="#_x0000_t202" style="position:absolute;left:0;text-align:left;margin-left:165.65pt;margin-top:7.75pt;width:98.3pt;height:54.8pt;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" fillcolor="white [3201]" strokeweight=".5pt">
                <v:textbox>
                  <w:txbxContent>
                    <w:p w14:paraId="78412E71" w14:textId="77777777" w:rsidR="00E1022E" w:rsidRPr="00113DAD" w:rsidRDefault="00E1022E" w:rsidP="00E1022E">
                      <w:pPr>
                        <w:jc w:val="center"/>
                        <w:rPr>
                          <w:rFonts w:ascii="Arial" w:hAnsi="Arial" w:cs="Arial"/>
                          <w:sz w:val="20"/>
                          <w:szCs w:val="20"/>
                        </w:rPr>
                      </w:pPr>
                      <w:r w:rsidRPr="00113DAD">
                        <w:rPr>
                          <w:rFonts w:ascii="Arial" w:hAnsi="Arial" w:cs="Arial"/>
                          <w:sz w:val="20"/>
                          <w:szCs w:val="20"/>
                        </w:rPr>
                        <w:t>Raw Material Cost (USD 2.12 /Kg</w:t>
                      </w:r>
                      <w:r w:rsidRPr="00113DAD">
                        <w:rPr>
                          <w:rFonts w:ascii="Arial" w:hAnsi="Arial" w:cs="Arial"/>
                          <w:b/>
                          <w:bCs/>
                          <w:sz w:val="20"/>
                          <w:szCs w:val="20"/>
                        </w:rPr>
                        <w:t>)</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04416" behindDoc="0" locked="0" layoutInCell="1" allowOverlap="1" wp14:anchorId="5D1C6379" wp14:editId="09727B19">
                <wp:simplePos x="0" y="0"/>
                <wp:positionH relativeFrom="column">
                  <wp:posOffset>4105275</wp:posOffset>
                </wp:positionH>
                <wp:positionV relativeFrom="paragraph">
                  <wp:posOffset>58420</wp:posOffset>
                </wp:positionV>
                <wp:extent cx="2190750" cy="695325"/>
                <wp:effectExtent l="0" t="0" r="19050" b="28575"/>
                <wp:wrapNone/>
                <wp:docPr id="52" name="Text Box 52"/>
                <wp:cNvGraphicFramePr/>
                <a:graphic xmlns:a="http://schemas.openxmlformats.org/drawingml/2006/main">
                  <a:graphicData uri="http://schemas.microsoft.com/office/word/2010/wordprocessingShape">
                    <wps:wsp>
                      <wps:cNvSpPr txBox="1"/>
                      <wps:spPr>
                        <a:xfrm>
                          <a:off x="0" y="0"/>
                          <a:ext cx="2190750" cy="695325"/>
                        </a:xfrm>
                        <a:prstGeom prst="rect">
                          <a:avLst/>
                        </a:prstGeom>
                        <a:solidFill>
                          <a:schemeClr val="lt1"/>
                        </a:solidFill>
                        <a:ln w="6350">
                          <a:solidFill>
                            <a:prstClr val="black"/>
                          </a:solidFill>
                        </a:ln>
                      </wps:spPr>
                      <wps:txbx>
                        <w:txbxContent>
                          <w:p w14:paraId="7BAEE0D9" w14:textId="77777777" w:rsidR="00E1022E" w:rsidRPr="00113DAD" w:rsidRDefault="00E1022E" w:rsidP="00E1022E">
                            <w:pPr>
                              <w:rPr>
                                <w:rFonts w:ascii="Arial" w:hAnsi="Arial" w:cs="Arial"/>
                                <w:sz w:val="20"/>
                                <w:szCs w:val="20"/>
                              </w:rPr>
                            </w:pPr>
                            <w:r w:rsidRPr="00113DAD">
                              <w:rPr>
                                <w:rFonts w:ascii="Arial" w:hAnsi="Arial" w:cs="Arial"/>
                                <w:sz w:val="20"/>
                                <w:szCs w:val="20"/>
                              </w:rPr>
                              <w:t>Overhead &amp; packaging Cost (USD 0.57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6379" id="Text Box 52" o:spid="_x0000_s1195" type="#_x0000_t202" style="position:absolute;left:0;text-align:left;margin-left:323.25pt;margin-top:4.6pt;width:172.5pt;height:54.75pt;z-index:25260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" fillcolor="white [3201]" strokeweight=".5pt">
                <v:textbox>
                  <w:txbxContent>
                    <w:p w14:paraId="7BAEE0D9" w14:textId="77777777" w:rsidR="00E1022E" w:rsidRPr="00113DAD" w:rsidRDefault="00E1022E" w:rsidP="00E1022E">
                      <w:pPr>
                        <w:rPr>
                          <w:rFonts w:ascii="Arial" w:hAnsi="Arial" w:cs="Arial"/>
                          <w:sz w:val="20"/>
                          <w:szCs w:val="20"/>
                        </w:rPr>
                      </w:pPr>
                      <w:r w:rsidRPr="00113DAD">
                        <w:rPr>
                          <w:rFonts w:ascii="Arial" w:hAnsi="Arial" w:cs="Arial"/>
                          <w:sz w:val="20"/>
                          <w:szCs w:val="20"/>
                        </w:rPr>
                        <w:t>Overhead &amp; packaging Cost (USD 0.57 /Kg)</w:t>
                      </w:r>
                    </w:p>
                  </w:txbxContent>
                </v:textbox>
              </v:shape>
            </w:pict>
          </mc:Fallback>
        </mc:AlternateContent>
      </w:r>
      <w:r w:rsidR="00E1022E" w:rsidRPr="00E1022E">
        <w:rPr>
          <w:rFonts w:ascii="Arial" w:hAnsi="Arial" w:cs="Arial"/>
          <w:b/>
          <w:bCs/>
          <w:sz w:val="24"/>
          <w:szCs w:val="24"/>
        </w:rPr>
        <w:t xml:space="preserve">                                                                                           </w:t>
      </w:r>
    </w:p>
    <w:p w14:paraId="1DBBA7F2" w14:textId="071EC59D" w:rsidR="00E1022E" w:rsidRPr="00E1022E" w:rsidRDefault="00113DAD"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8272" behindDoc="0" locked="0" layoutInCell="1" allowOverlap="1" wp14:anchorId="7E5C9344" wp14:editId="33A60793">
                <wp:simplePos x="0" y="0"/>
                <wp:positionH relativeFrom="column">
                  <wp:posOffset>-228600</wp:posOffset>
                </wp:positionH>
                <wp:positionV relativeFrom="paragraph">
                  <wp:posOffset>84455</wp:posOffset>
                </wp:positionV>
                <wp:extent cx="2057400" cy="295275"/>
                <wp:effectExtent l="0" t="0" r="19050" b="28575"/>
                <wp:wrapNone/>
                <wp:docPr id="42" name="Text Box 42"/>
                <wp:cNvGraphicFramePr/>
                <a:graphic xmlns:a="http://schemas.openxmlformats.org/drawingml/2006/main">
                  <a:graphicData uri="http://schemas.microsoft.com/office/word/2010/wordprocessingShape">
                    <wps:wsp>
                      <wps:cNvSpPr txBox="1"/>
                      <wps:spPr>
                        <a:xfrm>
                          <a:off x="0" y="0"/>
                          <a:ext cx="2057400" cy="295275"/>
                        </a:xfrm>
                        <a:prstGeom prst="rect">
                          <a:avLst/>
                        </a:prstGeom>
                        <a:solidFill>
                          <a:schemeClr val="lt1"/>
                        </a:solidFill>
                        <a:ln w="6350">
                          <a:solidFill>
                            <a:prstClr val="black"/>
                          </a:solidFill>
                        </a:ln>
                      </wps:spPr>
                      <wps:txbx>
                        <w:txbxContent>
                          <w:p w14:paraId="7EF4CDBA" w14:textId="77777777" w:rsidR="00E1022E" w:rsidRPr="00494982" w:rsidRDefault="00E1022E" w:rsidP="00E1022E">
                            <w:pPr>
                              <w:rPr>
                                <w:rFonts w:ascii="Arial" w:hAnsi="Arial" w:cs="Arial"/>
                                <w:sz w:val="20"/>
                                <w:szCs w:val="20"/>
                              </w:rPr>
                            </w:pPr>
                            <w:r w:rsidRPr="00494982">
                              <w:rPr>
                                <w:rFonts w:ascii="Arial" w:hAnsi="Arial" w:cs="Arial"/>
                                <w:sz w:val="20"/>
                                <w:szCs w:val="20"/>
                              </w:rPr>
                              <w:t>Methacrylic Acid (USD 2.72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C9344" id="Text Box 42" o:spid="_x0000_s1196" type="#_x0000_t202" style="position:absolute;left:0;text-align:left;margin-left:-18pt;margin-top:6.65pt;width:162pt;height:23.25pt;z-index:2525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" fillcolor="white [3201]" strokeweight=".5pt">
                <v:textbox>
                  <w:txbxContent>
                    <w:p w14:paraId="7EF4CDBA" w14:textId="77777777" w:rsidR="00E1022E" w:rsidRPr="00494982" w:rsidRDefault="00E1022E" w:rsidP="00E1022E">
                      <w:pPr>
                        <w:rPr>
                          <w:rFonts w:ascii="Arial" w:hAnsi="Arial" w:cs="Arial"/>
                          <w:sz w:val="20"/>
                          <w:szCs w:val="20"/>
                        </w:rPr>
                      </w:pPr>
                      <w:r w:rsidRPr="00494982">
                        <w:rPr>
                          <w:rFonts w:ascii="Arial" w:hAnsi="Arial" w:cs="Arial"/>
                          <w:sz w:val="20"/>
                          <w:szCs w:val="20"/>
                        </w:rPr>
                        <w:t>Methacrylic Acid (USD 2.72 /Kg)</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01344" behindDoc="0" locked="0" layoutInCell="1" allowOverlap="1" wp14:anchorId="1842F378" wp14:editId="4AD610AA">
                <wp:simplePos x="0" y="0"/>
                <wp:positionH relativeFrom="column">
                  <wp:posOffset>1600200</wp:posOffset>
                </wp:positionH>
                <wp:positionV relativeFrom="paragraph">
                  <wp:posOffset>37465</wp:posOffset>
                </wp:positionV>
                <wp:extent cx="503555" cy="0"/>
                <wp:effectExtent l="0" t="76200" r="10795" b="95250"/>
                <wp:wrapNone/>
                <wp:docPr id="47" name="Straight Arrow Connector 47"/>
                <wp:cNvGraphicFramePr/>
                <a:graphic xmlns:a="http://schemas.openxmlformats.org/drawingml/2006/main">
                  <a:graphicData uri="http://schemas.microsoft.com/office/word/2010/wordprocessingShape">
                    <wps:wsp>
                      <wps:cNvCnPr/>
                      <wps:spPr>
                        <a:xfrm>
                          <a:off x="0" y="0"/>
                          <a:ext cx="5035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C5955E" id="Straight Arrow Connector 47" o:spid="_x0000_s1026" type="#_x0000_t32" style="position:absolute;margin-left:126pt;margin-top:2.95pt;width:39.65pt;height:0;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" strokecolor="#4472c4 [3204]" strokeweight=".5pt">
                <v:stroke endarrow="block" joinstyle="miter"/>
              </v:shape>
            </w:pict>
          </mc:Fallback>
        </mc:AlternateContent>
      </w:r>
    </w:p>
    <w:p w14:paraId="4326AC95" w14:textId="413FE236" w:rsidR="00E1022E" w:rsidRPr="00E1022E" w:rsidRDefault="00113DAD"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9296" behindDoc="0" locked="0" layoutInCell="1" allowOverlap="1" wp14:anchorId="1FC1934E" wp14:editId="68D483B1">
                <wp:simplePos x="0" y="0"/>
                <wp:positionH relativeFrom="column">
                  <wp:posOffset>-231259</wp:posOffset>
                </wp:positionH>
                <wp:positionV relativeFrom="paragraph">
                  <wp:posOffset>74841</wp:posOffset>
                </wp:positionV>
                <wp:extent cx="2058995" cy="436245"/>
                <wp:effectExtent l="0" t="0" r="17780" b="20955"/>
                <wp:wrapNone/>
                <wp:docPr id="2240" name="Text Box 2240"/>
                <wp:cNvGraphicFramePr/>
                <a:graphic xmlns:a="http://schemas.openxmlformats.org/drawingml/2006/main">
                  <a:graphicData uri="http://schemas.microsoft.com/office/word/2010/wordprocessingShape">
                    <wps:wsp>
                      <wps:cNvSpPr txBox="1"/>
                      <wps:spPr>
                        <a:xfrm>
                          <a:off x="0" y="0"/>
                          <a:ext cx="2058995" cy="436245"/>
                        </a:xfrm>
                        <a:prstGeom prst="rect">
                          <a:avLst/>
                        </a:prstGeom>
                        <a:solidFill>
                          <a:schemeClr val="lt1"/>
                        </a:solidFill>
                        <a:ln w="6350">
                          <a:solidFill>
                            <a:prstClr val="black"/>
                          </a:solidFill>
                        </a:ln>
                      </wps:spPr>
                      <wps:txbx>
                        <w:txbxContent>
                          <w:p w14:paraId="1085642A" w14:textId="77777777" w:rsidR="00E1022E" w:rsidRDefault="00E1022E" w:rsidP="00E1022E">
                            <w:r w:rsidRPr="00494982">
                              <w:rPr>
                                <w:rFonts w:ascii="Arial" w:hAnsi="Arial" w:cs="Arial"/>
                                <w:sz w:val="20"/>
                                <w:szCs w:val="20"/>
                              </w:rPr>
                              <w:t>Styrene Monomer (USD 1.45</w:t>
                            </w:r>
                            <w:r w:rsidRPr="00613BA5">
                              <w:t xml:space="preserve"> /</w:t>
                            </w:r>
                            <w:r>
                              <w:t>K</w:t>
                            </w:r>
                            <w:r w:rsidRPr="00613BA5">
                              <w:t>g</w:t>
                            </w:r>
                            <w:r w:rsidRPr="005A6382">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1934E" id="Text Box 2240" o:spid="_x0000_s1197" type="#_x0000_t202" style="position:absolute;left:0;text-align:left;margin-left:-18.2pt;margin-top:5.9pt;width:162.15pt;height:34.35pt;z-index:25259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" fillcolor="white [3201]" strokeweight=".5pt">
                <v:textbox>
                  <w:txbxContent>
                    <w:p w14:paraId="1085642A" w14:textId="77777777" w:rsidR="00E1022E" w:rsidRDefault="00E1022E" w:rsidP="00E1022E">
                      <w:r w:rsidRPr="00494982">
                        <w:rPr>
                          <w:rFonts w:ascii="Arial" w:hAnsi="Arial" w:cs="Arial"/>
                          <w:sz w:val="20"/>
                          <w:szCs w:val="20"/>
                        </w:rPr>
                        <w:t>Styrene Monomer (USD 1.45</w:t>
                      </w:r>
                      <w:r w:rsidRPr="00613BA5">
                        <w:t xml:space="preserve"> /</w:t>
                      </w:r>
                      <w:r>
                        <w:t>K</w:t>
                      </w:r>
                      <w:r w:rsidRPr="00613BA5">
                        <w:t>g</w:t>
                      </w:r>
                      <w:r w:rsidRPr="005A6382">
                        <w:t>)</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08512" behindDoc="0" locked="0" layoutInCell="1" allowOverlap="1" wp14:anchorId="4B60341D" wp14:editId="44BC2117">
                <wp:simplePos x="0" y="0"/>
                <wp:positionH relativeFrom="column">
                  <wp:posOffset>5848350</wp:posOffset>
                </wp:positionH>
                <wp:positionV relativeFrom="paragraph">
                  <wp:posOffset>66040</wp:posOffset>
                </wp:positionV>
                <wp:extent cx="0" cy="575945"/>
                <wp:effectExtent l="76200" t="0" r="57150" b="52705"/>
                <wp:wrapNone/>
                <wp:docPr id="61" name="Straight Arrow Connector 61"/>
                <wp:cNvGraphicFramePr/>
                <a:graphic xmlns:a="http://schemas.openxmlformats.org/drawingml/2006/main">
                  <a:graphicData uri="http://schemas.microsoft.com/office/word/2010/wordprocessingShape">
                    <wps:wsp>
                      <wps:cNvCnPr/>
                      <wps:spPr>
                        <a:xfrm>
                          <a:off x="0" y="0"/>
                          <a:ext cx="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93527A9" id="Straight Arrow Connector 61" o:spid="_x0000_s1026" type="#_x0000_t32" style="position:absolute;margin-left:460.5pt;margin-top:5.2pt;width:0;height:45.35pt;z-index:25260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" strokecolor="#4472c4 [3204]" strokeweight=".5pt">
                <v:stroke endarrow="block" joinstyle="miter"/>
              </v:shape>
            </w:pict>
          </mc:Fallback>
        </mc:AlternateContent>
      </w:r>
    </w:p>
    <w:p w14:paraId="3DB7966A" w14:textId="57705B6A" w:rsidR="00E1022E" w:rsidRPr="00E1022E" w:rsidRDefault="00113DAD"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07488" behindDoc="0" locked="0" layoutInCell="1" allowOverlap="1" wp14:anchorId="7DC774F7" wp14:editId="12E483C1">
                <wp:simplePos x="0" y="0"/>
                <wp:positionH relativeFrom="column">
                  <wp:posOffset>2733675</wp:posOffset>
                </wp:positionH>
                <wp:positionV relativeFrom="paragraph">
                  <wp:posOffset>340995</wp:posOffset>
                </wp:positionV>
                <wp:extent cx="1247775" cy="63817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1247775" cy="638175"/>
                        </a:xfrm>
                        <a:prstGeom prst="rect">
                          <a:avLst/>
                        </a:prstGeom>
                        <a:solidFill>
                          <a:schemeClr val="lt1"/>
                        </a:solidFill>
                        <a:ln w="6350">
                          <a:solidFill>
                            <a:prstClr val="black"/>
                          </a:solidFill>
                        </a:ln>
                      </wps:spPr>
                      <wps:txbx>
                        <w:txbxContent>
                          <w:p w14:paraId="5791323D" w14:textId="77777777" w:rsidR="00E1022E" w:rsidRPr="00113DAD" w:rsidRDefault="00E1022E" w:rsidP="00E1022E">
                            <w:pPr>
                              <w:rPr>
                                <w:rFonts w:ascii="Arial" w:hAnsi="Arial" w:cs="Arial"/>
                                <w:sz w:val="20"/>
                                <w:szCs w:val="20"/>
                              </w:rPr>
                            </w:pPr>
                            <w:r w:rsidRPr="00113DAD">
                              <w:rPr>
                                <w:rFonts w:ascii="Arial" w:hAnsi="Arial" w:cs="Arial"/>
                                <w:sz w:val="20"/>
                                <w:szCs w:val="20"/>
                              </w:rPr>
                              <w:t>Current Selling Price (USD 4.0/ Kg)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774F7" id="Text Box 58" o:spid="_x0000_s1198" type="#_x0000_t202" style="position:absolute;left:0;text-align:left;margin-left:215.25pt;margin-top:26.85pt;width:98.25pt;height:50.25pt;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" fillcolor="white [3201]" strokeweight=".5pt">
                <v:textbox>
                  <w:txbxContent>
                    <w:p w14:paraId="5791323D" w14:textId="77777777" w:rsidR="00E1022E" w:rsidRPr="00113DAD" w:rsidRDefault="00E1022E" w:rsidP="00E1022E">
                      <w:pPr>
                        <w:rPr>
                          <w:rFonts w:ascii="Arial" w:hAnsi="Arial" w:cs="Arial"/>
                          <w:sz w:val="20"/>
                          <w:szCs w:val="20"/>
                        </w:rPr>
                      </w:pPr>
                      <w:r w:rsidRPr="00113DAD">
                        <w:rPr>
                          <w:rFonts w:ascii="Arial" w:hAnsi="Arial" w:cs="Arial"/>
                          <w:sz w:val="20"/>
                          <w:szCs w:val="20"/>
                        </w:rPr>
                        <w:t>Current Selling Price (USD 4.0/ Kg) Direct Sales</w:t>
                      </w:r>
                    </w:p>
                  </w:txbxContent>
                </v:textbox>
              </v:shape>
            </w:pict>
          </mc:Fallback>
        </mc:AlternateContent>
      </w:r>
      <w:r w:rsidR="00E1022E" w:rsidRPr="00E1022E">
        <w:rPr>
          <w:rFonts w:ascii="Arial" w:hAnsi="Arial" w:cs="Arial"/>
          <w:noProof/>
          <w:sz w:val="24"/>
          <w:szCs w:val="24"/>
        </w:rPr>
        <mc:AlternateContent>
          <mc:Choice Requires="wps">
            <w:drawing>
              <wp:anchor distT="0" distB="0" distL="114300" distR="114300" simplePos="0" relativeHeight="252605440" behindDoc="0" locked="0" layoutInCell="1" allowOverlap="1" wp14:anchorId="004E400F" wp14:editId="46BB8562">
                <wp:simplePos x="0" y="0"/>
                <wp:positionH relativeFrom="column">
                  <wp:posOffset>5187855</wp:posOffset>
                </wp:positionH>
                <wp:positionV relativeFrom="paragraph">
                  <wp:posOffset>301331</wp:posOffset>
                </wp:positionV>
                <wp:extent cx="1367335" cy="638175"/>
                <wp:effectExtent l="0" t="0" r="23495" b="28575"/>
                <wp:wrapNone/>
                <wp:docPr id="55" name="Text Box 55"/>
                <wp:cNvGraphicFramePr/>
                <a:graphic xmlns:a="http://schemas.openxmlformats.org/drawingml/2006/main">
                  <a:graphicData uri="http://schemas.microsoft.com/office/word/2010/wordprocessingShape">
                    <wps:wsp>
                      <wps:cNvSpPr txBox="1"/>
                      <wps:spPr>
                        <a:xfrm>
                          <a:off x="0" y="0"/>
                          <a:ext cx="1367335" cy="638175"/>
                        </a:xfrm>
                        <a:prstGeom prst="rect">
                          <a:avLst/>
                        </a:prstGeom>
                        <a:solidFill>
                          <a:schemeClr val="lt1"/>
                        </a:solidFill>
                        <a:ln w="6350">
                          <a:solidFill>
                            <a:prstClr val="black"/>
                          </a:solidFill>
                        </a:ln>
                      </wps:spPr>
                      <wps:txbx>
                        <w:txbxContent>
                          <w:p w14:paraId="68606204" w14:textId="77777777" w:rsidR="00E1022E" w:rsidRPr="00494982" w:rsidRDefault="00E1022E" w:rsidP="00E1022E">
                            <w:pPr>
                              <w:rPr>
                                <w:rFonts w:ascii="Arial" w:hAnsi="Arial" w:cs="Arial"/>
                              </w:rPr>
                            </w:pPr>
                            <w:r w:rsidRPr="00494982">
                              <w:rPr>
                                <w:rFonts w:ascii="Arial" w:hAnsi="Arial" w:cs="Arial"/>
                              </w:rPr>
                              <w:t>Total Cost Incurred (USD 2.69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E400F" id="Text Box 55" o:spid="_x0000_s1199" type="#_x0000_t202" style="position:absolute;left:0;text-align:left;margin-left:408.5pt;margin-top:23.75pt;width:107.65pt;height:50.25pt;z-index:25260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" fillcolor="white [3201]" strokeweight=".5pt">
                <v:textbox>
                  <w:txbxContent>
                    <w:p w14:paraId="68606204" w14:textId="77777777" w:rsidR="00E1022E" w:rsidRPr="00494982" w:rsidRDefault="00E1022E" w:rsidP="00E1022E">
                      <w:pPr>
                        <w:rPr>
                          <w:rFonts w:ascii="Arial" w:hAnsi="Arial" w:cs="Arial"/>
                        </w:rPr>
                      </w:pPr>
                      <w:r w:rsidRPr="00494982">
                        <w:rPr>
                          <w:rFonts w:ascii="Arial" w:hAnsi="Arial" w:cs="Arial"/>
                        </w:rPr>
                        <w:t>Total Cost Incurred (USD 2.69 /Kg)</w:t>
                      </w:r>
                    </w:p>
                  </w:txbxContent>
                </v:textbox>
              </v:shape>
            </w:pict>
          </mc:Fallback>
        </mc:AlternateContent>
      </w:r>
    </w:p>
    <w:p w14:paraId="47122285"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06464" behindDoc="0" locked="0" layoutInCell="1" allowOverlap="1" wp14:anchorId="68157878" wp14:editId="1ABB8F3A">
                <wp:simplePos x="0" y="0"/>
                <wp:positionH relativeFrom="column">
                  <wp:posOffset>3981450</wp:posOffset>
                </wp:positionH>
                <wp:positionV relativeFrom="paragraph">
                  <wp:posOffset>297180</wp:posOffset>
                </wp:positionV>
                <wp:extent cx="1209675" cy="0"/>
                <wp:effectExtent l="38100" t="76200" r="0" b="95250"/>
                <wp:wrapNone/>
                <wp:docPr id="57" name="Straight Arrow Connector 57"/>
                <wp:cNvGraphicFramePr/>
                <a:graphic xmlns:a="http://schemas.openxmlformats.org/drawingml/2006/main">
                  <a:graphicData uri="http://schemas.microsoft.com/office/word/2010/wordprocessingShape">
                    <wps:wsp>
                      <wps:cNvCnPr/>
                      <wps:spPr>
                        <a:xfrm flipH="1" flipV="1">
                          <a:off x="0" y="0"/>
                          <a:ext cx="12096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BB973" id="Straight Arrow Connector 57" o:spid="_x0000_s1026" type="#_x0000_t32" style="position:absolute;margin-left:313.5pt;margin-top:23.4pt;width:95.25pt;height:0;flip:x y;z-index:25260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" strokecolor="#4472c4 [3204]" strokeweight=".5pt">
                <v:stroke endarrow="block" joinstyle="miter"/>
              </v:shape>
            </w:pict>
          </mc:Fallback>
        </mc:AlternateContent>
      </w:r>
    </w:p>
    <w:p w14:paraId="1DC32322" w14:textId="79441A00"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5200" behindDoc="0" locked="0" layoutInCell="1" allowOverlap="1" wp14:anchorId="7AA244DF" wp14:editId="69CE862E">
                <wp:simplePos x="0" y="0"/>
                <wp:positionH relativeFrom="column">
                  <wp:posOffset>6628130</wp:posOffset>
                </wp:positionH>
                <wp:positionV relativeFrom="paragraph">
                  <wp:posOffset>779780</wp:posOffset>
                </wp:positionV>
                <wp:extent cx="0" cy="1457685"/>
                <wp:effectExtent l="57150" t="0" r="57150" b="47625"/>
                <wp:wrapNone/>
                <wp:docPr id="1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C36858" id="Straight Arrow Connector 30" o:spid="_x0000_s1026" type="#_x0000_t32" style="position:absolute;margin-left:521.9pt;margin-top:61.4pt;width:0;height:114.8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" strokecolor="#525252 [1606]" strokeweight="3pt">
                <v:stroke dashstyle="longDash" endarrow="block" joinstyle="miter"/>
                <o:lock v:ext="edit" shapetype="f"/>
              </v:shape>
            </w:pict>
          </mc:Fallback>
        </mc:AlternateContent>
      </w:r>
      <w:r w:rsidRPr="00E1022E">
        <w:rPr>
          <w:rFonts w:ascii="Arial" w:hAnsi="Arial" w:cs="Arial"/>
          <w:noProof/>
          <w:sz w:val="24"/>
          <w:szCs w:val="24"/>
        </w:rPr>
        <mc:AlternateContent>
          <mc:Choice Requires="wps">
            <w:drawing>
              <wp:anchor distT="0" distB="0" distL="114300" distR="114300" simplePos="0" relativeHeight="252609536" behindDoc="0" locked="0" layoutInCell="1" allowOverlap="1" wp14:anchorId="287272AC" wp14:editId="49A5F8B7">
                <wp:simplePos x="0" y="0"/>
                <wp:positionH relativeFrom="column">
                  <wp:posOffset>2028190</wp:posOffset>
                </wp:positionH>
                <wp:positionV relativeFrom="paragraph">
                  <wp:posOffset>248285</wp:posOffset>
                </wp:positionV>
                <wp:extent cx="1038225" cy="533400"/>
                <wp:effectExtent l="38100" t="0" r="9525" b="95250"/>
                <wp:wrapTopAndBottom/>
                <wp:docPr id="63" name="Connector: Elbow 63"/>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279E0" id="Connector: Elbow 63" o:spid="_x0000_s1026" type="#_x0000_t34" style="position:absolute;margin-left:159.7pt;margin-top:19.55pt;width:81.75pt;height:42pt;flip:x;z-index:25260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" strokecolor="#4472c4 [3204]" strokeweight=".5pt">
                <v:stroke endarrow="block"/>
                <w10:wrap type="topAndBottom"/>
              </v:shape>
            </w:pict>
          </mc:Fallback>
        </mc:AlternateContent>
      </w:r>
      <w:r w:rsidRPr="00E1022E">
        <w:rPr>
          <w:rFonts w:ascii="Arial" w:hAnsi="Arial" w:cs="Arial"/>
          <w:noProof/>
          <w:sz w:val="24"/>
          <w:szCs w:val="24"/>
        </w:rPr>
        <mc:AlternateContent>
          <mc:Choice Requires="wps">
            <w:drawing>
              <wp:anchor distT="0" distB="0" distL="114300" distR="114300" simplePos="0" relativeHeight="252592128" behindDoc="0" locked="0" layoutInCell="1" allowOverlap="1" wp14:anchorId="7F436236" wp14:editId="571BBABC">
                <wp:simplePos x="0" y="0"/>
                <wp:positionH relativeFrom="column">
                  <wp:posOffset>933450</wp:posOffset>
                </wp:positionH>
                <wp:positionV relativeFrom="paragraph">
                  <wp:posOffset>781685</wp:posOffset>
                </wp:positionV>
                <wp:extent cx="1005840" cy="827405"/>
                <wp:effectExtent l="95250" t="19050" r="3810" b="48895"/>
                <wp:wrapNone/>
                <wp:docPr id="2241"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005840" cy="827405"/>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3EAD5" id="Connector: Elbow 19" o:spid="_x0000_s1026" type="#_x0000_t33" style="position:absolute;margin-left:73.5pt;margin-top:61.55pt;width:79.2pt;height:65.15pt;rotation:180;flip:y;z-index:25259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" strokecolor="#525252 [1606]" strokeweight="3pt">
                <v:stroke endarrow="block"/>
                <o:lock v:ext="edit" shapetype="f"/>
              </v:shape>
            </w:pict>
          </mc:Fallback>
        </mc:AlternateContent>
      </w:r>
      <w:r w:rsidRPr="00E1022E">
        <w:rPr>
          <w:rFonts w:ascii="Arial" w:hAnsi="Arial" w:cs="Arial"/>
          <w:noProof/>
          <w:sz w:val="24"/>
          <w:szCs w:val="24"/>
        </w:rPr>
        <mc:AlternateContent>
          <mc:Choice Requires="wps">
            <w:drawing>
              <wp:anchor distT="0" distB="0" distL="114300" distR="114300" simplePos="0" relativeHeight="252611584" behindDoc="0" locked="0" layoutInCell="1" allowOverlap="1" wp14:anchorId="5DD7A7B8" wp14:editId="34BE3994">
                <wp:simplePos x="0" y="0"/>
                <wp:positionH relativeFrom="column">
                  <wp:posOffset>5829300</wp:posOffset>
                </wp:positionH>
                <wp:positionV relativeFrom="paragraph">
                  <wp:posOffset>220345</wp:posOffset>
                </wp:positionV>
                <wp:extent cx="0" cy="731520"/>
                <wp:effectExtent l="76200" t="0" r="57150" b="49530"/>
                <wp:wrapNone/>
                <wp:docPr id="2242" name="Straight Arrow Connector 2242"/>
                <wp:cNvGraphicFramePr/>
                <a:graphic xmlns:a="http://schemas.openxmlformats.org/drawingml/2006/main">
                  <a:graphicData uri="http://schemas.microsoft.com/office/word/2010/wordprocessingShape">
                    <wps:wsp>
                      <wps:cNvCnPr/>
                      <wps:spPr>
                        <a:xfrm>
                          <a:off x="0" y="0"/>
                          <a:ext cx="0" cy="731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C0F634F" id="Straight Arrow Connector 2242" o:spid="_x0000_s1026" type="#_x0000_t32" style="position:absolute;margin-left:459pt;margin-top:17.35pt;width:0;height:57.6pt;z-index:25261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" strokecolor="#4472c4 [3204]" strokeweight=".5pt">
                <v:stroke endarrow="block" joinstyle="miter"/>
              </v:shape>
            </w:pict>
          </mc:Fallback>
        </mc:AlternateContent>
      </w:r>
    </w:p>
    <w:p w14:paraId="62278885" w14:textId="3B1AD699" w:rsidR="00E1022E" w:rsidRPr="00E1022E" w:rsidRDefault="00494982"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10560" behindDoc="0" locked="0" layoutInCell="1" allowOverlap="1" wp14:anchorId="5A12AC06" wp14:editId="788E072E">
                <wp:simplePos x="0" y="0"/>
                <wp:positionH relativeFrom="column">
                  <wp:posOffset>4628297</wp:posOffset>
                </wp:positionH>
                <wp:positionV relativeFrom="paragraph">
                  <wp:posOffset>627228</wp:posOffset>
                </wp:positionV>
                <wp:extent cx="1926713" cy="457200"/>
                <wp:effectExtent l="0" t="0" r="16510" b="19050"/>
                <wp:wrapNone/>
                <wp:docPr id="64" name="Text Box 64"/>
                <wp:cNvGraphicFramePr/>
                <a:graphic xmlns:a="http://schemas.openxmlformats.org/drawingml/2006/main">
                  <a:graphicData uri="http://schemas.microsoft.com/office/word/2010/wordprocessingShape">
                    <wps:wsp>
                      <wps:cNvSpPr txBox="1"/>
                      <wps:spPr>
                        <a:xfrm>
                          <a:off x="0" y="0"/>
                          <a:ext cx="1926713" cy="457200"/>
                        </a:xfrm>
                        <a:prstGeom prst="rect">
                          <a:avLst/>
                        </a:prstGeom>
                        <a:solidFill>
                          <a:schemeClr val="lt1"/>
                        </a:solidFill>
                        <a:ln w="6350">
                          <a:solidFill>
                            <a:prstClr val="black"/>
                          </a:solidFill>
                        </a:ln>
                      </wps:spPr>
                      <wps:txbx>
                        <w:txbxContent>
                          <w:p w14:paraId="37912DA7" w14:textId="77777777" w:rsidR="00E1022E" w:rsidRPr="00113DAD" w:rsidRDefault="00E1022E" w:rsidP="00E1022E">
                            <w:pPr>
                              <w:rPr>
                                <w:sz w:val="20"/>
                                <w:szCs w:val="20"/>
                              </w:rPr>
                            </w:pPr>
                            <w:r w:rsidRPr="00113DAD">
                              <w:rPr>
                                <w:rFonts w:ascii="Arial" w:hAnsi="Arial" w:cs="Arial"/>
                                <w:sz w:val="20"/>
                                <w:szCs w:val="20"/>
                              </w:rPr>
                              <w:t>Current Selling Price (USD 3.7 / Kg) In-Direct</w:t>
                            </w:r>
                            <w:r w:rsidRPr="00113DAD">
                              <w:rPr>
                                <w:sz w:val="20"/>
                                <w:szCs w:val="20"/>
                              </w:rPr>
                              <w:t xml:space="preserve">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2AC06" id="Text Box 64" o:spid="_x0000_s1200" type="#_x0000_t202" style="position:absolute;left:0;text-align:left;margin-left:364.45pt;margin-top:49.4pt;width:151.7pt;height:36pt;z-index:25261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" fillcolor="white [3201]" strokeweight=".5pt">
                <v:textbox>
                  <w:txbxContent>
                    <w:p w14:paraId="37912DA7" w14:textId="77777777" w:rsidR="00E1022E" w:rsidRPr="00113DAD" w:rsidRDefault="00E1022E" w:rsidP="00E1022E">
                      <w:pPr>
                        <w:rPr>
                          <w:sz w:val="20"/>
                          <w:szCs w:val="20"/>
                        </w:rPr>
                      </w:pPr>
                      <w:r w:rsidRPr="00113DAD">
                        <w:rPr>
                          <w:rFonts w:ascii="Arial" w:hAnsi="Arial" w:cs="Arial"/>
                          <w:sz w:val="20"/>
                          <w:szCs w:val="20"/>
                        </w:rPr>
                        <w:t>Current Selling Price (USD 3.7 / Kg) In-Direct</w:t>
                      </w:r>
                      <w:r w:rsidRPr="00113DAD">
                        <w:rPr>
                          <w:sz w:val="20"/>
                          <w:szCs w:val="20"/>
                        </w:rPr>
                        <w:t xml:space="preserve"> Sales</w:t>
                      </w:r>
                    </w:p>
                  </w:txbxContent>
                </v:textbox>
              </v:shape>
            </w:pict>
          </mc:Fallback>
        </mc:AlternateContent>
      </w:r>
    </w:p>
    <w:p w14:paraId="21AD46DC" w14:textId="77777777" w:rsidR="00E1022E" w:rsidRPr="00E1022E" w:rsidRDefault="00E1022E" w:rsidP="00E1022E">
      <w:pPr>
        <w:spacing w:line="360" w:lineRule="auto"/>
        <w:jc w:val="both"/>
        <w:rPr>
          <w:rFonts w:ascii="Arial" w:hAnsi="Arial" w:cs="Arial"/>
          <w:b/>
          <w:bCs/>
          <w:sz w:val="24"/>
          <w:szCs w:val="24"/>
        </w:rPr>
      </w:pPr>
    </w:p>
    <w:p w14:paraId="0F843905"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3152" behindDoc="0" locked="0" layoutInCell="1" allowOverlap="1" wp14:anchorId="79BFE09C" wp14:editId="5118B675">
                <wp:simplePos x="0" y="0"/>
                <wp:positionH relativeFrom="column">
                  <wp:posOffset>459105</wp:posOffset>
                </wp:positionH>
                <wp:positionV relativeFrom="paragraph">
                  <wp:posOffset>6350</wp:posOffset>
                </wp:positionV>
                <wp:extent cx="1510665" cy="400050"/>
                <wp:effectExtent l="0" t="0" r="0" b="0"/>
                <wp:wrapNone/>
                <wp:docPr id="21" name="TextBox 20">
                  <a:extLst xmlns:a="http://schemas.openxmlformats.org/drawingml/2006/main">
                    <a:ext uri="{FF2B5EF4-FFF2-40B4-BE49-F238E27FC236}">
                      <a16:creationId xmlns:a16="http://schemas.microsoft.com/office/drawing/2014/main" id="{6760AAF1-FFC5-4AD3-989C-46BCBF5E113B}"/>
                    </a:ext>
                  </a:extLst>
                </wp:docPr>
                <wp:cNvGraphicFramePr/>
                <a:graphic xmlns:a="http://schemas.openxmlformats.org/drawingml/2006/main">
                  <a:graphicData uri="http://schemas.microsoft.com/office/word/2010/wordprocessingShape">
                    <wps:wsp>
                      <wps:cNvSpPr txBox="1"/>
                      <wps:spPr>
                        <a:xfrm>
                          <a:off x="0" y="0"/>
                          <a:ext cx="1510665" cy="400050"/>
                        </a:xfrm>
                        <a:prstGeom prst="rect">
                          <a:avLst/>
                        </a:prstGeom>
                        <a:noFill/>
                      </wps:spPr>
                      <wps:txbx>
                        <w:txbxContent>
                          <w:p w14:paraId="549D2D96"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Percentage Margin 32.75 %</w:t>
                            </w:r>
                          </w:p>
                        </w:txbxContent>
                      </wps:txbx>
                      <wps:bodyPr wrap="square" rtlCol="0">
                        <a:spAutoFit/>
                      </wps:bodyPr>
                    </wps:wsp>
                  </a:graphicData>
                </a:graphic>
              </wp:anchor>
            </w:drawing>
          </mc:Choice>
          <mc:Fallback>
            <w:pict>
              <v:shape w14:anchorId="79BFE09C" id="_x0000_s1201" type="#_x0000_t202" style="position:absolute;left:0;text-align:left;margin-left:36.15pt;margin-top:.5pt;width:118.95pt;height:31.5pt;z-index:25259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" filled="f" stroked="f">
                <v:textbox style="mso-fit-shape-to-text:t">
                  <w:txbxContent>
                    <w:p w14:paraId="549D2D96" w14:textId="77777777" w:rsidR="00E1022E" w:rsidRPr="00494982" w:rsidRDefault="00E1022E" w:rsidP="00E1022E">
                      <w:pPr>
                        <w:rPr>
                          <w:rFonts w:ascii="Arial" w:eastAsia="Verdana" w:hAnsi="Arial" w:cs="Arial"/>
                          <w:b/>
                          <w:bCs/>
                          <w:color w:val="538135" w:themeColor="accent6" w:themeShade="BF"/>
                          <w:kern w:val="24"/>
                          <w:sz w:val="20"/>
                          <w:szCs w:val="20"/>
                          <w:lang w:val="en-US"/>
                        </w:rPr>
                      </w:pPr>
                      <w:r w:rsidRPr="00494982">
                        <w:rPr>
                          <w:rFonts w:ascii="Arial" w:eastAsia="Verdana" w:hAnsi="Arial" w:cs="Arial"/>
                          <w:b/>
                          <w:bCs/>
                          <w:color w:val="538135" w:themeColor="accent6" w:themeShade="BF"/>
                          <w:kern w:val="24"/>
                          <w:sz w:val="20"/>
                          <w:szCs w:val="20"/>
                          <w:lang w:val="en-US"/>
                        </w:rPr>
                        <w:t>Percentage Margin 32.75 %</w:t>
                      </w:r>
                    </w:p>
                  </w:txbxContent>
                </v:textbox>
              </v:shape>
            </w:pict>
          </mc:Fallback>
        </mc:AlternateContent>
      </w:r>
    </w:p>
    <w:p w14:paraId="5E8C3926"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14656" behindDoc="0" locked="0" layoutInCell="1" allowOverlap="1" wp14:anchorId="3C1C9506" wp14:editId="2F8DDDF3">
                <wp:simplePos x="0" y="0"/>
                <wp:positionH relativeFrom="column">
                  <wp:posOffset>1003300</wp:posOffset>
                </wp:positionH>
                <wp:positionV relativeFrom="paragraph">
                  <wp:posOffset>48260</wp:posOffset>
                </wp:positionV>
                <wp:extent cx="0" cy="933450"/>
                <wp:effectExtent l="95250" t="0" r="57150" b="38100"/>
                <wp:wrapNone/>
                <wp:docPr id="33"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3345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13FEA3" id="Straight Arrow Connector 21" o:spid="_x0000_s1026" type="#_x0000_t32" style="position:absolute;margin-left:79pt;margin-top:3.8pt;width:0;height:73.5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" strokecolor="#525252 [1606]" strokeweight="3pt">
                <v:stroke endarrow="block" joinstyle="miter"/>
                <o:lock v:ext="edit" shapetype="f"/>
              </v:shape>
            </w:pict>
          </mc:Fallback>
        </mc:AlternateContent>
      </w:r>
    </w:p>
    <w:p w14:paraId="447959D2"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6224" behindDoc="0" locked="0" layoutInCell="1" allowOverlap="1" wp14:anchorId="708873CA" wp14:editId="3DCEF548">
                <wp:simplePos x="0" y="0"/>
                <wp:positionH relativeFrom="column">
                  <wp:posOffset>2686050</wp:posOffset>
                </wp:positionH>
                <wp:positionV relativeFrom="paragraph">
                  <wp:posOffset>277495</wp:posOffset>
                </wp:positionV>
                <wp:extent cx="1628775" cy="707390"/>
                <wp:effectExtent l="0" t="0" r="0" b="0"/>
                <wp:wrapNone/>
                <wp:docPr id="2243" name="TextBox 38"/>
                <wp:cNvGraphicFramePr/>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2CEAB02E" w14:textId="77777777" w:rsidR="00E1022E" w:rsidRPr="00494982" w:rsidRDefault="00E1022E" w:rsidP="00E1022E">
                            <w:pPr>
                              <w:rPr>
                                <w:rFonts w:ascii="Arial" w:hAnsi="Arial" w:cs="Arial"/>
                                <w:b/>
                                <w:bCs/>
                                <w:color w:val="002060"/>
                                <w:kern w:val="24"/>
                                <w:sz w:val="24"/>
                                <w:szCs w:val="24"/>
                                <w:lang w:val="en-US"/>
                              </w:rPr>
                            </w:pPr>
                            <w:r w:rsidRPr="00494982">
                              <w:rPr>
                                <w:rFonts w:ascii="Arial" w:hAnsi="Arial" w:cs="Arial"/>
                                <w:b/>
                                <w:bCs/>
                                <w:color w:val="002060"/>
                                <w:kern w:val="24"/>
                                <w:sz w:val="24"/>
                                <w:szCs w:val="24"/>
                                <w:lang w:val="en-US"/>
                              </w:rPr>
                              <w:t xml:space="preserve">Vinyl Ester Resin       Value Chain  </w:t>
                            </w:r>
                          </w:p>
                        </w:txbxContent>
                      </wps:txbx>
                      <wps:bodyPr wrap="square" rtlCol="0">
                        <a:spAutoFit/>
                      </wps:bodyPr>
                    </wps:wsp>
                  </a:graphicData>
                </a:graphic>
                <wp14:sizeRelH relativeFrom="margin">
                  <wp14:pctWidth>0</wp14:pctWidth>
                </wp14:sizeRelH>
              </wp:anchor>
            </w:drawing>
          </mc:Choice>
          <mc:Fallback>
            <w:pict>
              <v:shape w14:anchorId="708873CA" id="_x0000_s1202" type="#_x0000_t202" style="position:absolute;left:0;text-align:left;margin-left:211.5pt;margin-top:21.85pt;width:128.25pt;height:55.7pt;z-index:25259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" filled="f" stroked="f">
                <v:textbox style="mso-fit-shape-to-text:t">
                  <w:txbxContent>
                    <w:p w14:paraId="2CEAB02E" w14:textId="77777777" w:rsidR="00E1022E" w:rsidRPr="00494982" w:rsidRDefault="00E1022E" w:rsidP="00E1022E">
                      <w:pPr>
                        <w:rPr>
                          <w:rFonts w:ascii="Arial" w:hAnsi="Arial" w:cs="Arial"/>
                          <w:b/>
                          <w:bCs/>
                          <w:color w:val="002060"/>
                          <w:kern w:val="24"/>
                          <w:sz w:val="24"/>
                          <w:szCs w:val="24"/>
                          <w:lang w:val="en-US"/>
                        </w:rPr>
                      </w:pPr>
                      <w:r w:rsidRPr="00494982">
                        <w:rPr>
                          <w:rFonts w:ascii="Arial" w:hAnsi="Arial" w:cs="Arial"/>
                          <w:b/>
                          <w:bCs/>
                          <w:color w:val="002060"/>
                          <w:kern w:val="24"/>
                          <w:sz w:val="24"/>
                          <w:szCs w:val="24"/>
                          <w:lang w:val="en-US"/>
                        </w:rPr>
                        <w:t xml:space="preserve">Vinyl Ester Resin       Value Chain  </w:t>
                      </w:r>
                    </w:p>
                  </w:txbxContent>
                </v:textbox>
              </v:shape>
            </w:pict>
          </mc:Fallback>
        </mc:AlternateContent>
      </w:r>
    </w:p>
    <w:p w14:paraId="7E77A028" w14:textId="2DCA0E01" w:rsidR="00E1022E" w:rsidRPr="00E1022E" w:rsidRDefault="00494982"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89056" behindDoc="0" locked="0" layoutInCell="1" allowOverlap="1" wp14:anchorId="05DB4614" wp14:editId="5A915934">
                <wp:simplePos x="0" y="0"/>
                <wp:positionH relativeFrom="column">
                  <wp:posOffset>0</wp:posOffset>
                </wp:positionH>
                <wp:positionV relativeFrom="paragraph">
                  <wp:posOffset>237091</wp:posOffset>
                </wp:positionV>
                <wp:extent cx="2736850" cy="400050"/>
                <wp:effectExtent l="0" t="0" r="0" b="0"/>
                <wp:wrapNone/>
                <wp:docPr id="16" name="Rectangle 15">
                  <a:extLst xmlns:a="http://schemas.openxmlformats.org/drawingml/2006/main">
                    <a:ext uri="{FF2B5EF4-FFF2-40B4-BE49-F238E27FC236}">
                      <a16:creationId xmlns:a16="http://schemas.microsoft.com/office/drawing/2014/main" id="{4D5B9265-E57B-4B97-955E-A23513A3C67A}"/>
                    </a:ext>
                  </a:extLst>
                </wp:docPr>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2A55F51D"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05DB4614" id="_x0000_s1203" style="position:absolute;left:0;text-align:left;margin-left:0;margin-top:18.65pt;width:215.5pt;height:31.5pt;z-index:25258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" filled="f" stroked="f">
                <v:textbox style="mso-fit-shape-to-text:t">
                  <w:txbxContent>
                    <w:p w14:paraId="2A55F51D"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 xml:space="preserve">Company Website/Direct Export/Direct Sales </w:t>
                      </w:r>
                    </w:p>
                  </w:txbxContent>
                </v:textbox>
              </v:rect>
            </w:pict>
          </mc:Fallback>
        </mc:AlternateContent>
      </w:r>
    </w:p>
    <w:p w14:paraId="4E481AB0"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594176" behindDoc="0" locked="0" layoutInCell="1" allowOverlap="1" wp14:anchorId="47A4B062" wp14:editId="140F88A7">
                <wp:simplePos x="0" y="0"/>
                <wp:positionH relativeFrom="column">
                  <wp:posOffset>1710055</wp:posOffset>
                </wp:positionH>
                <wp:positionV relativeFrom="paragraph">
                  <wp:posOffset>245110</wp:posOffset>
                </wp:positionV>
                <wp:extent cx="0" cy="1463040"/>
                <wp:effectExtent l="95250" t="0" r="57150" b="41910"/>
                <wp:wrapNone/>
                <wp:docPr id="2244"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6304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D38DB1" id="Straight Arrow Connector 21" o:spid="_x0000_s1026" type="#_x0000_t32" style="position:absolute;margin-left:134.65pt;margin-top:19.3pt;width:0;height:115.2pt;z-index:25259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" strokecolor="#525252 [1606]" strokeweight="3pt">
                <v:stroke endarrow="block" joinstyle="miter"/>
                <o:lock v:ext="edit" shapetype="f"/>
              </v:shape>
            </w:pict>
          </mc:Fallback>
        </mc:AlternateContent>
      </w:r>
    </w:p>
    <w:p w14:paraId="3F34AB07" w14:textId="77777777" w:rsidR="00E1022E" w:rsidRPr="00E1022E" w:rsidRDefault="00E1022E" w:rsidP="00E1022E">
      <w:pPr>
        <w:spacing w:line="360" w:lineRule="auto"/>
        <w:jc w:val="both"/>
        <w:rPr>
          <w:rFonts w:ascii="Arial" w:hAnsi="Arial" w:cs="Arial"/>
          <w:b/>
          <w:bCs/>
          <w:sz w:val="24"/>
          <w:szCs w:val="24"/>
        </w:rPr>
      </w:pPr>
    </w:p>
    <w:p w14:paraId="62920442" w14:textId="77777777" w:rsidR="00E1022E" w:rsidRPr="00E1022E" w:rsidRDefault="00E1022E" w:rsidP="00E1022E">
      <w:pPr>
        <w:spacing w:line="360" w:lineRule="auto"/>
        <w:jc w:val="both"/>
        <w:rPr>
          <w:rFonts w:ascii="Arial" w:hAnsi="Arial" w:cs="Arial"/>
          <w:b/>
          <w:bCs/>
          <w:sz w:val="24"/>
          <w:szCs w:val="24"/>
        </w:rPr>
      </w:pPr>
      <w:r w:rsidRPr="00E1022E">
        <w:rPr>
          <w:rFonts w:ascii="Arial" w:hAnsi="Arial" w:cs="Arial"/>
          <w:noProof/>
          <w:sz w:val="24"/>
          <w:szCs w:val="24"/>
        </w:rPr>
        <mc:AlternateContent>
          <mc:Choice Requires="wps">
            <w:drawing>
              <wp:anchor distT="0" distB="0" distL="114300" distR="114300" simplePos="0" relativeHeight="252613632" behindDoc="0" locked="0" layoutInCell="1" allowOverlap="1" wp14:anchorId="32FA3B78" wp14:editId="44C84B67">
                <wp:simplePos x="0" y="0"/>
                <wp:positionH relativeFrom="column">
                  <wp:posOffset>2637790</wp:posOffset>
                </wp:positionH>
                <wp:positionV relativeFrom="paragraph">
                  <wp:posOffset>335915</wp:posOffset>
                </wp:positionV>
                <wp:extent cx="1895475" cy="723900"/>
                <wp:effectExtent l="57150" t="19050" r="9525" b="38100"/>
                <wp:wrapNone/>
                <wp:docPr id="26"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72390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353B75" id="Connector: Elbow 14" o:spid="_x0000_s1026" type="#_x0000_t33" style="position:absolute;margin-left:207.7pt;margin-top:26.45pt;width:149.25pt;height:57pt;flip:x;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" strokecolor="#525252 [1606]" strokeweight="3pt">
                <v:stroke dashstyle="dash" endarrow="block"/>
                <o:lock v:ext="edit" shapetype="f"/>
              </v:shape>
            </w:pict>
          </mc:Fallback>
        </mc:AlternateContent>
      </w:r>
      <w:r w:rsidRPr="00E1022E">
        <w:rPr>
          <w:rFonts w:ascii="Arial" w:hAnsi="Arial" w:cs="Arial"/>
          <w:noProof/>
          <w:sz w:val="24"/>
          <w:szCs w:val="24"/>
        </w:rPr>
        <mc:AlternateContent>
          <mc:Choice Requires="wps">
            <w:drawing>
              <wp:anchor distT="0" distB="0" distL="114300" distR="114300" simplePos="0" relativeHeight="252587008" behindDoc="0" locked="0" layoutInCell="1" allowOverlap="1" wp14:anchorId="53017BF8" wp14:editId="7AFDB2DB">
                <wp:simplePos x="0" y="0"/>
                <wp:positionH relativeFrom="column">
                  <wp:posOffset>4438015</wp:posOffset>
                </wp:positionH>
                <wp:positionV relativeFrom="paragraph">
                  <wp:posOffset>226695</wp:posOffset>
                </wp:positionV>
                <wp:extent cx="1826895" cy="245745"/>
                <wp:effectExtent l="0" t="0" r="0" b="0"/>
                <wp:wrapNone/>
                <wp:docPr id="2245"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4275A2A3"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Distributor/Retailer</w:t>
                            </w:r>
                          </w:p>
                        </w:txbxContent>
                      </wps:txbx>
                      <wps:bodyPr wrap="square">
                        <a:spAutoFit/>
                      </wps:bodyPr>
                    </wps:wsp>
                  </a:graphicData>
                </a:graphic>
              </wp:anchor>
            </w:drawing>
          </mc:Choice>
          <mc:Fallback>
            <w:pict>
              <v:rect w14:anchorId="53017BF8" id="_x0000_s1204" style="position:absolute;left:0;text-align:left;margin-left:349.45pt;margin-top:17.85pt;width:143.85pt;height:19.35pt;z-index:25258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" filled="f" stroked="f">
                <v:textbox style="mso-fit-shape-to-text:t">
                  <w:txbxContent>
                    <w:p w14:paraId="4275A2A3" w14:textId="77777777" w:rsidR="00E1022E" w:rsidRPr="00494982" w:rsidRDefault="00E1022E" w:rsidP="00E1022E">
                      <w:pPr>
                        <w:jc w:val="center"/>
                        <w:rPr>
                          <w:rFonts w:ascii="Arial" w:eastAsia="Verdana" w:hAnsi="Arial" w:cs="Arial"/>
                          <w:b/>
                          <w:bCs/>
                          <w:color w:val="000000" w:themeColor="text1"/>
                          <w:kern w:val="24"/>
                          <w:sz w:val="20"/>
                          <w:szCs w:val="20"/>
                        </w:rPr>
                      </w:pPr>
                      <w:r w:rsidRPr="00494982">
                        <w:rPr>
                          <w:rFonts w:ascii="Arial" w:eastAsia="Verdana" w:hAnsi="Arial" w:cs="Arial"/>
                          <w:b/>
                          <w:bCs/>
                          <w:color w:val="000000" w:themeColor="text1"/>
                          <w:kern w:val="24"/>
                          <w:sz w:val="20"/>
                          <w:szCs w:val="20"/>
                        </w:rPr>
                        <w:t>Distributor/Retailer</w:t>
                      </w:r>
                    </w:p>
                  </w:txbxContent>
                </v:textbox>
              </v:rect>
            </w:pict>
          </mc:Fallback>
        </mc:AlternateContent>
      </w:r>
    </w:p>
    <w:p w14:paraId="16BA3437" w14:textId="77777777" w:rsidR="00E1022E" w:rsidRPr="00E1022E" w:rsidRDefault="00E1022E" w:rsidP="00E1022E">
      <w:pPr>
        <w:spacing w:line="360" w:lineRule="auto"/>
        <w:jc w:val="both"/>
        <w:rPr>
          <w:rFonts w:ascii="Arial" w:hAnsi="Arial" w:cs="Arial"/>
          <w:b/>
          <w:bCs/>
          <w:sz w:val="24"/>
          <w:szCs w:val="24"/>
        </w:rPr>
      </w:pPr>
    </w:p>
    <w:p w14:paraId="0071EC77" w14:textId="77777777" w:rsidR="00E1022E" w:rsidRPr="00E1022E" w:rsidRDefault="00E1022E" w:rsidP="00E1022E">
      <w:pPr>
        <w:spacing w:line="360" w:lineRule="auto"/>
        <w:jc w:val="both"/>
        <w:rPr>
          <w:rFonts w:ascii="Arial" w:hAnsi="Arial" w:cs="Arial"/>
          <w:b/>
          <w:bCs/>
          <w:sz w:val="24"/>
          <w:szCs w:val="24"/>
        </w:rPr>
      </w:pPr>
    </w:p>
    <w:bookmarkEnd w:id="47"/>
    <w:p w14:paraId="2D893379" w14:textId="77777777" w:rsidR="00E1022E" w:rsidRPr="00E1022E" w:rsidRDefault="00E1022E" w:rsidP="00E1022E">
      <w:pPr>
        <w:spacing w:line="360" w:lineRule="auto"/>
        <w:jc w:val="both"/>
        <w:rPr>
          <w:rFonts w:ascii="Arial" w:hAnsi="Arial" w:cs="Arial"/>
          <w:sz w:val="24"/>
          <w:szCs w:val="24"/>
        </w:rPr>
      </w:pPr>
      <w:r w:rsidRPr="00E1022E">
        <w:rPr>
          <w:rFonts w:ascii="Arial" w:hAnsi="Arial" w:cs="Arial"/>
          <w:b/>
          <w:bCs/>
          <w:noProof/>
          <w:sz w:val="24"/>
          <w:szCs w:val="24"/>
        </w:rPr>
        <mc:AlternateContent>
          <mc:Choice Requires="wps">
            <w:drawing>
              <wp:anchor distT="45720" distB="45720" distL="114300" distR="114300" simplePos="0" relativeHeight="252646400" behindDoc="0" locked="0" layoutInCell="1" allowOverlap="1" wp14:anchorId="71C36C9F" wp14:editId="712B13B5">
                <wp:simplePos x="0" y="0"/>
                <wp:positionH relativeFrom="column">
                  <wp:posOffset>1000125</wp:posOffset>
                </wp:positionH>
                <wp:positionV relativeFrom="paragraph">
                  <wp:posOffset>35560</wp:posOffset>
                </wp:positionV>
                <wp:extent cx="2360930" cy="1404620"/>
                <wp:effectExtent l="0" t="0" r="22860" b="1143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5ED1D75" w14:textId="77777777" w:rsidR="00E1022E" w:rsidRPr="00613BA5" w:rsidRDefault="00E1022E" w:rsidP="00E1022E">
                            <w:pPr>
                              <w:jc w:val="center"/>
                              <w:rPr>
                                <w:rFonts w:ascii="Arial" w:hAnsi="Arial" w:cs="Arial"/>
                                <w:b/>
                                <w:bCs/>
                                <w:sz w:val="24"/>
                                <w:szCs w:val="24"/>
                              </w:rPr>
                            </w:pPr>
                            <w:r w:rsidRPr="00613BA5">
                              <w:rPr>
                                <w:rFonts w:ascii="Arial" w:hAnsi="Arial" w:cs="Arial"/>
                                <w:b/>
                                <w:bCs/>
                                <w:sz w:val="24"/>
                                <w:szCs w:val="24"/>
                              </w:rPr>
                              <w:t>End Use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C36C9F" id="_x0000_s1205" type="#_x0000_t202" style="position:absolute;left:0;text-align:left;margin-left:78.75pt;margin-top:2.8pt;width:185.9pt;height:110.6pt;z-index:2526464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">
                <v:textbox style="mso-fit-shape-to-text:t">
                  <w:txbxContent>
                    <w:p w14:paraId="35ED1D75" w14:textId="77777777" w:rsidR="00E1022E" w:rsidRPr="00613BA5" w:rsidRDefault="00E1022E" w:rsidP="00E1022E">
                      <w:pPr>
                        <w:jc w:val="center"/>
                        <w:rPr>
                          <w:rFonts w:ascii="Arial" w:hAnsi="Arial" w:cs="Arial"/>
                          <w:b/>
                          <w:bCs/>
                          <w:sz w:val="24"/>
                          <w:szCs w:val="24"/>
                        </w:rPr>
                      </w:pPr>
                      <w:r w:rsidRPr="00613BA5">
                        <w:rPr>
                          <w:rFonts w:ascii="Arial" w:hAnsi="Arial" w:cs="Arial"/>
                          <w:b/>
                          <w:bCs/>
                          <w:sz w:val="24"/>
                          <w:szCs w:val="24"/>
                        </w:rPr>
                        <w:t>End Use</w:t>
                      </w:r>
                    </w:p>
                  </w:txbxContent>
                </v:textbox>
                <w10:wrap type="square"/>
              </v:shape>
            </w:pict>
          </mc:Fallback>
        </mc:AlternateContent>
      </w:r>
    </w:p>
    <w:p w14:paraId="0388832D" w14:textId="77777777" w:rsidR="00E1022E" w:rsidRDefault="00E1022E" w:rsidP="00E1022E">
      <w:pPr>
        <w:spacing w:line="360" w:lineRule="auto"/>
        <w:jc w:val="both"/>
        <w:rPr>
          <w:rFonts w:ascii="Arial" w:hAnsi="Arial" w:cs="Arial"/>
          <w:b/>
          <w:bCs/>
        </w:rPr>
      </w:pPr>
    </w:p>
    <w:p w14:paraId="7DFAA61A" w14:textId="3159907B" w:rsidR="008E351C" w:rsidRDefault="00E1022E" w:rsidP="00587B7E">
      <w:pPr>
        <w:spacing w:line="360" w:lineRule="auto"/>
        <w:jc w:val="both"/>
        <w:rPr>
          <w:rFonts w:ascii="Arial" w:eastAsia="Arial" w:hAnsi="Arial" w:cs="Arial"/>
          <w:b/>
          <w:bCs/>
          <w:color w:val="000000" w:themeColor="text1"/>
          <w:sz w:val="24"/>
          <w:szCs w:val="24"/>
        </w:rPr>
      </w:pPr>
      <w:r>
        <w:rPr>
          <w:rFonts w:ascii="Arial" w:hAnsi="Arial" w:cs="Arial"/>
          <w:b/>
          <w:bCs/>
        </w:rPr>
        <w:t xml:space="preserve"> </w:t>
      </w:r>
    </w:p>
    <w:p w14:paraId="7C3C1295" w14:textId="27A1CA41" w:rsidR="00BE331C" w:rsidRDefault="00BE331C" w:rsidP="007A7901">
      <w:pPr>
        <w:spacing w:line="480" w:lineRule="auto"/>
        <w:rPr>
          <w:rFonts w:ascii="Arial" w:eastAsia="Arial" w:hAnsi="Arial" w:cs="Arial"/>
          <w:b/>
          <w:bCs/>
          <w:color w:val="000000" w:themeColor="text1"/>
          <w:sz w:val="24"/>
          <w:szCs w:val="24"/>
        </w:rPr>
      </w:pPr>
    </w:p>
    <w:p w14:paraId="39CE924F" w14:textId="54482FF2" w:rsidR="00494982" w:rsidRDefault="00494982" w:rsidP="007A7901">
      <w:pPr>
        <w:spacing w:line="480" w:lineRule="auto"/>
        <w:rPr>
          <w:rFonts w:ascii="Arial" w:eastAsia="Arial" w:hAnsi="Arial" w:cs="Arial"/>
          <w:b/>
          <w:bCs/>
          <w:color w:val="000000" w:themeColor="text1"/>
          <w:sz w:val="24"/>
          <w:szCs w:val="24"/>
        </w:rPr>
      </w:pPr>
      <w:r>
        <w:rPr>
          <w:rFonts w:ascii="Arial" w:eastAsia="Arial" w:hAnsi="Arial" w:cs="Arial"/>
          <w:b/>
          <w:bCs/>
          <w:color w:val="000000" w:themeColor="text1"/>
          <w:sz w:val="24"/>
          <w:szCs w:val="24"/>
        </w:rPr>
        <w:lastRenderedPageBreak/>
        <w:t>3.</w:t>
      </w:r>
      <w:r w:rsidR="00D16404">
        <w:rPr>
          <w:rFonts w:ascii="Arial" w:eastAsia="Arial" w:hAnsi="Arial" w:cs="Arial"/>
          <w:b/>
          <w:bCs/>
          <w:color w:val="000000" w:themeColor="text1"/>
          <w:sz w:val="24"/>
          <w:szCs w:val="24"/>
        </w:rPr>
        <w:t>13.</w:t>
      </w:r>
      <w:r>
        <w:rPr>
          <w:rFonts w:ascii="Arial" w:eastAsia="Arial" w:hAnsi="Arial" w:cs="Arial"/>
          <w:b/>
          <w:bCs/>
          <w:color w:val="000000" w:themeColor="text1"/>
          <w:sz w:val="24"/>
          <w:szCs w:val="24"/>
        </w:rPr>
        <w:t xml:space="preserve"> Cost of Production</w:t>
      </w:r>
    </w:p>
    <w:tbl>
      <w:tblPr>
        <w:tblW w:w="10260" w:type="dxa"/>
        <w:tblLook w:val="04A0" w:firstRow="1" w:lastRow="0" w:firstColumn="1" w:lastColumn="0" w:noHBand="0" w:noVBand="1"/>
      </w:tblPr>
      <w:tblGrid>
        <w:gridCol w:w="488"/>
        <w:gridCol w:w="4348"/>
        <w:gridCol w:w="2281"/>
        <w:gridCol w:w="1572"/>
        <w:gridCol w:w="1343"/>
        <w:gridCol w:w="228"/>
      </w:tblGrid>
      <w:tr w:rsidR="008159BE" w:rsidRPr="00911D4E" w14:paraId="76C83091" w14:textId="77777777" w:rsidTr="00B524C4">
        <w:trPr>
          <w:gridAfter w:val="1"/>
          <w:wAfter w:w="228" w:type="dxa"/>
          <w:trHeight w:val="460"/>
        </w:trPr>
        <w:tc>
          <w:tcPr>
            <w:tcW w:w="10032" w:type="dxa"/>
            <w:gridSpan w:val="5"/>
            <w:vMerge w:val="restart"/>
            <w:tcBorders>
              <w:top w:val="single" w:sz="8" w:space="0" w:color="auto"/>
              <w:left w:val="single" w:sz="8" w:space="0" w:color="auto"/>
              <w:bottom w:val="single" w:sz="8" w:space="0" w:color="000000"/>
              <w:right w:val="single" w:sz="8" w:space="0" w:color="000000"/>
            </w:tcBorders>
            <w:shd w:val="clear" w:color="000000" w:fill="C00000"/>
            <w:noWrap/>
            <w:vAlign w:val="center"/>
            <w:hideMark/>
          </w:tcPr>
          <w:p w14:paraId="774A41B8" w14:textId="77777777" w:rsidR="008159BE" w:rsidRPr="00911D4E" w:rsidRDefault="008159BE" w:rsidP="00FF6983">
            <w:pPr>
              <w:spacing w:after="0" w:line="240" w:lineRule="auto"/>
              <w:jc w:val="center"/>
              <w:rPr>
                <w:rFonts w:ascii="Arial" w:eastAsia="Times New Roman" w:hAnsi="Arial" w:cs="Arial"/>
                <w:b/>
                <w:bCs/>
                <w:color w:val="FFFFFF"/>
                <w:lang w:val="en-US"/>
              </w:rPr>
            </w:pPr>
            <w:r w:rsidRPr="00911D4E">
              <w:rPr>
                <w:rFonts w:ascii="Arial" w:eastAsia="Times New Roman" w:hAnsi="Arial" w:cs="Arial"/>
                <w:b/>
                <w:bCs/>
                <w:color w:val="FFFFFF"/>
                <w:lang w:val="en-US"/>
              </w:rPr>
              <w:t>COST OF PRODUCTION</w:t>
            </w:r>
          </w:p>
        </w:tc>
      </w:tr>
      <w:tr w:rsidR="008159BE" w:rsidRPr="00911D4E" w14:paraId="2B2970FB" w14:textId="77777777" w:rsidTr="00B524C4">
        <w:trPr>
          <w:trHeight w:val="353"/>
        </w:trPr>
        <w:tc>
          <w:tcPr>
            <w:tcW w:w="10032" w:type="dxa"/>
            <w:gridSpan w:val="5"/>
            <w:vMerge/>
            <w:tcBorders>
              <w:top w:val="single" w:sz="8" w:space="0" w:color="auto"/>
              <w:left w:val="single" w:sz="8" w:space="0" w:color="auto"/>
              <w:bottom w:val="single" w:sz="8" w:space="0" w:color="000000"/>
              <w:right w:val="single" w:sz="8" w:space="0" w:color="000000"/>
            </w:tcBorders>
            <w:vAlign w:val="center"/>
            <w:hideMark/>
          </w:tcPr>
          <w:p w14:paraId="78FC2D46" w14:textId="77777777" w:rsidR="008159BE" w:rsidRPr="00911D4E" w:rsidRDefault="008159BE" w:rsidP="00FF6983">
            <w:pPr>
              <w:spacing w:after="0" w:line="240" w:lineRule="auto"/>
              <w:rPr>
                <w:rFonts w:ascii="Arial" w:eastAsia="Times New Roman" w:hAnsi="Arial" w:cs="Arial"/>
                <w:b/>
                <w:bCs/>
                <w:color w:val="FFFFFF"/>
                <w:lang w:val="en-US"/>
              </w:rPr>
            </w:pPr>
          </w:p>
        </w:tc>
        <w:tc>
          <w:tcPr>
            <w:tcW w:w="228" w:type="dxa"/>
            <w:tcBorders>
              <w:top w:val="nil"/>
              <w:left w:val="nil"/>
              <w:bottom w:val="nil"/>
              <w:right w:val="nil"/>
            </w:tcBorders>
            <w:shd w:val="clear" w:color="auto" w:fill="auto"/>
            <w:noWrap/>
            <w:vAlign w:val="bottom"/>
            <w:hideMark/>
          </w:tcPr>
          <w:p w14:paraId="7D61C758" w14:textId="77777777" w:rsidR="008159BE" w:rsidRPr="00911D4E" w:rsidRDefault="008159BE" w:rsidP="00FF6983">
            <w:pPr>
              <w:spacing w:after="0" w:line="240" w:lineRule="auto"/>
              <w:jc w:val="center"/>
              <w:rPr>
                <w:rFonts w:ascii="Arial" w:eastAsia="Times New Roman" w:hAnsi="Arial" w:cs="Arial"/>
                <w:b/>
                <w:bCs/>
                <w:color w:val="FFFFFF"/>
                <w:lang w:val="en-US"/>
              </w:rPr>
            </w:pPr>
          </w:p>
        </w:tc>
      </w:tr>
      <w:tr w:rsidR="008159BE" w:rsidRPr="00911D4E" w14:paraId="7B5C6D5D" w14:textId="77777777" w:rsidTr="00B524C4">
        <w:trPr>
          <w:trHeight w:val="353"/>
        </w:trPr>
        <w:tc>
          <w:tcPr>
            <w:tcW w:w="488" w:type="dxa"/>
            <w:tcBorders>
              <w:top w:val="nil"/>
              <w:left w:val="single" w:sz="8" w:space="0" w:color="auto"/>
              <w:bottom w:val="nil"/>
              <w:right w:val="nil"/>
            </w:tcBorders>
            <w:shd w:val="clear" w:color="auto" w:fill="C00000"/>
            <w:vAlign w:val="center"/>
            <w:hideMark/>
          </w:tcPr>
          <w:p w14:paraId="6FE02A51"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4348" w:type="dxa"/>
            <w:tcBorders>
              <w:top w:val="nil"/>
              <w:left w:val="nil"/>
              <w:bottom w:val="nil"/>
              <w:right w:val="single" w:sz="8" w:space="0" w:color="auto"/>
            </w:tcBorders>
            <w:shd w:val="clear" w:color="auto" w:fill="C00000"/>
            <w:vAlign w:val="center"/>
            <w:hideMark/>
          </w:tcPr>
          <w:p w14:paraId="05C45D2A"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2281" w:type="dxa"/>
            <w:vMerge w:val="restart"/>
            <w:tcBorders>
              <w:top w:val="nil"/>
              <w:left w:val="single" w:sz="8" w:space="0" w:color="auto"/>
              <w:bottom w:val="single" w:sz="8" w:space="0" w:color="000000"/>
              <w:right w:val="single" w:sz="8" w:space="0" w:color="auto"/>
            </w:tcBorders>
            <w:shd w:val="clear" w:color="000000" w:fill="C00000"/>
            <w:vAlign w:val="center"/>
            <w:hideMark/>
          </w:tcPr>
          <w:p w14:paraId="5936D1EC" w14:textId="1B700CB2"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Norm of Consumption</w:t>
            </w:r>
            <w:r w:rsidR="00671F78">
              <w:rPr>
                <w:rFonts w:ascii="Arial" w:eastAsia="Times New Roman" w:hAnsi="Arial" w:cs="Arial"/>
                <w:b/>
                <w:bCs/>
                <w:color w:val="FFFFFF"/>
                <w:sz w:val="20"/>
                <w:szCs w:val="20"/>
                <w:lang w:val="en-US"/>
              </w:rPr>
              <w:t xml:space="preserve"> (</w:t>
            </w:r>
            <w:proofErr w:type="spellStart"/>
            <w:r w:rsidR="00671F78">
              <w:rPr>
                <w:rFonts w:ascii="Arial" w:eastAsia="Times New Roman" w:hAnsi="Arial" w:cs="Arial"/>
                <w:b/>
                <w:bCs/>
                <w:color w:val="FFFFFF"/>
                <w:sz w:val="20"/>
                <w:szCs w:val="20"/>
                <w:lang w:val="en-US"/>
              </w:rPr>
              <w:t>Tonne</w:t>
            </w:r>
            <w:proofErr w:type="spellEnd"/>
            <w:r w:rsidR="00671F78">
              <w:rPr>
                <w:rFonts w:ascii="Arial" w:eastAsia="Times New Roman" w:hAnsi="Arial" w:cs="Arial"/>
                <w:b/>
                <w:bCs/>
                <w:color w:val="FFFFFF"/>
                <w:sz w:val="20"/>
                <w:szCs w:val="20"/>
                <w:lang w:val="en-US"/>
              </w:rPr>
              <w:t>)</w:t>
            </w:r>
          </w:p>
        </w:tc>
        <w:tc>
          <w:tcPr>
            <w:tcW w:w="1572" w:type="dxa"/>
            <w:tcBorders>
              <w:top w:val="nil"/>
              <w:left w:val="nil"/>
              <w:bottom w:val="single" w:sz="8" w:space="0" w:color="auto"/>
              <w:right w:val="single" w:sz="8" w:space="0" w:color="auto"/>
            </w:tcBorders>
            <w:shd w:val="clear" w:color="000000" w:fill="C00000"/>
            <w:noWrap/>
            <w:vAlign w:val="center"/>
            <w:hideMark/>
          </w:tcPr>
          <w:p w14:paraId="27203762"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 xml:space="preserve">Unit Rate </w:t>
            </w:r>
          </w:p>
        </w:tc>
        <w:tc>
          <w:tcPr>
            <w:tcW w:w="1339" w:type="dxa"/>
            <w:tcBorders>
              <w:top w:val="nil"/>
              <w:left w:val="nil"/>
              <w:bottom w:val="single" w:sz="8" w:space="0" w:color="auto"/>
              <w:right w:val="single" w:sz="8" w:space="0" w:color="auto"/>
            </w:tcBorders>
            <w:shd w:val="clear" w:color="000000" w:fill="C00000"/>
            <w:noWrap/>
            <w:vAlign w:val="center"/>
            <w:hideMark/>
          </w:tcPr>
          <w:p w14:paraId="19F96C9E"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Amount</w:t>
            </w:r>
          </w:p>
        </w:tc>
        <w:tc>
          <w:tcPr>
            <w:tcW w:w="228" w:type="dxa"/>
            <w:vAlign w:val="center"/>
            <w:hideMark/>
          </w:tcPr>
          <w:p w14:paraId="10C89DDA"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263D0860" w14:textId="77777777" w:rsidTr="00B524C4">
        <w:trPr>
          <w:trHeight w:val="353"/>
        </w:trPr>
        <w:tc>
          <w:tcPr>
            <w:tcW w:w="488" w:type="dxa"/>
            <w:tcBorders>
              <w:top w:val="nil"/>
              <w:left w:val="single" w:sz="8" w:space="0" w:color="auto"/>
              <w:bottom w:val="nil"/>
              <w:right w:val="nil"/>
            </w:tcBorders>
            <w:shd w:val="clear" w:color="auto" w:fill="C00000"/>
            <w:vAlign w:val="center"/>
            <w:hideMark/>
          </w:tcPr>
          <w:p w14:paraId="23DC7954"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4348" w:type="dxa"/>
            <w:tcBorders>
              <w:top w:val="nil"/>
              <w:left w:val="nil"/>
              <w:bottom w:val="nil"/>
              <w:right w:val="single" w:sz="8" w:space="0" w:color="auto"/>
            </w:tcBorders>
            <w:shd w:val="clear" w:color="auto" w:fill="C00000"/>
            <w:vAlign w:val="center"/>
            <w:hideMark/>
          </w:tcPr>
          <w:p w14:paraId="5C275EC2"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2281" w:type="dxa"/>
            <w:vMerge/>
            <w:tcBorders>
              <w:top w:val="nil"/>
              <w:left w:val="single" w:sz="8" w:space="0" w:color="auto"/>
              <w:bottom w:val="single" w:sz="8" w:space="0" w:color="000000"/>
              <w:right w:val="single" w:sz="8" w:space="0" w:color="auto"/>
            </w:tcBorders>
            <w:vAlign w:val="center"/>
            <w:hideMark/>
          </w:tcPr>
          <w:p w14:paraId="6D6B311C" w14:textId="77777777" w:rsidR="008159BE" w:rsidRPr="00911D4E" w:rsidRDefault="008159BE" w:rsidP="00FF6983">
            <w:pPr>
              <w:spacing w:after="0" w:line="240" w:lineRule="auto"/>
              <w:rPr>
                <w:rFonts w:ascii="Arial" w:eastAsia="Times New Roman" w:hAnsi="Arial" w:cs="Arial"/>
                <w:b/>
                <w:bCs/>
                <w:color w:val="FFFFFF"/>
                <w:sz w:val="20"/>
                <w:szCs w:val="20"/>
                <w:lang w:val="en-US"/>
              </w:rPr>
            </w:pPr>
          </w:p>
        </w:tc>
        <w:tc>
          <w:tcPr>
            <w:tcW w:w="1572" w:type="dxa"/>
            <w:tcBorders>
              <w:top w:val="nil"/>
              <w:left w:val="nil"/>
              <w:bottom w:val="single" w:sz="8" w:space="0" w:color="auto"/>
              <w:right w:val="single" w:sz="8" w:space="0" w:color="auto"/>
            </w:tcBorders>
            <w:shd w:val="clear" w:color="000000" w:fill="C00000"/>
            <w:noWrap/>
            <w:vAlign w:val="center"/>
            <w:hideMark/>
          </w:tcPr>
          <w:p w14:paraId="4447E9F2"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 xml:space="preserve">USD / </w:t>
            </w:r>
            <w:proofErr w:type="spellStart"/>
            <w:r w:rsidRPr="00911D4E">
              <w:rPr>
                <w:rFonts w:ascii="Arial" w:eastAsia="Times New Roman" w:hAnsi="Arial" w:cs="Arial"/>
                <w:b/>
                <w:bCs/>
                <w:color w:val="FFFFFF"/>
                <w:sz w:val="20"/>
                <w:szCs w:val="20"/>
                <w:lang w:val="en-US"/>
              </w:rPr>
              <w:t>Tonne</w:t>
            </w:r>
            <w:proofErr w:type="spellEnd"/>
          </w:p>
        </w:tc>
        <w:tc>
          <w:tcPr>
            <w:tcW w:w="1339" w:type="dxa"/>
            <w:tcBorders>
              <w:top w:val="nil"/>
              <w:left w:val="nil"/>
              <w:bottom w:val="single" w:sz="8" w:space="0" w:color="auto"/>
              <w:right w:val="single" w:sz="8" w:space="0" w:color="auto"/>
            </w:tcBorders>
            <w:shd w:val="clear" w:color="000000" w:fill="C00000"/>
            <w:noWrap/>
            <w:vAlign w:val="center"/>
            <w:hideMark/>
          </w:tcPr>
          <w:p w14:paraId="15E6BC9D"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USD</w:t>
            </w:r>
          </w:p>
        </w:tc>
        <w:tc>
          <w:tcPr>
            <w:tcW w:w="228" w:type="dxa"/>
            <w:vAlign w:val="center"/>
            <w:hideMark/>
          </w:tcPr>
          <w:p w14:paraId="4FDE8264"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4F1185EE"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C00000"/>
            <w:vAlign w:val="center"/>
            <w:hideMark/>
          </w:tcPr>
          <w:p w14:paraId="0E7720BF" w14:textId="77777777" w:rsidR="008159BE" w:rsidRPr="00911D4E" w:rsidRDefault="008159BE" w:rsidP="00FF6983">
            <w:pPr>
              <w:spacing w:after="0" w:line="240" w:lineRule="auto"/>
              <w:jc w:val="center"/>
              <w:rPr>
                <w:rFonts w:ascii="Arial" w:eastAsia="Times New Roman" w:hAnsi="Arial" w:cs="Arial"/>
                <w:color w:val="FFFFFF"/>
                <w:sz w:val="20"/>
                <w:szCs w:val="20"/>
                <w:lang w:val="en-US"/>
              </w:rPr>
            </w:pPr>
            <w:r w:rsidRPr="00911D4E">
              <w:rPr>
                <w:rFonts w:ascii="Arial" w:eastAsia="Times New Roman" w:hAnsi="Arial" w:cs="Arial"/>
                <w:color w:val="FFFFFF"/>
                <w:sz w:val="20"/>
                <w:szCs w:val="20"/>
                <w:lang w:val="en-US"/>
              </w:rPr>
              <w:t>A</w:t>
            </w:r>
          </w:p>
        </w:tc>
        <w:tc>
          <w:tcPr>
            <w:tcW w:w="4348" w:type="dxa"/>
            <w:tcBorders>
              <w:top w:val="nil"/>
              <w:left w:val="nil"/>
              <w:bottom w:val="single" w:sz="8" w:space="0" w:color="auto"/>
              <w:right w:val="single" w:sz="8" w:space="0" w:color="auto"/>
            </w:tcBorders>
            <w:shd w:val="clear" w:color="000000" w:fill="C00000"/>
            <w:noWrap/>
            <w:vAlign w:val="center"/>
            <w:hideMark/>
          </w:tcPr>
          <w:p w14:paraId="0B2FF903"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VARIABLE COST</w:t>
            </w:r>
          </w:p>
        </w:tc>
        <w:tc>
          <w:tcPr>
            <w:tcW w:w="2281" w:type="dxa"/>
            <w:tcBorders>
              <w:top w:val="nil"/>
              <w:left w:val="nil"/>
              <w:bottom w:val="nil"/>
              <w:right w:val="single" w:sz="8" w:space="0" w:color="auto"/>
            </w:tcBorders>
            <w:shd w:val="clear" w:color="000000" w:fill="C00000"/>
            <w:noWrap/>
            <w:vAlign w:val="center"/>
            <w:hideMark/>
          </w:tcPr>
          <w:p w14:paraId="4A708F5A" w14:textId="77777777" w:rsidR="008159BE" w:rsidRPr="00911D4E" w:rsidRDefault="008159BE" w:rsidP="00FF6983">
            <w:pPr>
              <w:spacing w:after="0" w:line="240" w:lineRule="auto"/>
              <w:jc w:val="center"/>
              <w:rPr>
                <w:rFonts w:ascii="Arial" w:eastAsia="Times New Roman" w:hAnsi="Arial" w:cs="Arial"/>
                <w:color w:val="FFFFFF"/>
                <w:sz w:val="20"/>
                <w:szCs w:val="20"/>
                <w:lang w:val="en-US"/>
              </w:rPr>
            </w:pPr>
            <w:r w:rsidRPr="00911D4E">
              <w:rPr>
                <w:rFonts w:ascii="Arial" w:eastAsia="Times New Roman" w:hAnsi="Arial" w:cs="Arial"/>
                <w:color w:val="FFFFFF"/>
                <w:sz w:val="20"/>
                <w:szCs w:val="20"/>
                <w:lang w:val="en-US"/>
              </w:rPr>
              <w:t> </w:t>
            </w:r>
          </w:p>
        </w:tc>
        <w:tc>
          <w:tcPr>
            <w:tcW w:w="1572" w:type="dxa"/>
            <w:tcBorders>
              <w:top w:val="nil"/>
              <w:left w:val="nil"/>
              <w:bottom w:val="nil"/>
              <w:right w:val="single" w:sz="8" w:space="0" w:color="auto"/>
            </w:tcBorders>
            <w:shd w:val="clear" w:color="000000" w:fill="C00000"/>
            <w:noWrap/>
            <w:vAlign w:val="center"/>
            <w:hideMark/>
          </w:tcPr>
          <w:p w14:paraId="5B38506D" w14:textId="77777777" w:rsidR="008159BE" w:rsidRPr="00911D4E" w:rsidRDefault="008159BE" w:rsidP="00FF6983">
            <w:pPr>
              <w:spacing w:after="0" w:line="240" w:lineRule="auto"/>
              <w:jc w:val="center"/>
              <w:rPr>
                <w:rFonts w:ascii="Arial" w:eastAsia="Times New Roman" w:hAnsi="Arial" w:cs="Arial"/>
                <w:color w:val="FFFFFF"/>
                <w:sz w:val="20"/>
                <w:szCs w:val="20"/>
                <w:lang w:val="en-US"/>
              </w:rPr>
            </w:pPr>
            <w:r w:rsidRPr="00911D4E">
              <w:rPr>
                <w:rFonts w:ascii="Arial" w:eastAsia="Times New Roman" w:hAnsi="Arial" w:cs="Arial"/>
                <w:color w:val="FFFFFF"/>
                <w:sz w:val="20"/>
                <w:szCs w:val="20"/>
                <w:lang w:val="en-US"/>
              </w:rPr>
              <w:t> </w:t>
            </w:r>
          </w:p>
        </w:tc>
        <w:tc>
          <w:tcPr>
            <w:tcW w:w="1339" w:type="dxa"/>
            <w:tcBorders>
              <w:top w:val="nil"/>
              <w:left w:val="nil"/>
              <w:bottom w:val="nil"/>
              <w:right w:val="single" w:sz="8" w:space="0" w:color="auto"/>
            </w:tcBorders>
            <w:shd w:val="clear" w:color="000000" w:fill="C00000"/>
            <w:noWrap/>
            <w:vAlign w:val="center"/>
            <w:hideMark/>
          </w:tcPr>
          <w:p w14:paraId="1A72528C" w14:textId="77777777" w:rsidR="008159BE" w:rsidRPr="00911D4E" w:rsidRDefault="008159BE" w:rsidP="00FF6983">
            <w:pPr>
              <w:spacing w:after="0" w:line="240" w:lineRule="auto"/>
              <w:jc w:val="center"/>
              <w:rPr>
                <w:rFonts w:ascii="Arial" w:eastAsia="Times New Roman" w:hAnsi="Arial" w:cs="Arial"/>
                <w:color w:val="FFFFFF"/>
                <w:sz w:val="20"/>
                <w:szCs w:val="20"/>
                <w:lang w:val="en-US"/>
              </w:rPr>
            </w:pPr>
            <w:r w:rsidRPr="00911D4E">
              <w:rPr>
                <w:rFonts w:ascii="Arial" w:eastAsia="Times New Roman" w:hAnsi="Arial" w:cs="Arial"/>
                <w:color w:val="FFFFFF"/>
                <w:sz w:val="20"/>
                <w:szCs w:val="20"/>
                <w:lang w:val="en-US"/>
              </w:rPr>
              <w:t> </w:t>
            </w:r>
          </w:p>
        </w:tc>
        <w:tc>
          <w:tcPr>
            <w:tcW w:w="228" w:type="dxa"/>
            <w:vAlign w:val="center"/>
            <w:hideMark/>
          </w:tcPr>
          <w:p w14:paraId="2ED57C62"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6226E46C"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6E4BDC7E"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1</w:t>
            </w:r>
          </w:p>
        </w:tc>
        <w:tc>
          <w:tcPr>
            <w:tcW w:w="4348" w:type="dxa"/>
            <w:tcBorders>
              <w:top w:val="nil"/>
              <w:left w:val="nil"/>
              <w:bottom w:val="single" w:sz="8" w:space="0" w:color="auto"/>
              <w:right w:val="nil"/>
            </w:tcBorders>
            <w:shd w:val="clear" w:color="000000" w:fill="FFF2CC"/>
            <w:noWrap/>
            <w:vAlign w:val="center"/>
            <w:hideMark/>
          </w:tcPr>
          <w:p w14:paraId="6F56B03A"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RAW MATERIALS</w:t>
            </w:r>
          </w:p>
        </w:tc>
        <w:tc>
          <w:tcPr>
            <w:tcW w:w="2281" w:type="dxa"/>
            <w:tcBorders>
              <w:top w:val="single" w:sz="8" w:space="0" w:color="auto"/>
              <w:left w:val="single" w:sz="8" w:space="0" w:color="auto"/>
              <w:bottom w:val="single" w:sz="8" w:space="0" w:color="auto"/>
              <w:right w:val="single" w:sz="8" w:space="0" w:color="auto"/>
            </w:tcBorders>
            <w:shd w:val="clear" w:color="000000" w:fill="FFF2CC"/>
            <w:noWrap/>
            <w:vAlign w:val="center"/>
            <w:hideMark/>
          </w:tcPr>
          <w:p w14:paraId="6BB394FB"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572" w:type="dxa"/>
            <w:tcBorders>
              <w:top w:val="single" w:sz="8" w:space="0" w:color="auto"/>
              <w:left w:val="nil"/>
              <w:bottom w:val="single" w:sz="8" w:space="0" w:color="auto"/>
              <w:right w:val="single" w:sz="8" w:space="0" w:color="auto"/>
            </w:tcBorders>
            <w:shd w:val="clear" w:color="000000" w:fill="FFF2CC"/>
            <w:noWrap/>
            <w:vAlign w:val="center"/>
            <w:hideMark/>
          </w:tcPr>
          <w:p w14:paraId="63676162"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339" w:type="dxa"/>
            <w:tcBorders>
              <w:top w:val="single" w:sz="8" w:space="0" w:color="auto"/>
              <w:left w:val="nil"/>
              <w:bottom w:val="single" w:sz="8" w:space="0" w:color="auto"/>
              <w:right w:val="single" w:sz="8" w:space="0" w:color="auto"/>
            </w:tcBorders>
            <w:shd w:val="clear" w:color="000000" w:fill="FFF2CC"/>
            <w:noWrap/>
            <w:vAlign w:val="center"/>
            <w:hideMark/>
          </w:tcPr>
          <w:p w14:paraId="100FE4B7"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228" w:type="dxa"/>
            <w:vAlign w:val="center"/>
            <w:hideMark/>
          </w:tcPr>
          <w:p w14:paraId="4CC5FA79"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7F1F01EA"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0915F5BA"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I</w:t>
            </w:r>
          </w:p>
        </w:tc>
        <w:tc>
          <w:tcPr>
            <w:tcW w:w="4348" w:type="dxa"/>
            <w:tcBorders>
              <w:top w:val="nil"/>
              <w:left w:val="nil"/>
              <w:bottom w:val="single" w:sz="8" w:space="0" w:color="auto"/>
              <w:right w:val="nil"/>
            </w:tcBorders>
            <w:shd w:val="clear" w:color="000000" w:fill="FFF2CC"/>
            <w:noWrap/>
            <w:vAlign w:val="center"/>
            <w:hideMark/>
          </w:tcPr>
          <w:p w14:paraId="2A80A907"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Epoxy Resin</w:t>
            </w:r>
          </w:p>
        </w:tc>
        <w:tc>
          <w:tcPr>
            <w:tcW w:w="2281" w:type="dxa"/>
            <w:tcBorders>
              <w:top w:val="nil"/>
              <w:left w:val="single" w:sz="8" w:space="0" w:color="auto"/>
              <w:bottom w:val="single" w:sz="8" w:space="0" w:color="auto"/>
              <w:right w:val="single" w:sz="8" w:space="0" w:color="auto"/>
            </w:tcBorders>
            <w:shd w:val="clear" w:color="000000" w:fill="FFF2CC"/>
            <w:noWrap/>
            <w:vAlign w:val="center"/>
            <w:hideMark/>
          </w:tcPr>
          <w:p w14:paraId="24E13DD2"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0.3</w:t>
            </w:r>
          </w:p>
        </w:tc>
        <w:tc>
          <w:tcPr>
            <w:tcW w:w="1572" w:type="dxa"/>
            <w:tcBorders>
              <w:top w:val="nil"/>
              <w:left w:val="nil"/>
              <w:bottom w:val="single" w:sz="8" w:space="0" w:color="auto"/>
              <w:right w:val="single" w:sz="8" w:space="0" w:color="auto"/>
            </w:tcBorders>
            <w:shd w:val="clear" w:color="000000" w:fill="FFF2CC"/>
            <w:noWrap/>
            <w:vAlign w:val="center"/>
            <w:hideMark/>
          </w:tcPr>
          <w:p w14:paraId="700D77AE"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3030</w:t>
            </w:r>
          </w:p>
        </w:tc>
        <w:tc>
          <w:tcPr>
            <w:tcW w:w="1339" w:type="dxa"/>
            <w:tcBorders>
              <w:top w:val="nil"/>
              <w:left w:val="nil"/>
              <w:bottom w:val="single" w:sz="8" w:space="0" w:color="auto"/>
              <w:right w:val="single" w:sz="8" w:space="0" w:color="auto"/>
            </w:tcBorders>
            <w:shd w:val="clear" w:color="000000" w:fill="FFF2CC"/>
            <w:noWrap/>
            <w:vAlign w:val="center"/>
            <w:hideMark/>
          </w:tcPr>
          <w:p w14:paraId="4FB5389C"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909</w:t>
            </w:r>
          </w:p>
        </w:tc>
        <w:tc>
          <w:tcPr>
            <w:tcW w:w="228" w:type="dxa"/>
            <w:vAlign w:val="center"/>
            <w:hideMark/>
          </w:tcPr>
          <w:p w14:paraId="76498FCF"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03F8E34F"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639968D0"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II</w:t>
            </w:r>
          </w:p>
        </w:tc>
        <w:tc>
          <w:tcPr>
            <w:tcW w:w="4348" w:type="dxa"/>
            <w:tcBorders>
              <w:top w:val="nil"/>
              <w:left w:val="nil"/>
              <w:bottom w:val="single" w:sz="8" w:space="0" w:color="auto"/>
              <w:right w:val="nil"/>
            </w:tcBorders>
            <w:shd w:val="clear" w:color="000000" w:fill="FFF2CC"/>
            <w:noWrap/>
            <w:vAlign w:val="center"/>
            <w:hideMark/>
          </w:tcPr>
          <w:p w14:paraId="0F56E8AE"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BPA</w:t>
            </w:r>
          </w:p>
        </w:tc>
        <w:tc>
          <w:tcPr>
            <w:tcW w:w="2281" w:type="dxa"/>
            <w:tcBorders>
              <w:top w:val="nil"/>
              <w:left w:val="single" w:sz="8" w:space="0" w:color="auto"/>
              <w:bottom w:val="single" w:sz="8" w:space="0" w:color="auto"/>
              <w:right w:val="single" w:sz="8" w:space="0" w:color="auto"/>
            </w:tcBorders>
            <w:shd w:val="clear" w:color="000000" w:fill="FFF2CC"/>
            <w:noWrap/>
            <w:vAlign w:val="center"/>
            <w:hideMark/>
          </w:tcPr>
          <w:p w14:paraId="14290B05"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0.14</w:t>
            </w:r>
          </w:p>
        </w:tc>
        <w:tc>
          <w:tcPr>
            <w:tcW w:w="1572" w:type="dxa"/>
            <w:tcBorders>
              <w:top w:val="nil"/>
              <w:left w:val="nil"/>
              <w:bottom w:val="single" w:sz="8" w:space="0" w:color="auto"/>
              <w:right w:val="single" w:sz="8" w:space="0" w:color="auto"/>
            </w:tcBorders>
            <w:shd w:val="clear" w:color="000000" w:fill="FFF2CC"/>
            <w:noWrap/>
            <w:vAlign w:val="center"/>
            <w:hideMark/>
          </w:tcPr>
          <w:p w14:paraId="05986DF3"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1400</w:t>
            </w:r>
          </w:p>
        </w:tc>
        <w:tc>
          <w:tcPr>
            <w:tcW w:w="1339" w:type="dxa"/>
            <w:tcBorders>
              <w:top w:val="nil"/>
              <w:left w:val="nil"/>
              <w:bottom w:val="single" w:sz="8" w:space="0" w:color="auto"/>
              <w:right w:val="single" w:sz="8" w:space="0" w:color="auto"/>
            </w:tcBorders>
            <w:shd w:val="clear" w:color="000000" w:fill="FFF2CC"/>
            <w:noWrap/>
            <w:vAlign w:val="center"/>
            <w:hideMark/>
          </w:tcPr>
          <w:p w14:paraId="43BEC06B"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196</w:t>
            </w:r>
          </w:p>
        </w:tc>
        <w:tc>
          <w:tcPr>
            <w:tcW w:w="228" w:type="dxa"/>
            <w:vAlign w:val="center"/>
            <w:hideMark/>
          </w:tcPr>
          <w:p w14:paraId="07E8AB1B"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748D3DB4"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7E34FF86"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III</w:t>
            </w:r>
          </w:p>
        </w:tc>
        <w:tc>
          <w:tcPr>
            <w:tcW w:w="4348" w:type="dxa"/>
            <w:tcBorders>
              <w:top w:val="nil"/>
              <w:left w:val="nil"/>
              <w:bottom w:val="nil"/>
              <w:right w:val="nil"/>
            </w:tcBorders>
            <w:shd w:val="clear" w:color="000000" w:fill="FFF2CC"/>
            <w:noWrap/>
            <w:vAlign w:val="center"/>
            <w:hideMark/>
          </w:tcPr>
          <w:p w14:paraId="523BAFDD"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Methacrylic Acid</w:t>
            </w:r>
          </w:p>
        </w:tc>
        <w:tc>
          <w:tcPr>
            <w:tcW w:w="2281" w:type="dxa"/>
            <w:tcBorders>
              <w:top w:val="nil"/>
              <w:left w:val="single" w:sz="8" w:space="0" w:color="auto"/>
              <w:bottom w:val="single" w:sz="8" w:space="0" w:color="auto"/>
              <w:right w:val="single" w:sz="8" w:space="0" w:color="auto"/>
            </w:tcBorders>
            <w:shd w:val="clear" w:color="000000" w:fill="FFF2CC"/>
            <w:noWrap/>
            <w:vAlign w:val="center"/>
            <w:hideMark/>
          </w:tcPr>
          <w:p w14:paraId="56D6989C"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0.11</w:t>
            </w:r>
          </w:p>
        </w:tc>
        <w:tc>
          <w:tcPr>
            <w:tcW w:w="1572" w:type="dxa"/>
            <w:tcBorders>
              <w:top w:val="nil"/>
              <w:left w:val="nil"/>
              <w:bottom w:val="single" w:sz="8" w:space="0" w:color="auto"/>
              <w:right w:val="single" w:sz="8" w:space="0" w:color="auto"/>
            </w:tcBorders>
            <w:shd w:val="clear" w:color="000000" w:fill="FFF2CC"/>
            <w:noWrap/>
            <w:vAlign w:val="center"/>
            <w:hideMark/>
          </w:tcPr>
          <w:p w14:paraId="01A98506"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2720</w:t>
            </w:r>
          </w:p>
        </w:tc>
        <w:tc>
          <w:tcPr>
            <w:tcW w:w="1339" w:type="dxa"/>
            <w:tcBorders>
              <w:top w:val="nil"/>
              <w:left w:val="nil"/>
              <w:bottom w:val="single" w:sz="8" w:space="0" w:color="auto"/>
              <w:right w:val="single" w:sz="8" w:space="0" w:color="auto"/>
            </w:tcBorders>
            <w:shd w:val="clear" w:color="000000" w:fill="FFF2CC"/>
            <w:noWrap/>
            <w:vAlign w:val="center"/>
            <w:hideMark/>
          </w:tcPr>
          <w:p w14:paraId="5F60DD51"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299</w:t>
            </w:r>
          </w:p>
        </w:tc>
        <w:tc>
          <w:tcPr>
            <w:tcW w:w="228" w:type="dxa"/>
            <w:vAlign w:val="center"/>
            <w:hideMark/>
          </w:tcPr>
          <w:p w14:paraId="221757BA"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7CED1839" w14:textId="77777777" w:rsidTr="00B524C4">
        <w:trPr>
          <w:trHeight w:val="353"/>
        </w:trPr>
        <w:tc>
          <w:tcPr>
            <w:tcW w:w="488" w:type="dxa"/>
            <w:tcBorders>
              <w:top w:val="nil"/>
              <w:left w:val="single" w:sz="8" w:space="0" w:color="auto"/>
              <w:bottom w:val="nil"/>
              <w:right w:val="single" w:sz="8" w:space="0" w:color="auto"/>
            </w:tcBorders>
            <w:shd w:val="clear" w:color="000000" w:fill="FFF2CC"/>
            <w:vAlign w:val="center"/>
            <w:hideMark/>
          </w:tcPr>
          <w:p w14:paraId="69851900"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IV</w:t>
            </w:r>
          </w:p>
        </w:tc>
        <w:tc>
          <w:tcPr>
            <w:tcW w:w="4348" w:type="dxa"/>
            <w:tcBorders>
              <w:top w:val="single" w:sz="8" w:space="0" w:color="auto"/>
              <w:left w:val="nil"/>
              <w:bottom w:val="single" w:sz="8" w:space="0" w:color="auto"/>
              <w:right w:val="nil"/>
            </w:tcBorders>
            <w:shd w:val="clear" w:color="000000" w:fill="FFF2CC"/>
            <w:noWrap/>
            <w:vAlign w:val="center"/>
            <w:hideMark/>
          </w:tcPr>
          <w:p w14:paraId="321D0385"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Styrene Monomer</w:t>
            </w:r>
          </w:p>
        </w:tc>
        <w:tc>
          <w:tcPr>
            <w:tcW w:w="2281" w:type="dxa"/>
            <w:tcBorders>
              <w:top w:val="nil"/>
              <w:left w:val="single" w:sz="8" w:space="0" w:color="auto"/>
              <w:bottom w:val="single" w:sz="8" w:space="0" w:color="auto"/>
              <w:right w:val="single" w:sz="8" w:space="0" w:color="auto"/>
            </w:tcBorders>
            <w:shd w:val="clear" w:color="000000" w:fill="FFF2CC"/>
            <w:noWrap/>
            <w:vAlign w:val="center"/>
            <w:hideMark/>
          </w:tcPr>
          <w:p w14:paraId="1E1CDC16"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0.45</w:t>
            </w:r>
          </w:p>
        </w:tc>
        <w:tc>
          <w:tcPr>
            <w:tcW w:w="1572" w:type="dxa"/>
            <w:tcBorders>
              <w:top w:val="nil"/>
              <w:left w:val="nil"/>
              <w:bottom w:val="single" w:sz="8" w:space="0" w:color="auto"/>
              <w:right w:val="single" w:sz="8" w:space="0" w:color="auto"/>
            </w:tcBorders>
            <w:shd w:val="clear" w:color="000000" w:fill="FFF2CC"/>
            <w:noWrap/>
            <w:vAlign w:val="center"/>
            <w:hideMark/>
          </w:tcPr>
          <w:p w14:paraId="5433F881"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1450</w:t>
            </w:r>
          </w:p>
        </w:tc>
        <w:tc>
          <w:tcPr>
            <w:tcW w:w="1339" w:type="dxa"/>
            <w:tcBorders>
              <w:top w:val="nil"/>
              <w:left w:val="nil"/>
              <w:bottom w:val="single" w:sz="8" w:space="0" w:color="auto"/>
              <w:right w:val="single" w:sz="8" w:space="0" w:color="auto"/>
            </w:tcBorders>
            <w:shd w:val="clear" w:color="000000" w:fill="FFF2CC"/>
            <w:noWrap/>
            <w:vAlign w:val="center"/>
            <w:hideMark/>
          </w:tcPr>
          <w:p w14:paraId="68D155C3"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653</w:t>
            </w:r>
          </w:p>
        </w:tc>
        <w:tc>
          <w:tcPr>
            <w:tcW w:w="228" w:type="dxa"/>
            <w:vAlign w:val="center"/>
            <w:hideMark/>
          </w:tcPr>
          <w:p w14:paraId="41D3FF11"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32FE8908" w14:textId="77777777" w:rsidTr="00B524C4">
        <w:trPr>
          <w:trHeight w:val="353"/>
        </w:trPr>
        <w:tc>
          <w:tcPr>
            <w:tcW w:w="488" w:type="dxa"/>
            <w:tcBorders>
              <w:top w:val="single" w:sz="8" w:space="0" w:color="auto"/>
              <w:left w:val="single" w:sz="8" w:space="0" w:color="auto"/>
              <w:bottom w:val="single" w:sz="8" w:space="0" w:color="auto"/>
              <w:right w:val="single" w:sz="8" w:space="0" w:color="auto"/>
            </w:tcBorders>
            <w:shd w:val="clear" w:color="000000" w:fill="FFF2CC"/>
            <w:vAlign w:val="center"/>
            <w:hideMark/>
          </w:tcPr>
          <w:p w14:paraId="2EC735E0"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4348" w:type="dxa"/>
            <w:tcBorders>
              <w:top w:val="nil"/>
              <w:left w:val="nil"/>
              <w:bottom w:val="single" w:sz="8" w:space="0" w:color="auto"/>
              <w:right w:val="nil"/>
            </w:tcBorders>
            <w:shd w:val="clear" w:color="000000" w:fill="FFF2CC"/>
            <w:noWrap/>
            <w:vAlign w:val="center"/>
            <w:hideMark/>
          </w:tcPr>
          <w:p w14:paraId="2B6A8CE5" w14:textId="77777777" w:rsidR="008159BE" w:rsidRPr="00911D4E" w:rsidRDefault="008159BE" w:rsidP="00FF6983">
            <w:pPr>
              <w:spacing w:after="0" w:line="240" w:lineRule="auto"/>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Sub-Total (1)</w:t>
            </w:r>
          </w:p>
        </w:tc>
        <w:tc>
          <w:tcPr>
            <w:tcW w:w="2281" w:type="dxa"/>
            <w:tcBorders>
              <w:top w:val="nil"/>
              <w:left w:val="single" w:sz="8" w:space="0" w:color="auto"/>
              <w:bottom w:val="single" w:sz="8" w:space="0" w:color="auto"/>
              <w:right w:val="single" w:sz="8" w:space="0" w:color="auto"/>
            </w:tcBorders>
            <w:shd w:val="clear" w:color="000000" w:fill="FFF2CC"/>
            <w:noWrap/>
            <w:vAlign w:val="center"/>
            <w:hideMark/>
          </w:tcPr>
          <w:p w14:paraId="31AC01B6"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572" w:type="dxa"/>
            <w:tcBorders>
              <w:top w:val="nil"/>
              <w:left w:val="nil"/>
              <w:bottom w:val="single" w:sz="8" w:space="0" w:color="auto"/>
              <w:right w:val="single" w:sz="8" w:space="0" w:color="auto"/>
            </w:tcBorders>
            <w:shd w:val="clear" w:color="000000" w:fill="FFF2CC"/>
            <w:noWrap/>
            <w:vAlign w:val="center"/>
            <w:hideMark/>
          </w:tcPr>
          <w:p w14:paraId="2ECA78C3"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8600</w:t>
            </w:r>
          </w:p>
        </w:tc>
        <w:tc>
          <w:tcPr>
            <w:tcW w:w="1339" w:type="dxa"/>
            <w:tcBorders>
              <w:top w:val="nil"/>
              <w:left w:val="nil"/>
              <w:bottom w:val="single" w:sz="8" w:space="0" w:color="auto"/>
              <w:right w:val="single" w:sz="8" w:space="0" w:color="auto"/>
            </w:tcBorders>
            <w:shd w:val="clear" w:color="000000" w:fill="FFF2CC"/>
            <w:noWrap/>
            <w:vAlign w:val="center"/>
            <w:hideMark/>
          </w:tcPr>
          <w:p w14:paraId="28879BEB"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2057</w:t>
            </w:r>
          </w:p>
        </w:tc>
        <w:tc>
          <w:tcPr>
            <w:tcW w:w="228" w:type="dxa"/>
            <w:vAlign w:val="center"/>
            <w:hideMark/>
          </w:tcPr>
          <w:p w14:paraId="7575605B"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038C81EE"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69DBC90D"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2</w:t>
            </w:r>
          </w:p>
        </w:tc>
        <w:tc>
          <w:tcPr>
            <w:tcW w:w="4348" w:type="dxa"/>
            <w:tcBorders>
              <w:top w:val="nil"/>
              <w:left w:val="nil"/>
              <w:bottom w:val="single" w:sz="8" w:space="0" w:color="auto"/>
              <w:right w:val="nil"/>
            </w:tcBorders>
            <w:shd w:val="clear" w:color="000000" w:fill="FFF2CC"/>
            <w:noWrap/>
            <w:vAlign w:val="center"/>
            <w:hideMark/>
          </w:tcPr>
          <w:p w14:paraId="2FBCED10"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Packing Materials</w:t>
            </w:r>
          </w:p>
        </w:tc>
        <w:tc>
          <w:tcPr>
            <w:tcW w:w="2281" w:type="dxa"/>
            <w:tcBorders>
              <w:top w:val="nil"/>
              <w:left w:val="single" w:sz="8" w:space="0" w:color="auto"/>
              <w:bottom w:val="nil"/>
              <w:right w:val="nil"/>
            </w:tcBorders>
            <w:shd w:val="clear" w:color="000000" w:fill="FFF2CC"/>
            <w:noWrap/>
            <w:vAlign w:val="center"/>
            <w:hideMark/>
          </w:tcPr>
          <w:p w14:paraId="7DDF4385"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572" w:type="dxa"/>
            <w:tcBorders>
              <w:top w:val="nil"/>
              <w:left w:val="nil"/>
              <w:bottom w:val="nil"/>
              <w:right w:val="single" w:sz="8" w:space="0" w:color="auto"/>
            </w:tcBorders>
            <w:shd w:val="clear" w:color="000000" w:fill="FFF2CC"/>
            <w:noWrap/>
            <w:vAlign w:val="center"/>
            <w:hideMark/>
          </w:tcPr>
          <w:p w14:paraId="792E34CE"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339" w:type="dxa"/>
            <w:tcBorders>
              <w:top w:val="nil"/>
              <w:left w:val="nil"/>
              <w:bottom w:val="single" w:sz="8" w:space="0" w:color="auto"/>
              <w:right w:val="single" w:sz="8" w:space="0" w:color="auto"/>
            </w:tcBorders>
            <w:shd w:val="clear" w:color="000000" w:fill="FFF2CC"/>
            <w:noWrap/>
            <w:vAlign w:val="center"/>
            <w:hideMark/>
          </w:tcPr>
          <w:p w14:paraId="7CACCDD3"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147</w:t>
            </w:r>
          </w:p>
        </w:tc>
        <w:tc>
          <w:tcPr>
            <w:tcW w:w="228" w:type="dxa"/>
            <w:vAlign w:val="center"/>
            <w:hideMark/>
          </w:tcPr>
          <w:p w14:paraId="0C6115C3"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144517D1"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406141C1"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3</w:t>
            </w:r>
          </w:p>
        </w:tc>
        <w:tc>
          <w:tcPr>
            <w:tcW w:w="4348" w:type="dxa"/>
            <w:tcBorders>
              <w:top w:val="nil"/>
              <w:left w:val="nil"/>
              <w:bottom w:val="single" w:sz="8" w:space="0" w:color="auto"/>
              <w:right w:val="nil"/>
            </w:tcBorders>
            <w:shd w:val="clear" w:color="000000" w:fill="FFF2CC"/>
            <w:noWrap/>
            <w:vAlign w:val="center"/>
            <w:hideMark/>
          </w:tcPr>
          <w:p w14:paraId="6E246F17"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Catalyst &amp; Chemicals</w:t>
            </w:r>
          </w:p>
        </w:tc>
        <w:tc>
          <w:tcPr>
            <w:tcW w:w="2281" w:type="dxa"/>
            <w:tcBorders>
              <w:top w:val="nil"/>
              <w:left w:val="single" w:sz="8" w:space="0" w:color="auto"/>
              <w:bottom w:val="nil"/>
              <w:right w:val="nil"/>
            </w:tcBorders>
            <w:shd w:val="clear" w:color="000000" w:fill="FFF2CC"/>
            <w:noWrap/>
            <w:vAlign w:val="center"/>
            <w:hideMark/>
          </w:tcPr>
          <w:p w14:paraId="06C6A75E"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572" w:type="dxa"/>
            <w:tcBorders>
              <w:top w:val="nil"/>
              <w:left w:val="nil"/>
              <w:bottom w:val="nil"/>
              <w:right w:val="single" w:sz="8" w:space="0" w:color="auto"/>
            </w:tcBorders>
            <w:shd w:val="clear" w:color="000000" w:fill="FFF2CC"/>
            <w:noWrap/>
            <w:vAlign w:val="center"/>
            <w:hideMark/>
          </w:tcPr>
          <w:p w14:paraId="0E0F64BE"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339" w:type="dxa"/>
            <w:tcBorders>
              <w:top w:val="nil"/>
              <w:left w:val="nil"/>
              <w:bottom w:val="single" w:sz="8" w:space="0" w:color="auto"/>
              <w:right w:val="single" w:sz="8" w:space="0" w:color="auto"/>
            </w:tcBorders>
            <w:shd w:val="clear" w:color="000000" w:fill="FFF2CC"/>
            <w:noWrap/>
            <w:vAlign w:val="center"/>
            <w:hideMark/>
          </w:tcPr>
          <w:p w14:paraId="7F988B36"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65</w:t>
            </w:r>
          </w:p>
        </w:tc>
        <w:tc>
          <w:tcPr>
            <w:tcW w:w="228" w:type="dxa"/>
            <w:vAlign w:val="center"/>
            <w:hideMark/>
          </w:tcPr>
          <w:p w14:paraId="1A218DAE"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4037F815" w14:textId="77777777" w:rsidTr="00B524C4">
        <w:trPr>
          <w:trHeight w:val="353"/>
        </w:trPr>
        <w:tc>
          <w:tcPr>
            <w:tcW w:w="488" w:type="dxa"/>
            <w:tcBorders>
              <w:top w:val="nil"/>
              <w:left w:val="single" w:sz="8" w:space="0" w:color="auto"/>
              <w:bottom w:val="nil"/>
              <w:right w:val="single" w:sz="8" w:space="0" w:color="auto"/>
            </w:tcBorders>
            <w:shd w:val="clear" w:color="000000" w:fill="FFF2CC"/>
            <w:vAlign w:val="center"/>
            <w:hideMark/>
          </w:tcPr>
          <w:p w14:paraId="39AF6AF8"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4</w:t>
            </w:r>
          </w:p>
        </w:tc>
        <w:tc>
          <w:tcPr>
            <w:tcW w:w="4348" w:type="dxa"/>
            <w:tcBorders>
              <w:top w:val="nil"/>
              <w:left w:val="nil"/>
              <w:bottom w:val="nil"/>
              <w:right w:val="nil"/>
            </w:tcBorders>
            <w:shd w:val="clear" w:color="000000" w:fill="FFF2CC"/>
            <w:noWrap/>
            <w:vAlign w:val="center"/>
            <w:hideMark/>
          </w:tcPr>
          <w:p w14:paraId="19A76EDC"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Utilities</w:t>
            </w:r>
          </w:p>
        </w:tc>
        <w:tc>
          <w:tcPr>
            <w:tcW w:w="2281" w:type="dxa"/>
            <w:tcBorders>
              <w:top w:val="nil"/>
              <w:left w:val="single" w:sz="8" w:space="0" w:color="auto"/>
              <w:bottom w:val="single" w:sz="8" w:space="0" w:color="auto"/>
              <w:right w:val="nil"/>
            </w:tcBorders>
            <w:shd w:val="clear" w:color="000000" w:fill="FFF2CC"/>
            <w:noWrap/>
            <w:vAlign w:val="center"/>
            <w:hideMark/>
          </w:tcPr>
          <w:p w14:paraId="47549B54"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572" w:type="dxa"/>
            <w:tcBorders>
              <w:top w:val="nil"/>
              <w:left w:val="nil"/>
              <w:bottom w:val="single" w:sz="8" w:space="0" w:color="auto"/>
              <w:right w:val="single" w:sz="8" w:space="0" w:color="auto"/>
            </w:tcBorders>
            <w:shd w:val="clear" w:color="000000" w:fill="FFF2CC"/>
            <w:noWrap/>
            <w:vAlign w:val="center"/>
            <w:hideMark/>
          </w:tcPr>
          <w:p w14:paraId="13D7C234"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339" w:type="dxa"/>
            <w:tcBorders>
              <w:top w:val="nil"/>
              <w:left w:val="nil"/>
              <w:bottom w:val="nil"/>
              <w:right w:val="single" w:sz="8" w:space="0" w:color="auto"/>
            </w:tcBorders>
            <w:shd w:val="clear" w:color="000000" w:fill="FFF2CC"/>
            <w:noWrap/>
            <w:vAlign w:val="center"/>
            <w:hideMark/>
          </w:tcPr>
          <w:p w14:paraId="574212D1"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55</w:t>
            </w:r>
          </w:p>
        </w:tc>
        <w:tc>
          <w:tcPr>
            <w:tcW w:w="228" w:type="dxa"/>
            <w:vAlign w:val="center"/>
            <w:hideMark/>
          </w:tcPr>
          <w:p w14:paraId="1CD8B22C"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476E3E44" w14:textId="77777777" w:rsidTr="00B524C4">
        <w:trPr>
          <w:trHeight w:val="353"/>
        </w:trPr>
        <w:tc>
          <w:tcPr>
            <w:tcW w:w="488" w:type="dxa"/>
            <w:tcBorders>
              <w:top w:val="single" w:sz="8" w:space="0" w:color="auto"/>
              <w:left w:val="single" w:sz="8" w:space="0" w:color="auto"/>
              <w:bottom w:val="single" w:sz="8" w:space="0" w:color="auto"/>
              <w:right w:val="single" w:sz="8" w:space="0" w:color="auto"/>
            </w:tcBorders>
            <w:shd w:val="clear" w:color="000000" w:fill="C00000"/>
            <w:vAlign w:val="center"/>
            <w:hideMark/>
          </w:tcPr>
          <w:p w14:paraId="3E351D03"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 </w:t>
            </w:r>
          </w:p>
        </w:tc>
        <w:tc>
          <w:tcPr>
            <w:tcW w:w="4348" w:type="dxa"/>
            <w:tcBorders>
              <w:top w:val="single" w:sz="8" w:space="0" w:color="auto"/>
              <w:left w:val="nil"/>
              <w:bottom w:val="single" w:sz="8" w:space="0" w:color="auto"/>
              <w:right w:val="single" w:sz="8" w:space="0" w:color="auto"/>
            </w:tcBorders>
            <w:shd w:val="clear" w:color="000000" w:fill="C00000"/>
            <w:noWrap/>
            <w:vAlign w:val="center"/>
            <w:hideMark/>
          </w:tcPr>
          <w:p w14:paraId="16A6DEB3"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TOTAL VARIABLE COST</w:t>
            </w:r>
          </w:p>
        </w:tc>
        <w:tc>
          <w:tcPr>
            <w:tcW w:w="2281" w:type="dxa"/>
            <w:tcBorders>
              <w:top w:val="nil"/>
              <w:left w:val="nil"/>
              <w:bottom w:val="single" w:sz="8" w:space="0" w:color="auto"/>
              <w:right w:val="nil"/>
            </w:tcBorders>
            <w:shd w:val="clear" w:color="000000" w:fill="C00000"/>
            <w:noWrap/>
            <w:vAlign w:val="center"/>
            <w:hideMark/>
          </w:tcPr>
          <w:p w14:paraId="1ABA2E01"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2324</w:t>
            </w:r>
          </w:p>
        </w:tc>
        <w:tc>
          <w:tcPr>
            <w:tcW w:w="1572" w:type="dxa"/>
            <w:tcBorders>
              <w:top w:val="nil"/>
              <w:left w:val="nil"/>
              <w:bottom w:val="single" w:sz="8" w:space="0" w:color="auto"/>
              <w:right w:val="nil"/>
            </w:tcBorders>
            <w:shd w:val="clear" w:color="000000" w:fill="C00000"/>
            <w:noWrap/>
            <w:vAlign w:val="center"/>
            <w:hideMark/>
          </w:tcPr>
          <w:p w14:paraId="73839FF2"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 </w:t>
            </w:r>
          </w:p>
        </w:tc>
        <w:tc>
          <w:tcPr>
            <w:tcW w:w="1339" w:type="dxa"/>
            <w:tcBorders>
              <w:top w:val="single" w:sz="8" w:space="0" w:color="auto"/>
              <w:left w:val="nil"/>
              <w:bottom w:val="single" w:sz="8" w:space="0" w:color="auto"/>
              <w:right w:val="single" w:sz="8" w:space="0" w:color="auto"/>
            </w:tcBorders>
            <w:shd w:val="clear" w:color="000000" w:fill="C00000"/>
            <w:noWrap/>
            <w:vAlign w:val="center"/>
            <w:hideMark/>
          </w:tcPr>
          <w:p w14:paraId="1B9C00FA"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 </w:t>
            </w:r>
          </w:p>
        </w:tc>
        <w:tc>
          <w:tcPr>
            <w:tcW w:w="228" w:type="dxa"/>
            <w:vAlign w:val="center"/>
            <w:hideMark/>
          </w:tcPr>
          <w:p w14:paraId="4ADE2640"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4988B3E0"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C00000"/>
            <w:vAlign w:val="center"/>
            <w:hideMark/>
          </w:tcPr>
          <w:p w14:paraId="6B578873"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B</w:t>
            </w:r>
          </w:p>
        </w:tc>
        <w:tc>
          <w:tcPr>
            <w:tcW w:w="4348" w:type="dxa"/>
            <w:tcBorders>
              <w:top w:val="nil"/>
              <w:left w:val="nil"/>
              <w:bottom w:val="single" w:sz="8" w:space="0" w:color="auto"/>
              <w:right w:val="single" w:sz="8" w:space="0" w:color="auto"/>
            </w:tcBorders>
            <w:shd w:val="clear" w:color="000000" w:fill="C00000"/>
            <w:noWrap/>
            <w:vAlign w:val="center"/>
            <w:hideMark/>
          </w:tcPr>
          <w:p w14:paraId="181A8423"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FIXED COST</w:t>
            </w:r>
          </w:p>
        </w:tc>
        <w:tc>
          <w:tcPr>
            <w:tcW w:w="2281" w:type="dxa"/>
            <w:tcBorders>
              <w:top w:val="nil"/>
              <w:left w:val="nil"/>
              <w:bottom w:val="single" w:sz="8" w:space="0" w:color="auto"/>
              <w:right w:val="nil"/>
            </w:tcBorders>
            <w:shd w:val="clear" w:color="000000" w:fill="C00000"/>
            <w:noWrap/>
            <w:vAlign w:val="center"/>
            <w:hideMark/>
          </w:tcPr>
          <w:p w14:paraId="4C4BFCF8"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 </w:t>
            </w:r>
          </w:p>
        </w:tc>
        <w:tc>
          <w:tcPr>
            <w:tcW w:w="1572" w:type="dxa"/>
            <w:tcBorders>
              <w:top w:val="nil"/>
              <w:left w:val="nil"/>
              <w:bottom w:val="single" w:sz="8" w:space="0" w:color="auto"/>
              <w:right w:val="nil"/>
            </w:tcBorders>
            <w:shd w:val="clear" w:color="000000" w:fill="C00000"/>
            <w:noWrap/>
            <w:vAlign w:val="center"/>
            <w:hideMark/>
          </w:tcPr>
          <w:p w14:paraId="1A349029"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 </w:t>
            </w:r>
          </w:p>
        </w:tc>
        <w:tc>
          <w:tcPr>
            <w:tcW w:w="1339" w:type="dxa"/>
            <w:tcBorders>
              <w:top w:val="nil"/>
              <w:left w:val="nil"/>
              <w:bottom w:val="single" w:sz="8" w:space="0" w:color="auto"/>
              <w:right w:val="single" w:sz="8" w:space="0" w:color="auto"/>
            </w:tcBorders>
            <w:shd w:val="clear" w:color="000000" w:fill="C00000"/>
            <w:noWrap/>
            <w:vAlign w:val="center"/>
            <w:hideMark/>
          </w:tcPr>
          <w:p w14:paraId="6D8B351B"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 </w:t>
            </w:r>
          </w:p>
        </w:tc>
        <w:tc>
          <w:tcPr>
            <w:tcW w:w="228" w:type="dxa"/>
            <w:vAlign w:val="center"/>
            <w:hideMark/>
          </w:tcPr>
          <w:p w14:paraId="10814034"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45543BE2"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1C697FEE"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1</w:t>
            </w:r>
          </w:p>
        </w:tc>
        <w:tc>
          <w:tcPr>
            <w:tcW w:w="4348" w:type="dxa"/>
            <w:tcBorders>
              <w:top w:val="nil"/>
              <w:left w:val="nil"/>
              <w:bottom w:val="single" w:sz="8" w:space="0" w:color="auto"/>
              <w:right w:val="single" w:sz="8" w:space="0" w:color="auto"/>
            </w:tcBorders>
            <w:shd w:val="clear" w:color="000000" w:fill="FFF2CC"/>
            <w:noWrap/>
            <w:vAlign w:val="center"/>
            <w:hideMark/>
          </w:tcPr>
          <w:p w14:paraId="165D81FD"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Repair &amp; Maintenance</w:t>
            </w:r>
          </w:p>
        </w:tc>
        <w:tc>
          <w:tcPr>
            <w:tcW w:w="2281" w:type="dxa"/>
            <w:tcBorders>
              <w:top w:val="nil"/>
              <w:left w:val="nil"/>
              <w:bottom w:val="nil"/>
              <w:right w:val="nil"/>
            </w:tcBorders>
            <w:shd w:val="clear" w:color="000000" w:fill="FFF2CC"/>
            <w:noWrap/>
            <w:vAlign w:val="center"/>
            <w:hideMark/>
          </w:tcPr>
          <w:p w14:paraId="1C50870D"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572" w:type="dxa"/>
            <w:tcBorders>
              <w:top w:val="nil"/>
              <w:left w:val="nil"/>
              <w:bottom w:val="nil"/>
              <w:right w:val="single" w:sz="8" w:space="0" w:color="auto"/>
            </w:tcBorders>
            <w:shd w:val="clear" w:color="000000" w:fill="FFF2CC"/>
            <w:noWrap/>
            <w:vAlign w:val="center"/>
            <w:hideMark/>
          </w:tcPr>
          <w:p w14:paraId="5859C3C8"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339" w:type="dxa"/>
            <w:tcBorders>
              <w:top w:val="nil"/>
              <w:left w:val="nil"/>
              <w:bottom w:val="nil"/>
              <w:right w:val="single" w:sz="8" w:space="0" w:color="auto"/>
            </w:tcBorders>
            <w:shd w:val="clear" w:color="000000" w:fill="FFF2CC"/>
            <w:noWrap/>
            <w:vAlign w:val="center"/>
            <w:hideMark/>
          </w:tcPr>
          <w:p w14:paraId="06B8A321"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250</w:t>
            </w:r>
          </w:p>
        </w:tc>
        <w:tc>
          <w:tcPr>
            <w:tcW w:w="228" w:type="dxa"/>
            <w:vAlign w:val="center"/>
            <w:hideMark/>
          </w:tcPr>
          <w:p w14:paraId="7456E9CC"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61A69B47"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4B8A21D8"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2</w:t>
            </w:r>
          </w:p>
        </w:tc>
        <w:tc>
          <w:tcPr>
            <w:tcW w:w="4348" w:type="dxa"/>
            <w:tcBorders>
              <w:top w:val="nil"/>
              <w:left w:val="nil"/>
              <w:bottom w:val="single" w:sz="8" w:space="0" w:color="auto"/>
              <w:right w:val="single" w:sz="8" w:space="0" w:color="auto"/>
            </w:tcBorders>
            <w:shd w:val="clear" w:color="000000" w:fill="FFF2CC"/>
            <w:noWrap/>
            <w:vAlign w:val="center"/>
            <w:hideMark/>
          </w:tcPr>
          <w:p w14:paraId="0D414605"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Salaries &amp; Wages</w:t>
            </w:r>
          </w:p>
        </w:tc>
        <w:tc>
          <w:tcPr>
            <w:tcW w:w="2281" w:type="dxa"/>
            <w:tcBorders>
              <w:top w:val="nil"/>
              <w:left w:val="nil"/>
              <w:bottom w:val="nil"/>
              <w:right w:val="nil"/>
            </w:tcBorders>
            <w:shd w:val="clear" w:color="000000" w:fill="FFF2CC"/>
            <w:noWrap/>
            <w:vAlign w:val="center"/>
            <w:hideMark/>
          </w:tcPr>
          <w:p w14:paraId="1C27EC89"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572" w:type="dxa"/>
            <w:tcBorders>
              <w:top w:val="nil"/>
              <w:left w:val="nil"/>
              <w:bottom w:val="nil"/>
              <w:right w:val="single" w:sz="8" w:space="0" w:color="auto"/>
            </w:tcBorders>
            <w:shd w:val="clear" w:color="000000" w:fill="FFF2CC"/>
            <w:noWrap/>
            <w:vAlign w:val="center"/>
            <w:hideMark/>
          </w:tcPr>
          <w:p w14:paraId="42A9F885"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339" w:type="dxa"/>
            <w:tcBorders>
              <w:top w:val="nil"/>
              <w:left w:val="nil"/>
              <w:bottom w:val="nil"/>
              <w:right w:val="single" w:sz="8" w:space="0" w:color="auto"/>
            </w:tcBorders>
            <w:shd w:val="clear" w:color="000000" w:fill="FFF2CC"/>
            <w:noWrap/>
            <w:vAlign w:val="center"/>
            <w:hideMark/>
          </w:tcPr>
          <w:p w14:paraId="0DAFDB5D"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228" w:type="dxa"/>
            <w:vAlign w:val="center"/>
            <w:hideMark/>
          </w:tcPr>
          <w:p w14:paraId="2E7F387B"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7ADB69DA"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4F9FCF67"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3</w:t>
            </w:r>
          </w:p>
        </w:tc>
        <w:tc>
          <w:tcPr>
            <w:tcW w:w="4348" w:type="dxa"/>
            <w:tcBorders>
              <w:top w:val="nil"/>
              <w:left w:val="nil"/>
              <w:bottom w:val="single" w:sz="8" w:space="0" w:color="auto"/>
              <w:right w:val="single" w:sz="8" w:space="0" w:color="auto"/>
            </w:tcBorders>
            <w:shd w:val="clear" w:color="000000" w:fill="FFF2CC"/>
            <w:noWrap/>
            <w:vAlign w:val="center"/>
            <w:hideMark/>
          </w:tcPr>
          <w:p w14:paraId="40E48FBD"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Research &amp; Development</w:t>
            </w:r>
          </w:p>
        </w:tc>
        <w:tc>
          <w:tcPr>
            <w:tcW w:w="2281" w:type="dxa"/>
            <w:tcBorders>
              <w:top w:val="nil"/>
              <w:left w:val="nil"/>
              <w:bottom w:val="nil"/>
              <w:right w:val="nil"/>
            </w:tcBorders>
            <w:shd w:val="clear" w:color="000000" w:fill="FFF2CC"/>
            <w:noWrap/>
            <w:vAlign w:val="center"/>
            <w:hideMark/>
          </w:tcPr>
          <w:p w14:paraId="1B6B2007"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572" w:type="dxa"/>
            <w:tcBorders>
              <w:top w:val="nil"/>
              <w:left w:val="nil"/>
              <w:bottom w:val="nil"/>
              <w:right w:val="single" w:sz="8" w:space="0" w:color="auto"/>
            </w:tcBorders>
            <w:shd w:val="clear" w:color="000000" w:fill="FFF2CC"/>
            <w:noWrap/>
            <w:vAlign w:val="center"/>
            <w:hideMark/>
          </w:tcPr>
          <w:p w14:paraId="77B86243"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339" w:type="dxa"/>
            <w:tcBorders>
              <w:top w:val="nil"/>
              <w:left w:val="nil"/>
              <w:bottom w:val="nil"/>
              <w:right w:val="single" w:sz="8" w:space="0" w:color="auto"/>
            </w:tcBorders>
            <w:shd w:val="clear" w:color="000000" w:fill="FFF2CC"/>
            <w:noWrap/>
            <w:vAlign w:val="center"/>
            <w:hideMark/>
          </w:tcPr>
          <w:p w14:paraId="779EAD9B"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228" w:type="dxa"/>
            <w:vAlign w:val="center"/>
            <w:hideMark/>
          </w:tcPr>
          <w:p w14:paraId="1D770A86"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728676B2"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4E78D2B8"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4</w:t>
            </w:r>
          </w:p>
        </w:tc>
        <w:tc>
          <w:tcPr>
            <w:tcW w:w="4348" w:type="dxa"/>
            <w:tcBorders>
              <w:top w:val="nil"/>
              <w:left w:val="nil"/>
              <w:bottom w:val="single" w:sz="8" w:space="0" w:color="auto"/>
              <w:right w:val="single" w:sz="8" w:space="0" w:color="auto"/>
            </w:tcBorders>
            <w:shd w:val="clear" w:color="000000" w:fill="FFF2CC"/>
            <w:noWrap/>
            <w:vAlign w:val="center"/>
            <w:hideMark/>
          </w:tcPr>
          <w:p w14:paraId="0C38C6DF"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Transportation &amp; Clearance</w:t>
            </w:r>
          </w:p>
        </w:tc>
        <w:tc>
          <w:tcPr>
            <w:tcW w:w="2281" w:type="dxa"/>
            <w:tcBorders>
              <w:top w:val="nil"/>
              <w:left w:val="nil"/>
              <w:bottom w:val="nil"/>
              <w:right w:val="nil"/>
            </w:tcBorders>
            <w:shd w:val="clear" w:color="000000" w:fill="FFF2CC"/>
            <w:noWrap/>
            <w:vAlign w:val="center"/>
            <w:hideMark/>
          </w:tcPr>
          <w:p w14:paraId="79320D4F"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572" w:type="dxa"/>
            <w:tcBorders>
              <w:top w:val="nil"/>
              <w:left w:val="nil"/>
              <w:bottom w:val="nil"/>
              <w:right w:val="single" w:sz="8" w:space="0" w:color="auto"/>
            </w:tcBorders>
            <w:shd w:val="clear" w:color="000000" w:fill="FFF2CC"/>
            <w:noWrap/>
            <w:vAlign w:val="center"/>
            <w:hideMark/>
          </w:tcPr>
          <w:p w14:paraId="103587AA"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339" w:type="dxa"/>
            <w:tcBorders>
              <w:top w:val="nil"/>
              <w:left w:val="nil"/>
              <w:bottom w:val="nil"/>
              <w:right w:val="single" w:sz="8" w:space="0" w:color="auto"/>
            </w:tcBorders>
            <w:shd w:val="clear" w:color="000000" w:fill="FFF2CC"/>
            <w:noWrap/>
            <w:vAlign w:val="center"/>
            <w:hideMark/>
          </w:tcPr>
          <w:p w14:paraId="70A230E3"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228" w:type="dxa"/>
            <w:vAlign w:val="center"/>
            <w:hideMark/>
          </w:tcPr>
          <w:p w14:paraId="193A7425"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4C66217E" w14:textId="77777777" w:rsidTr="00B524C4">
        <w:trPr>
          <w:trHeight w:val="353"/>
        </w:trPr>
        <w:tc>
          <w:tcPr>
            <w:tcW w:w="488" w:type="dxa"/>
            <w:tcBorders>
              <w:top w:val="nil"/>
              <w:left w:val="single" w:sz="8" w:space="0" w:color="auto"/>
              <w:bottom w:val="single" w:sz="8" w:space="0" w:color="auto"/>
              <w:right w:val="single" w:sz="8" w:space="0" w:color="auto"/>
            </w:tcBorders>
            <w:shd w:val="clear" w:color="000000" w:fill="FFF2CC"/>
            <w:vAlign w:val="center"/>
            <w:hideMark/>
          </w:tcPr>
          <w:p w14:paraId="2B8480E7"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5</w:t>
            </w:r>
          </w:p>
        </w:tc>
        <w:tc>
          <w:tcPr>
            <w:tcW w:w="4348" w:type="dxa"/>
            <w:tcBorders>
              <w:top w:val="nil"/>
              <w:left w:val="nil"/>
              <w:bottom w:val="nil"/>
              <w:right w:val="single" w:sz="8" w:space="0" w:color="auto"/>
            </w:tcBorders>
            <w:shd w:val="clear" w:color="000000" w:fill="FFF2CC"/>
            <w:noWrap/>
            <w:vAlign w:val="center"/>
            <w:hideMark/>
          </w:tcPr>
          <w:p w14:paraId="1551E9AC" w14:textId="77777777" w:rsidR="008159BE" w:rsidRPr="00911D4E" w:rsidRDefault="008159BE" w:rsidP="00FF6983">
            <w:pPr>
              <w:spacing w:after="0" w:line="240" w:lineRule="auto"/>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Corporate Overheads</w:t>
            </w:r>
          </w:p>
        </w:tc>
        <w:tc>
          <w:tcPr>
            <w:tcW w:w="2281" w:type="dxa"/>
            <w:tcBorders>
              <w:top w:val="nil"/>
              <w:left w:val="nil"/>
              <w:bottom w:val="nil"/>
              <w:right w:val="nil"/>
            </w:tcBorders>
            <w:shd w:val="clear" w:color="000000" w:fill="FFF2CC"/>
            <w:noWrap/>
            <w:vAlign w:val="center"/>
            <w:hideMark/>
          </w:tcPr>
          <w:p w14:paraId="027E3777"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572" w:type="dxa"/>
            <w:tcBorders>
              <w:top w:val="nil"/>
              <w:left w:val="nil"/>
              <w:bottom w:val="nil"/>
              <w:right w:val="single" w:sz="8" w:space="0" w:color="auto"/>
            </w:tcBorders>
            <w:shd w:val="clear" w:color="000000" w:fill="FFF2CC"/>
            <w:noWrap/>
            <w:vAlign w:val="center"/>
            <w:hideMark/>
          </w:tcPr>
          <w:p w14:paraId="3F228AC0"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1339" w:type="dxa"/>
            <w:tcBorders>
              <w:top w:val="nil"/>
              <w:left w:val="nil"/>
              <w:bottom w:val="nil"/>
              <w:right w:val="single" w:sz="8" w:space="0" w:color="auto"/>
            </w:tcBorders>
            <w:shd w:val="clear" w:color="000000" w:fill="FFF2CC"/>
            <w:noWrap/>
            <w:vAlign w:val="center"/>
            <w:hideMark/>
          </w:tcPr>
          <w:p w14:paraId="2B31BC46" w14:textId="77777777" w:rsidR="008159BE" w:rsidRPr="00911D4E" w:rsidRDefault="008159BE" w:rsidP="00FF6983">
            <w:pPr>
              <w:spacing w:after="0" w:line="240" w:lineRule="auto"/>
              <w:jc w:val="center"/>
              <w:rPr>
                <w:rFonts w:ascii="Arial" w:eastAsia="Times New Roman" w:hAnsi="Arial" w:cs="Arial"/>
                <w:color w:val="000000"/>
                <w:sz w:val="20"/>
                <w:szCs w:val="20"/>
                <w:lang w:val="en-US"/>
              </w:rPr>
            </w:pPr>
            <w:r w:rsidRPr="00911D4E">
              <w:rPr>
                <w:rFonts w:ascii="Arial" w:eastAsia="Times New Roman" w:hAnsi="Arial" w:cs="Arial"/>
                <w:color w:val="000000"/>
                <w:sz w:val="20"/>
                <w:szCs w:val="20"/>
                <w:lang w:val="en-US"/>
              </w:rPr>
              <w:t> </w:t>
            </w:r>
          </w:p>
        </w:tc>
        <w:tc>
          <w:tcPr>
            <w:tcW w:w="228" w:type="dxa"/>
            <w:vAlign w:val="center"/>
            <w:hideMark/>
          </w:tcPr>
          <w:p w14:paraId="2E108FB7"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378A6197" w14:textId="77777777" w:rsidTr="00B524C4">
        <w:trPr>
          <w:trHeight w:val="353"/>
        </w:trPr>
        <w:tc>
          <w:tcPr>
            <w:tcW w:w="488" w:type="dxa"/>
            <w:tcBorders>
              <w:top w:val="nil"/>
              <w:left w:val="single" w:sz="8" w:space="0" w:color="auto"/>
              <w:bottom w:val="single" w:sz="8" w:space="0" w:color="auto"/>
              <w:right w:val="nil"/>
            </w:tcBorders>
            <w:shd w:val="clear" w:color="000000" w:fill="C00000"/>
            <w:vAlign w:val="center"/>
            <w:hideMark/>
          </w:tcPr>
          <w:p w14:paraId="051FB997"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 </w:t>
            </w:r>
          </w:p>
        </w:tc>
        <w:tc>
          <w:tcPr>
            <w:tcW w:w="4348"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2D1F8F07"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TOTAL FIXED COST</w:t>
            </w:r>
          </w:p>
        </w:tc>
        <w:tc>
          <w:tcPr>
            <w:tcW w:w="2281" w:type="dxa"/>
            <w:tcBorders>
              <w:top w:val="single" w:sz="8" w:space="0" w:color="auto"/>
              <w:left w:val="nil"/>
              <w:bottom w:val="nil"/>
              <w:right w:val="nil"/>
            </w:tcBorders>
            <w:shd w:val="clear" w:color="000000" w:fill="FFF2CC"/>
            <w:noWrap/>
            <w:vAlign w:val="center"/>
            <w:hideMark/>
          </w:tcPr>
          <w:p w14:paraId="2EBEC9B9"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572" w:type="dxa"/>
            <w:tcBorders>
              <w:top w:val="single" w:sz="8" w:space="0" w:color="auto"/>
              <w:left w:val="nil"/>
              <w:bottom w:val="nil"/>
              <w:right w:val="single" w:sz="8" w:space="0" w:color="auto"/>
            </w:tcBorders>
            <w:shd w:val="clear" w:color="000000" w:fill="FFF2CC"/>
            <w:noWrap/>
            <w:vAlign w:val="center"/>
            <w:hideMark/>
          </w:tcPr>
          <w:p w14:paraId="684D914D"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339" w:type="dxa"/>
            <w:tcBorders>
              <w:top w:val="single" w:sz="8" w:space="0" w:color="auto"/>
              <w:left w:val="nil"/>
              <w:bottom w:val="single" w:sz="8" w:space="0" w:color="auto"/>
              <w:right w:val="single" w:sz="8" w:space="0" w:color="auto"/>
            </w:tcBorders>
            <w:shd w:val="clear" w:color="000000" w:fill="C00000"/>
            <w:noWrap/>
            <w:vAlign w:val="center"/>
            <w:hideMark/>
          </w:tcPr>
          <w:p w14:paraId="02CC21AD"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250</w:t>
            </w:r>
          </w:p>
        </w:tc>
        <w:tc>
          <w:tcPr>
            <w:tcW w:w="228" w:type="dxa"/>
            <w:vAlign w:val="center"/>
            <w:hideMark/>
          </w:tcPr>
          <w:p w14:paraId="6C349022"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73D3F0C7" w14:textId="77777777" w:rsidTr="00B524C4">
        <w:trPr>
          <w:trHeight w:val="353"/>
        </w:trPr>
        <w:tc>
          <w:tcPr>
            <w:tcW w:w="488" w:type="dxa"/>
            <w:tcBorders>
              <w:top w:val="nil"/>
              <w:left w:val="single" w:sz="8" w:space="0" w:color="auto"/>
              <w:bottom w:val="single" w:sz="8" w:space="0" w:color="auto"/>
              <w:right w:val="nil"/>
            </w:tcBorders>
            <w:shd w:val="clear" w:color="000000" w:fill="C00000"/>
            <w:vAlign w:val="center"/>
            <w:hideMark/>
          </w:tcPr>
          <w:p w14:paraId="52CEA45D"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C</w:t>
            </w:r>
          </w:p>
        </w:tc>
        <w:tc>
          <w:tcPr>
            <w:tcW w:w="4348" w:type="dxa"/>
            <w:tcBorders>
              <w:top w:val="nil"/>
              <w:left w:val="single" w:sz="8" w:space="0" w:color="auto"/>
              <w:bottom w:val="single" w:sz="8" w:space="0" w:color="auto"/>
              <w:right w:val="single" w:sz="8" w:space="0" w:color="auto"/>
            </w:tcBorders>
            <w:shd w:val="clear" w:color="000000" w:fill="C00000"/>
            <w:noWrap/>
            <w:vAlign w:val="center"/>
            <w:hideMark/>
          </w:tcPr>
          <w:p w14:paraId="5C845AB3"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VARIABLE + FIXED COST</w:t>
            </w:r>
          </w:p>
        </w:tc>
        <w:tc>
          <w:tcPr>
            <w:tcW w:w="2281" w:type="dxa"/>
            <w:tcBorders>
              <w:top w:val="nil"/>
              <w:left w:val="nil"/>
              <w:bottom w:val="nil"/>
              <w:right w:val="nil"/>
            </w:tcBorders>
            <w:shd w:val="clear" w:color="000000" w:fill="FFF2CC"/>
            <w:noWrap/>
            <w:vAlign w:val="center"/>
            <w:hideMark/>
          </w:tcPr>
          <w:p w14:paraId="5C9879D7"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572" w:type="dxa"/>
            <w:tcBorders>
              <w:top w:val="nil"/>
              <w:left w:val="nil"/>
              <w:bottom w:val="nil"/>
              <w:right w:val="single" w:sz="8" w:space="0" w:color="auto"/>
            </w:tcBorders>
            <w:shd w:val="clear" w:color="000000" w:fill="FFF2CC"/>
            <w:noWrap/>
            <w:vAlign w:val="center"/>
            <w:hideMark/>
          </w:tcPr>
          <w:p w14:paraId="60870DC3"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339" w:type="dxa"/>
            <w:tcBorders>
              <w:top w:val="nil"/>
              <w:left w:val="nil"/>
              <w:bottom w:val="single" w:sz="8" w:space="0" w:color="auto"/>
              <w:right w:val="single" w:sz="8" w:space="0" w:color="auto"/>
            </w:tcBorders>
            <w:shd w:val="clear" w:color="000000" w:fill="C00000"/>
            <w:noWrap/>
            <w:vAlign w:val="center"/>
            <w:hideMark/>
          </w:tcPr>
          <w:p w14:paraId="3827D7D1"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2574</w:t>
            </w:r>
          </w:p>
        </w:tc>
        <w:tc>
          <w:tcPr>
            <w:tcW w:w="228" w:type="dxa"/>
            <w:vAlign w:val="center"/>
            <w:hideMark/>
          </w:tcPr>
          <w:p w14:paraId="6B8F4EEE"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5E4EEA9A" w14:textId="77777777" w:rsidTr="00B524C4">
        <w:trPr>
          <w:trHeight w:val="353"/>
        </w:trPr>
        <w:tc>
          <w:tcPr>
            <w:tcW w:w="488" w:type="dxa"/>
            <w:tcBorders>
              <w:top w:val="nil"/>
              <w:left w:val="single" w:sz="8" w:space="0" w:color="auto"/>
              <w:bottom w:val="single" w:sz="8" w:space="0" w:color="auto"/>
              <w:right w:val="nil"/>
            </w:tcBorders>
            <w:shd w:val="clear" w:color="000000" w:fill="C00000"/>
            <w:vAlign w:val="center"/>
            <w:hideMark/>
          </w:tcPr>
          <w:p w14:paraId="24C8E6EC"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D</w:t>
            </w:r>
          </w:p>
        </w:tc>
        <w:tc>
          <w:tcPr>
            <w:tcW w:w="4348" w:type="dxa"/>
            <w:tcBorders>
              <w:top w:val="nil"/>
              <w:left w:val="single" w:sz="8" w:space="0" w:color="auto"/>
              <w:bottom w:val="single" w:sz="8" w:space="0" w:color="auto"/>
              <w:right w:val="single" w:sz="8" w:space="0" w:color="auto"/>
            </w:tcBorders>
            <w:shd w:val="clear" w:color="000000" w:fill="C00000"/>
            <w:noWrap/>
            <w:vAlign w:val="center"/>
            <w:hideMark/>
          </w:tcPr>
          <w:p w14:paraId="4A4FC37A"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INTEREST ON WORKING CAPITAL</w:t>
            </w:r>
          </w:p>
        </w:tc>
        <w:tc>
          <w:tcPr>
            <w:tcW w:w="2281" w:type="dxa"/>
            <w:tcBorders>
              <w:top w:val="nil"/>
              <w:left w:val="nil"/>
              <w:bottom w:val="nil"/>
              <w:right w:val="nil"/>
            </w:tcBorders>
            <w:shd w:val="clear" w:color="000000" w:fill="FFF2CC"/>
            <w:noWrap/>
            <w:vAlign w:val="center"/>
            <w:hideMark/>
          </w:tcPr>
          <w:p w14:paraId="710AEDB1"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572" w:type="dxa"/>
            <w:tcBorders>
              <w:top w:val="nil"/>
              <w:left w:val="nil"/>
              <w:bottom w:val="nil"/>
              <w:right w:val="single" w:sz="8" w:space="0" w:color="auto"/>
            </w:tcBorders>
            <w:shd w:val="clear" w:color="000000" w:fill="FFF2CC"/>
            <w:noWrap/>
            <w:vAlign w:val="center"/>
            <w:hideMark/>
          </w:tcPr>
          <w:p w14:paraId="4B4D9F5A"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339" w:type="dxa"/>
            <w:tcBorders>
              <w:top w:val="nil"/>
              <w:left w:val="nil"/>
              <w:bottom w:val="single" w:sz="8" w:space="0" w:color="auto"/>
              <w:right w:val="single" w:sz="8" w:space="0" w:color="auto"/>
            </w:tcBorders>
            <w:shd w:val="clear" w:color="000000" w:fill="C00000"/>
            <w:noWrap/>
            <w:vAlign w:val="center"/>
            <w:hideMark/>
          </w:tcPr>
          <w:p w14:paraId="7BE729DE"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20</w:t>
            </w:r>
          </w:p>
        </w:tc>
        <w:tc>
          <w:tcPr>
            <w:tcW w:w="228" w:type="dxa"/>
            <w:vAlign w:val="center"/>
            <w:hideMark/>
          </w:tcPr>
          <w:p w14:paraId="6E3E123F"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2D757CBD" w14:textId="77777777" w:rsidTr="00B524C4">
        <w:trPr>
          <w:trHeight w:val="353"/>
        </w:trPr>
        <w:tc>
          <w:tcPr>
            <w:tcW w:w="488" w:type="dxa"/>
            <w:tcBorders>
              <w:top w:val="nil"/>
              <w:left w:val="single" w:sz="8" w:space="0" w:color="auto"/>
              <w:bottom w:val="single" w:sz="8" w:space="0" w:color="auto"/>
              <w:right w:val="nil"/>
            </w:tcBorders>
            <w:shd w:val="clear" w:color="000000" w:fill="C00000"/>
            <w:vAlign w:val="center"/>
            <w:hideMark/>
          </w:tcPr>
          <w:p w14:paraId="148B0F8F"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E</w:t>
            </w:r>
          </w:p>
        </w:tc>
        <w:tc>
          <w:tcPr>
            <w:tcW w:w="4348" w:type="dxa"/>
            <w:tcBorders>
              <w:top w:val="nil"/>
              <w:left w:val="single" w:sz="8" w:space="0" w:color="auto"/>
              <w:bottom w:val="single" w:sz="8" w:space="0" w:color="auto"/>
              <w:right w:val="single" w:sz="8" w:space="0" w:color="auto"/>
            </w:tcBorders>
            <w:shd w:val="clear" w:color="000000" w:fill="C00000"/>
            <w:noWrap/>
            <w:vAlign w:val="center"/>
            <w:hideMark/>
          </w:tcPr>
          <w:p w14:paraId="35E08CDC"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CASH MANUFACTURING COST</w:t>
            </w:r>
          </w:p>
        </w:tc>
        <w:tc>
          <w:tcPr>
            <w:tcW w:w="2281" w:type="dxa"/>
            <w:tcBorders>
              <w:top w:val="nil"/>
              <w:left w:val="nil"/>
              <w:bottom w:val="nil"/>
              <w:right w:val="nil"/>
            </w:tcBorders>
            <w:shd w:val="clear" w:color="000000" w:fill="FFF2CC"/>
            <w:noWrap/>
            <w:vAlign w:val="center"/>
            <w:hideMark/>
          </w:tcPr>
          <w:p w14:paraId="02889856"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572" w:type="dxa"/>
            <w:tcBorders>
              <w:top w:val="nil"/>
              <w:left w:val="nil"/>
              <w:bottom w:val="nil"/>
              <w:right w:val="single" w:sz="8" w:space="0" w:color="auto"/>
            </w:tcBorders>
            <w:shd w:val="clear" w:color="000000" w:fill="FFF2CC"/>
            <w:noWrap/>
            <w:vAlign w:val="center"/>
            <w:hideMark/>
          </w:tcPr>
          <w:p w14:paraId="4D48C880"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339" w:type="dxa"/>
            <w:tcBorders>
              <w:top w:val="nil"/>
              <w:left w:val="nil"/>
              <w:bottom w:val="single" w:sz="8" w:space="0" w:color="auto"/>
              <w:right w:val="single" w:sz="8" w:space="0" w:color="auto"/>
            </w:tcBorders>
            <w:shd w:val="clear" w:color="000000" w:fill="C00000"/>
            <w:noWrap/>
            <w:vAlign w:val="center"/>
            <w:hideMark/>
          </w:tcPr>
          <w:p w14:paraId="7C40A540"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2594</w:t>
            </w:r>
          </w:p>
        </w:tc>
        <w:tc>
          <w:tcPr>
            <w:tcW w:w="228" w:type="dxa"/>
            <w:vAlign w:val="center"/>
            <w:hideMark/>
          </w:tcPr>
          <w:p w14:paraId="5710756B"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2C136B6A" w14:textId="77777777" w:rsidTr="00B524C4">
        <w:trPr>
          <w:trHeight w:val="353"/>
        </w:trPr>
        <w:tc>
          <w:tcPr>
            <w:tcW w:w="488" w:type="dxa"/>
            <w:tcBorders>
              <w:top w:val="nil"/>
              <w:left w:val="single" w:sz="8" w:space="0" w:color="auto"/>
              <w:bottom w:val="single" w:sz="8" w:space="0" w:color="auto"/>
              <w:right w:val="nil"/>
            </w:tcBorders>
            <w:shd w:val="clear" w:color="000000" w:fill="C00000"/>
            <w:vAlign w:val="center"/>
            <w:hideMark/>
          </w:tcPr>
          <w:p w14:paraId="0F3F2399"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F</w:t>
            </w:r>
          </w:p>
        </w:tc>
        <w:tc>
          <w:tcPr>
            <w:tcW w:w="4348" w:type="dxa"/>
            <w:tcBorders>
              <w:top w:val="nil"/>
              <w:left w:val="single" w:sz="8" w:space="0" w:color="auto"/>
              <w:bottom w:val="single" w:sz="8" w:space="0" w:color="auto"/>
              <w:right w:val="single" w:sz="8" w:space="0" w:color="auto"/>
            </w:tcBorders>
            <w:shd w:val="clear" w:color="000000" w:fill="C00000"/>
            <w:noWrap/>
            <w:vAlign w:val="center"/>
            <w:hideMark/>
          </w:tcPr>
          <w:p w14:paraId="04455C42"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DEPRECIATION</w:t>
            </w:r>
          </w:p>
        </w:tc>
        <w:tc>
          <w:tcPr>
            <w:tcW w:w="2281" w:type="dxa"/>
            <w:tcBorders>
              <w:top w:val="nil"/>
              <w:left w:val="nil"/>
              <w:bottom w:val="single" w:sz="8" w:space="0" w:color="auto"/>
              <w:right w:val="nil"/>
            </w:tcBorders>
            <w:shd w:val="clear" w:color="000000" w:fill="FFF2CC"/>
            <w:noWrap/>
            <w:vAlign w:val="center"/>
            <w:hideMark/>
          </w:tcPr>
          <w:p w14:paraId="73F101E0"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572" w:type="dxa"/>
            <w:tcBorders>
              <w:top w:val="nil"/>
              <w:left w:val="nil"/>
              <w:bottom w:val="single" w:sz="8" w:space="0" w:color="auto"/>
              <w:right w:val="single" w:sz="8" w:space="0" w:color="auto"/>
            </w:tcBorders>
            <w:shd w:val="clear" w:color="000000" w:fill="FFF2CC"/>
            <w:noWrap/>
            <w:vAlign w:val="center"/>
            <w:hideMark/>
          </w:tcPr>
          <w:p w14:paraId="7FE1ED86"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339" w:type="dxa"/>
            <w:tcBorders>
              <w:top w:val="nil"/>
              <w:left w:val="nil"/>
              <w:bottom w:val="single" w:sz="8" w:space="0" w:color="auto"/>
              <w:right w:val="single" w:sz="8" w:space="0" w:color="auto"/>
            </w:tcBorders>
            <w:shd w:val="clear" w:color="000000" w:fill="C00000"/>
            <w:noWrap/>
            <w:vAlign w:val="center"/>
            <w:hideMark/>
          </w:tcPr>
          <w:p w14:paraId="19623753"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1.9</w:t>
            </w:r>
          </w:p>
        </w:tc>
        <w:tc>
          <w:tcPr>
            <w:tcW w:w="228" w:type="dxa"/>
            <w:vAlign w:val="center"/>
            <w:hideMark/>
          </w:tcPr>
          <w:p w14:paraId="67F1388D"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r w:rsidR="008159BE" w:rsidRPr="00911D4E" w14:paraId="2C9BCAD6" w14:textId="77777777" w:rsidTr="00B524C4">
        <w:trPr>
          <w:trHeight w:val="353"/>
        </w:trPr>
        <w:tc>
          <w:tcPr>
            <w:tcW w:w="488" w:type="dxa"/>
            <w:tcBorders>
              <w:top w:val="nil"/>
              <w:left w:val="single" w:sz="8" w:space="0" w:color="auto"/>
              <w:bottom w:val="single" w:sz="8" w:space="0" w:color="auto"/>
              <w:right w:val="nil"/>
            </w:tcBorders>
            <w:shd w:val="clear" w:color="000000" w:fill="C00000"/>
            <w:vAlign w:val="center"/>
            <w:hideMark/>
          </w:tcPr>
          <w:p w14:paraId="000C9475"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G</w:t>
            </w:r>
          </w:p>
        </w:tc>
        <w:tc>
          <w:tcPr>
            <w:tcW w:w="4348" w:type="dxa"/>
            <w:tcBorders>
              <w:top w:val="nil"/>
              <w:left w:val="single" w:sz="8" w:space="0" w:color="auto"/>
              <w:bottom w:val="single" w:sz="8" w:space="0" w:color="auto"/>
              <w:right w:val="single" w:sz="8" w:space="0" w:color="auto"/>
            </w:tcBorders>
            <w:shd w:val="clear" w:color="000000" w:fill="C00000"/>
            <w:noWrap/>
            <w:vAlign w:val="center"/>
            <w:hideMark/>
          </w:tcPr>
          <w:p w14:paraId="7DA802E6"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PRODUCTION COST</w:t>
            </w:r>
          </w:p>
        </w:tc>
        <w:tc>
          <w:tcPr>
            <w:tcW w:w="2281" w:type="dxa"/>
            <w:tcBorders>
              <w:top w:val="nil"/>
              <w:left w:val="nil"/>
              <w:bottom w:val="single" w:sz="8" w:space="0" w:color="auto"/>
              <w:right w:val="single" w:sz="8" w:space="0" w:color="auto"/>
            </w:tcBorders>
            <w:shd w:val="clear" w:color="000000" w:fill="C00000"/>
            <w:noWrap/>
            <w:vAlign w:val="center"/>
            <w:hideMark/>
          </w:tcPr>
          <w:p w14:paraId="31842CD0"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FFFFFF" w:themeColor="background1"/>
                <w:sz w:val="20"/>
                <w:szCs w:val="20"/>
                <w:lang w:val="en-US"/>
              </w:rPr>
              <w:t>2596</w:t>
            </w:r>
          </w:p>
        </w:tc>
        <w:tc>
          <w:tcPr>
            <w:tcW w:w="1572" w:type="dxa"/>
            <w:tcBorders>
              <w:top w:val="nil"/>
              <w:left w:val="nil"/>
              <w:bottom w:val="single" w:sz="8" w:space="0" w:color="auto"/>
              <w:right w:val="single" w:sz="8" w:space="0" w:color="auto"/>
            </w:tcBorders>
            <w:shd w:val="clear" w:color="000000" w:fill="C00000"/>
            <w:noWrap/>
            <w:vAlign w:val="center"/>
            <w:hideMark/>
          </w:tcPr>
          <w:p w14:paraId="36B80766" w14:textId="77777777" w:rsidR="008159BE" w:rsidRPr="00911D4E" w:rsidRDefault="008159BE" w:rsidP="00FF6983">
            <w:pPr>
              <w:spacing w:after="0" w:line="240" w:lineRule="auto"/>
              <w:jc w:val="center"/>
              <w:rPr>
                <w:rFonts w:ascii="Arial" w:eastAsia="Times New Roman" w:hAnsi="Arial" w:cs="Arial"/>
                <w:b/>
                <w:bCs/>
                <w:color w:val="000000"/>
                <w:sz w:val="20"/>
                <w:szCs w:val="20"/>
                <w:lang w:val="en-US"/>
              </w:rPr>
            </w:pPr>
            <w:r w:rsidRPr="00911D4E">
              <w:rPr>
                <w:rFonts w:ascii="Arial" w:eastAsia="Times New Roman" w:hAnsi="Arial" w:cs="Arial"/>
                <w:b/>
                <w:bCs/>
                <w:color w:val="000000"/>
                <w:sz w:val="20"/>
                <w:szCs w:val="20"/>
                <w:lang w:val="en-US"/>
              </w:rPr>
              <w:t> </w:t>
            </w:r>
          </w:p>
        </w:tc>
        <w:tc>
          <w:tcPr>
            <w:tcW w:w="1339" w:type="dxa"/>
            <w:tcBorders>
              <w:top w:val="nil"/>
              <w:left w:val="nil"/>
              <w:bottom w:val="single" w:sz="8" w:space="0" w:color="auto"/>
              <w:right w:val="single" w:sz="8" w:space="0" w:color="auto"/>
            </w:tcBorders>
            <w:shd w:val="clear" w:color="000000" w:fill="C00000"/>
            <w:noWrap/>
            <w:vAlign w:val="center"/>
            <w:hideMark/>
          </w:tcPr>
          <w:p w14:paraId="4D0093BE" w14:textId="77777777" w:rsidR="008159BE" w:rsidRPr="00911D4E" w:rsidRDefault="008159BE" w:rsidP="00FF6983">
            <w:pPr>
              <w:spacing w:after="0" w:line="240" w:lineRule="auto"/>
              <w:jc w:val="center"/>
              <w:rPr>
                <w:rFonts w:ascii="Arial" w:eastAsia="Times New Roman" w:hAnsi="Arial" w:cs="Arial"/>
                <w:b/>
                <w:bCs/>
                <w:color w:val="FFFFFF"/>
                <w:sz w:val="20"/>
                <w:szCs w:val="20"/>
                <w:lang w:val="en-US"/>
              </w:rPr>
            </w:pPr>
            <w:r w:rsidRPr="00911D4E">
              <w:rPr>
                <w:rFonts w:ascii="Arial" w:eastAsia="Times New Roman" w:hAnsi="Arial" w:cs="Arial"/>
                <w:b/>
                <w:bCs/>
                <w:color w:val="FFFFFF"/>
                <w:sz w:val="20"/>
                <w:szCs w:val="20"/>
                <w:lang w:val="en-US"/>
              </w:rPr>
              <w:t> </w:t>
            </w:r>
          </w:p>
        </w:tc>
        <w:tc>
          <w:tcPr>
            <w:tcW w:w="228" w:type="dxa"/>
            <w:vAlign w:val="center"/>
            <w:hideMark/>
          </w:tcPr>
          <w:p w14:paraId="2A30C900" w14:textId="77777777" w:rsidR="008159BE" w:rsidRPr="00911D4E" w:rsidRDefault="008159BE" w:rsidP="00FF6983">
            <w:pPr>
              <w:spacing w:after="0" w:line="240" w:lineRule="auto"/>
              <w:rPr>
                <w:rFonts w:ascii="Times New Roman" w:eastAsia="Times New Roman" w:hAnsi="Times New Roman" w:cs="Times New Roman"/>
                <w:sz w:val="20"/>
                <w:szCs w:val="20"/>
                <w:lang w:val="en-US"/>
              </w:rPr>
            </w:pPr>
          </w:p>
        </w:tc>
      </w:tr>
    </w:tbl>
    <w:p w14:paraId="53F42EBC" w14:textId="3F07A60B" w:rsidR="00494982" w:rsidRDefault="00494982" w:rsidP="007A7901">
      <w:pPr>
        <w:spacing w:line="480" w:lineRule="auto"/>
        <w:rPr>
          <w:rFonts w:ascii="Arial" w:eastAsia="Arial" w:hAnsi="Arial" w:cs="Arial"/>
          <w:b/>
          <w:bCs/>
          <w:color w:val="000000" w:themeColor="text1"/>
          <w:sz w:val="24"/>
          <w:szCs w:val="24"/>
        </w:rPr>
      </w:pPr>
    </w:p>
    <w:p w14:paraId="2379B749" w14:textId="0F792358" w:rsidR="00BE331C" w:rsidRDefault="00BE331C" w:rsidP="007A7901">
      <w:pPr>
        <w:spacing w:line="480" w:lineRule="auto"/>
        <w:rPr>
          <w:rFonts w:ascii="Arial" w:eastAsia="Arial" w:hAnsi="Arial" w:cs="Arial"/>
          <w:b/>
          <w:bCs/>
          <w:color w:val="000000" w:themeColor="text1"/>
          <w:sz w:val="24"/>
          <w:szCs w:val="24"/>
        </w:rPr>
      </w:pPr>
    </w:p>
    <w:p w14:paraId="354DA6CF" w14:textId="7F0523BE" w:rsidR="00BE331C" w:rsidRDefault="00BE331C" w:rsidP="007A7901">
      <w:pPr>
        <w:spacing w:line="480" w:lineRule="auto"/>
        <w:rPr>
          <w:rFonts w:ascii="Arial" w:eastAsia="Arial" w:hAnsi="Arial" w:cs="Arial"/>
          <w:b/>
          <w:bCs/>
          <w:color w:val="000000" w:themeColor="text1"/>
          <w:sz w:val="24"/>
          <w:szCs w:val="24"/>
        </w:rPr>
      </w:pPr>
    </w:p>
    <w:p w14:paraId="03393A58" w14:textId="77777777" w:rsidR="00BE331C" w:rsidRDefault="00BE331C" w:rsidP="007A7901">
      <w:pPr>
        <w:spacing w:line="480" w:lineRule="auto"/>
        <w:rPr>
          <w:rFonts w:ascii="Arial" w:eastAsia="Arial" w:hAnsi="Arial" w:cs="Arial"/>
          <w:b/>
          <w:bCs/>
          <w:color w:val="000000" w:themeColor="text1"/>
          <w:sz w:val="24"/>
          <w:szCs w:val="24"/>
        </w:rPr>
      </w:pPr>
    </w:p>
    <w:tbl>
      <w:tblPr>
        <w:tblW w:w="10421" w:type="dxa"/>
        <w:tblLook w:val="04A0" w:firstRow="1" w:lastRow="0" w:firstColumn="1" w:lastColumn="0" w:noHBand="0" w:noVBand="1"/>
      </w:tblPr>
      <w:tblGrid>
        <w:gridCol w:w="977"/>
        <w:gridCol w:w="4538"/>
        <w:gridCol w:w="1884"/>
        <w:gridCol w:w="1526"/>
        <w:gridCol w:w="1219"/>
        <w:gridCol w:w="277"/>
      </w:tblGrid>
      <w:tr w:rsidR="00BE331C" w:rsidRPr="00BE331C" w14:paraId="002291B5" w14:textId="77777777" w:rsidTr="00BE331C">
        <w:trPr>
          <w:gridAfter w:val="1"/>
          <w:wAfter w:w="277" w:type="dxa"/>
          <w:trHeight w:val="408"/>
        </w:trPr>
        <w:tc>
          <w:tcPr>
            <w:tcW w:w="10144" w:type="dxa"/>
            <w:gridSpan w:val="5"/>
            <w:vMerge w:val="restart"/>
            <w:tcBorders>
              <w:top w:val="single" w:sz="8" w:space="0" w:color="auto"/>
              <w:left w:val="single" w:sz="8" w:space="0" w:color="auto"/>
              <w:bottom w:val="single" w:sz="8" w:space="0" w:color="000000"/>
              <w:right w:val="single" w:sz="8" w:space="0" w:color="000000"/>
            </w:tcBorders>
            <w:shd w:val="clear" w:color="000000" w:fill="C00000"/>
            <w:noWrap/>
            <w:vAlign w:val="center"/>
            <w:hideMark/>
          </w:tcPr>
          <w:p w14:paraId="2754ED5B" w14:textId="77777777" w:rsidR="00BE331C" w:rsidRPr="00BE331C" w:rsidRDefault="00BE331C" w:rsidP="00BE331C">
            <w:pPr>
              <w:spacing w:after="0" w:line="240" w:lineRule="auto"/>
              <w:jc w:val="center"/>
              <w:rPr>
                <w:rFonts w:ascii="Arial" w:eastAsia="Times New Roman" w:hAnsi="Arial" w:cs="Arial"/>
                <w:b/>
                <w:bCs/>
                <w:color w:val="FFFFFF"/>
                <w:lang w:eastAsia="en-IN"/>
              </w:rPr>
            </w:pPr>
            <w:r w:rsidRPr="00BE331C">
              <w:rPr>
                <w:rFonts w:ascii="Arial" w:eastAsia="Times New Roman" w:hAnsi="Arial" w:cs="Arial"/>
                <w:b/>
                <w:bCs/>
                <w:color w:val="FFFFFF"/>
                <w:lang w:eastAsia="en-IN"/>
              </w:rPr>
              <w:lastRenderedPageBreak/>
              <w:t>COST OF PRODUCTION (</w:t>
            </w:r>
            <w:proofErr w:type="spellStart"/>
            <w:r w:rsidRPr="00BE331C">
              <w:rPr>
                <w:rFonts w:ascii="Arial" w:eastAsia="Times New Roman" w:hAnsi="Arial" w:cs="Arial"/>
                <w:b/>
                <w:bCs/>
                <w:color w:val="FFFFFF"/>
                <w:lang w:eastAsia="en-IN"/>
              </w:rPr>
              <w:t>Novolac</w:t>
            </w:r>
            <w:proofErr w:type="spellEnd"/>
            <w:r w:rsidRPr="00BE331C">
              <w:rPr>
                <w:rFonts w:ascii="Arial" w:eastAsia="Times New Roman" w:hAnsi="Arial" w:cs="Arial"/>
                <w:b/>
                <w:bCs/>
                <w:color w:val="FFFFFF"/>
                <w:lang w:eastAsia="en-IN"/>
              </w:rPr>
              <w:t xml:space="preserve"> Epoxy Vinyl Ester)</w:t>
            </w:r>
          </w:p>
        </w:tc>
      </w:tr>
      <w:tr w:rsidR="00BE331C" w:rsidRPr="00BE331C" w14:paraId="77D65C1F" w14:textId="77777777" w:rsidTr="00BE331C">
        <w:trPr>
          <w:trHeight w:val="315"/>
        </w:trPr>
        <w:tc>
          <w:tcPr>
            <w:tcW w:w="10144" w:type="dxa"/>
            <w:gridSpan w:val="5"/>
            <w:vMerge/>
            <w:tcBorders>
              <w:top w:val="single" w:sz="8" w:space="0" w:color="auto"/>
              <w:left w:val="single" w:sz="8" w:space="0" w:color="auto"/>
              <w:bottom w:val="single" w:sz="8" w:space="0" w:color="000000"/>
              <w:right w:val="single" w:sz="8" w:space="0" w:color="000000"/>
            </w:tcBorders>
            <w:vAlign w:val="center"/>
            <w:hideMark/>
          </w:tcPr>
          <w:p w14:paraId="493C7178" w14:textId="77777777" w:rsidR="00BE331C" w:rsidRPr="00BE331C" w:rsidRDefault="00BE331C" w:rsidP="00BE331C">
            <w:pPr>
              <w:spacing w:after="0" w:line="240" w:lineRule="auto"/>
              <w:rPr>
                <w:rFonts w:ascii="Arial" w:eastAsia="Times New Roman" w:hAnsi="Arial" w:cs="Arial"/>
                <w:b/>
                <w:bCs/>
                <w:color w:val="FFFFFF"/>
                <w:lang w:eastAsia="en-IN"/>
              </w:rPr>
            </w:pPr>
          </w:p>
        </w:tc>
        <w:tc>
          <w:tcPr>
            <w:tcW w:w="277" w:type="dxa"/>
            <w:tcBorders>
              <w:top w:val="nil"/>
              <w:left w:val="nil"/>
              <w:bottom w:val="nil"/>
              <w:right w:val="nil"/>
            </w:tcBorders>
            <w:shd w:val="clear" w:color="auto" w:fill="auto"/>
            <w:noWrap/>
            <w:vAlign w:val="bottom"/>
            <w:hideMark/>
          </w:tcPr>
          <w:p w14:paraId="2ED9E296" w14:textId="77777777" w:rsidR="00BE331C" w:rsidRPr="00BE331C" w:rsidRDefault="00BE331C" w:rsidP="00BE331C">
            <w:pPr>
              <w:spacing w:after="0" w:line="240" w:lineRule="auto"/>
              <w:jc w:val="center"/>
              <w:rPr>
                <w:rFonts w:ascii="Arial" w:eastAsia="Times New Roman" w:hAnsi="Arial" w:cs="Arial"/>
                <w:b/>
                <w:bCs/>
                <w:color w:val="FFFFFF"/>
                <w:lang w:eastAsia="en-IN"/>
              </w:rPr>
            </w:pPr>
          </w:p>
        </w:tc>
      </w:tr>
      <w:tr w:rsidR="00BE331C" w:rsidRPr="00BE331C" w14:paraId="0DC63F20" w14:textId="77777777" w:rsidTr="00BE331C">
        <w:trPr>
          <w:trHeight w:val="705"/>
        </w:trPr>
        <w:tc>
          <w:tcPr>
            <w:tcW w:w="977" w:type="dxa"/>
            <w:tcBorders>
              <w:top w:val="nil"/>
              <w:left w:val="single" w:sz="8" w:space="0" w:color="auto"/>
              <w:bottom w:val="nil"/>
              <w:right w:val="nil"/>
            </w:tcBorders>
            <w:shd w:val="clear" w:color="000000" w:fill="C00000"/>
            <w:vAlign w:val="center"/>
            <w:hideMark/>
          </w:tcPr>
          <w:p w14:paraId="759903F9"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4538" w:type="dxa"/>
            <w:tcBorders>
              <w:top w:val="nil"/>
              <w:left w:val="nil"/>
              <w:bottom w:val="nil"/>
              <w:right w:val="single" w:sz="8" w:space="0" w:color="auto"/>
            </w:tcBorders>
            <w:shd w:val="clear" w:color="000000" w:fill="C00000"/>
            <w:vAlign w:val="center"/>
            <w:hideMark/>
          </w:tcPr>
          <w:p w14:paraId="0A3A6B42"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884" w:type="dxa"/>
            <w:vMerge w:val="restart"/>
            <w:tcBorders>
              <w:top w:val="nil"/>
              <w:left w:val="single" w:sz="8" w:space="0" w:color="auto"/>
              <w:bottom w:val="single" w:sz="8" w:space="0" w:color="000000"/>
              <w:right w:val="single" w:sz="8" w:space="0" w:color="auto"/>
            </w:tcBorders>
            <w:shd w:val="clear" w:color="000000" w:fill="C00000"/>
            <w:vAlign w:val="center"/>
            <w:hideMark/>
          </w:tcPr>
          <w:p w14:paraId="7E3189EE"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Norm of Consumption (Tonne)</w:t>
            </w:r>
          </w:p>
        </w:tc>
        <w:tc>
          <w:tcPr>
            <w:tcW w:w="1526" w:type="dxa"/>
            <w:tcBorders>
              <w:top w:val="nil"/>
              <w:left w:val="nil"/>
              <w:bottom w:val="single" w:sz="8" w:space="0" w:color="auto"/>
              <w:right w:val="single" w:sz="8" w:space="0" w:color="auto"/>
            </w:tcBorders>
            <w:shd w:val="clear" w:color="000000" w:fill="C00000"/>
            <w:noWrap/>
            <w:vAlign w:val="center"/>
            <w:hideMark/>
          </w:tcPr>
          <w:p w14:paraId="4D857030"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 xml:space="preserve">Unit Rate </w:t>
            </w:r>
          </w:p>
        </w:tc>
        <w:tc>
          <w:tcPr>
            <w:tcW w:w="1217" w:type="dxa"/>
            <w:tcBorders>
              <w:top w:val="nil"/>
              <w:left w:val="nil"/>
              <w:bottom w:val="single" w:sz="8" w:space="0" w:color="auto"/>
              <w:right w:val="single" w:sz="8" w:space="0" w:color="auto"/>
            </w:tcBorders>
            <w:shd w:val="clear" w:color="000000" w:fill="C00000"/>
            <w:noWrap/>
            <w:vAlign w:val="center"/>
            <w:hideMark/>
          </w:tcPr>
          <w:p w14:paraId="132DBDAD"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Amount</w:t>
            </w:r>
          </w:p>
        </w:tc>
        <w:tc>
          <w:tcPr>
            <w:tcW w:w="277" w:type="dxa"/>
            <w:vAlign w:val="center"/>
            <w:hideMark/>
          </w:tcPr>
          <w:p w14:paraId="5CD26053"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7E6B7DA1" w14:textId="77777777" w:rsidTr="00BE331C">
        <w:trPr>
          <w:trHeight w:val="315"/>
        </w:trPr>
        <w:tc>
          <w:tcPr>
            <w:tcW w:w="977" w:type="dxa"/>
            <w:tcBorders>
              <w:top w:val="nil"/>
              <w:left w:val="single" w:sz="8" w:space="0" w:color="auto"/>
              <w:bottom w:val="nil"/>
              <w:right w:val="nil"/>
            </w:tcBorders>
            <w:shd w:val="clear" w:color="000000" w:fill="C00000"/>
            <w:vAlign w:val="center"/>
            <w:hideMark/>
          </w:tcPr>
          <w:p w14:paraId="0970627B"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4538" w:type="dxa"/>
            <w:tcBorders>
              <w:top w:val="nil"/>
              <w:left w:val="nil"/>
              <w:bottom w:val="nil"/>
              <w:right w:val="single" w:sz="8" w:space="0" w:color="auto"/>
            </w:tcBorders>
            <w:shd w:val="clear" w:color="000000" w:fill="C00000"/>
            <w:vAlign w:val="center"/>
            <w:hideMark/>
          </w:tcPr>
          <w:p w14:paraId="377EB079"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884" w:type="dxa"/>
            <w:vMerge/>
            <w:tcBorders>
              <w:top w:val="nil"/>
              <w:left w:val="single" w:sz="8" w:space="0" w:color="auto"/>
              <w:bottom w:val="single" w:sz="8" w:space="0" w:color="000000"/>
              <w:right w:val="single" w:sz="8" w:space="0" w:color="auto"/>
            </w:tcBorders>
            <w:vAlign w:val="center"/>
            <w:hideMark/>
          </w:tcPr>
          <w:p w14:paraId="1244D6BF" w14:textId="77777777" w:rsidR="00BE331C" w:rsidRPr="00BE331C" w:rsidRDefault="00BE331C" w:rsidP="00BE331C">
            <w:pPr>
              <w:spacing w:after="0" w:line="240" w:lineRule="auto"/>
              <w:rPr>
                <w:rFonts w:ascii="Arial" w:eastAsia="Times New Roman" w:hAnsi="Arial" w:cs="Arial"/>
                <w:b/>
                <w:bCs/>
                <w:color w:val="FFFFFF"/>
                <w:sz w:val="20"/>
                <w:szCs w:val="20"/>
                <w:lang w:eastAsia="en-IN"/>
              </w:rPr>
            </w:pPr>
          </w:p>
        </w:tc>
        <w:tc>
          <w:tcPr>
            <w:tcW w:w="1526" w:type="dxa"/>
            <w:tcBorders>
              <w:top w:val="nil"/>
              <w:left w:val="nil"/>
              <w:bottom w:val="single" w:sz="8" w:space="0" w:color="auto"/>
              <w:right w:val="single" w:sz="8" w:space="0" w:color="auto"/>
            </w:tcBorders>
            <w:shd w:val="clear" w:color="000000" w:fill="C00000"/>
            <w:noWrap/>
            <w:vAlign w:val="center"/>
            <w:hideMark/>
          </w:tcPr>
          <w:p w14:paraId="75EF071E"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USD / Tonne</w:t>
            </w:r>
          </w:p>
        </w:tc>
        <w:tc>
          <w:tcPr>
            <w:tcW w:w="1217" w:type="dxa"/>
            <w:tcBorders>
              <w:top w:val="nil"/>
              <w:left w:val="nil"/>
              <w:bottom w:val="single" w:sz="8" w:space="0" w:color="auto"/>
              <w:right w:val="single" w:sz="8" w:space="0" w:color="auto"/>
            </w:tcBorders>
            <w:shd w:val="clear" w:color="000000" w:fill="C00000"/>
            <w:noWrap/>
            <w:vAlign w:val="center"/>
            <w:hideMark/>
          </w:tcPr>
          <w:p w14:paraId="6DF110C4"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USD</w:t>
            </w:r>
          </w:p>
        </w:tc>
        <w:tc>
          <w:tcPr>
            <w:tcW w:w="277" w:type="dxa"/>
            <w:vAlign w:val="center"/>
            <w:hideMark/>
          </w:tcPr>
          <w:p w14:paraId="541D2D9B"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2154D3CA" w14:textId="77777777" w:rsidTr="00BE331C">
        <w:trPr>
          <w:trHeight w:val="315"/>
        </w:trPr>
        <w:tc>
          <w:tcPr>
            <w:tcW w:w="977" w:type="dxa"/>
            <w:tcBorders>
              <w:top w:val="nil"/>
              <w:left w:val="single" w:sz="8" w:space="0" w:color="auto"/>
              <w:bottom w:val="single" w:sz="8" w:space="0" w:color="auto"/>
              <w:right w:val="single" w:sz="8" w:space="0" w:color="auto"/>
            </w:tcBorders>
            <w:shd w:val="clear" w:color="000000" w:fill="C00000"/>
            <w:vAlign w:val="center"/>
            <w:hideMark/>
          </w:tcPr>
          <w:p w14:paraId="7CBF8005" w14:textId="77777777" w:rsidR="00BE331C" w:rsidRPr="00BE331C" w:rsidRDefault="00BE331C" w:rsidP="00BE331C">
            <w:pPr>
              <w:spacing w:after="0" w:line="240" w:lineRule="auto"/>
              <w:jc w:val="center"/>
              <w:rPr>
                <w:rFonts w:ascii="Arial" w:eastAsia="Times New Roman" w:hAnsi="Arial" w:cs="Arial"/>
                <w:color w:val="FFFFFF"/>
                <w:sz w:val="20"/>
                <w:szCs w:val="20"/>
                <w:lang w:eastAsia="en-IN"/>
              </w:rPr>
            </w:pPr>
            <w:r w:rsidRPr="00BE331C">
              <w:rPr>
                <w:rFonts w:ascii="Arial" w:eastAsia="Times New Roman" w:hAnsi="Arial" w:cs="Arial"/>
                <w:color w:val="FFFFFF"/>
                <w:sz w:val="20"/>
                <w:szCs w:val="20"/>
                <w:lang w:eastAsia="en-IN"/>
              </w:rPr>
              <w:t>A</w:t>
            </w:r>
          </w:p>
        </w:tc>
        <w:tc>
          <w:tcPr>
            <w:tcW w:w="4538" w:type="dxa"/>
            <w:tcBorders>
              <w:top w:val="nil"/>
              <w:left w:val="nil"/>
              <w:bottom w:val="single" w:sz="8" w:space="0" w:color="auto"/>
              <w:right w:val="single" w:sz="8" w:space="0" w:color="auto"/>
            </w:tcBorders>
            <w:shd w:val="clear" w:color="000000" w:fill="C00000"/>
            <w:noWrap/>
            <w:vAlign w:val="center"/>
            <w:hideMark/>
          </w:tcPr>
          <w:p w14:paraId="599F4DCE"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VARIABLE COST</w:t>
            </w:r>
          </w:p>
        </w:tc>
        <w:tc>
          <w:tcPr>
            <w:tcW w:w="1884" w:type="dxa"/>
            <w:tcBorders>
              <w:top w:val="nil"/>
              <w:left w:val="nil"/>
              <w:bottom w:val="nil"/>
              <w:right w:val="single" w:sz="8" w:space="0" w:color="auto"/>
            </w:tcBorders>
            <w:shd w:val="clear" w:color="000000" w:fill="C00000"/>
            <w:noWrap/>
            <w:vAlign w:val="center"/>
            <w:hideMark/>
          </w:tcPr>
          <w:p w14:paraId="4F78B9C4" w14:textId="77777777" w:rsidR="00BE331C" w:rsidRPr="00BE331C" w:rsidRDefault="00BE331C" w:rsidP="00BE331C">
            <w:pPr>
              <w:spacing w:after="0" w:line="240" w:lineRule="auto"/>
              <w:jc w:val="center"/>
              <w:rPr>
                <w:rFonts w:ascii="Arial" w:eastAsia="Times New Roman" w:hAnsi="Arial" w:cs="Arial"/>
                <w:color w:val="FFFFFF"/>
                <w:sz w:val="20"/>
                <w:szCs w:val="20"/>
                <w:lang w:eastAsia="en-IN"/>
              </w:rPr>
            </w:pPr>
            <w:r w:rsidRPr="00BE331C">
              <w:rPr>
                <w:rFonts w:ascii="Arial" w:eastAsia="Times New Roman" w:hAnsi="Arial" w:cs="Arial"/>
                <w:color w:val="FFFFFF"/>
                <w:sz w:val="20"/>
                <w:szCs w:val="20"/>
                <w:lang w:eastAsia="en-IN"/>
              </w:rPr>
              <w:t> </w:t>
            </w:r>
          </w:p>
        </w:tc>
        <w:tc>
          <w:tcPr>
            <w:tcW w:w="1526" w:type="dxa"/>
            <w:tcBorders>
              <w:top w:val="nil"/>
              <w:left w:val="nil"/>
              <w:bottom w:val="nil"/>
              <w:right w:val="single" w:sz="8" w:space="0" w:color="auto"/>
            </w:tcBorders>
            <w:shd w:val="clear" w:color="000000" w:fill="C00000"/>
            <w:noWrap/>
            <w:vAlign w:val="center"/>
            <w:hideMark/>
          </w:tcPr>
          <w:p w14:paraId="657B7D8D" w14:textId="77777777" w:rsidR="00BE331C" w:rsidRPr="00BE331C" w:rsidRDefault="00BE331C" w:rsidP="00BE331C">
            <w:pPr>
              <w:spacing w:after="0" w:line="240" w:lineRule="auto"/>
              <w:jc w:val="center"/>
              <w:rPr>
                <w:rFonts w:ascii="Arial" w:eastAsia="Times New Roman" w:hAnsi="Arial" w:cs="Arial"/>
                <w:color w:val="FFFFFF"/>
                <w:sz w:val="20"/>
                <w:szCs w:val="20"/>
                <w:lang w:eastAsia="en-IN"/>
              </w:rPr>
            </w:pPr>
            <w:r w:rsidRPr="00BE331C">
              <w:rPr>
                <w:rFonts w:ascii="Arial" w:eastAsia="Times New Roman" w:hAnsi="Arial" w:cs="Arial"/>
                <w:color w:val="FFFFFF"/>
                <w:sz w:val="20"/>
                <w:szCs w:val="20"/>
                <w:lang w:eastAsia="en-IN"/>
              </w:rPr>
              <w:t> </w:t>
            </w:r>
          </w:p>
        </w:tc>
        <w:tc>
          <w:tcPr>
            <w:tcW w:w="1217" w:type="dxa"/>
            <w:tcBorders>
              <w:top w:val="nil"/>
              <w:left w:val="nil"/>
              <w:bottom w:val="nil"/>
              <w:right w:val="single" w:sz="8" w:space="0" w:color="auto"/>
            </w:tcBorders>
            <w:shd w:val="clear" w:color="000000" w:fill="C00000"/>
            <w:noWrap/>
            <w:vAlign w:val="center"/>
            <w:hideMark/>
          </w:tcPr>
          <w:p w14:paraId="4D8C72E6" w14:textId="77777777" w:rsidR="00BE331C" w:rsidRPr="00BE331C" w:rsidRDefault="00BE331C" w:rsidP="00BE331C">
            <w:pPr>
              <w:spacing w:after="0" w:line="240" w:lineRule="auto"/>
              <w:jc w:val="center"/>
              <w:rPr>
                <w:rFonts w:ascii="Arial" w:eastAsia="Times New Roman" w:hAnsi="Arial" w:cs="Arial"/>
                <w:color w:val="FFFFFF"/>
                <w:sz w:val="20"/>
                <w:szCs w:val="20"/>
                <w:lang w:eastAsia="en-IN"/>
              </w:rPr>
            </w:pPr>
            <w:r w:rsidRPr="00BE331C">
              <w:rPr>
                <w:rFonts w:ascii="Arial" w:eastAsia="Times New Roman" w:hAnsi="Arial" w:cs="Arial"/>
                <w:color w:val="FFFFFF"/>
                <w:sz w:val="20"/>
                <w:szCs w:val="20"/>
                <w:lang w:eastAsia="en-IN"/>
              </w:rPr>
              <w:t> </w:t>
            </w:r>
          </w:p>
        </w:tc>
        <w:tc>
          <w:tcPr>
            <w:tcW w:w="277" w:type="dxa"/>
            <w:vAlign w:val="center"/>
            <w:hideMark/>
          </w:tcPr>
          <w:p w14:paraId="2020B1E1"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0BC4D6A0" w14:textId="77777777" w:rsidTr="00BE331C">
        <w:trPr>
          <w:trHeight w:val="315"/>
        </w:trPr>
        <w:tc>
          <w:tcPr>
            <w:tcW w:w="977" w:type="dxa"/>
            <w:tcBorders>
              <w:top w:val="nil"/>
              <w:left w:val="single" w:sz="8" w:space="0" w:color="auto"/>
              <w:bottom w:val="single" w:sz="8" w:space="0" w:color="auto"/>
              <w:right w:val="single" w:sz="8" w:space="0" w:color="auto"/>
            </w:tcBorders>
            <w:shd w:val="clear" w:color="000000" w:fill="FFF2CC"/>
            <w:vAlign w:val="center"/>
            <w:hideMark/>
          </w:tcPr>
          <w:p w14:paraId="4E4DB80F"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1</w:t>
            </w:r>
          </w:p>
        </w:tc>
        <w:tc>
          <w:tcPr>
            <w:tcW w:w="4538" w:type="dxa"/>
            <w:tcBorders>
              <w:top w:val="nil"/>
              <w:left w:val="nil"/>
              <w:bottom w:val="single" w:sz="8" w:space="0" w:color="auto"/>
              <w:right w:val="nil"/>
            </w:tcBorders>
            <w:shd w:val="clear" w:color="000000" w:fill="FFF2CC"/>
            <w:noWrap/>
            <w:vAlign w:val="center"/>
            <w:hideMark/>
          </w:tcPr>
          <w:p w14:paraId="169B02D3" w14:textId="77777777" w:rsidR="00BE331C" w:rsidRPr="00BE331C" w:rsidRDefault="00BE331C" w:rsidP="00BE331C">
            <w:pPr>
              <w:spacing w:after="0" w:line="240" w:lineRule="auto"/>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RAW MATERIALS</w:t>
            </w:r>
          </w:p>
        </w:tc>
        <w:tc>
          <w:tcPr>
            <w:tcW w:w="1884" w:type="dxa"/>
            <w:tcBorders>
              <w:top w:val="single" w:sz="8" w:space="0" w:color="auto"/>
              <w:left w:val="single" w:sz="8" w:space="0" w:color="auto"/>
              <w:bottom w:val="single" w:sz="8" w:space="0" w:color="auto"/>
              <w:right w:val="single" w:sz="8" w:space="0" w:color="auto"/>
            </w:tcBorders>
            <w:shd w:val="clear" w:color="000000" w:fill="FFF2CC"/>
            <w:noWrap/>
            <w:vAlign w:val="center"/>
            <w:hideMark/>
          </w:tcPr>
          <w:p w14:paraId="53C8174B"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526" w:type="dxa"/>
            <w:tcBorders>
              <w:top w:val="single" w:sz="8" w:space="0" w:color="auto"/>
              <w:left w:val="nil"/>
              <w:bottom w:val="single" w:sz="8" w:space="0" w:color="auto"/>
              <w:right w:val="single" w:sz="8" w:space="0" w:color="auto"/>
            </w:tcBorders>
            <w:shd w:val="clear" w:color="000000" w:fill="FFF2CC"/>
            <w:noWrap/>
            <w:vAlign w:val="center"/>
            <w:hideMark/>
          </w:tcPr>
          <w:p w14:paraId="3E326C64"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217" w:type="dxa"/>
            <w:tcBorders>
              <w:top w:val="single" w:sz="8" w:space="0" w:color="auto"/>
              <w:left w:val="nil"/>
              <w:bottom w:val="single" w:sz="8" w:space="0" w:color="auto"/>
              <w:right w:val="single" w:sz="8" w:space="0" w:color="auto"/>
            </w:tcBorders>
            <w:shd w:val="clear" w:color="000000" w:fill="FFF2CC"/>
            <w:noWrap/>
            <w:vAlign w:val="center"/>
            <w:hideMark/>
          </w:tcPr>
          <w:p w14:paraId="2F75117E"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277" w:type="dxa"/>
            <w:vAlign w:val="center"/>
            <w:hideMark/>
          </w:tcPr>
          <w:p w14:paraId="392CEE75"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15708B65" w14:textId="77777777" w:rsidTr="00BE331C">
        <w:trPr>
          <w:trHeight w:val="315"/>
        </w:trPr>
        <w:tc>
          <w:tcPr>
            <w:tcW w:w="977" w:type="dxa"/>
            <w:tcBorders>
              <w:top w:val="nil"/>
              <w:left w:val="single" w:sz="8" w:space="0" w:color="auto"/>
              <w:bottom w:val="single" w:sz="8" w:space="0" w:color="auto"/>
              <w:right w:val="single" w:sz="8" w:space="0" w:color="auto"/>
            </w:tcBorders>
            <w:shd w:val="clear" w:color="000000" w:fill="FFF2CC"/>
            <w:vAlign w:val="center"/>
            <w:hideMark/>
          </w:tcPr>
          <w:p w14:paraId="196A5C9E"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I</w:t>
            </w:r>
          </w:p>
        </w:tc>
        <w:tc>
          <w:tcPr>
            <w:tcW w:w="4538" w:type="dxa"/>
            <w:tcBorders>
              <w:top w:val="nil"/>
              <w:left w:val="nil"/>
              <w:bottom w:val="single" w:sz="8" w:space="0" w:color="auto"/>
              <w:right w:val="single" w:sz="8" w:space="0" w:color="auto"/>
            </w:tcBorders>
            <w:shd w:val="clear" w:color="000000" w:fill="FFF2CC"/>
            <w:noWrap/>
            <w:vAlign w:val="center"/>
            <w:hideMark/>
          </w:tcPr>
          <w:p w14:paraId="206FDE7C" w14:textId="77777777" w:rsidR="00BE331C" w:rsidRPr="00BE331C" w:rsidRDefault="00BE331C" w:rsidP="00BE331C">
            <w:pPr>
              <w:spacing w:after="0" w:line="240" w:lineRule="auto"/>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Epoxy Resin (</w:t>
            </w:r>
            <w:proofErr w:type="spellStart"/>
            <w:r w:rsidRPr="00BE331C">
              <w:rPr>
                <w:rFonts w:ascii="Arial" w:eastAsia="Times New Roman" w:hAnsi="Arial" w:cs="Arial"/>
                <w:color w:val="000000"/>
                <w:sz w:val="20"/>
                <w:szCs w:val="20"/>
                <w:lang w:eastAsia="en-IN"/>
              </w:rPr>
              <w:t>Novalac</w:t>
            </w:r>
            <w:proofErr w:type="spellEnd"/>
            <w:r w:rsidRPr="00BE331C">
              <w:rPr>
                <w:rFonts w:ascii="Arial" w:eastAsia="Times New Roman" w:hAnsi="Arial" w:cs="Arial"/>
                <w:color w:val="000000"/>
                <w:sz w:val="20"/>
                <w:szCs w:val="20"/>
                <w:lang w:eastAsia="en-IN"/>
              </w:rPr>
              <w:t xml:space="preserve"> Based)</w:t>
            </w:r>
          </w:p>
        </w:tc>
        <w:tc>
          <w:tcPr>
            <w:tcW w:w="1884" w:type="dxa"/>
            <w:tcBorders>
              <w:top w:val="nil"/>
              <w:left w:val="nil"/>
              <w:bottom w:val="single" w:sz="8" w:space="0" w:color="auto"/>
              <w:right w:val="single" w:sz="8" w:space="0" w:color="auto"/>
            </w:tcBorders>
            <w:shd w:val="clear" w:color="000000" w:fill="FFF2CC"/>
            <w:noWrap/>
            <w:vAlign w:val="center"/>
            <w:hideMark/>
          </w:tcPr>
          <w:p w14:paraId="7EB700A7" w14:textId="77777777" w:rsidR="00BE331C" w:rsidRPr="00BE331C" w:rsidRDefault="00BE331C" w:rsidP="00BE331C">
            <w:pPr>
              <w:spacing w:after="0" w:line="240" w:lineRule="auto"/>
              <w:jc w:val="right"/>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0.4</w:t>
            </w:r>
          </w:p>
        </w:tc>
        <w:tc>
          <w:tcPr>
            <w:tcW w:w="1526" w:type="dxa"/>
            <w:tcBorders>
              <w:top w:val="nil"/>
              <w:left w:val="nil"/>
              <w:bottom w:val="single" w:sz="8" w:space="0" w:color="auto"/>
              <w:right w:val="single" w:sz="8" w:space="0" w:color="auto"/>
            </w:tcBorders>
            <w:shd w:val="clear" w:color="000000" w:fill="FFF2CC"/>
            <w:noWrap/>
            <w:vAlign w:val="center"/>
            <w:hideMark/>
          </w:tcPr>
          <w:p w14:paraId="4DA0FD0E"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6060</w:t>
            </w:r>
          </w:p>
        </w:tc>
        <w:tc>
          <w:tcPr>
            <w:tcW w:w="1217" w:type="dxa"/>
            <w:tcBorders>
              <w:top w:val="nil"/>
              <w:left w:val="nil"/>
              <w:bottom w:val="single" w:sz="8" w:space="0" w:color="auto"/>
              <w:right w:val="single" w:sz="8" w:space="0" w:color="auto"/>
            </w:tcBorders>
            <w:shd w:val="clear" w:color="000000" w:fill="FFF2CC"/>
            <w:noWrap/>
            <w:vAlign w:val="center"/>
            <w:hideMark/>
          </w:tcPr>
          <w:p w14:paraId="3418DBA0"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2424</w:t>
            </w:r>
          </w:p>
        </w:tc>
        <w:tc>
          <w:tcPr>
            <w:tcW w:w="277" w:type="dxa"/>
            <w:vAlign w:val="center"/>
            <w:hideMark/>
          </w:tcPr>
          <w:p w14:paraId="38AE654A"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7B563D7E" w14:textId="77777777" w:rsidTr="00BE331C">
        <w:trPr>
          <w:trHeight w:val="315"/>
        </w:trPr>
        <w:tc>
          <w:tcPr>
            <w:tcW w:w="977" w:type="dxa"/>
            <w:tcBorders>
              <w:top w:val="nil"/>
              <w:left w:val="single" w:sz="8" w:space="0" w:color="auto"/>
              <w:bottom w:val="single" w:sz="8" w:space="0" w:color="auto"/>
              <w:right w:val="single" w:sz="8" w:space="0" w:color="auto"/>
            </w:tcBorders>
            <w:shd w:val="clear" w:color="000000" w:fill="FFF2CC"/>
            <w:vAlign w:val="center"/>
            <w:hideMark/>
          </w:tcPr>
          <w:p w14:paraId="19A06E6C"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II</w:t>
            </w:r>
          </w:p>
        </w:tc>
        <w:tc>
          <w:tcPr>
            <w:tcW w:w="4538" w:type="dxa"/>
            <w:tcBorders>
              <w:top w:val="nil"/>
              <w:left w:val="nil"/>
              <w:bottom w:val="single" w:sz="8" w:space="0" w:color="auto"/>
              <w:right w:val="nil"/>
            </w:tcBorders>
            <w:shd w:val="clear" w:color="000000" w:fill="FFF2CC"/>
            <w:noWrap/>
            <w:vAlign w:val="center"/>
            <w:hideMark/>
          </w:tcPr>
          <w:p w14:paraId="3AB8D8B6" w14:textId="77777777" w:rsidR="00BE331C" w:rsidRPr="00BE331C" w:rsidRDefault="00BE331C" w:rsidP="00BE331C">
            <w:pPr>
              <w:spacing w:after="0" w:line="240" w:lineRule="auto"/>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Methacrylic Acid</w:t>
            </w:r>
          </w:p>
        </w:tc>
        <w:tc>
          <w:tcPr>
            <w:tcW w:w="1884" w:type="dxa"/>
            <w:tcBorders>
              <w:top w:val="nil"/>
              <w:left w:val="single" w:sz="8" w:space="0" w:color="auto"/>
              <w:bottom w:val="single" w:sz="8" w:space="0" w:color="auto"/>
              <w:right w:val="single" w:sz="8" w:space="0" w:color="auto"/>
            </w:tcBorders>
            <w:shd w:val="clear" w:color="000000" w:fill="FFF2CC"/>
            <w:noWrap/>
            <w:vAlign w:val="center"/>
            <w:hideMark/>
          </w:tcPr>
          <w:p w14:paraId="605E8FCA" w14:textId="77777777" w:rsidR="00BE331C" w:rsidRPr="00BE331C" w:rsidRDefault="00BE331C" w:rsidP="00BE331C">
            <w:pPr>
              <w:spacing w:after="0" w:line="240" w:lineRule="auto"/>
              <w:jc w:val="right"/>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0.12</w:t>
            </w:r>
          </w:p>
        </w:tc>
        <w:tc>
          <w:tcPr>
            <w:tcW w:w="1526" w:type="dxa"/>
            <w:tcBorders>
              <w:top w:val="nil"/>
              <w:left w:val="nil"/>
              <w:bottom w:val="single" w:sz="8" w:space="0" w:color="auto"/>
              <w:right w:val="single" w:sz="8" w:space="0" w:color="auto"/>
            </w:tcBorders>
            <w:shd w:val="clear" w:color="000000" w:fill="FFF2CC"/>
            <w:noWrap/>
            <w:vAlign w:val="center"/>
            <w:hideMark/>
          </w:tcPr>
          <w:p w14:paraId="26BF11C6"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2720</w:t>
            </w:r>
          </w:p>
        </w:tc>
        <w:tc>
          <w:tcPr>
            <w:tcW w:w="1217" w:type="dxa"/>
            <w:tcBorders>
              <w:top w:val="nil"/>
              <w:left w:val="nil"/>
              <w:bottom w:val="single" w:sz="8" w:space="0" w:color="auto"/>
              <w:right w:val="single" w:sz="8" w:space="0" w:color="auto"/>
            </w:tcBorders>
            <w:shd w:val="clear" w:color="000000" w:fill="FFF2CC"/>
            <w:noWrap/>
            <w:vAlign w:val="center"/>
            <w:hideMark/>
          </w:tcPr>
          <w:p w14:paraId="0B19A729"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326.4</w:t>
            </w:r>
          </w:p>
        </w:tc>
        <w:tc>
          <w:tcPr>
            <w:tcW w:w="277" w:type="dxa"/>
            <w:vAlign w:val="center"/>
            <w:hideMark/>
          </w:tcPr>
          <w:p w14:paraId="722E7548"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03818C66" w14:textId="77777777" w:rsidTr="00BE331C">
        <w:trPr>
          <w:trHeight w:val="315"/>
        </w:trPr>
        <w:tc>
          <w:tcPr>
            <w:tcW w:w="977" w:type="dxa"/>
            <w:tcBorders>
              <w:top w:val="nil"/>
              <w:left w:val="single" w:sz="8" w:space="0" w:color="auto"/>
              <w:bottom w:val="single" w:sz="8" w:space="0" w:color="auto"/>
              <w:right w:val="single" w:sz="8" w:space="0" w:color="auto"/>
            </w:tcBorders>
            <w:shd w:val="clear" w:color="000000" w:fill="FFF2CC"/>
            <w:vAlign w:val="center"/>
            <w:hideMark/>
          </w:tcPr>
          <w:p w14:paraId="3682122B"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III</w:t>
            </w:r>
          </w:p>
        </w:tc>
        <w:tc>
          <w:tcPr>
            <w:tcW w:w="4538" w:type="dxa"/>
            <w:tcBorders>
              <w:top w:val="nil"/>
              <w:left w:val="nil"/>
              <w:bottom w:val="single" w:sz="8" w:space="0" w:color="auto"/>
              <w:right w:val="nil"/>
            </w:tcBorders>
            <w:shd w:val="clear" w:color="000000" w:fill="FFF2CC"/>
            <w:noWrap/>
            <w:vAlign w:val="center"/>
            <w:hideMark/>
          </w:tcPr>
          <w:p w14:paraId="36FFDE27" w14:textId="77777777" w:rsidR="00BE331C" w:rsidRPr="00BE331C" w:rsidRDefault="00BE331C" w:rsidP="00BE331C">
            <w:pPr>
              <w:spacing w:after="0" w:line="240" w:lineRule="auto"/>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Maleic Anhydride</w:t>
            </w:r>
          </w:p>
        </w:tc>
        <w:tc>
          <w:tcPr>
            <w:tcW w:w="1884" w:type="dxa"/>
            <w:tcBorders>
              <w:top w:val="nil"/>
              <w:left w:val="single" w:sz="8" w:space="0" w:color="auto"/>
              <w:bottom w:val="single" w:sz="8" w:space="0" w:color="auto"/>
              <w:right w:val="single" w:sz="8" w:space="0" w:color="auto"/>
            </w:tcBorders>
            <w:shd w:val="clear" w:color="000000" w:fill="FFF2CC"/>
            <w:noWrap/>
            <w:vAlign w:val="center"/>
            <w:hideMark/>
          </w:tcPr>
          <w:p w14:paraId="10FA528A" w14:textId="77777777" w:rsidR="00BE331C" w:rsidRPr="00BE331C" w:rsidRDefault="00BE331C" w:rsidP="00BE331C">
            <w:pPr>
              <w:spacing w:after="0" w:line="240" w:lineRule="auto"/>
              <w:jc w:val="right"/>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0.03</w:t>
            </w:r>
          </w:p>
        </w:tc>
        <w:tc>
          <w:tcPr>
            <w:tcW w:w="1526" w:type="dxa"/>
            <w:tcBorders>
              <w:top w:val="nil"/>
              <w:left w:val="nil"/>
              <w:bottom w:val="single" w:sz="8" w:space="0" w:color="auto"/>
              <w:right w:val="single" w:sz="8" w:space="0" w:color="auto"/>
            </w:tcBorders>
            <w:shd w:val="clear" w:color="000000" w:fill="FFF2CC"/>
            <w:noWrap/>
            <w:vAlign w:val="center"/>
            <w:hideMark/>
          </w:tcPr>
          <w:p w14:paraId="6E3D3FD6"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1770</w:t>
            </w:r>
          </w:p>
        </w:tc>
        <w:tc>
          <w:tcPr>
            <w:tcW w:w="1217" w:type="dxa"/>
            <w:tcBorders>
              <w:top w:val="nil"/>
              <w:left w:val="nil"/>
              <w:bottom w:val="single" w:sz="8" w:space="0" w:color="auto"/>
              <w:right w:val="single" w:sz="8" w:space="0" w:color="auto"/>
            </w:tcBorders>
            <w:shd w:val="clear" w:color="000000" w:fill="FFF2CC"/>
            <w:noWrap/>
            <w:vAlign w:val="center"/>
            <w:hideMark/>
          </w:tcPr>
          <w:p w14:paraId="3EC6EE6D"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53.1</w:t>
            </w:r>
          </w:p>
        </w:tc>
        <w:tc>
          <w:tcPr>
            <w:tcW w:w="277" w:type="dxa"/>
            <w:vAlign w:val="center"/>
            <w:hideMark/>
          </w:tcPr>
          <w:p w14:paraId="70B5A4D6"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5E5CF1FD" w14:textId="77777777" w:rsidTr="00BE331C">
        <w:trPr>
          <w:trHeight w:val="315"/>
        </w:trPr>
        <w:tc>
          <w:tcPr>
            <w:tcW w:w="977" w:type="dxa"/>
            <w:tcBorders>
              <w:top w:val="nil"/>
              <w:left w:val="single" w:sz="8" w:space="0" w:color="auto"/>
              <w:bottom w:val="nil"/>
              <w:right w:val="single" w:sz="8" w:space="0" w:color="auto"/>
            </w:tcBorders>
            <w:shd w:val="clear" w:color="000000" w:fill="FFF2CC"/>
            <w:vAlign w:val="center"/>
            <w:hideMark/>
          </w:tcPr>
          <w:p w14:paraId="1BF3D2D7"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IV</w:t>
            </w:r>
          </w:p>
        </w:tc>
        <w:tc>
          <w:tcPr>
            <w:tcW w:w="4538" w:type="dxa"/>
            <w:tcBorders>
              <w:top w:val="nil"/>
              <w:left w:val="nil"/>
              <w:bottom w:val="single" w:sz="8" w:space="0" w:color="auto"/>
              <w:right w:val="nil"/>
            </w:tcBorders>
            <w:shd w:val="clear" w:color="000000" w:fill="FFF2CC"/>
            <w:noWrap/>
            <w:vAlign w:val="center"/>
            <w:hideMark/>
          </w:tcPr>
          <w:p w14:paraId="73EC34E7" w14:textId="77777777" w:rsidR="00BE331C" w:rsidRPr="00BE331C" w:rsidRDefault="00BE331C" w:rsidP="00BE331C">
            <w:pPr>
              <w:spacing w:after="0" w:line="240" w:lineRule="auto"/>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Styrene Monomer</w:t>
            </w:r>
          </w:p>
        </w:tc>
        <w:tc>
          <w:tcPr>
            <w:tcW w:w="1884" w:type="dxa"/>
            <w:tcBorders>
              <w:top w:val="nil"/>
              <w:left w:val="single" w:sz="8" w:space="0" w:color="auto"/>
              <w:bottom w:val="single" w:sz="8" w:space="0" w:color="auto"/>
              <w:right w:val="single" w:sz="8" w:space="0" w:color="auto"/>
            </w:tcBorders>
            <w:shd w:val="clear" w:color="000000" w:fill="FFF2CC"/>
            <w:noWrap/>
            <w:vAlign w:val="center"/>
            <w:hideMark/>
          </w:tcPr>
          <w:p w14:paraId="47B687F7" w14:textId="77777777" w:rsidR="00BE331C" w:rsidRPr="00BE331C" w:rsidRDefault="00BE331C" w:rsidP="00BE331C">
            <w:pPr>
              <w:spacing w:after="0" w:line="240" w:lineRule="auto"/>
              <w:jc w:val="right"/>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0.44</w:t>
            </w:r>
          </w:p>
        </w:tc>
        <w:tc>
          <w:tcPr>
            <w:tcW w:w="1526" w:type="dxa"/>
            <w:tcBorders>
              <w:top w:val="nil"/>
              <w:left w:val="nil"/>
              <w:bottom w:val="single" w:sz="8" w:space="0" w:color="auto"/>
              <w:right w:val="single" w:sz="8" w:space="0" w:color="auto"/>
            </w:tcBorders>
            <w:shd w:val="clear" w:color="000000" w:fill="FFF2CC"/>
            <w:noWrap/>
            <w:vAlign w:val="center"/>
            <w:hideMark/>
          </w:tcPr>
          <w:p w14:paraId="408AE6EC"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1450</w:t>
            </w:r>
          </w:p>
        </w:tc>
        <w:tc>
          <w:tcPr>
            <w:tcW w:w="1217" w:type="dxa"/>
            <w:tcBorders>
              <w:top w:val="nil"/>
              <w:left w:val="nil"/>
              <w:bottom w:val="single" w:sz="8" w:space="0" w:color="auto"/>
              <w:right w:val="single" w:sz="8" w:space="0" w:color="auto"/>
            </w:tcBorders>
            <w:shd w:val="clear" w:color="000000" w:fill="FFF2CC"/>
            <w:noWrap/>
            <w:vAlign w:val="center"/>
            <w:hideMark/>
          </w:tcPr>
          <w:p w14:paraId="2BC9BD8F"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638</w:t>
            </w:r>
          </w:p>
        </w:tc>
        <w:tc>
          <w:tcPr>
            <w:tcW w:w="277" w:type="dxa"/>
            <w:vAlign w:val="center"/>
            <w:hideMark/>
          </w:tcPr>
          <w:p w14:paraId="7579D7E9"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3CCF1EE5" w14:textId="77777777" w:rsidTr="00BE331C">
        <w:trPr>
          <w:trHeight w:val="315"/>
        </w:trPr>
        <w:tc>
          <w:tcPr>
            <w:tcW w:w="977" w:type="dxa"/>
            <w:tcBorders>
              <w:top w:val="single" w:sz="8" w:space="0" w:color="auto"/>
              <w:left w:val="single" w:sz="8" w:space="0" w:color="auto"/>
              <w:bottom w:val="single" w:sz="8" w:space="0" w:color="auto"/>
              <w:right w:val="single" w:sz="8" w:space="0" w:color="auto"/>
            </w:tcBorders>
            <w:shd w:val="clear" w:color="000000" w:fill="FFF2CC"/>
            <w:vAlign w:val="center"/>
            <w:hideMark/>
          </w:tcPr>
          <w:p w14:paraId="2EBC69ED"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4538" w:type="dxa"/>
            <w:tcBorders>
              <w:top w:val="nil"/>
              <w:left w:val="nil"/>
              <w:bottom w:val="single" w:sz="8" w:space="0" w:color="auto"/>
              <w:right w:val="nil"/>
            </w:tcBorders>
            <w:shd w:val="clear" w:color="000000" w:fill="FFF2CC"/>
            <w:noWrap/>
            <w:vAlign w:val="center"/>
            <w:hideMark/>
          </w:tcPr>
          <w:p w14:paraId="0D387BF9" w14:textId="77777777" w:rsidR="00BE331C" w:rsidRPr="00BE331C" w:rsidRDefault="00BE331C" w:rsidP="00BE331C">
            <w:pPr>
              <w:spacing w:after="0" w:line="240" w:lineRule="auto"/>
              <w:rPr>
                <w:rFonts w:ascii="Arial" w:eastAsia="Times New Roman" w:hAnsi="Arial" w:cs="Arial"/>
                <w:b/>
                <w:bCs/>
                <w:color w:val="000000"/>
                <w:sz w:val="20"/>
                <w:szCs w:val="20"/>
                <w:lang w:eastAsia="en-IN"/>
              </w:rPr>
            </w:pPr>
            <w:r w:rsidRPr="00BE331C">
              <w:rPr>
                <w:rFonts w:ascii="Arial" w:eastAsia="Times New Roman" w:hAnsi="Arial" w:cs="Arial"/>
                <w:b/>
                <w:bCs/>
                <w:color w:val="000000"/>
                <w:sz w:val="20"/>
                <w:szCs w:val="20"/>
                <w:lang w:eastAsia="en-IN"/>
              </w:rPr>
              <w:t>Sub-Total (1)</w:t>
            </w:r>
          </w:p>
        </w:tc>
        <w:tc>
          <w:tcPr>
            <w:tcW w:w="1884" w:type="dxa"/>
            <w:tcBorders>
              <w:top w:val="nil"/>
              <w:left w:val="single" w:sz="8" w:space="0" w:color="auto"/>
              <w:bottom w:val="single" w:sz="8" w:space="0" w:color="auto"/>
              <w:right w:val="single" w:sz="8" w:space="0" w:color="auto"/>
            </w:tcBorders>
            <w:shd w:val="clear" w:color="000000" w:fill="FFF2CC"/>
            <w:noWrap/>
            <w:vAlign w:val="center"/>
            <w:hideMark/>
          </w:tcPr>
          <w:p w14:paraId="4AF8AEE3"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526" w:type="dxa"/>
            <w:tcBorders>
              <w:top w:val="nil"/>
              <w:left w:val="nil"/>
              <w:bottom w:val="single" w:sz="8" w:space="0" w:color="auto"/>
              <w:right w:val="single" w:sz="8" w:space="0" w:color="auto"/>
            </w:tcBorders>
            <w:shd w:val="clear" w:color="000000" w:fill="FFF2CC"/>
            <w:noWrap/>
            <w:vAlign w:val="center"/>
            <w:hideMark/>
          </w:tcPr>
          <w:p w14:paraId="415A137B"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12000</w:t>
            </w:r>
          </w:p>
        </w:tc>
        <w:tc>
          <w:tcPr>
            <w:tcW w:w="1217" w:type="dxa"/>
            <w:tcBorders>
              <w:top w:val="nil"/>
              <w:left w:val="nil"/>
              <w:bottom w:val="single" w:sz="8" w:space="0" w:color="auto"/>
              <w:right w:val="single" w:sz="8" w:space="0" w:color="auto"/>
            </w:tcBorders>
            <w:shd w:val="clear" w:color="000000" w:fill="FFF2CC"/>
            <w:noWrap/>
            <w:vAlign w:val="center"/>
            <w:hideMark/>
          </w:tcPr>
          <w:p w14:paraId="37AA276E"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3441.5</w:t>
            </w:r>
          </w:p>
        </w:tc>
        <w:tc>
          <w:tcPr>
            <w:tcW w:w="277" w:type="dxa"/>
            <w:vAlign w:val="center"/>
            <w:hideMark/>
          </w:tcPr>
          <w:p w14:paraId="15B78752"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1208A9A4" w14:textId="77777777" w:rsidTr="00BE331C">
        <w:trPr>
          <w:trHeight w:val="315"/>
        </w:trPr>
        <w:tc>
          <w:tcPr>
            <w:tcW w:w="977" w:type="dxa"/>
            <w:tcBorders>
              <w:top w:val="nil"/>
              <w:left w:val="single" w:sz="8" w:space="0" w:color="auto"/>
              <w:bottom w:val="single" w:sz="8" w:space="0" w:color="auto"/>
              <w:right w:val="single" w:sz="8" w:space="0" w:color="auto"/>
            </w:tcBorders>
            <w:shd w:val="clear" w:color="000000" w:fill="FFF2CC"/>
            <w:vAlign w:val="center"/>
            <w:hideMark/>
          </w:tcPr>
          <w:p w14:paraId="70E10351"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2</w:t>
            </w:r>
          </w:p>
        </w:tc>
        <w:tc>
          <w:tcPr>
            <w:tcW w:w="4538" w:type="dxa"/>
            <w:tcBorders>
              <w:top w:val="nil"/>
              <w:left w:val="nil"/>
              <w:bottom w:val="single" w:sz="8" w:space="0" w:color="auto"/>
              <w:right w:val="nil"/>
            </w:tcBorders>
            <w:shd w:val="clear" w:color="000000" w:fill="FFF2CC"/>
            <w:noWrap/>
            <w:vAlign w:val="center"/>
            <w:hideMark/>
          </w:tcPr>
          <w:p w14:paraId="03492940" w14:textId="77777777" w:rsidR="00BE331C" w:rsidRPr="00BE331C" w:rsidRDefault="00BE331C" w:rsidP="00BE331C">
            <w:pPr>
              <w:spacing w:after="0" w:line="240" w:lineRule="auto"/>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Packing Materials</w:t>
            </w:r>
          </w:p>
        </w:tc>
        <w:tc>
          <w:tcPr>
            <w:tcW w:w="1884" w:type="dxa"/>
            <w:tcBorders>
              <w:top w:val="nil"/>
              <w:left w:val="single" w:sz="8" w:space="0" w:color="auto"/>
              <w:bottom w:val="nil"/>
              <w:right w:val="nil"/>
            </w:tcBorders>
            <w:shd w:val="clear" w:color="000000" w:fill="FFF2CC"/>
            <w:noWrap/>
            <w:vAlign w:val="center"/>
            <w:hideMark/>
          </w:tcPr>
          <w:p w14:paraId="28C0223E"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526" w:type="dxa"/>
            <w:tcBorders>
              <w:top w:val="nil"/>
              <w:left w:val="nil"/>
              <w:bottom w:val="nil"/>
              <w:right w:val="single" w:sz="8" w:space="0" w:color="auto"/>
            </w:tcBorders>
            <w:shd w:val="clear" w:color="000000" w:fill="FFF2CC"/>
            <w:noWrap/>
            <w:vAlign w:val="center"/>
            <w:hideMark/>
          </w:tcPr>
          <w:p w14:paraId="6DEE5B85"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217" w:type="dxa"/>
            <w:tcBorders>
              <w:top w:val="nil"/>
              <w:left w:val="nil"/>
              <w:bottom w:val="single" w:sz="8" w:space="0" w:color="auto"/>
              <w:right w:val="single" w:sz="8" w:space="0" w:color="auto"/>
            </w:tcBorders>
            <w:shd w:val="clear" w:color="000000" w:fill="FFF2CC"/>
            <w:noWrap/>
            <w:vAlign w:val="center"/>
            <w:hideMark/>
          </w:tcPr>
          <w:p w14:paraId="6C39FA98"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147</w:t>
            </w:r>
          </w:p>
        </w:tc>
        <w:tc>
          <w:tcPr>
            <w:tcW w:w="277" w:type="dxa"/>
            <w:vAlign w:val="center"/>
            <w:hideMark/>
          </w:tcPr>
          <w:p w14:paraId="074F8E09"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75A17484" w14:textId="77777777" w:rsidTr="00BE331C">
        <w:trPr>
          <w:trHeight w:val="315"/>
        </w:trPr>
        <w:tc>
          <w:tcPr>
            <w:tcW w:w="977" w:type="dxa"/>
            <w:tcBorders>
              <w:top w:val="nil"/>
              <w:left w:val="single" w:sz="8" w:space="0" w:color="auto"/>
              <w:bottom w:val="single" w:sz="8" w:space="0" w:color="auto"/>
              <w:right w:val="single" w:sz="8" w:space="0" w:color="auto"/>
            </w:tcBorders>
            <w:shd w:val="clear" w:color="000000" w:fill="FFF2CC"/>
            <w:vAlign w:val="center"/>
            <w:hideMark/>
          </w:tcPr>
          <w:p w14:paraId="7160BF28"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3</w:t>
            </w:r>
          </w:p>
        </w:tc>
        <w:tc>
          <w:tcPr>
            <w:tcW w:w="4538" w:type="dxa"/>
            <w:tcBorders>
              <w:top w:val="nil"/>
              <w:left w:val="nil"/>
              <w:bottom w:val="single" w:sz="8" w:space="0" w:color="auto"/>
              <w:right w:val="nil"/>
            </w:tcBorders>
            <w:shd w:val="clear" w:color="000000" w:fill="FFF2CC"/>
            <w:noWrap/>
            <w:vAlign w:val="center"/>
            <w:hideMark/>
          </w:tcPr>
          <w:p w14:paraId="279265C8" w14:textId="77777777" w:rsidR="00BE331C" w:rsidRPr="00BE331C" w:rsidRDefault="00BE331C" w:rsidP="00BE331C">
            <w:pPr>
              <w:spacing w:after="0" w:line="240" w:lineRule="auto"/>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Catalyst &amp; Chemicals</w:t>
            </w:r>
          </w:p>
        </w:tc>
        <w:tc>
          <w:tcPr>
            <w:tcW w:w="1884" w:type="dxa"/>
            <w:tcBorders>
              <w:top w:val="nil"/>
              <w:left w:val="single" w:sz="8" w:space="0" w:color="auto"/>
              <w:bottom w:val="nil"/>
              <w:right w:val="nil"/>
            </w:tcBorders>
            <w:shd w:val="clear" w:color="000000" w:fill="FFF2CC"/>
            <w:noWrap/>
            <w:vAlign w:val="center"/>
            <w:hideMark/>
          </w:tcPr>
          <w:p w14:paraId="36577410"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526" w:type="dxa"/>
            <w:tcBorders>
              <w:top w:val="nil"/>
              <w:left w:val="nil"/>
              <w:bottom w:val="nil"/>
              <w:right w:val="single" w:sz="8" w:space="0" w:color="auto"/>
            </w:tcBorders>
            <w:shd w:val="clear" w:color="000000" w:fill="FFF2CC"/>
            <w:noWrap/>
            <w:vAlign w:val="center"/>
            <w:hideMark/>
          </w:tcPr>
          <w:p w14:paraId="540C4B73"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217" w:type="dxa"/>
            <w:tcBorders>
              <w:top w:val="nil"/>
              <w:left w:val="nil"/>
              <w:bottom w:val="single" w:sz="8" w:space="0" w:color="auto"/>
              <w:right w:val="single" w:sz="8" w:space="0" w:color="auto"/>
            </w:tcBorders>
            <w:shd w:val="clear" w:color="000000" w:fill="FFF2CC"/>
            <w:noWrap/>
            <w:vAlign w:val="center"/>
            <w:hideMark/>
          </w:tcPr>
          <w:p w14:paraId="76B7591C"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65</w:t>
            </w:r>
          </w:p>
        </w:tc>
        <w:tc>
          <w:tcPr>
            <w:tcW w:w="277" w:type="dxa"/>
            <w:vAlign w:val="center"/>
            <w:hideMark/>
          </w:tcPr>
          <w:p w14:paraId="72E27B4F"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7D2AA97F" w14:textId="77777777" w:rsidTr="00BE331C">
        <w:trPr>
          <w:trHeight w:val="315"/>
        </w:trPr>
        <w:tc>
          <w:tcPr>
            <w:tcW w:w="977" w:type="dxa"/>
            <w:tcBorders>
              <w:top w:val="nil"/>
              <w:left w:val="single" w:sz="8" w:space="0" w:color="auto"/>
              <w:bottom w:val="nil"/>
              <w:right w:val="single" w:sz="8" w:space="0" w:color="auto"/>
            </w:tcBorders>
            <w:shd w:val="clear" w:color="000000" w:fill="FFF2CC"/>
            <w:vAlign w:val="center"/>
            <w:hideMark/>
          </w:tcPr>
          <w:p w14:paraId="4DFFDEAB"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4</w:t>
            </w:r>
          </w:p>
        </w:tc>
        <w:tc>
          <w:tcPr>
            <w:tcW w:w="4538" w:type="dxa"/>
            <w:tcBorders>
              <w:top w:val="nil"/>
              <w:left w:val="nil"/>
              <w:bottom w:val="nil"/>
              <w:right w:val="nil"/>
            </w:tcBorders>
            <w:shd w:val="clear" w:color="000000" w:fill="FFF2CC"/>
            <w:noWrap/>
            <w:vAlign w:val="center"/>
            <w:hideMark/>
          </w:tcPr>
          <w:p w14:paraId="6C0E238E" w14:textId="77777777" w:rsidR="00BE331C" w:rsidRPr="00BE331C" w:rsidRDefault="00BE331C" w:rsidP="00BE331C">
            <w:pPr>
              <w:spacing w:after="0" w:line="240" w:lineRule="auto"/>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Utilities</w:t>
            </w:r>
          </w:p>
        </w:tc>
        <w:tc>
          <w:tcPr>
            <w:tcW w:w="1884" w:type="dxa"/>
            <w:tcBorders>
              <w:top w:val="nil"/>
              <w:left w:val="single" w:sz="8" w:space="0" w:color="auto"/>
              <w:bottom w:val="single" w:sz="8" w:space="0" w:color="auto"/>
              <w:right w:val="nil"/>
            </w:tcBorders>
            <w:shd w:val="clear" w:color="000000" w:fill="FFF2CC"/>
            <w:noWrap/>
            <w:vAlign w:val="center"/>
            <w:hideMark/>
          </w:tcPr>
          <w:p w14:paraId="7576EBD4"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526" w:type="dxa"/>
            <w:tcBorders>
              <w:top w:val="nil"/>
              <w:left w:val="nil"/>
              <w:bottom w:val="single" w:sz="8" w:space="0" w:color="auto"/>
              <w:right w:val="single" w:sz="8" w:space="0" w:color="auto"/>
            </w:tcBorders>
            <w:shd w:val="clear" w:color="000000" w:fill="FFF2CC"/>
            <w:noWrap/>
            <w:vAlign w:val="center"/>
            <w:hideMark/>
          </w:tcPr>
          <w:p w14:paraId="6E421DEC"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217" w:type="dxa"/>
            <w:tcBorders>
              <w:top w:val="nil"/>
              <w:left w:val="nil"/>
              <w:bottom w:val="nil"/>
              <w:right w:val="single" w:sz="8" w:space="0" w:color="auto"/>
            </w:tcBorders>
            <w:shd w:val="clear" w:color="000000" w:fill="FFF2CC"/>
            <w:noWrap/>
            <w:vAlign w:val="center"/>
            <w:hideMark/>
          </w:tcPr>
          <w:p w14:paraId="7982D4F3"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55</w:t>
            </w:r>
          </w:p>
        </w:tc>
        <w:tc>
          <w:tcPr>
            <w:tcW w:w="277" w:type="dxa"/>
            <w:vAlign w:val="center"/>
            <w:hideMark/>
          </w:tcPr>
          <w:p w14:paraId="2B3075F9"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22A0FE4D" w14:textId="77777777" w:rsidTr="00BE331C">
        <w:trPr>
          <w:trHeight w:val="315"/>
        </w:trPr>
        <w:tc>
          <w:tcPr>
            <w:tcW w:w="977" w:type="dxa"/>
            <w:tcBorders>
              <w:top w:val="single" w:sz="8" w:space="0" w:color="auto"/>
              <w:left w:val="single" w:sz="8" w:space="0" w:color="auto"/>
              <w:bottom w:val="single" w:sz="8" w:space="0" w:color="auto"/>
              <w:right w:val="single" w:sz="8" w:space="0" w:color="auto"/>
            </w:tcBorders>
            <w:shd w:val="clear" w:color="000000" w:fill="C00000"/>
            <w:vAlign w:val="center"/>
            <w:hideMark/>
          </w:tcPr>
          <w:p w14:paraId="68B55762"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 </w:t>
            </w:r>
          </w:p>
        </w:tc>
        <w:tc>
          <w:tcPr>
            <w:tcW w:w="4538" w:type="dxa"/>
            <w:tcBorders>
              <w:top w:val="single" w:sz="8" w:space="0" w:color="auto"/>
              <w:left w:val="nil"/>
              <w:bottom w:val="single" w:sz="8" w:space="0" w:color="auto"/>
              <w:right w:val="single" w:sz="8" w:space="0" w:color="auto"/>
            </w:tcBorders>
            <w:shd w:val="clear" w:color="000000" w:fill="C00000"/>
            <w:noWrap/>
            <w:vAlign w:val="center"/>
            <w:hideMark/>
          </w:tcPr>
          <w:p w14:paraId="0FE63A53"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TOTAL VARIABLE COST</w:t>
            </w:r>
          </w:p>
        </w:tc>
        <w:tc>
          <w:tcPr>
            <w:tcW w:w="1884" w:type="dxa"/>
            <w:tcBorders>
              <w:top w:val="nil"/>
              <w:left w:val="nil"/>
              <w:bottom w:val="single" w:sz="8" w:space="0" w:color="auto"/>
              <w:right w:val="nil"/>
            </w:tcBorders>
            <w:shd w:val="clear" w:color="000000" w:fill="C00000"/>
            <w:noWrap/>
            <w:vAlign w:val="center"/>
            <w:hideMark/>
          </w:tcPr>
          <w:p w14:paraId="0E582EF6"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3708.5</w:t>
            </w:r>
          </w:p>
        </w:tc>
        <w:tc>
          <w:tcPr>
            <w:tcW w:w="1526" w:type="dxa"/>
            <w:tcBorders>
              <w:top w:val="nil"/>
              <w:left w:val="nil"/>
              <w:bottom w:val="single" w:sz="8" w:space="0" w:color="auto"/>
              <w:right w:val="nil"/>
            </w:tcBorders>
            <w:shd w:val="clear" w:color="000000" w:fill="C00000"/>
            <w:noWrap/>
            <w:vAlign w:val="center"/>
            <w:hideMark/>
          </w:tcPr>
          <w:p w14:paraId="680E5EAB"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 </w:t>
            </w:r>
          </w:p>
        </w:tc>
        <w:tc>
          <w:tcPr>
            <w:tcW w:w="1217" w:type="dxa"/>
            <w:tcBorders>
              <w:top w:val="single" w:sz="8" w:space="0" w:color="auto"/>
              <w:left w:val="nil"/>
              <w:bottom w:val="single" w:sz="8" w:space="0" w:color="auto"/>
              <w:right w:val="single" w:sz="8" w:space="0" w:color="auto"/>
            </w:tcBorders>
            <w:shd w:val="clear" w:color="000000" w:fill="C00000"/>
            <w:noWrap/>
            <w:vAlign w:val="center"/>
            <w:hideMark/>
          </w:tcPr>
          <w:p w14:paraId="0A52B505"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 </w:t>
            </w:r>
          </w:p>
        </w:tc>
        <w:tc>
          <w:tcPr>
            <w:tcW w:w="277" w:type="dxa"/>
            <w:vAlign w:val="center"/>
            <w:hideMark/>
          </w:tcPr>
          <w:p w14:paraId="21F72DB3"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41C5F162" w14:textId="77777777" w:rsidTr="00BE331C">
        <w:trPr>
          <w:trHeight w:val="315"/>
        </w:trPr>
        <w:tc>
          <w:tcPr>
            <w:tcW w:w="977" w:type="dxa"/>
            <w:tcBorders>
              <w:top w:val="nil"/>
              <w:left w:val="single" w:sz="8" w:space="0" w:color="auto"/>
              <w:bottom w:val="single" w:sz="8" w:space="0" w:color="auto"/>
              <w:right w:val="single" w:sz="8" w:space="0" w:color="auto"/>
            </w:tcBorders>
            <w:shd w:val="clear" w:color="000000" w:fill="C00000"/>
            <w:vAlign w:val="center"/>
            <w:hideMark/>
          </w:tcPr>
          <w:p w14:paraId="15489463"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B</w:t>
            </w:r>
          </w:p>
        </w:tc>
        <w:tc>
          <w:tcPr>
            <w:tcW w:w="4538" w:type="dxa"/>
            <w:tcBorders>
              <w:top w:val="nil"/>
              <w:left w:val="nil"/>
              <w:bottom w:val="single" w:sz="8" w:space="0" w:color="auto"/>
              <w:right w:val="single" w:sz="8" w:space="0" w:color="auto"/>
            </w:tcBorders>
            <w:shd w:val="clear" w:color="000000" w:fill="C00000"/>
            <w:noWrap/>
            <w:vAlign w:val="center"/>
            <w:hideMark/>
          </w:tcPr>
          <w:p w14:paraId="1C714739"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FIXED COST</w:t>
            </w:r>
          </w:p>
        </w:tc>
        <w:tc>
          <w:tcPr>
            <w:tcW w:w="1884" w:type="dxa"/>
            <w:tcBorders>
              <w:top w:val="nil"/>
              <w:left w:val="nil"/>
              <w:bottom w:val="single" w:sz="8" w:space="0" w:color="auto"/>
              <w:right w:val="nil"/>
            </w:tcBorders>
            <w:shd w:val="clear" w:color="000000" w:fill="C00000"/>
            <w:noWrap/>
            <w:vAlign w:val="center"/>
            <w:hideMark/>
          </w:tcPr>
          <w:p w14:paraId="40C62475"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 </w:t>
            </w:r>
          </w:p>
        </w:tc>
        <w:tc>
          <w:tcPr>
            <w:tcW w:w="1526" w:type="dxa"/>
            <w:tcBorders>
              <w:top w:val="nil"/>
              <w:left w:val="nil"/>
              <w:bottom w:val="single" w:sz="8" w:space="0" w:color="auto"/>
              <w:right w:val="nil"/>
            </w:tcBorders>
            <w:shd w:val="clear" w:color="000000" w:fill="C00000"/>
            <w:noWrap/>
            <w:vAlign w:val="center"/>
            <w:hideMark/>
          </w:tcPr>
          <w:p w14:paraId="0C7172AD"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 </w:t>
            </w:r>
          </w:p>
        </w:tc>
        <w:tc>
          <w:tcPr>
            <w:tcW w:w="1217" w:type="dxa"/>
            <w:tcBorders>
              <w:top w:val="nil"/>
              <w:left w:val="nil"/>
              <w:bottom w:val="single" w:sz="8" w:space="0" w:color="auto"/>
              <w:right w:val="single" w:sz="8" w:space="0" w:color="auto"/>
            </w:tcBorders>
            <w:shd w:val="clear" w:color="000000" w:fill="C00000"/>
            <w:noWrap/>
            <w:vAlign w:val="center"/>
            <w:hideMark/>
          </w:tcPr>
          <w:p w14:paraId="774905F9"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 </w:t>
            </w:r>
          </w:p>
        </w:tc>
        <w:tc>
          <w:tcPr>
            <w:tcW w:w="277" w:type="dxa"/>
            <w:vAlign w:val="center"/>
            <w:hideMark/>
          </w:tcPr>
          <w:p w14:paraId="47772B53"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55EE53A1" w14:textId="77777777" w:rsidTr="00BE331C">
        <w:trPr>
          <w:trHeight w:val="525"/>
        </w:trPr>
        <w:tc>
          <w:tcPr>
            <w:tcW w:w="977" w:type="dxa"/>
            <w:tcBorders>
              <w:top w:val="nil"/>
              <w:left w:val="single" w:sz="8" w:space="0" w:color="auto"/>
              <w:bottom w:val="single" w:sz="8" w:space="0" w:color="auto"/>
              <w:right w:val="single" w:sz="8" w:space="0" w:color="auto"/>
            </w:tcBorders>
            <w:shd w:val="clear" w:color="000000" w:fill="FFF2CC"/>
            <w:vAlign w:val="center"/>
            <w:hideMark/>
          </w:tcPr>
          <w:p w14:paraId="61CA1B76"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1</w:t>
            </w:r>
          </w:p>
        </w:tc>
        <w:tc>
          <w:tcPr>
            <w:tcW w:w="4538" w:type="dxa"/>
            <w:tcBorders>
              <w:top w:val="nil"/>
              <w:left w:val="nil"/>
              <w:bottom w:val="single" w:sz="8" w:space="0" w:color="auto"/>
              <w:right w:val="single" w:sz="8" w:space="0" w:color="auto"/>
            </w:tcBorders>
            <w:shd w:val="clear" w:color="000000" w:fill="FFF2CC"/>
            <w:noWrap/>
            <w:vAlign w:val="center"/>
            <w:hideMark/>
          </w:tcPr>
          <w:p w14:paraId="218C560F" w14:textId="77777777" w:rsidR="00BE331C" w:rsidRPr="00BE331C" w:rsidRDefault="00BE331C" w:rsidP="00BE331C">
            <w:pPr>
              <w:spacing w:after="0" w:line="240" w:lineRule="auto"/>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Repair &amp; Maintenance</w:t>
            </w:r>
          </w:p>
        </w:tc>
        <w:tc>
          <w:tcPr>
            <w:tcW w:w="1884" w:type="dxa"/>
            <w:tcBorders>
              <w:top w:val="nil"/>
              <w:left w:val="nil"/>
              <w:bottom w:val="nil"/>
              <w:right w:val="nil"/>
            </w:tcBorders>
            <w:shd w:val="clear" w:color="000000" w:fill="FFF2CC"/>
            <w:noWrap/>
            <w:vAlign w:val="center"/>
            <w:hideMark/>
          </w:tcPr>
          <w:p w14:paraId="1FCE4F46"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526" w:type="dxa"/>
            <w:tcBorders>
              <w:top w:val="nil"/>
              <w:left w:val="nil"/>
              <w:bottom w:val="nil"/>
              <w:right w:val="single" w:sz="8" w:space="0" w:color="auto"/>
            </w:tcBorders>
            <w:shd w:val="clear" w:color="000000" w:fill="FFF2CC"/>
            <w:noWrap/>
            <w:vAlign w:val="center"/>
            <w:hideMark/>
          </w:tcPr>
          <w:p w14:paraId="48C3F164"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217" w:type="dxa"/>
            <w:tcBorders>
              <w:top w:val="nil"/>
              <w:left w:val="nil"/>
              <w:bottom w:val="nil"/>
              <w:right w:val="single" w:sz="8" w:space="0" w:color="auto"/>
            </w:tcBorders>
            <w:shd w:val="clear" w:color="000000" w:fill="FFF2CC"/>
            <w:noWrap/>
            <w:vAlign w:val="center"/>
            <w:hideMark/>
          </w:tcPr>
          <w:p w14:paraId="201075AD"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250</w:t>
            </w:r>
          </w:p>
        </w:tc>
        <w:tc>
          <w:tcPr>
            <w:tcW w:w="277" w:type="dxa"/>
            <w:vAlign w:val="center"/>
            <w:hideMark/>
          </w:tcPr>
          <w:p w14:paraId="327F3A5A"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602B923F" w14:textId="77777777" w:rsidTr="00BE331C">
        <w:trPr>
          <w:trHeight w:val="525"/>
        </w:trPr>
        <w:tc>
          <w:tcPr>
            <w:tcW w:w="977" w:type="dxa"/>
            <w:tcBorders>
              <w:top w:val="nil"/>
              <w:left w:val="single" w:sz="8" w:space="0" w:color="auto"/>
              <w:bottom w:val="single" w:sz="8" w:space="0" w:color="auto"/>
              <w:right w:val="single" w:sz="8" w:space="0" w:color="auto"/>
            </w:tcBorders>
            <w:shd w:val="clear" w:color="000000" w:fill="FFF2CC"/>
            <w:vAlign w:val="center"/>
            <w:hideMark/>
          </w:tcPr>
          <w:p w14:paraId="330B2586"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2</w:t>
            </w:r>
          </w:p>
        </w:tc>
        <w:tc>
          <w:tcPr>
            <w:tcW w:w="4538" w:type="dxa"/>
            <w:tcBorders>
              <w:top w:val="nil"/>
              <w:left w:val="nil"/>
              <w:bottom w:val="single" w:sz="8" w:space="0" w:color="auto"/>
              <w:right w:val="single" w:sz="8" w:space="0" w:color="auto"/>
            </w:tcBorders>
            <w:shd w:val="clear" w:color="000000" w:fill="FFF2CC"/>
            <w:noWrap/>
            <w:vAlign w:val="center"/>
            <w:hideMark/>
          </w:tcPr>
          <w:p w14:paraId="4DAB5DF2" w14:textId="77777777" w:rsidR="00BE331C" w:rsidRPr="00BE331C" w:rsidRDefault="00BE331C" w:rsidP="00BE331C">
            <w:pPr>
              <w:spacing w:after="0" w:line="240" w:lineRule="auto"/>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Salaries &amp; Wages</w:t>
            </w:r>
          </w:p>
        </w:tc>
        <w:tc>
          <w:tcPr>
            <w:tcW w:w="1884" w:type="dxa"/>
            <w:tcBorders>
              <w:top w:val="nil"/>
              <w:left w:val="nil"/>
              <w:bottom w:val="nil"/>
              <w:right w:val="nil"/>
            </w:tcBorders>
            <w:shd w:val="clear" w:color="000000" w:fill="FFF2CC"/>
            <w:noWrap/>
            <w:vAlign w:val="center"/>
            <w:hideMark/>
          </w:tcPr>
          <w:p w14:paraId="423FE5B4"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526" w:type="dxa"/>
            <w:tcBorders>
              <w:top w:val="nil"/>
              <w:left w:val="nil"/>
              <w:bottom w:val="nil"/>
              <w:right w:val="single" w:sz="8" w:space="0" w:color="auto"/>
            </w:tcBorders>
            <w:shd w:val="clear" w:color="000000" w:fill="FFF2CC"/>
            <w:noWrap/>
            <w:vAlign w:val="center"/>
            <w:hideMark/>
          </w:tcPr>
          <w:p w14:paraId="285C0D99"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217" w:type="dxa"/>
            <w:tcBorders>
              <w:top w:val="nil"/>
              <w:left w:val="nil"/>
              <w:bottom w:val="nil"/>
              <w:right w:val="single" w:sz="8" w:space="0" w:color="auto"/>
            </w:tcBorders>
            <w:shd w:val="clear" w:color="000000" w:fill="FFF2CC"/>
            <w:noWrap/>
            <w:vAlign w:val="center"/>
            <w:hideMark/>
          </w:tcPr>
          <w:p w14:paraId="6E826CF0"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277" w:type="dxa"/>
            <w:vAlign w:val="center"/>
            <w:hideMark/>
          </w:tcPr>
          <w:p w14:paraId="1C9A2289"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212305E7" w14:textId="77777777" w:rsidTr="00BE331C">
        <w:trPr>
          <w:trHeight w:val="315"/>
        </w:trPr>
        <w:tc>
          <w:tcPr>
            <w:tcW w:w="977" w:type="dxa"/>
            <w:tcBorders>
              <w:top w:val="nil"/>
              <w:left w:val="single" w:sz="8" w:space="0" w:color="auto"/>
              <w:bottom w:val="single" w:sz="8" w:space="0" w:color="auto"/>
              <w:right w:val="single" w:sz="8" w:space="0" w:color="auto"/>
            </w:tcBorders>
            <w:shd w:val="clear" w:color="000000" w:fill="FFF2CC"/>
            <w:vAlign w:val="center"/>
            <w:hideMark/>
          </w:tcPr>
          <w:p w14:paraId="029668BC"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3</w:t>
            </w:r>
          </w:p>
        </w:tc>
        <w:tc>
          <w:tcPr>
            <w:tcW w:w="4538" w:type="dxa"/>
            <w:tcBorders>
              <w:top w:val="nil"/>
              <w:left w:val="nil"/>
              <w:bottom w:val="single" w:sz="8" w:space="0" w:color="auto"/>
              <w:right w:val="single" w:sz="8" w:space="0" w:color="auto"/>
            </w:tcBorders>
            <w:shd w:val="clear" w:color="000000" w:fill="FFF2CC"/>
            <w:noWrap/>
            <w:vAlign w:val="center"/>
            <w:hideMark/>
          </w:tcPr>
          <w:p w14:paraId="5F3CB2B6" w14:textId="77777777" w:rsidR="00BE331C" w:rsidRPr="00BE331C" w:rsidRDefault="00BE331C" w:rsidP="00BE331C">
            <w:pPr>
              <w:spacing w:after="0" w:line="240" w:lineRule="auto"/>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Research &amp; Development</w:t>
            </w:r>
          </w:p>
        </w:tc>
        <w:tc>
          <w:tcPr>
            <w:tcW w:w="1884" w:type="dxa"/>
            <w:tcBorders>
              <w:top w:val="nil"/>
              <w:left w:val="nil"/>
              <w:bottom w:val="nil"/>
              <w:right w:val="nil"/>
            </w:tcBorders>
            <w:shd w:val="clear" w:color="000000" w:fill="FFF2CC"/>
            <w:noWrap/>
            <w:vAlign w:val="center"/>
            <w:hideMark/>
          </w:tcPr>
          <w:p w14:paraId="36A0D5B9"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526" w:type="dxa"/>
            <w:tcBorders>
              <w:top w:val="nil"/>
              <w:left w:val="nil"/>
              <w:bottom w:val="nil"/>
              <w:right w:val="single" w:sz="8" w:space="0" w:color="auto"/>
            </w:tcBorders>
            <w:shd w:val="clear" w:color="000000" w:fill="FFF2CC"/>
            <w:noWrap/>
            <w:vAlign w:val="center"/>
            <w:hideMark/>
          </w:tcPr>
          <w:p w14:paraId="5333F060"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217" w:type="dxa"/>
            <w:tcBorders>
              <w:top w:val="nil"/>
              <w:left w:val="nil"/>
              <w:bottom w:val="nil"/>
              <w:right w:val="single" w:sz="8" w:space="0" w:color="auto"/>
            </w:tcBorders>
            <w:shd w:val="clear" w:color="000000" w:fill="FFF2CC"/>
            <w:noWrap/>
            <w:vAlign w:val="center"/>
            <w:hideMark/>
          </w:tcPr>
          <w:p w14:paraId="0A99685F"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277" w:type="dxa"/>
            <w:vAlign w:val="center"/>
            <w:hideMark/>
          </w:tcPr>
          <w:p w14:paraId="3A45C1A7"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47E5BE75" w14:textId="77777777" w:rsidTr="00BE331C">
        <w:trPr>
          <w:trHeight w:val="630"/>
        </w:trPr>
        <w:tc>
          <w:tcPr>
            <w:tcW w:w="977" w:type="dxa"/>
            <w:tcBorders>
              <w:top w:val="nil"/>
              <w:left w:val="single" w:sz="8" w:space="0" w:color="auto"/>
              <w:bottom w:val="single" w:sz="8" w:space="0" w:color="auto"/>
              <w:right w:val="single" w:sz="8" w:space="0" w:color="auto"/>
            </w:tcBorders>
            <w:shd w:val="clear" w:color="000000" w:fill="FFF2CC"/>
            <w:vAlign w:val="center"/>
            <w:hideMark/>
          </w:tcPr>
          <w:p w14:paraId="57A6276A"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4</w:t>
            </w:r>
          </w:p>
        </w:tc>
        <w:tc>
          <w:tcPr>
            <w:tcW w:w="4538" w:type="dxa"/>
            <w:tcBorders>
              <w:top w:val="nil"/>
              <w:left w:val="nil"/>
              <w:bottom w:val="single" w:sz="8" w:space="0" w:color="auto"/>
              <w:right w:val="single" w:sz="8" w:space="0" w:color="auto"/>
            </w:tcBorders>
            <w:shd w:val="clear" w:color="000000" w:fill="FFF2CC"/>
            <w:noWrap/>
            <w:vAlign w:val="center"/>
            <w:hideMark/>
          </w:tcPr>
          <w:p w14:paraId="1C42E5B3" w14:textId="77777777" w:rsidR="00BE331C" w:rsidRPr="00BE331C" w:rsidRDefault="00BE331C" w:rsidP="00BE331C">
            <w:pPr>
              <w:spacing w:after="0" w:line="240" w:lineRule="auto"/>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Transportation &amp; Clearance</w:t>
            </w:r>
          </w:p>
        </w:tc>
        <w:tc>
          <w:tcPr>
            <w:tcW w:w="1884" w:type="dxa"/>
            <w:tcBorders>
              <w:top w:val="nil"/>
              <w:left w:val="nil"/>
              <w:bottom w:val="nil"/>
              <w:right w:val="nil"/>
            </w:tcBorders>
            <w:shd w:val="clear" w:color="000000" w:fill="FFF2CC"/>
            <w:noWrap/>
            <w:vAlign w:val="center"/>
            <w:hideMark/>
          </w:tcPr>
          <w:p w14:paraId="4D72D5D9"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526" w:type="dxa"/>
            <w:tcBorders>
              <w:top w:val="nil"/>
              <w:left w:val="nil"/>
              <w:bottom w:val="nil"/>
              <w:right w:val="single" w:sz="8" w:space="0" w:color="auto"/>
            </w:tcBorders>
            <w:shd w:val="clear" w:color="000000" w:fill="FFF2CC"/>
            <w:noWrap/>
            <w:vAlign w:val="center"/>
            <w:hideMark/>
          </w:tcPr>
          <w:p w14:paraId="4982CD28"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217" w:type="dxa"/>
            <w:tcBorders>
              <w:top w:val="nil"/>
              <w:left w:val="nil"/>
              <w:bottom w:val="nil"/>
              <w:right w:val="single" w:sz="8" w:space="0" w:color="auto"/>
            </w:tcBorders>
            <w:shd w:val="clear" w:color="000000" w:fill="FFF2CC"/>
            <w:noWrap/>
            <w:vAlign w:val="center"/>
            <w:hideMark/>
          </w:tcPr>
          <w:p w14:paraId="3A0563E1"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277" w:type="dxa"/>
            <w:vAlign w:val="center"/>
            <w:hideMark/>
          </w:tcPr>
          <w:p w14:paraId="7BD57B3D"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716EC17C" w14:textId="77777777" w:rsidTr="00BE331C">
        <w:trPr>
          <w:trHeight w:val="525"/>
        </w:trPr>
        <w:tc>
          <w:tcPr>
            <w:tcW w:w="977" w:type="dxa"/>
            <w:tcBorders>
              <w:top w:val="nil"/>
              <w:left w:val="single" w:sz="8" w:space="0" w:color="auto"/>
              <w:bottom w:val="single" w:sz="8" w:space="0" w:color="auto"/>
              <w:right w:val="single" w:sz="8" w:space="0" w:color="auto"/>
            </w:tcBorders>
            <w:shd w:val="clear" w:color="000000" w:fill="FFF2CC"/>
            <w:vAlign w:val="center"/>
            <w:hideMark/>
          </w:tcPr>
          <w:p w14:paraId="53C86C8A"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5</w:t>
            </w:r>
          </w:p>
        </w:tc>
        <w:tc>
          <w:tcPr>
            <w:tcW w:w="4538" w:type="dxa"/>
            <w:tcBorders>
              <w:top w:val="nil"/>
              <w:left w:val="nil"/>
              <w:bottom w:val="nil"/>
              <w:right w:val="single" w:sz="8" w:space="0" w:color="auto"/>
            </w:tcBorders>
            <w:shd w:val="clear" w:color="000000" w:fill="FFF2CC"/>
            <w:noWrap/>
            <w:vAlign w:val="center"/>
            <w:hideMark/>
          </w:tcPr>
          <w:p w14:paraId="4AF8C266" w14:textId="77777777" w:rsidR="00BE331C" w:rsidRPr="00BE331C" w:rsidRDefault="00BE331C" w:rsidP="00BE331C">
            <w:pPr>
              <w:spacing w:after="0" w:line="240" w:lineRule="auto"/>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Corporate Overheads</w:t>
            </w:r>
          </w:p>
        </w:tc>
        <w:tc>
          <w:tcPr>
            <w:tcW w:w="1884" w:type="dxa"/>
            <w:tcBorders>
              <w:top w:val="nil"/>
              <w:left w:val="nil"/>
              <w:bottom w:val="nil"/>
              <w:right w:val="nil"/>
            </w:tcBorders>
            <w:shd w:val="clear" w:color="000000" w:fill="FFF2CC"/>
            <w:noWrap/>
            <w:vAlign w:val="center"/>
            <w:hideMark/>
          </w:tcPr>
          <w:p w14:paraId="44469BD8"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526" w:type="dxa"/>
            <w:tcBorders>
              <w:top w:val="nil"/>
              <w:left w:val="nil"/>
              <w:bottom w:val="nil"/>
              <w:right w:val="single" w:sz="8" w:space="0" w:color="auto"/>
            </w:tcBorders>
            <w:shd w:val="clear" w:color="000000" w:fill="FFF2CC"/>
            <w:noWrap/>
            <w:vAlign w:val="center"/>
            <w:hideMark/>
          </w:tcPr>
          <w:p w14:paraId="63D590AC"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1217" w:type="dxa"/>
            <w:tcBorders>
              <w:top w:val="nil"/>
              <w:left w:val="nil"/>
              <w:bottom w:val="nil"/>
              <w:right w:val="single" w:sz="8" w:space="0" w:color="auto"/>
            </w:tcBorders>
            <w:shd w:val="clear" w:color="000000" w:fill="FFF2CC"/>
            <w:noWrap/>
            <w:vAlign w:val="center"/>
            <w:hideMark/>
          </w:tcPr>
          <w:p w14:paraId="131C0335" w14:textId="77777777" w:rsidR="00BE331C" w:rsidRPr="00BE331C" w:rsidRDefault="00BE331C" w:rsidP="00BE331C">
            <w:pPr>
              <w:spacing w:after="0" w:line="240" w:lineRule="auto"/>
              <w:jc w:val="center"/>
              <w:rPr>
                <w:rFonts w:ascii="Arial" w:eastAsia="Times New Roman" w:hAnsi="Arial" w:cs="Arial"/>
                <w:color w:val="000000"/>
                <w:sz w:val="20"/>
                <w:szCs w:val="20"/>
                <w:lang w:eastAsia="en-IN"/>
              </w:rPr>
            </w:pPr>
            <w:r w:rsidRPr="00BE331C">
              <w:rPr>
                <w:rFonts w:ascii="Arial" w:eastAsia="Times New Roman" w:hAnsi="Arial" w:cs="Arial"/>
                <w:color w:val="000000"/>
                <w:sz w:val="20"/>
                <w:szCs w:val="20"/>
                <w:lang w:eastAsia="en-IN"/>
              </w:rPr>
              <w:t> </w:t>
            </w:r>
          </w:p>
        </w:tc>
        <w:tc>
          <w:tcPr>
            <w:tcW w:w="277" w:type="dxa"/>
            <w:vAlign w:val="center"/>
            <w:hideMark/>
          </w:tcPr>
          <w:p w14:paraId="34B3D13C"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793ADD69" w14:textId="77777777" w:rsidTr="00BE331C">
        <w:trPr>
          <w:trHeight w:val="315"/>
        </w:trPr>
        <w:tc>
          <w:tcPr>
            <w:tcW w:w="977" w:type="dxa"/>
            <w:tcBorders>
              <w:top w:val="nil"/>
              <w:left w:val="single" w:sz="8" w:space="0" w:color="auto"/>
              <w:bottom w:val="single" w:sz="8" w:space="0" w:color="auto"/>
              <w:right w:val="nil"/>
            </w:tcBorders>
            <w:shd w:val="clear" w:color="000000" w:fill="C00000"/>
            <w:vAlign w:val="center"/>
            <w:hideMark/>
          </w:tcPr>
          <w:p w14:paraId="4101B852"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 </w:t>
            </w:r>
          </w:p>
        </w:tc>
        <w:tc>
          <w:tcPr>
            <w:tcW w:w="4538" w:type="dxa"/>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7A08E871"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TOTAL FIXED COST</w:t>
            </w:r>
          </w:p>
        </w:tc>
        <w:tc>
          <w:tcPr>
            <w:tcW w:w="1884" w:type="dxa"/>
            <w:tcBorders>
              <w:top w:val="single" w:sz="8" w:space="0" w:color="auto"/>
              <w:left w:val="nil"/>
              <w:bottom w:val="nil"/>
              <w:right w:val="nil"/>
            </w:tcBorders>
            <w:shd w:val="clear" w:color="000000" w:fill="FFF2CC"/>
            <w:noWrap/>
            <w:vAlign w:val="center"/>
            <w:hideMark/>
          </w:tcPr>
          <w:p w14:paraId="42CA4245" w14:textId="77777777" w:rsidR="00BE331C" w:rsidRPr="00BE331C" w:rsidRDefault="00BE331C" w:rsidP="00BE331C">
            <w:pPr>
              <w:spacing w:after="0" w:line="240" w:lineRule="auto"/>
              <w:jc w:val="center"/>
              <w:rPr>
                <w:rFonts w:ascii="Arial" w:eastAsia="Times New Roman" w:hAnsi="Arial" w:cs="Arial"/>
                <w:b/>
                <w:bCs/>
                <w:color w:val="000000"/>
                <w:sz w:val="20"/>
                <w:szCs w:val="20"/>
                <w:lang w:eastAsia="en-IN"/>
              </w:rPr>
            </w:pPr>
            <w:r w:rsidRPr="00BE331C">
              <w:rPr>
                <w:rFonts w:ascii="Arial" w:eastAsia="Times New Roman" w:hAnsi="Arial" w:cs="Arial"/>
                <w:b/>
                <w:bCs/>
                <w:color w:val="000000"/>
                <w:sz w:val="20"/>
                <w:szCs w:val="20"/>
                <w:lang w:eastAsia="en-IN"/>
              </w:rPr>
              <w:t> </w:t>
            </w:r>
          </w:p>
        </w:tc>
        <w:tc>
          <w:tcPr>
            <w:tcW w:w="1526" w:type="dxa"/>
            <w:tcBorders>
              <w:top w:val="single" w:sz="8" w:space="0" w:color="auto"/>
              <w:left w:val="nil"/>
              <w:bottom w:val="nil"/>
              <w:right w:val="single" w:sz="8" w:space="0" w:color="auto"/>
            </w:tcBorders>
            <w:shd w:val="clear" w:color="000000" w:fill="FFF2CC"/>
            <w:noWrap/>
            <w:vAlign w:val="center"/>
            <w:hideMark/>
          </w:tcPr>
          <w:p w14:paraId="645D176C" w14:textId="77777777" w:rsidR="00BE331C" w:rsidRPr="00BE331C" w:rsidRDefault="00BE331C" w:rsidP="00BE331C">
            <w:pPr>
              <w:spacing w:after="0" w:line="240" w:lineRule="auto"/>
              <w:jc w:val="center"/>
              <w:rPr>
                <w:rFonts w:ascii="Arial" w:eastAsia="Times New Roman" w:hAnsi="Arial" w:cs="Arial"/>
                <w:b/>
                <w:bCs/>
                <w:color w:val="000000"/>
                <w:sz w:val="20"/>
                <w:szCs w:val="20"/>
                <w:lang w:eastAsia="en-IN"/>
              </w:rPr>
            </w:pPr>
            <w:r w:rsidRPr="00BE331C">
              <w:rPr>
                <w:rFonts w:ascii="Arial" w:eastAsia="Times New Roman" w:hAnsi="Arial" w:cs="Arial"/>
                <w:b/>
                <w:bCs/>
                <w:color w:val="000000"/>
                <w:sz w:val="20"/>
                <w:szCs w:val="20"/>
                <w:lang w:eastAsia="en-IN"/>
              </w:rPr>
              <w:t> </w:t>
            </w:r>
          </w:p>
        </w:tc>
        <w:tc>
          <w:tcPr>
            <w:tcW w:w="1217" w:type="dxa"/>
            <w:tcBorders>
              <w:top w:val="single" w:sz="8" w:space="0" w:color="auto"/>
              <w:left w:val="nil"/>
              <w:bottom w:val="single" w:sz="8" w:space="0" w:color="auto"/>
              <w:right w:val="single" w:sz="8" w:space="0" w:color="auto"/>
            </w:tcBorders>
            <w:shd w:val="clear" w:color="000000" w:fill="C00000"/>
            <w:noWrap/>
            <w:vAlign w:val="center"/>
            <w:hideMark/>
          </w:tcPr>
          <w:p w14:paraId="62587993"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250</w:t>
            </w:r>
          </w:p>
        </w:tc>
        <w:tc>
          <w:tcPr>
            <w:tcW w:w="277" w:type="dxa"/>
            <w:vAlign w:val="center"/>
            <w:hideMark/>
          </w:tcPr>
          <w:p w14:paraId="773CF974"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4093F961" w14:textId="77777777" w:rsidTr="00BE331C">
        <w:trPr>
          <w:trHeight w:val="315"/>
        </w:trPr>
        <w:tc>
          <w:tcPr>
            <w:tcW w:w="977" w:type="dxa"/>
            <w:tcBorders>
              <w:top w:val="nil"/>
              <w:left w:val="single" w:sz="8" w:space="0" w:color="auto"/>
              <w:bottom w:val="single" w:sz="8" w:space="0" w:color="auto"/>
              <w:right w:val="nil"/>
            </w:tcBorders>
            <w:shd w:val="clear" w:color="000000" w:fill="C00000"/>
            <w:vAlign w:val="center"/>
            <w:hideMark/>
          </w:tcPr>
          <w:p w14:paraId="624CF22A"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C</w:t>
            </w:r>
          </w:p>
        </w:tc>
        <w:tc>
          <w:tcPr>
            <w:tcW w:w="4538" w:type="dxa"/>
            <w:tcBorders>
              <w:top w:val="nil"/>
              <w:left w:val="single" w:sz="8" w:space="0" w:color="auto"/>
              <w:bottom w:val="single" w:sz="8" w:space="0" w:color="auto"/>
              <w:right w:val="single" w:sz="8" w:space="0" w:color="auto"/>
            </w:tcBorders>
            <w:shd w:val="clear" w:color="000000" w:fill="C00000"/>
            <w:noWrap/>
            <w:vAlign w:val="center"/>
            <w:hideMark/>
          </w:tcPr>
          <w:p w14:paraId="3CF31A30"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VARIABLE + FIXED COST</w:t>
            </w:r>
          </w:p>
        </w:tc>
        <w:tc>
          <w:tcPr>
            <w:tcW w:w="1884" w:type="dxa"/>
            <w:tcBorders>
              <w:top w:val="nil"/>
              <w:left w:val="nil"/>
              <w:bottom w:val="nil"/>
              <w:right w:val="nil"/>
            </w:tcBorders>
            <w:shd w:val="clear" w:color="000000" w:fill="FFF2CC"/>
            <w:noWrap/>
            <w:vAlign w:val="center"/>
            <w:hideMark/>
          </w:tcPr>
          <w:p w14:paraId="5540709D" w14:textId="77777777" w:rsidR="00BE331C" w:rsidRPr="00BE331C" w:rsidRDefault="00BE331C" w:rsidP="00BE331C">
            <w:pPr>
              <w:spacing w:after="0" w:line="240" w:lineRule="auto"/>
              <w:jc w:val="center"/>
              <w:rPr>
                <w:rFonts w:ascii="Arial" w:eastAsia="Times New Roman" w:hAnsi="Arial" w:cs="Arial"/>
                <w:b/>
                <w:bCs/>
                <w:color w:val="000000"/>
                <w:sz w:val="20"/>
                <w:szCs w:val="20"/>
                <w:lang w:eastAsia="en-IN"/>
              </w:rPr>
            </w:pPr>
            <w:r w:rsidRPr="00BE331C">
              <w:rPr>
                <w:rFonts w:ascii="Arial" w:eastAsia="Times New Roman" w:hAnsi="Arial" w:cs="Arial"/>
                <w:b/>
                <w:bCs/>
                <w:color w:val="000000"/>
                <w:sz w:val="20"/>
                <w:szCs w:val="20"/>
                <w:lang w:eastAsia="en-IN"/>
              </w:rPr>
              <w:t> </w:t>
            </w:r>
          </w:p>
        </w:tc>
        <w:tc>
          <w:tcPr>
            <w:tcW w:w="1526" w:type="dxa"/>
            <w:tcBorders>
              <w:top w:val="nil"/>
              <w:left w:val="nil"/>
              <w:bottom w:val="nil"/>
              <w:right w:val="single" w:sz="8" w:space="0" w:color="auto"/>
            </w:tcBorders>
            <w:shd w:val="clear" w:color="000000" w:fill="FFF2CC"/>
            <w:noWrap/>
            <w:vAlign w:val="center"/>
            <w:hideMark/>
          </w:tcPr>
          <w:p w14:paraId="242D1453" w14:textId="77777777" w:rsidR="00BE331C" w:rsidRPr="00BE331C" w:rsidRDefault="00BE331C" w:rsidP="00BE331C">
            <w:pPr>
              <w:spacing w:after="0" w:line="240" w:lineRule="auto"/>
              <w:jc w:val="center"/>
              <w:rPr>
                <w:rFonts w:ascii="Arial" w:eastAsia="Times New Roman" w:hAnsi="Arial" w:cs="Arial"/>
                <w:b/>
                <w:bCs/>
                <w:color w:val="000000"/>
                <w:sz w:val="20"/>
                <w:szCs w:val="20"/>
                <w:lang w:eastAsia="en-IN"/>
              </w:rPr>
            </w:pPr>
            <w:r w:rsidRPr="00BE331C">
              <w:rPr>
                <w:rFonts w:ascii="Arial" w:eastAsia="Times New Roman" w:hAnsi="Arial" w:cs="Arial"/>
                <w:b/>
                <w:bCs/>
                <w:color w:val="000000"/>
                <w:sz w:val="20"/>
                <w:szCs w:val="20"/>
                <w:lang w:eastAsia="en-IN"/>
              </w:rPr>
              <w:t> </w:t>
            </w:r>
          </w:p>
        </w:tc>
        <w:tc>
          <w:tcPr>
            <w:tcW w:w="1217" w:type="dxa"/>
            <w:tcBorders>
              <w:top w:val="nil"/>
              <w:left w:val="nil"/>
              <w:bottom w:val="single" w:sz="8" w:space="0" w:color="auto"/>
              <w:right w:val="single" w:sz="8" w:space="0" w:color="auto"/>
            </w:tcBorders>
            <w:shd w:val="clear" w:color="000000" w:fill="C00000"/>
            <w:noWrap/>
            <w:vAlign w:val="center"/>
            <w:hideMark/>
          </w:tcPr>
          <w:p w14:paraId="70716D18"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3958.5</w:t>
            </w:r>
          </w:p>
        </w:tc>
        <w:tc>
          <w:tcPr>
            <w:tcW w:w="277" w:type="dxa"/>
            <w:vAlign w:val="center"/>
            <w:hideMark/>
          </w:tcPr>
          <w:p w14:paraId="4A7333B8"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756D81EA" w14:textId="77777777" w:rsidTr="00BE331C">
        <w:trPr>
          <w:trHeight w:val="315"/>
        </w:trPr>
        <w:tc>
          <w:tcPr>
            <w:tcW w:w="977" w:type="dxa"/>
            <w:tcBorders>
              <w:top w:val="nil"/>
              <w:left w:val="single" w:sz="8" w:space="0" w:color="auto"/>
              <w:bottom w:val="single" w:sz="8" w:space="0" w:color="auto"/>
              <w:right w:val="nil"/>
            </w:tcBorders>
            <w:shd w:val="clear" w:color="000000" w:fill="C00000"/>
            <w:vAlign w:val="center"/>
            <w:hideMark/>
          </w:tcPr>
          <w:p w14:paraId="07D2C86C"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D</w:t>
            </w:r>
          </w:p>
        </w:tc>
        <w:tc>
          <w:tcPr>
            <w:tcW w:w="4538" w:type="dxa"/>
            <w:tcBorders>
              <w:top w:val="nil"/>
              <w:left w:val="single" w:sz="8" w:space="0" w:color="auto"/>
              <w:bottom w:val="single" w:sz="8" w:space="0" w:color="auto"/>
              <w:right w:val="single" w:sz="8" w:space="0" w:color="auto"/>
            </w:tcBorders>
            <w:shd w:val="clear" w:color="000000" w:fill="C00000"/>
            <w:noWrap/>
            <w:vAlign w:val="center"/>
            <w:hideMark/>
          </w:tcPr>
          <w:p w14:paraId="3C5F83F8"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INTEREST ON WORKING CAPITAL</w:t>
            </w:r>
          </w:p>
        </w:tc>
        <w:tc>
          <w:tcPr>
            <w:tcW w:w="1884" w:type="dxa"/>
            <w:tcBorders>
              <w:top w:val="nil"/>
              <w:left w:val="nil"/>
              <w:bottom w:val="nil"/>
              <w:right w:val="nil"/>
            </w:tcBorders>
            <w:shd w:val="clear" w:color="000000" w:fill="FFF2CC"/>
            <w:noWrap/>
            <w:vAlign w:val="center"/>
            <w:hideMark/>
          </w:tcPr>
          <w:p w14:paraId="3756856E" w14:textId="77777777" w:rsidR="00BE331C" w:rsidRPr="00BE331C" w:rsidRDefault="00BE331C" w:rsidP="00BE331C">
            <w:pPr>
              <w:spacing w:after="0" w:line="240" w:lineRule="auto"/>
              <w:jc w:val="center"/>
              <w:rPr>
                <w:rFonts w:ascii="Arial" w:eastAsia="Times New Roman" w:hAnsi="Arial" w:cs="Arial"/>
                <w:b/>
                <w:bCs/>
                <w:color w:val="000000"/>
                <w:sz w:val="20"/>
                <w:szCs w:val="20"/>
                <w:lang w:eastAsia="en-IN"/>
              </w:rPr>
            </w:pPr>
            <w:r w:rsidRPr="00BE331C">
              <w:rPr>
                <w:rFonts w:ascii="Arial" w:eastAsia="Times New Roman" w:hAnsi="Arial" w:cs="Arial"/>
                <w:b/>
                <w:bCs/>
                <w:color w:val="000000"/>
                <w:sz w:val="20"/>
                <w:szCs w:val="20"/>
                <w:lang w:eastAsia="en-IN"/>
              </w:rPr>
              <w:t> </w:t>
            </w:r>
          </w:p>
        </w:tc>
        <w:tc>
          <w:tcPr>
            <w:tcW w:w="1526" w:type="dxa"/>
            <w:tcBorders>
              <w:top w:val="nil"/>
              <w:left w:val="nil"/>
              <w:bottom w:val="nil"/>
              <w:right w:val="single" w:sz="8" w:space="0" w:color="auto"/>
            </w:tcBorders>
            <w:shd w:val="clear" w:color="000000" w:fill="FFF2CC"/>
            <w:noWrap/>
            <w:vAlign w:val="center"/>
            <w:hideMark/>
          </w:tcPr>
          <w:p w14:paraId="0D49999E" w14:textId="77777777" w:rsidR="00BE331C" w:rsidRPr="00BE331C" w:rsidRDefault="00BE331C" w:rsidP="00BE331C">
            <w:pPr>
              <w:spacing w:after="0" w:line="240" w:lineRule="auto"/>
              <w:jc w:val="center"/>
              <w:rPr>
                <w:rFonts w:ascii="Arial" w:eastAsia="Times New Roman" w:hAnsi="Arial" w:cs="Arial"/>
                <w:b/>
                <w:bCs/>
                <w:color w:val="000000"/>
                <w:sz w:val="20"/>
                <w:szCs w:val="20"/>
                <w:lang w:eastAsia="en-IN"/>
              </w:rPr>
            </w:pPr>
            <w:r w:rsidRPr="00BE331C">
              <w:rPr>
                <w:rFonts w:ascii="Arial" w:eastAsia="Times New Roman" w:hAnsi="Arial" w:cs="Arial"/>
                <w:b/>
                <w:bCs/>
                <w:color w:val="000000"/>
                <w:sz w:val="20"/>
                <w:szCs w:val="20"/>
                <w:lang w:eastAsia="en-IN"/>
              </w:rPr>
              <w:t> </w:t>
            </w:r>
          </w:p>
        </w:tc>
        <w:tc>
          <w:tcPr>
            <w:tcW w:w="1217" w:type="dxa"/>
            <w:tcBorders>
              <w:top w:val="nil"/>
              <w:left w:val="nil"/>
              <w:bottom w:val="single" w:sz="8" w:space="0" w:color="auto"/>
              <w:right w:val="single" w:sz="8" w:space="0" w:color="auto"/>
            </w:tcBorders>
            <w:shd w:val="clear" w:color="000000" w:fill="C00000"/>
            <w:noWrap/>
            <w:vAlign w:val="center"/>
            <w:hideMark/>
          </w:tcPr>
          <w:p w14:paraId="5B96EEE8"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20</w:t>
            </w:r>
          </w:p>
        </w:tc>
        <w:tc>
          <w:tcPr>
            <w:tcW w:w="277" w:type="dxa"/>
            <w:vAlign w:val="center"/>
            <w:hideMark/>
          </w:tcPr>
          <w:p w14:paraId="48581013"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22FE5DC0" w14:textId="77777777" w:rsidTr="00BE331C">
        <w:trPr>
          <w:trHeight w:val="315"/>
        </w:trPr>
        <w:tc>
          <w:tcPr>
            <w:tcW w:w="977" w:type="dxa"/>
            <w:tcBorders>
              <w:top w:val="nil"/>
              <w:left w:val="single" w:sz="8" w:space="0" w:color="auto"/>
              <w:bottom w:val="single" w:sz="8" w:space="0" w:color="auto"/>
              <w:right w:val="nil"/>
            </w:tcBorders>
            <w:shd w:val="clear" w:color="000000" w:fill="C00000"/>
            <w:vAlign w:val="center"/>
            <w:hideMark/>
          </w:tcPr>
          <w:p w14:paraId="051DE61F"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E</w:t>
            </w:r>
          </w:p>
        </w:tc>
        <w:tc>
          <w:tcPr>
            <w:tcW w:w="4538" w:type="dxa"/>
            <w:tcBorders>
              <w:top w:val="nil"/>
              <w:left w:val="single" w:sz="8" w:space="0" w:color="auto"/>
              <w:bottom w:val="single" w:sz="8" w:space="0" w:color="auto"/>
              <w:right w:val="single" w:sz="8" w:space="0" w:color="auto"/>
            </w:tcBorders>
            <w:shd w:val="clear" w:color="000000" w:fill="C00000"/>
            <w:noWrap/>
            <w:vAlign w:val="center"/>
            <w:hideMark/>
          </w:tcPr>
          <w:p w14:paraId="6711ED54"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CASH MANUFACTURING COST</w:t>
            </w:r>
          </w:p>
        </w:tc>
        <w:tc>
          <w:tcPr>
            <w:tcW w:w="1884" w:type="dxa"/>
            <w:tcBorders>
              <w:top w:val="nil"/>
              <w:left w:val="nil"/>
              <w:bottom w:val="nil"/>
              <w:right w:val="nil"/>
            </w:tcBorders>
            <w:shd w:val="clear" w:color="000000" w:fill="FFF2CC"/>
            <w:noWrap/>
            <w:vAlign w:val="center"/>
            <w:hideMark/>
          </w:tcPr>
          <w:p w14:paraId="35CAA6F4" w14:textId="77777777" w:rsidR="00BE331C" w:rsidRPr="00BE331C" w:rsidRDefault="00BE331C" w:rsidP="00BE331C">
            <w:pPr>
              <w:spacing w:after="0" w:line="240" w:lineRule="auto"/>
              <w:jc w:val="center"/>
              <w:rPr>
                <w:rFonts w:ascii="Arial" w:eastAsia="Times New Roman" w:hAnsi="Arial" w:cs="Arial"/>
                <w:b/>
                <w:bCs/>
                <w:color w:val="000000"/>
                <w:sz w:val="20"/>
                <w:szCs w:val="20"/>
                <w:lang w:eastAsia="en-IN"/>
              </w:rPr>
            </w:pPr>
            <w:r w:rsidRPr="00BE331C">
              <w:rPr>
                <w:rFonts w:ascii="Arial" w:eastAsia="Times New Roman" w:hAnsi="Arial" w:cs="Arial"/>
                <w:b/>
                <w:bCs/>
                <w:color w:val="000000"/>
                <w:sz w:val="20"/>
                <w:szCs w:val="20"/>
                <w:lang w:eastAsia="en-IN"/>
              </w:rPr>
              <w:t> </w:t>
            </w:r>
          </w:p>
        </w:tc>
        <w:tc>
          <w:tcPr>
            <w:tcW w:w="1526" w:type="dxa"/>
            <w:tcBorders>
              <w:top w:val="nil"/>
              <w:left w:val="nil"/>
              <w:bottom w:val="nil"/>
              <w:right w:val="single" w:sz="8" w:space="0" w:color="auto"/>
            </w:tcBorders>
            <w:shd w:val="clear" w:color="000000" w:fill="FFF2CC"/>
            <w:noWrap/>
            <w:vAlign w:val="center"/>
            <w:hideMark/>
          </w:tcPr>
          <w:p w14:paraId="3A73A6A6" w14:textId="77777777" w:rsidR="00BE331C" w:rsidRPr="00BE331C" w:rsidRDefault="00BE331C" w:rsidP="00BE331C">
            <w:pPr>
              <w:spacing w:after="0" w:line="240" w:lineRule="auto"/>
              <w:jc w:val="center"/>
              <w:rPr>
                <w:rFonts w:ascii="Arial" w:eastAsia="Times New Roman" w:hAnsi="Arial" w:cs="Arial"/>
                <w:b/>
                <w:bCs/>
                <w:color w:val="000000"/>
                <w:sz w:val="20"/>
                <w:szCs w:val="20"/>
                <w:lang w:eastAsia="en-IN"/>
              </w:rPr>
            </w:pPr>
            <w:r w:rsidRPr="00BE331C">
              <w:rPr>
                <w:rFonts w:ascii="Arial" w:eastAsia="Times New Roman" w:hAnsi="Arial" w:cs="Arial"/>
                <w:b/>
                <w:bCs/>
                <w:color w:val="000000"/>
                <w:sz w:val="20"/>
                <w:szCs w:val="20"/>
                <w:lang w:eastAsia="en-IN"/>
              </w:rPr>
              <w:t> </w:t>
            </w:r>
          </w:p>
        </w:tc>
        <w:tc>
          <w:tcPr>
            <w:tcW w:w="1217" w:type="dxa"/>
            <w:tcBorders>
              <w:top w:val="nil"/>
              <w:left w:val="nil"/>
              <w:bottom w:val="single" w:sz="8" w:space="0" w:color="auto"/>
              <w:right w:val="single" w:sz="8" w:space="0" w:color="auto"/>
            </w:tcBorders>
            <w:shd w:val="clear" w:color="000000" w:fill="C00000"/>
            <w:noWrap/>
            <w:vAlign w:val="center"/>
            <w:hideMark/>
          </w:tcPr>
          <w:p w14:paraId="01CCF724"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3978.5</w:t>
            </w:r>
          </w:p>
        </w:tc>
        <w:tc>
          <w:tcPr>
            <w:tcW w:w="277" w:type="dxa"/>
            <w:vAlign w:val="center"/>
            <w:hideMark/>
          </w:tcPr>
          <w:p w14:paraId="2F31C279"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4C64663E" w14:textId="77777777" w:rsidTr="00BE331C">
        <w:trPr>
          <w:trHeight w:val="315"/>
        </w:trPr>
        <w:tc>
          <w:tcPr>
            <w:tcW w:w="977" w:type="dxa"/>
            <w:tcBorders>
              <w:top w:val="nil"/>
              <w:left w:val="single" w:sz="8" w:space="0" w:color="auto"/>
              <w:bottom w:val="single" w:sz="8" w:space="0" w:color="auto"/>
              <w:right w:val="nil"/>
            </w:tcBorders>
            <w:shd w:val="clear" w:color="000000" w:fill="C00000"/>
            <w:vAlign w:val="center"/>
            <w:hideMark/>
          </w:tcPr>
          <w:p w14:paraId="135F454D"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F</w:t>
            </w:r>
          </w:p>
        </w:tc>
        <w:tc>
          <w:tcPr>
            <w:tcW w:w="4538" w:type="dxa"/>
            <w:tcBorders>
              <w:top w:val="nil"/>
              <w:left w:val="single" w:sz="8" w:space="0" w:color="auto"/>
              <w:bottom w:val="single" w:sz="8" w:space="0" w:color="auto"/>
              <w:right w:val="single" w:sz="8" w:space="0" w:color="auto"/>
            </w:tcBorders>
            <w:shd w:val="clear" w:color="000000" w:fill="C00000"/>
            <w:noWrap/>
            <w:vAlign w:val="center"/>
            <w:hideMark/>
          </w:tcPr>
          <w:p w14:paraId="48F25771"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DEPRECIATION</w:t>
            </w:r>
          </w:p>
        </w:tc>
        <w:tc>
          <w:tcPr>
            <w:tcW w:w="1884" w:type="dxa"/>
            <w:tcBorders>
              <w:top w:val="nil"/>
              <w:left w:val="nil"/>
              <w:bottom w:val="single" w:sz="8" w:space="0" w:color="auto"/>
              <w:right w:val="nil"/>
            </w:tcBorders>
            <w:shd w:val="clear" w:color="000000" w:fill="FFF2CC"/>
            <w:noWrap/>
            <w:vAlign w:val="center"/>
            <w:hideMark/>
          </w:tcPr>
          <w:p w14:paraId="141153EF" w14:textId="77777777" w:rsidR="00BE331C" w:rsidRPr="00BE331C" w:rsidRDefault="00BE331C" w:rsidP="00BE331C">
            <w:pPr>
              <w:spacing w:after="0" w:line="240" w:lineRule="auto"/>
              <w:jc w:val="center"/>
              <w:rPr>
                <w:rFonts w:ascii="Arial" w:eastAsia="Times New Roman" w:hAnsi="Arial" w:cs="Arial"/>
                <w:b/>
                <w:bCs/>
                <w:color w:val="000000"/>
                <w:sz w:val="20"/>
                <w:szCs w:val="20"/>
                <w:lang w:eastAsia="en-IN"/>
              </w:rPr>
            </w:pPr>
            <w:r w:rsidRPr="00BE331C">
              <w:rPr>
                <w:rFonts w:ascii="Arial" w:eastAsia="Times New Roman" w:hAnsi="Arial" w:cs="Arial"/>
                <w:b/>
                <w:bCs/>
                <w:color w:val="000000"/>
                <w:sz w:val="20"/>
                <w:szCs w:val="20"/>
                <w:lang w:eastAsia="en-IN"/>
              </w:rPr>
              <w:t> </w:t>
            </w:r>
          </w:p>
        </w:tc>
        <w:tc>
          <w:tcPr>
            <w:tcW w:w="1526" w:type="dxa"/>
            <w:tcBorders>
              <w:top w:val="nil"/>
              <w:left w:val="nil"/>
              <w:bottom w:val="single" w:sz="8" w:space="0" w:color="auto"/>
              <w:right w:val="single" w:sz="8" w:space="0" w:color="auto"/>
            </w:tcBorders>
            <w:shd w:val="clear" w:color="000000" w:fill="FFF2CC"/>
            <w:noWrap/>
            <w:vAlign w:val="center"/>
            <w:hideMark/>
          </w:tcPr>
          <w:p w14:paraId="77CDAF0B" w14:textId="77777777" w:rsidR="00BE331C" w:rsidRPr="00BE331C" w:rsidRDefault="00BE331C" w:rsidP="00BE331C">
            <w:pPr>
              <w:spacing w:after="0" w:line="240" w:lineRule="auto"/>
              <w:jc w:val="center"/>
              <w:rPr>
                <w:rFonts w:ascii="Arial" w:eastAsia="Times New Roman" w:hAnsi="Arial" w:cs="Arial"/>
                <w:b/>
                <w:bCs/>
                <w:color w:val="000000"/>
                <w:sz w:val="20"/>
                <w:szCs w:val="20"/>
                <w:lang w:eastAsia="en-IN"/>
              </w:rPr>
            </w:pPr>
            <w:r w:rsidRPr="00BE331C">
              <w:rPr>
                <w:rFonts w:ascii="Arial" w:eastAsia="Times New Roman" w:hAnsi="Arial" w:cs="Arial"/>
                <w:b/>
                <w:bCs/>
                <w:color w:val="000000"/>
                <w:sz w:val="20"/>
                <w:szCs w:val="20"/>
                <w:lang w:eastAsia="en-IN"/>
              </w:rPr>
              <w:t> </w:t>
            </w:r>
          </w:p>
        </w:tc>
        <w:tc>
          <w:tcPr>
            <w:tcW w:w="1217" w:type="dxa"/>
            <w:tcBorders>
              <w:top w:val="nil"/>
              <w:left w:val="nil"/>
              <w:bottom w:val="single" w:sz="8" w:space="0" w:color="auto"/>
              <w:right w:val="single" w:sz="8" w:space="0" w:color="auto"/>
            </w:tcBorders>
            <w:shd w:val="clear" w:color="000000" w:fill="C00000"/>
            <w:noWrap/>
            <w:vAlign w:val="center"/>
            <w:hideMark/>
          </w:tcPr>
          <w:p w14:paraId="28C1342E"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1.9</w:t>
            </w:r>
          </w:p>
        </w:tc>
        <w:tc>
          <w:tcPr>
            <w:tcW w:w="277" w:type="dxa"/>
            <w:vAlign w:val="center"/>
            <w:hideMark/>
          </w:tcPr>
          <w:p w14:paraId="16FB93DE"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r w:rsidR="00BE331C" w:rsidRPr="00BE331C" w14:paraId="25A45701" w14:textId="77777777" w:rsidTr="00BE331C">
        <w:trPr>
          <w:trHeight w:val="315"/>
        </w:trPr>
        <w:tc>
          <w:tcPr>
            <w:tcW w:w="977" w:type="dxa"/>
            <w:tcBorders>
              <w:top w:val="nil"/>
              <w:left w:val="single" w:sz="8" w:space="0" w:color="auto"/>
              <w:bottom w:val="single" w:sz="8" w:space="0" w:color="auto"/>
              <w:right w:val="nil"/>
            </w:tcBorders>
            <w:shd w:val="clear" w:color="000000" w:fill="C00000"/>
            <w:vAlign w:val="center"/>
            <w:hideMark/>
          </w:tcPr>
          <w:p w14:paraId="42B33403"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G</w:t>
            </w:r>
          </w:p>
        </w:tc>
        <w:tc>
          <w:tcPr>
            <w:tcW w:w="4538" w:type="dxa"/>
            <w:tcBorders>
              <w:top w:val="nil"/>
              <w:left w:val="single" w:sz="8" w:space="0" w:color="auto"/>
              <w:bottom w:val="single" w:sz="8" w:space="0" w:color="auto"/>
              <w:right w:val="single" w:sz="8" w:space="0" w:color="auto"/>
            </w:tcBorders>
            <w:shd w:val="clear" w:color="000000" w:fill="C00000"/>
            <w:noWrap/>
            <w:vAlign w:val="center"/>
            <w:hideMark/>
          </w:tcPr>
          <w:p w14:paraId="6FDF289C"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PRODUCTION COST</w:t>
            </w:r>
          </w:p>
        </w:tc>
        <w:tc>
          <w:tcPr>
            <w:tcW w:w="1884" w:type="dxa"/>
            <w:tcBorders>
              <w:top w:val="nil"/>
              <w:left w:val="nil"/>
              <w:bottom w:val="single" w:sz="8" w:space="0" w:color="auto"/>
              <w:right w:val="single" w:sz="8" w:space="0" w:color="auto"/>
            </w:tcBorders>
            <w:shd w:val="clear" w:color="000000" w:fill="C00000"/>
            <w:noWrap/>
            <w:vAlign w:val="center"/>
            <w:hideMark/>
          </w:tcPr>
          <w:p w14:paraId="5F25DA7D"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3980.4</w:t>
            </w:r>
          </w:p>
        </w:tc>
        <w:tc>
          <w:tcPr>
            <w:tcW w:w="1526" w:type="dxa"/>
            <w:tcBorders>
              <w:top w:val="nil"/>
              <w:left w:val="nil"/>
              <w:bottom w:val="single" w:sz="8" w:space="0" w:color="auto"/>
              <w:right w:val="single" w:sz="8" w:space="0" w:color="auto"/>
            </w:tcBorders>
            <w:shd w:val="clear" w:color="000000" w:fill="C00000"/>
            <w:noWrap/>
            <w:vAlign w:val="center"/>
            <w:hideMark/>
          </w:tcPr>
          <w:p w14:paraId="4A3BC3F4" w14:textId="77777777" w:rsidR="00BE331C" w:rsidRPr="00BE331C" w:rsidRDefault="00BE331C" w:rsidP="00BE331C">
            <w:pPr>
              <w:spacing w:after="0" w:line="240" w:lineRule="auto"/>
              <w:jc w:val="center"/>
              <w:rPr>
                <w:rFonts w:ascii="Arial" w:eastAsia="Times New Roman" w:hAnsi="Arial" w:cs="Arial"/>
                <w:b/>
                <w:bCs/>
                <w:color w:val="000000"/>
                <w:sz w:val="20"/>
                <w:szCs w:val="20"/>
                <w:lang w:eastAsia="en-IN"/>
              </w:rPr>
            </w:pPr>
            <w:r w:rsidRPr="00BE331C">
              <w:rPr>
                <w:rFonts w:ascii="Arial" w:eastAsia="Times New Roman" w:hAnsi="Arial" w:cs="Arial"/>
                <w:b/>
                <w:bCs/>
                <w:color w:val="000000"/>
                <w:sz w:val="20"/>
                <w:szCs w:val="20"/>
                <w:lang w:eastAsia="en-IN"/>
              </w:rPr>
              <w:t> </w:t>
            </w:r>
          </w:p>
        </w:tc>
        <w:tc>
          <w:tcPr>
            <w:tcW w:w="1217" w:type="dxa"/>
            <w:tcBorders>
              <w:top w:val="nil"/>
              <w:left w:val="nil"/>
              <w:bottom w:val="single" w:sz="8" w:space="0" w:color="auto"/>
              <w:right w:val="single" w:sz="8" w:space="0" w:color="auto"/>
            </w:tcBorders>
            <w:shd w:val="clear" w:color="000000" w:fill="C00000"/>
            <w:noWrap/>
            <w:vAlign w:val="center"/>
            <w:hideMark/>
          </w:tcPr>
          <w:p w14:paraId="71D9399C" w14:textId="77777777" w:rsidR="00BE331C" w:rsidRPr="00BE331C" w:rsidRDefault="00BE331C" w:rsidP="00BE331C">
            <w:pPr>
              <w:spacing w:after="0" w:line="240" w:lineRule="auto"/>
              <w:jc w:val="center"/>
              <w:rPr>
                <w:rFonts w:ascii="Arial" w:eastAsia="Times New Roman" w:hAnsi="Arial" w:cs="Arial"/>
                <w:b/>
                <w:bCs/>
                <w:color w:val="FFFFFF"/>
                <w:sz w:val="20"/>
                <w:szCs w:val="20"/>
                <w:lang w:eastAsia="en-IN"/>
              </w:rPr>
            </w:pPr>
            <w:r w:rsidRPr="00BE331C">
              <w:rPr>
                <w:rFonts w:ascii="Arial" w:eastAsia="Times New Roman" w:hAnsi="Arial" w:cs="Arial"/>
                <w:b/>
                <w:bCs/>
                <w:color w:val="FFFFFF"/>
                <w:sz w:val="20"/>
                <w:szCs w:val="20"/>
                <w:lang w:eastAsia="en-IN"/>
              </w:rPr>
              <w:t> </w:t>
            </w:r>
          </w:p>
        </w:tc>
        <w:tc>
          <w:tcPr>
            <w:tcW w:w="277" w:type="dxa"/>
            <w:vAlign w:val="center"/>
            <w:hideMark/>
          </w:tcPr>
          <w:p w14:paraId="35840AF0" w14:textId="77777777" w:rsidR="00BE331C" w:rsidRPr="00BE331C" w:rsidRDefault="00BE331C" w:rsidP="00BE331C">
            <w:pPr>
              <w:spacing w:after="0" w:line="240" w:lineRule="auto"/>
              <w:rPr>
                <w:rFonts w:ascii="Times New Roman" w:eastAsia="Times New Roman" w:hAnsi="Times New Roman" w:cs="Times New Roman"/>
                <w:sz w:val="20"/>
                <w:szCs w:val="20"/>
                <w:lang w:eastAsia="en-IN"/>
              </w:rPr>
            </w:pPr>
          </w:p>
        </w:tc>
      </w:tr>
    </w:tbl>
    <w:p w14:paraId="2F052344" w14:textId="0DC6CDCF" w:rsidR="00B03E75" w:rsidRDefault="00B03E75" w:rsidP="007A7901">
      <w:pPr>
        <w:spacing w:line="480" w:lineRule="auto"/>
        <w:rPr>
          <w:rFonts w:ascii="Arial" w:eastAsia="Arial" w:hAnsi="Arial" w:cs="Arial"/>
          <w:b/>
          <w:bCs/>
          <w:color w:val="000000" w:themeColor="text1"/>
          <w:sz w:val="24"/>
          <w:szCs w:val="24"/>
        </w:rPr>
      </w:pPr>
    </w:p>
    <w:p w14:paraId="1ED22FA7" w14:textId="007AEF04" w:rsidR="005C1BF1" w:rsidRDefault="005C1BF1" w:rsidP="007A7901">
      <w:pPr>
        <w:spacing w:line="480" w:lineRule="auto"/>
        <w:rPr>
          <w:rFonts w:ascii="Arial" w:eastAsia="Arial" w:hAnsi="Arial" w:cs="Arial"/>
          <w:b/>
          <w:bCs/>
          <w:color w:val="000000" w:themeColor="text1"/>
          <w:sz w:val="24"/>
          <w:szCs w:val="24"/>
        </w:rPr>
      </w:pPr>
    </w:p>
    <w:p w14:paraId="07301BA9" w14:textId="4580016F" w:rsidR="005C1BF1" w:rsidRDefault="005C1BF1" w:rsidP="007A7901">
      <w:pPr>
        <w:spacing w:line="480" w:lineRule="auto"/>
        <w:rPr>
          <w:rFonts w:ascii="Arial" w:eastAsia="Arial" w:hAnsi="Arial" w:cs="Arial"/>
          <w:b/>
          <w:bCs/>
          <w:color w:val="000000" w:themeColor="text1"/>
          <w:sz w:val="24"/>
          <w:szCs w:val="24"/>
        </w:rPr>
      </w:pPr>
    </w:p>
    <w:p w14:paraId="5AC3D365" w14:textId="2591B2E5" w:rsidR="00BE331C" w:rsidRDefault="00BE331C" w:rsidP="007A7901">
      <w:pPr>
        <w:spacing w:line="480" w:lineRule="auto"/>
        <w:rPr>
          <w:rFonts w:ascii="Arial" w:eastAsia="Arial" w:hAnsi="Arial" w:cs="Arial"/>
          <w:b/>
          <w:bCs/>
          <w:color w:val="000000" w:themeColor="text1"/>
          <w:sz w:val="24"/>
          <w:szCs w:val="24"/>
        </w:rPr>
      </w:pPr>
    </w:p>
    <w:p w14:paraId="6188AF91" w14:textId="77777777" w:rsidR="00BE331C" w:rsidRDefault="00BE331C" w:rsidP="007A7901">
      <w:pPr>
        <w:spacing w:line="480" w:lineRule="auto"/>
        <w:rPr>
          <w:rFonts w:ascii="Arial" w:eastAsia="Arial" w:hAnsi="Arial" w:cs="Arial"/>
          <w:b/>
          <w:bCs/>
          <w:color w:val="000000" w:themeColor="text1"/>
          <w:sz w:val="24"/>
          <w:szCs w:val="24"/>
        </w:rPr>
      </w:pPr>
    </w:p>
    <w:p w14:paraId="7A772943" w14:textId="0BE821D0" w:rsidR="007A7901" w:rsidRPr="002B5730" w:rsidRDefault="00B03E75" w:rsidP="007A7901">
      <w:pPr>
        <w:spacing w:line="480" w:lineRule="auto"/>
        <w:rPr>
          <w:rFonts w:ascii="Arial" w:eastAsia="Arial" w:hAnsi="Arial" w:cs="Arial"/>
          <w:b/>
          <w:bCs/>
          <w:color w:val="000000" w:themeColor="text1"/>
          <w:sz w:val="24"/>
          <w:szCs w:val="24"/>
        </w:rPr>
      </w:pPr>
      <w:r>
        <w:rPr>
          <w:rFonts w:ascii="Arial" w:eastAsia="Arial" w:hAnsi="Arial" w:cs="Arial"/>
          <w:b/>
          <w:bCs/>
          <w:color w:val="000000" w:themeColor="text1"/>
          <w:sz w:val="24"/>
          <w:szCs w:val="24"/>
        </w:rPr>
        <w:lastRenderedPageBreak/>
        <w:t>3</w:t>
      </w:r>
      <w:r w:rsidR="004C5239" w:rsidRPr="002B5730">
        <w:rPr>
          <w:rFonts w:ascii="Arial" w:eastAsia="Arial" w:hAnsi="Arial" w:cs="Arial"/>
          <w:b/>
          <w:bCs/>
          <w:color w:val="000000" w:themeColor="text1"/>
          <w:sz w:val="24"/>
          <w:szCs w:val="24"/>
        </w:rPr>
        <w:t>.</w:t>
      </w:r>
      <w:r w:rsidR="00D16404">
        <w:rPr>
          <w:rFonts w:ascii="Arial" w:eastAsia="Arial" w:hAnsi="Arial" w:cs="Arial"/>
          <w:b/>
          <w:bCs/>
          <w:color w:val="000000" w:themeColor="text1"/>
          <w:sz w:val="24"/>
          <w:szCs w:val="24"/>
        </w:rPr>
        <w:t>14</w:t>
      </w:r>
      <w:r w:rsidR="004C5239" w:rsidRPr="002B5730">
        <w:rPr>
          <w:rFonts w:ascii="Arial" w:eastAsia="Arial" w:hAnsi="Arial" w:cs="Arial"/>
          <w:b/>
          <w:bCs/>
          <w:color w:val="000000" w:themeColor="text1"/>
          <w:sz w:val="24"/>
          <w:szCs w:val="24"/>
        </w:rPr>
        <w:t xml:space="preserve">. </w:t>
      </w:r>
      <w:r w:rsidR="007A7901" w:rsidRPr="002B5730">
        <w:rPr>
          <w:rFonts w:ascii="Arial" w:eastAsia="Arial" w:hAnsi="Arial" w:cs="Arial"/>
          <w:b/>
          <w:bCs/>
          <w:color w:val="000000" w:themeColor="text1"/>
          <w:sz w:val="24"/>
          <w:szCs w:val="24"/>
        </w:rPr>
        <w:t>Customer Analysis</w:t>
      </w:r>
    </w:p>
    <w:tbl>
      <w:tblPr>
        <w:tblW w:w="10284" w:type="dxa"/>
        <w:tblLook w:val="04A0" w:firstRow="1" w:lastRow="0" w:firstColumn="1" w:lastColumn="0" w:noHBand="0" w:noVBand="1"/>
      </w:tblPr>
      <w:tblGrid>
        <w:gridCol w:w="1481"/>
        <w:gridCol w:w="1832"/>
        <w:gridCol w:w="1658"/>
        <w:gridCol w:w="2620"/>
        <w:gridCol w:w="1516"/>
        <w:gridCol w:w="1177"/>
      </w:tblGrid>
      <w:tr w:rsidR="00E05556" w:rsidRPr="00113DAD" w14:paraId="3DE8DC05" w14:textId="77777777" w:rsidTr="00E05556">
        <w:trPr>
          <w:trHeight w:val="800"/>
        </w:trPr>
        <w:tc>
          <w:tcPr>
            <w:tcW w:w="1481" w:type="dxa"/>
            <w:tcBorders>
              <w:top w:val="single" w:sz="8" w:space="0" w:color="auto"/>
              <w:left w:val="single" w:sz="8" w:space="0" w:color="auto"/>
              <w:bottom w:val="single" w:sz="8" w:space="0" w:color="auto"/>
              <w:right w:val="single" w:sz="4" w:space="0" w:color="auto"/>
            </w:tcBorders>
            <w:shd w:val="clear" w:color="000000" w:fill="DDEBF7"/>
            <w:vAlign w:val="center"/>
            <w:hideMark/>
          </w:tcPr>
          <w:p w14:paraId="238EE89D" w14:textId="77777777" w:rsidR="00E05556" w:rsidRPr="00113DAD" w:rsidRDefault="00E05556" w:rsidP="00E05556">
            <w:pPr>
              <w:spacing w:after="0" w:line="240" w:lineRule="auto"/>
              <w:jc w:val="center"/>
              <w:rPr>
                <w:rFonts w:ascii="Arial" w:eastAsia="Times New Roman" w:hAnsi="Arial" w:cs="Arial"/>
                <w:b/>
                <w:bCs/>
                <w:color w:val="000000"/>
                <w:sz w:val="20"/>
                <w:szCs w:val="20"/>
                <w:lang w:val="en-US"/>
              </w:rPr>
            </w:pPr>
            <w:r w:rsidRPr="00113DAD">
              <w:rPr>
                <w:rFonts w:ascii="Arial" w:eastAsia="Times New Roman" w:hAnsi="Arial" w:cs="Arial"/>
                <w:b/>
                <w:bCs/>
                <w:color w:val="000000"/>
                <w:sz w:val="20"/>
                <w:szCs w:val="20"/>
                <w:lang w:val="en-US"/>
              </w:rPr>
              <w:t>Destination Country</w:t>
            </w:r>
          </w:p>
        </w:tc>
        <w:tc>
          <w:tcPr>
            <w:tcW w:w="1832" w:type="dxa"/>
            <w:tcBorders>
              <w:top w:val="single" w:sz="8" w:space="0" w:color="auto"/>
              <w:left w:val="nil"/>
              <w:bottom w:val="single" w:sz="8" w:space="0" w:color="auto"/>
              <w:right w:val="single" w:sz="4" w:space="0" w:color="auto"/>
            </w:tcBorders>
            <w:shd w:val="clear" w:color="000000" w:fill="DDEBF7"/>
            <w:vAlign w:val="center"/>
            <w:hideMark/>
          </w:tcPr>
          <w:p w14:paraId="3C7E89EE" w14:textId="77777777" w:rsidR="00E05556" w:rsidRPr="00113DAD" w:rsidRDefault="00E05556" w:rsidP="00E05556">
            <w:pPr>
              <w:spacing w:after="0" w:line="240" w:lineRule="auto"/>
              <w:jc w:val="center"/>
              <w:rPr>
                <w:rFonts w:ascii="Arial" w:eastAsia="Times New Roman" w:hAnsi="Arial" w:cs="Arial"/>
                <w:b/>
                <w:bCs/>
                <w:color w:val="000000"/>
                <w:sz w:val="20"/>
                <w:szCs w:val="20"/>
                <w:lang w:val="en-US"/>
              </w:rPr>
            </w:pPr>
            <w:r w:rsidRPr="00113DAD">
              <w:rPr>
                <w:rFonts w:ascii="Arial" w:eastAsia="Times New Roman" w:hAnsi="Arial" w:cs="Arial"/>
                <w:b/>
                <w:bCs/>
                <w:color w:val="000000"/>
                <w:sz w:val="20"/>
                <w:szCs w:val="20"/>
                <w:lang w:val="en-US"/>
              </w:rPr>
              <w:t>Product Description</w:t>
            </w:r>
          </w:p>
        </w:tc>
        <w:tc>
          <w:tcPr>
            <w:tcW w:w="1658" w:type="dxa"/>
            <w:tcBorders>
              <w:top w:val="single" w:sz="8" w:space="0" w:color="auto"/>
              <w:left w:val="nil"/>
              <w:bottom w:val="single" w:sz="8" w:space="0" w:color="auto"/>
              <w:right w:val="single" w:sz="4" w:space="0" w:color="auto"/>
            </w:tcBorders>
            <w:shd w:val="clear" w:color="000000" w:fill="DDEBF7"/>
            <w:vAlign w:val="center"/>
            <w:hideMark/>
          </w:tcPr>
          <w:p w14:paraId="5D7E4075" w14:textId="77777777" w:rsidR="00E05556" w:rsidRPr="00113DAD" w:rsidRDefault="00E05556" w:rsidP="00E05556">
            <w:pPr>
              <w:spacing w:after="0" w:line="240" w:lineRule="auto"/>
              <w:jc w:val="center"/>
              <w:rPr>
                <w:rFonts w:ascii="Arial" w:eastAsia="Times New Roman" w:hAnsi="Arial" w:cs="Arial"/>
                <w:b/>
                <w:bCs/>
                <w:color w:val="000000"/>
                <w:sz w:val="20"/>
                <w:szCs w:val="20"/>
                <w:lang w:val="en-US"/>
              </w:rPr>
            </w:pPr>
            <w:r w:rsidRPr="00113DAD">
              <w:rPr>
                <w:rFonts w:ascii="Arial" w:eastAsia="Times New Roman" w:hAnsi="Arial" w:cs="Arial"/>
                <w:b/>
                <w:bCs/>
                <w:color w:val="000000"/>
                <w:sz w:val="20"/>
                <w:szCs w:val="20"/>
                <w:lang w:val="en-US"/>
              </w:rPr>
              <w:t>Customer / Distributor Name</w:t>
            </w:r>
          </w:p>
        </w:tc>
        <w:tc>
          <w:tcPr>
            <w:tcW w:w="2620" w:type="dxa"/>
            <w:tcBorders>
              <w:top w:val="single" w:sz="8" w:space="0" w:color="auto"/>
              <w:left w:val="nil"/>
              <w:bottom w:val="single" w:sz="8" w:space="0" w:color="auto"/>
              <w:right w:val="single" w:sz="4" w:space="0" w:color="auto"/>
            </w:tcBorders>
            <w:shd w:val="clear" w:color="000000" w:fill="DDEBF7"/>
            <w:vAlign w:val="center"/>
            <w:hideMark/>
          </w:tcPr>
          <w:p w14:paraId="4F7BAFE8" w14:textId="77777777" w:rsidR="00E05556" w:rsidRPr="00113DAD" w:rsidRDefault="00E05556" w:rsidP="00E05556">
            <w:pPr>
              <w:spacing w:after="0" w:line="240" w:lineRule="auto"/>
              <w:jc w:val="center"/>
              <w:rPr>
                <w:rFonts w:ascii="Arial" w:eastAsia="Times New Roman" w:hAnsi="Arial" w:cs="Arial"/>
                <w:b/>
                <w:bCs/>
                <w:color w:val="000000"/>
                <w:sz w:val="20"/>
                <w:szCs w:val="20"/>
                <w:lang w:val="en-US"/>
              </w:rPr>
            </w:pPr>
            <w:r w:rsidRPr="00113DAD">
              <w:rPr>
                <w:rFonts w:ascii="Arial" w:eastAsia="Times New Roman" w:hAnsi="Arial" w:cs="Arial"/>
                <w:b/>
                <w:bCs/>
                <w:color w:val="000000"/>
                <w:sz w:val="20"/>
                <w:szCs w:val="20"/>
                <w:lang w:val="en-US"/>
              </w:rPr>
              <w:t>Supplier Name</w:t>
            </w:r>
          </w:p>
        </w:tc>
        <w:tc>
          <w:tcPr>
            <w:tcW w:w="1516" w:type="dxa"/>
            <w:tcBorders>
              <w:top w:val="single" w:sz="8" w:space="0" w:color="auto"/>
              <w:left w:val="nil"/>
              <w:bottom w:val="single" w:sz="8" w:space="0" w:color="auto"/>
              <w:right w:val="single" w:sz="4" w:space="0" w:color="auto"/>
            </w:tcBorders>
            <w:shd w:val="clear" w:color="000000" w:fill="DDEBF7"/>
            <w:vAlign w:val="center"/>
            <w:hideMark/>
          </w:tcPr>
          <w:p w14:paraId="5718243B" w14:textId="77777777" w:rsidR="00E05556" w:rsidRPr="00113DAD" w:rsidRDefault="00E05556" w:rsidP="00E05556">
            <w:pPr>
              <w:spacing w:after="0" w:line="240" w:lineRule="auto"/>
              <w:jc w:val="center"/>
              <w:rPr>
                <w:rFonts w:ascii="Arial" w:eastAsia="Times New Roman" w:hAnsi="Arial" w:cs="Arial"/>
                <w:b/>
                <w:bCs/>
                <w:color w:val="000000"/>
                <w:sz w:val="20"/>
                <w:szCs w:val="20"/>
                <w:lang w:val="en-US"/>
              </w:rPr>
            </w:pPr>
            <w:r w:rsidRPr="00113DAD">
              <w:rPr>
                <w:rFonts w:ascii="Arial" w:eastAsia="Times New Roman" w:hAnsi="Arial" w:cs="Arial"/>
                <w:b/>
                <w:bCs/>
                <w:color w:val="000000"/>
                <w:sz w:val="20"/>
                <w:szCs w:val="20"/>
                <w:lang w:val="en-US"/>
              </w:rPr>
              <w:t>Annual Off-take Quantity (</w:t>
            </w:r>
            <w:proofErr w:type="spellStart"/>
            <w:r w:rsidRPr="00113DAD">
              <w:rPr>
                <w:rFonts w:ascii="Arial" w:eastAsia="Times New Roman" w:hAnsi="Arial" w:cs="Arial"/>
                <w:b/>
                <w:bCs/>
                <w:color w:val="000000"/>
                <w:sz w:val="20"/>
                <w:szCs w:val="20"/>
                <w:lang w:val="en-US"/>
              </w:rPr>
              <w:t>Tonnes</w:t>
            </w:r>
            <w:proofErr w:type="spellEnd"/>
            <w:r w:rsidRPr="00113DAD">
              <w:rPr>
                <w:rFonts w:ascii="Arial" w:eastAsia="Times New Roman" w:hAnsi="Arial" w:cs="Arial"/>
                <w:b/>
                <w:bCs/>
                <w:color w:val="000000"/>
                <w:sz w:val="20"/>
                <w:szCs w:val="20"/>
                <w:lang w:val="en-US"/>
              </w:rPr>
              <w:t>)</w:t>
            </w:r>
          </w:p>
        </w:tc>
        <w:tc>
          <w:tcPr>
            <w:tcW w:w="1177" w:type="dxa"/>
            <w:tcBorders>
              <w:top w:val="single" w:sz="8" w:space="0" w:color="auto"/>
              <w:left w:val="nil"/>
              <w:bottom w:val="single" w:sz="8" w:space="0" w:color="auto"/>
              <w:right w:val="single" w:sz="8" w:space="0" w:color="auto"/>
            </w:tcBorders>
            <w:shd w:val="clear" w:color="000000" w:fill="DDEBF7"/>
            <w:vAlign w:val="center"/>
            <w:hideMark/>
          </w:tcPr>
          <w:p w14:paraId="5432DA2D" w14:textId="77777777" w:rsidR="00E05556" w:rsidRPr="00113DAD" w:rsidRDefault="00E05556" w:rsidP="00E05556">
            <w:pPr>
              <w:spacing w:after="0" w:line="240" w:lineRule="auto"/>
              <w:jc w:val="center"/>
              <w:rPr>
                <w:rFonts w:ascii="Arial" w:eastAsia="Times New Roman" w:hAnsi="Arial" w:cs="Arial"/>
                <w:b/>
                <w:bCs/>
                <w:color w:val="000000"/>
                <w:sz w:val="20"/>
                <w:szCs w:val="20"/>
                <w:lang w:val="en-US"/>
              </w:rPr>
            </w:pPr>
            <w:r w:rsidRPr="00113DAD">
              <w:rPr>
                <w:rFonts w:ascii="Arial" w:eastAsia="Times New Roman" w:hAnsi="Arial" w:cs="Arial"/>
                <w:b/>
                <w:bCs/>
                <w:color w:val="000000"/>
                <w:sz w:val="20"/>
                <w:szCs w:val="20"/>
                <w:lang w:val="en-US"/>
              </w:rPr>
              <w:t>Price Range (USD/kg)</w:t>
            </w:r>
          </w:p>
        </w:tc>
      </w:tr>
      <w:tr w:rsidR="00E05556" w:rsidRPr="00113DAD" w14:paraId="5500570A"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294D865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1E272E8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60313EC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Reichhold</w:t>
            </w:r>
            <w:proofErr w:type="spellEnd"/>
            <w:r w:rsidRPr="00113DAD">
              <w:rPr>
                <w:rFonts w:ascii="Arial" w:eastAsia="Times New Roman" w:hAnsi="Arial" w:cs="Arial"/>
                <w:color w:val="000000"/>
                <w:sz w:val="20"/>
                <w:szCs w:val="20"/>
                <w:lang w:val="en-US"/>
              </w:rPr>
              <w:t xml:space="preserve"> India Private Limited</w:t>
            </w:r>
          </w:p>
        </w:tc>
        <w:tc>
          <w:tcPr>
            <w:tcW w:w="2620" w:type="dxa"/>
            <w:tcBorders>
              <w:top w:val="nil"/>
              <w:left w:val="nil"/>
              <w:bottom w:val="single" w:sz="4" w:space="0" w:color="auto"/>
              <w:right w:val="single" w:sz="4" w:space="0" w:color="auto"/>
            </w:tcBorders>
            <w:shd w:val="clear" w:color="000000" w:fill="DDEBF7"/>
            <w:vAlign w:val="center"/>
            <w:hideMark/>
          </w:tcPr>
          <w:p w14:paraId="5C42E9B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Reichhold</w:t>
            </w:r>
            <w:proofErr w:type="spellEnd"/>
            <w:r w:rsidRPr="00113DAD">
              <w:rPr>
                <w:rFonts w:ascii="Arial" w:eastAsia="Times New Roman" w:hAnsi="Arial" w:cs="Arial"/>
                <w:color w:val="000000"/>
                <w:sz w:val="20"/>
                <w:szCs w:val="20"/>
                <w:lang w:val="en-US"/>
              </w:rPr>
              <w:t xml:space="preserve"> Polymers Tianjin, China</w:t>
            </w:r>
          </w:p>
        </w:tc>
        <w:tc>
          <w:tcPr>
            <w:tcW w:w="1516" w:type="dxa"/>
            <w:tcBorders>
              <w:top w:val="nil"/>
              <w:left w:val="nil"/>
              <w:bottom w:val="single" w:sz="4" w:space="0" w:color="auto"/>
              <w:right w:val="single" w:sz="4" w:space="0" w:color="auto"/>
            </w:tcBorders>
            <w:shd w:val="clear" w:color="000000" w:fill="DDEBF7"/>
            <w:vAlign w:val="center"/>
            <w:hideMark/>
          </w:tcPr>
          <w:p w14:paraId="0E0C972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2600</w:t>
            </w:r>
          </w:p>
        </w:tc>
        <w:tc>
          <w:tcPr>
            <w:tcW w:w="1177" w:type="dxa"/>
            <w:tcBorders>
              <w:top w:val="nil"/>
              <w:left w:val="nil"/>
              <w:bottom w:val="single" w:sz="4" w:space="0" w:color="auto"/>
              <w:right w:val="single" w:sz="8" w:space="0" w:color="auto"/>
            </w:tcBorders>
            <w:shd w:val="clear" w:color="000000" w:fill="DDEBF7"/>
            <w:vAlign w:val="center"/>
            <w:hideMark/>
          </w:tcPr>
          <w:p w14:paraId="14106BB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3.4-4.23</w:t>
            </w:r>
          </w:p>
        </w:tc>
      </w:tr>
      <w:tr w:rsidR="00E05556" w:rsidRPr="00113DAD" w14:paraId="48464209"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0918108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Saudi Arabia</w:t>
            </w:r>
          </w:p>
        </w:tc>
        <w:tc>
          <w:tcPr>
            <w:tcW w:w="1832" w:type="dxa"/>
            <w:tcBorders>
              <w:top w:val="nil"/>
              <w:left w:val="nil"/>
              <w:bottom w:val="single" w:sz="4" w:space="0" w:color="auto"/>
              <w:right w:val="single" w:sz="4" w:space="0" w:color="auto"/>
            </w:tcBorders>
            <w:shd w:val="clear" w:color="000000" w:fill="DDEBF7"/>
            <w:vAlign w:val="center"/>
            <w:hideMark/>
          </w:tcPr>
          <w:p w14:paraId="7B3DA74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074687F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Saudi Arabian AMIANTIT Company</w:t>
            </w:r>
          </w:p>
        </w:tc>
        <w:tc>
          <w:tcPr>
            <w:tcW w:w="2620" w:type="dxa"/>
            <w:tcBorders>
              <w:top w:val="nil"/>
              <w:left w:val="nil"/>
              <w:bottom w:val="single" w:sz="4" w:space="0" w:color="auto"/>
              <w:right w:val="single" w:sz="4" w:space="0" w:color="auto"/>
            </w:tcBorders>
            <w:shd w:val="clear" w:color="000000" w:fill="DDEBF7"/>
            <w:vAlign w:val="center"/>
            <w:hideMark/>
          </w:tcPr>
          <w:p w14:paraId="37DBB5E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Sino Polymer, China</w:t>
            </w:r>
          </w:p>
        </w:tc>
        <w:tc>
          <w:tcPr>
            <w:tcW w:w="1516" w:type="dxa"/>
            <w:tcBorders>
              <w:top w:val="nil"/>
              <w:left w:val="nil"/>
              <w:bottom w:val="single" w:sz="4" w:space="0" w:color="auto"/>
              <w:right w:val="single" w:sz="4" w:space="0" w:color="auto"/>
            </w:tcBorders>
            <w:shd w:val="clear" w:color="000000" w:fill="DDEBF7"/>
            <w:vAlign w:val="center"/>
            <w:hideMark/>
          </w:tcPr>
          <w:p w14:paraId="02DD185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1440</w:t>
            </w:r>
          </w:p>
        </w:tc>
        <w:tc>
          <w:tcPr>
            <w:tcW w:w="1177" w:type="dxa"/>
            <w:tcBorders>
              <w:top w:val="nil"/>
              <w:left w:val="nil"/>
              <w:bottom w:val="single" w:sz="4" w:space="0" w:color="auto"/>
              <w:right w:val="single" w:sz="8" w:space="0" w:color="auto"/>
            </w:tcBorders>
            <w:shd w:val="clear" w:color="000000" w:fill="DDEBF7"/>
            <w:vAlign w:val="center"/>
            <w:hideMark/>
          </w:tcPr>
          <w:p w14:paraId="76FC4DE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5.25-6.53</w:t>
            </w:r>
          </w:p>
        </w:tc>
      </w:tr>
      <w:tr w:rsidR="00E05556" w:rsidRPr="00113DAD" w14:paraId="2B6B301E"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4A60220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6505EFF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2FD46C0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Orson Chemicals</w:t>
            </w:r>
          </w:p>
        </w:tc>
        <w:tc>
          <w:tcPr>
            <w:tcW w:w="2620" w:type="dxa"/>
            <w:tcBorders>
              <w:top w:val="nil"/>
              <w:left w:val="nil"/>
              <w:bottom w:val="single" w:sz="4" w:space="0" w:color="auto"/>
              <w:right w:val="single" w:sz="4" w:space="0" w:color="auto"/>
            </w:tcBorders>
            <w:shd w:val="clear" w:color="000000" w:fill="DDEBF7"/>
            <w:vAlign w:val="center"/>
            <w:hideMark/>
          </w:tcPr>
          <w:p w14:paraId="03419F2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Swancor</w:t>
            </w:r>
            <w:proofErr w:type="spellEnd"/>
            <w:r w:rsidRPr="00113DAD">
              <w:rPr>
                <w:rFonts w:ascii="Arial" w:eastAsia="Times New Roman" w:hAnsi="Arial" w:cs="Arial"/>
                <w:color w:val="000000"/>
                <w:sz w:val="20"/>
                <w:szCs w:val="20"/>
                <w:lang w:val="en-US"/>
              </w:rPr>
              <w:t xml:space="preserve"> Ind M </w:t>
            </w:r>
            <w:proofErr w:type="spellStart"/>
            <w:r w:rsidRPr="00113DAD">
              <w:rPr>
                <w:rFonts w:ascii="Arial" w:eastAsia="Times New Roman" w:hAnsi="Arial" w:cs="Arial"/>
                <w:color w:val="000000"/>
                <w:sz w:val="20"/>
                <w:szCs w:val="20"/>
                <w:lang w:val="en-US"/>
              </w:rPr>
              <w:t>Sdn</w:t>
            </w:r>
            <w:proofErr w:type="spellEnd"/>
            <w:r w:rsidRPr="00113DAD">
              <w:rPr>
                <w:rFonts w:ascii="Arial" w:eastAsia="Times New Roman" w:hAnsi="Arial" w:cs="Arial"/>
                <w:color w:val="000000"/>
                <w:sz w:val="20"/>
                <w:szCs w:val="20"/>
                <w:lang w:val="en-US"/>
              </w:rPr>
              <w:t xml:space="preserve"> </w:t>
            </w:r>
            <w:proofErr w:type="spellStart"/>
            <w:r w:rsidRPr="00113DAD">
              <w:rPr>
                <w:rFonts w:ascii="Arial" w:eastAsia="Times New Roman" w:hAnsi="Arial" w:cs="Arial"/>
                <w:color w:val="000000"/>
                <w:sz w:val="20"/>
                <w:szCs w:val="20"/>
                <w:lang w:val="en-US"/>
              </w:rPr>
              <w:t>Bhd</w:t>
            </w:r>
            <w:proofErr w:type="spellEnd"/>
            <w:r w:rsidRPr="00113DAD">
              <w:rPr>
                <w:rFonts w:ascii="Arial" w:eastAsia="Times New Roman" w:hAnsi="Arial" w:cs="Arial"/>
                <w:color w:val="000000"/>
                <w:sz w:val="20"/>
                <w:szCs w:val="20"/>
                <w:lang w:val="en-US"/>
              </w:rPr>
              <w:t>, Malaysia/Taiwan</w:t>
            </w:r>
          </w:p>
        </w:tc>
        <w:tc>
          <w:tcPr>
            <w:tcW w:w="1516" w:type="dxa"/>
            <w:tcBorders>
              <w:top w:val="nil"/>
              <w:left w:val="nil"/>
              <w:bottom w:val="single" w:sz="4" w:space="0" w:color="auto"/>
              <w:right w:val="single" w:sz="4" w:space="0" w:color="auto"/>
            </w:tcBorders>
            <w:shd w:val="clear" w:color="000000" w:fill="DDEBF7"/>
            <w:vAlign w:val="center"/>
            <w:hideMark/>
          </w:tcPr>
          <w:p w14:paraId="0782E3F3"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1050</w:t>
            </w:r>
          </w:p>
        </w:tc>
        <w:tc>
          <w:tcPr>
            <w:tcW w:w="1177" w:type="dxa"/>
            <w:tcBorders>
              <w:top w:val="nil"/>
              <w:left w:val="nil"/>
              <w:bottom w:val="single" w:sz="4" w:space="0" w:color="auto"/>
              <w:right w:val="single" w:sz="8" w:space="0" w:color="auto"/>
            </w:tcBorders>
            <w:shd w:val="clear" w:color="000000" w:fill="DDEBF7"/>
            <w:vAlign w:val="center"/>
            <w:hideMark/>
          </w:tcPr>
          <w:p w14:paraId="436F99C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2.3-2.87</w:t>
            </w:r>
          </w:p>
        </w:tc>
      </w:tr>
      <w:tr w:rsidR="00E05556" w:rsidRPr="00113DAD" w14:paraId="0F68CFDA"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4A21A85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Egypt</w:t>
            </w:r>
          </w:p>
        </w:tc>
        <w:tc>
          <w:tcPr>
            <w:tcW w:w="1832" w:type="dxa"/>
            <w:tcBorders>
              <w:top w:val="nil"/>
              <w:left w:val="nil"/>
              <w:bottom w:val="single" w:sz="4" w:space="0" w:color="auto"/>
              <w:right w:val="single" w:sz="4" w:space="0" w:color="auto"/>
            </w:tcBorders>
            <w:shd w:val="clear" w:color="000000" w:fill="DDEBF7"/>
            <w:vAlign w:val="center"/>
            <w:hideMark/>
          </w:tcPr>
          <w:p w14:paraId="0845043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5ABF018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Future Pipe Industries</w:t>
            </w:r>
          </w:p>
        </w:tc>
        <w:tc>
          <w:tcPr>
            <w:tcW w:w="2620" w:type="dxa"/>
            <w:tcBorders>
              <w:top w:val="nil"/>
              <w:left w:val="nil"/>
              <w:bottom w:val="single" w:sz="4" w:space="0" w:color="auto"/>
              <w:right w:val="single" w:sz="4" w:space="0" w:color="auto"/>
            </w:tcBorders>
            <w:shd w:val="clear" w:color="000000" w:fill="DDEBF7"/>
            <w:vAlign w:val="center"/>
            <w:hideMark/>
          </w:tcPr>
          <w:p w14:paraId="6CA977B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Eternal Materials Co Ltd, Taiwan</w:t>
            </w:r>
          </w:p>
        </w:tc>
        <w:tc>
          <w:tcPr>
            <w:tcW w:w="1516" w:type="dxa"/>
            <w:tcBorders>
              <w:top w:val="nil"/>
              <w:left w:val="nil"/>
              <w:bottom w:val="single" w:sz="4" w:space="0" w:color="auto"/>
              <w:right w:val="single" w:sz="4" w:space="0" w:color="auto"/>
            </w:tcBorders>
            <w:shd w:val="clear" w:color="000000" w:fill="DDEBF7"/>
            <w:vAlign w:val="center"/>
            <w:hideMark/>
          </w:tcPr>
          <w:p w14:paraId="3C61CC9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600</w:t>
            </w:r>
          </w:p>
        </w:tc>
        <w:tc>
          <w:tcPr>
            <w:tcW w:w="1177" w:type="dxa"/>
            <w:tcBorders>
              <w:top w:val="nil"/>
              <w:left w:val="nil"/>
              <w:bottom w:val="single" w:sz="4" w:space="0" w:color="auto"/>
              <w:right w:val="single" w:sz="8" w:space="0" w:color="auto"/>
            </w:tcBorders>
            <w:shd w:val="clear" w:color="000000" w:fill="DDEBF7"/>
            <w:vAlign w:val="center"/>
            <w:hideMark/>
          </w:tcPr>
          <w:p w14:paraId="0EF2B07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2.46-3.06</w:t>
            </w:r>
          </w:p>
        </w:tc>
      </w:tr>
      <w:tr w:rsidR="00E05556" w:rsidRPr="00113DAD" w14:paraId="327884D3"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42FA930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21E702D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Novolac</w:t>
            </w:r>
            <w:proofErr w:type="spellEnd"/>
            <w:r w:rsidRPr="00113DAD">
              <w:rPr>
                <w:rFonts w:ascii="Arial" w:eastAsia="Times New Roman" w:hAnsi="Arial" w:cs="Arial"/>
                <w:color w:val="000000"/>
                <w:sz w:val="20"/>
                <w:szCs w:val="20"/>
                <w:lang w:val="en-US"/>
              </w:rPr>
              <w:t xml:space="preserve">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36645AF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Chemical Process </w:t>
            </w:r>
            <w:proofErr w:type="spellStart"/>
            <w:r w:rsidRPr="00113DAD">
              <w:rPr>
                <w:rFonts w:ascii="Arial" w:eastAsia="Times New Roman" w:hAnsi="Arial" w:cs="Arial"/>
                <w:color w:val="000000"/>
                <w:sz w:val="20"/>
                <w:szCs w:val="20"/>
                <w:lang w:val="en-US"/>
              </w:rPr>
              <w:t>Equipments</w:t>
            </w:r>
            <w:proofErr w:type="spellEnd"/>
            <w:r w:rsidRPr="00113DAD">
              <w:rPr>
                <w:rFonts w:ascii="Arial" w:eastAsia="Times New Roman" w:hAnsi="Arial" w:cs="Arial"/>
                <w:color w:val="000000"/>
                <w:sz w:val="20"/>
                <w:szCs w:val="20"/>
                <w:lang w:val="en-US"/>
              </w:rPr>
              <w:t xml:space="preserve"> Pvt Ltd</w:t>
            </w:r>
          </w:p>
        </w:tc>
        <w:tc>
          <w:tcPr>
            <w:tcW w:w="2620" w:type="dxa"/>
            <w:tcBorders>
              <w:top w:val="nil"/>
              <w:left w:val="nil"/>
              <w:bottom w:val="single" w:sz="4" w:space="0" w:color="auto"/>
              <w:right w:val="single" w:sz="4" w:space="0" w:color="auto"/>
            </w:tcBorders>
            <w:shd w:val="clear" w:color="000000" w:fill="DDEBF7"/>
            <w:vAlign w:val="center"/>
            <w:hideMark/>
          </w:tcPr>
          <w:p w14:paraId="4302179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Ineos</w:t>
            </w:r>
            <w:proofErr w:type="spellEnd"/>
            <w:r w:rsidRPr="00113DAD">
              <w:rPr>
                <w:rFonts w:ascii="Arial" w:eastAsia="Times New Roman" w:hAnsi="Arial" w:cs="Arial"/>
                <w:color w:val="000000"/>
                <w:sz w:val="20"/>
                <w:szCs w:val="20"/>
                <w:lang w:val="en-US"/>
              </w:rPr>
              <w:t xml:space="preserve"> Composites, Spain</w:t>
            </w:r>
          </w:p>
        </w:tc>
        <w:tc>
          <w:tcPr>
            <w:tcW w:w="1516" w:type="dxa"/>
            <w:tcBorders>
              <w:top w:val="nil"/>
              <w:left w:val="nil"/>
              <w:bottom w:val="single" w:sz="4" w:space="0" w:color="auto"/>
              <w:right w:val="single" w:sz="4" w:space="0" w:color="auto"/>
            </w:tcBorders>
            <w:shd w:val="clear" w:color="000000" w:fill="DDEBF7"/>
            <w:vAlign w:val="center"/>
            <w:hideMark/>
          </w:tcPr>
          <w:p w14:paraId="425094C3"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470</w:t>
            </w:r>
          </w:p>
        </w:tc>
        <w:tc>
          <w:tcPr>
            <w:tcW w:w="1177" w:type="dxa"/>
            <w:tcBorders>
              <w:top w:val="nil"/>
              <w:left w:val="nil"/>
              <w:bottom w:val="single" w:sz="4" w:space="0" w:color="auto"/>
              <w:right w:val="single" w:sz="8" w:space="0" w:color="auto"/>
            </w:tcBorders>
            <w:shd w:val="clear" w:color="000000" w:fill="DDEBF7"/>
            <w:vAlign w:val="center"/>
            <w:hideMark/>
          </w:tcPr>
          <w:p w14:paraId="2867D58F"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5.17-6.43</w:t>
            </w:r>
          </w:p>
        </w:tc>
      </w:tr>
      <w:tr w:rsidR="00E05556" w:rsidRPr="00113DAD" w14:paraId="29CE8AEE"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548C5D2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27DDA9F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7DCDF63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Sunrise Industries India Ltd</w:t>
            </w:r>
          </w:p>
        </w:tc>
        <w:tc>
          <w:tcPr>
            <w:tcW w:w="2620" w:type="dxa"/>
            <w:tcBorders>
              <w:top w:val="nil"/>
              <w:left w:val="nil"/>
              <w:bottom w:val="single" w:sz="4" w:space="0" w:color="auto"/>
              <w:right w:val="single" w:sz="4" w:space="0" w:color="auto"/>
            </w:tcBorders>
            <w:shd w:val="clear" w:color="000000" w:fill="DDEBF7"/>
            <w:vAlign w:val="center"/>
            <w:hideMark/>
          </w:tcPr>
          <w:p w14:paraId="616B907E" w14:textId="135CBEA3"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Jinling</w:t>
            </w:r>
            <w:proofErr w:type="spellEnd"/>
            <w:r w:rsidRPr="00113DAD">
              <w:rPr>
                <w:rFonts w:ascii="Arial" w:eastAsia="Times New Roman" w:hAnsi="Arial" w:cs="Arial"/>
                <w:color w:val="000000"/>
                <w:sz w:val="20"/>
                <w:szCs w:val="20"/>
                <w:lang w:val="en-US"/>
              </w:rPr>
              <w:t xml:space="preserve"> A</w:t>
            </w:r>
            <w:r w:rsidR="00CD321F">
              <w:rPr>
                <w:rFonts w:ascii="Arial" w:eastAsia="Times New Roman" w:hAnsi="Arial" w:cs="Arial"/>
                <w:color w:val="000000"/>
                <w:sz w:val="20"/>
                <w:szCs w:val="20"/>
                <w:lang w:val="en-US"/>
              </w:rPr>
              <w:t>OC</w:t>
            </w:r>
            <w:r w:rsidRPr="00113DAD">
              <w:rPr>
                <w:rFonts w:ascii="Arial" w:eastAsia="Times New Roman" w:hAnsi="Arial" w:cs="Arial"/>
                <w:color w:val="000000"/>
                <w:sz w:val="20"/>
                <w:szCs w:val="20"/>
                <w:lang w:val="en-US"/>
              </w:rPr>
              <w:t xml:space="preserve"> Resins Co Ltd, China/Thailand</w:t>
            </w:r>
          </w:p>
        </w:tc>
        <w:tc>
          <w:tcPr>
            <w:tcW w:w="1516" w:type="dxa"/>
            <w:tcBorders>
              <w:top w:val="nil"/>
              <w:left w:val="nil"/>
              <w:bottom w:val="single" w:sz="4" w:space="0" w:color="auto"/>
              <w:right w:val="single" w:sz="4" w:space="0" w:color="auto"/>
            </w:tcBorders>
            <w:shd w:val="clear" w:color="000000" w:fill="DDEBF7"/>
            <w:vAlign w:val="center"/>
            <w:hideMark/>
          </w:tcPr>
          <w:p w14:paraId="76931CF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370</w:t>
            </w:r>
          </w:p>
        </w:tc>
        <w:tc>
          <w:tcPr>
            <w:tcW w:w="1177" w:type="dxa"/>
            <w:tcBorders>
              <w:top w:val="nil"/>
              <w:left w:val="nil"/>
              <w:bottom w:val="single" w:sz="4" w:space="0" w:color="auto"/>
              <w:right w:val="single" w:sz="8" w:space="0" w:color="auto"/>
            </w:tcBorders>
            <w:shd w:val="clear" w:color="000000" w:fill="DDEBF7"/>
            <w:vAlign w:val="center"/>
            <w:hideMark/>
          </w:tcPr>
          <w:p w14:paraId="04CC39B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3.17-3.94</w:t>
            </w:r>
          </w:p>
        </w:tc>
      </w:tr>
      <w:tr w:rsidR="00E05556" w:rsidRPr="00113DAD" w14:paraId="2C8D0820"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73B48C7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707CF64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0500442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Carborundum Universal Limited</w:t>
            </w:r>
          </w:p>
        </w:tc>
        <w:tc>
          <w:tcPr>
            <w:tcW w:w="2620" w:type="dxa"/>
            <w:tcBorders>
              <w:top w:val="nil"/>
              <w:left w:val="nil"/>
              <w:bottom w:val="single" w:sz="4" w:space="0" w:color="auto"/>
              <w:right w:val="single" w:sz="4" w:space="0" w:color="auto"/>
            </w:tcBorders>
            <w:shd w:val="clear" w:color="000000" w:fill="DDEBF7"/>
            <w:vAlign w:val="center"/>
            <w:hideMark/>
          </w:tcPr>
          <w:p w14:paraId="76426D1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Swancor</w:t>
            </w:r>
            <w:proofErr w:type="spellEnd"/>
            <w:r w:rsidRPr="00113DAD">
              <w:rPr>
                <w:rFonts w:ascii="Arial" w:eastAsia="Times New Roman" w:hAnsi="Arial" w:cs="Arial"/>
                <w:color w:val="000000"/>
                <w:sz w:val="20"/>
                <w:szCs w:val="20"/>
                <w:lang w:val="en-US"/>
              </w:rPr>
              <w:t xml:space="preserve"> Ind M </w:t>
            </w:r>
            <w:proofErr w:type="spellStart"/>
            <w:r w:rsidRPr="00113DAD">
              <w:rPr>
                <w:rFonts w:ascii="Arial" w:eastAsia="Times New Roman" w:hAnsi="Arial" w:cs="Arial"/>
                <w:color w:val="000000"/>
                <w:sz w:val="20"/>
                <w:szCs w:val="20"/>
                <w:lang w:val="en-US"/>
              </w:rPr>
              <w:t>Sdn</w:t>
            </w:r>
            <w:proofErr w:type="spellEnd"/>
            <w:r w:rsidRPr="00113DAD">
              <w:rPr>
                <w:rFonts w:ascii="Arial" w:eastAsia="Times New Roman" w:hAnsi="Arial" w:cs="Arial"/>
                <w:color w:val="000000"/>
                <w:sz w:val="20"/>
                <w:szCs w:val="20"/>
                <w:lang w:val="en-US"/>
              </w:rPr>
              <w:t xml:space="preserve"> </w:t>
            </w:r>
            <w:proofErr w:type="spellStart"/>
            <w:r w:rsidRPr="00113DAD">
              <w:rPr>
                <w:rFonts w:ascii="Arial" w:eastAsia="Times New Roman" w:hAnsi="Arial" w:cs="Arial"/>
                <w:color w:val="000000"/>
                <w:sz w:val="20"/>
                <w:szCs w:val="20"/>
                <w:lang w:val="en-US"/>
              </w:rPr>
              <w:t>Bhd</w:t>
            </w:r>
            <w:proofErr w:type="spellEnd"/>
            <w:r w:rsidRPr="00113DAD">
              <w:rPr>
                <w:rFonts w:ascii="Arial" w:eastAsia="Times New Roman" w:hAnsi="Arial" w:cs="Arial"/>
                <w:color w:val="000000"/>
                <w:sz w:val="20"/>
                <w:szCs w:val="20"/>
                <w:lang w:val="en-US"/>
              </w:rPr>
              <w:t>, Malaysia/Taiwan/China</w:t>
            </w:r>
          </w:p>
        </w:tc>
        <w:tc>
          <w:tcPr>
            <w:tcW w:w="1516" w:type="dxa"/>
            <w:tcBorders>
              <w:top w:val="nil"/>
              <w:left w:val="nil"/>
              <w:bottom w:val="single" w:sz="4" w:space="0" w:color="auto"/>
              <w:right w:val="single" w:sz="4" w:space="0" w:color="auto"/>
            </w:tcBorders>
            <w:shd w:val="clear" w:color="000000" w:fill="DDEBF7"/>
            <w:vAlign w:val="center"/>
            <w:hideMark/>
          </w:tcPr>
          <w:p w14:paraId="6D601A0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290</w:t>
            </w:r>
          </w:p>
        </w:tc>
        <w:tc>
          <w:tcPr>
            <w:tcW w:w="1177" w:type="dxa"/>
            <w:tcBorders>
              <w:top w:val="nil"/>
              <w:left w:val="nil"/>
              <w:bottom w:val="single" w:sz="4" w:space="0" w:color="auto"/>
              <w:right w:val="single" w:sz="8" w:space="0" w:color="auto"/>
            </w:tcBorders>
            <w:shd w:val="clear" w:color="000000" w:fill="DDEBF7"/>
            <w:vAlign w:val="center"/>
            <w:hideMark/>
          </w:tcPr>
          <w:p w14:paraId="1AD305AA"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2.01-2.5</w:t>
            </w:r>
          </w:p>
        </w:tc>
      </w:tr>
      <w:tr w:rsidR="00E05556" w:rsidRPr="00113DAD" w14:paraId="720AB62D"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397D846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1F4D0F8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6A5A6D8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Nagase India Private Limited</w:t>
            </w:r>
          </w:p>
        </w:tc>
        <w:tc>
          <w:tcPr>
            <w:tcW w:w="2620" w:type="dxa"/>
            <w:tcBorders>
              <w:top w:val="nil"/>
              <w:left w:val="nil"/>
              <w:bottom w:val="single" w:sz="4" w:space="0" w:color="auto"/>
              <w:right w:val="single" w:sz="4" w:space="0" w:color="auto"/>
            </w:tcBorders>
            <w:shd w:val="clear" w:color="000000" w:fill="DDEBF7"/>
            <w:vAlign w:val="center"/>
            <w:hideMark/>
          </w:tcPr>
          <w:p w14:paraId="2A290E6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Showa Highpolymer Singapore Pte Ltd, Japan</w:t>
            </w:r>
          </w:p>
        </w:tc>
        <w:tc>
          <w:tcPr>
            <w:tcW w:w="1516" w:type="dxa"/>
            <w:tcBorders>
              <w:top w:val="nil"/>
              <w:left w:val="nil"/>
              <w:bottom w:val="single" w:sz="4" w:space="0" w:color="auto"/>
              <w:right w:val="single" w:sz="4" w:space="0" w:color="auto"/>
            </w:tcBorders>
            <w:shd w:val="clear" w:color="000000" w:fill="DDEBF7"/>
            <w:vAlign w:val="center"/>
            <w:hideMark/>
          </w:tcPr>
          <w:p w14:paraId="0419E23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240</w:t>
            </w:r>
          </w:p>
        </w:tc>
        <w:tc>
          <w:tcPr>
            <w:tcW w:w="1177" w:type="dxa"/>
            <w:tcBorders>
              <w:top w:val="nil"/>
              <w:left w:val="nil"/>
              <w:bottom w:val="single" w:sz="4" w:space="0" w:color="auto"/>
              <w:right w:val="single" w:sz="8" w:space="0" w:color="auto"/>
            </w:tcBorders>
            <w:shd w:val="clear" w:color="000000" w:fill="DDEBF7"/>
            <w:vAlign w:val="center"/>
            <w:hideMark/>
          </w:tcPr>
          <w:p w14:paraId="7007B07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2.71-3.37</w:t>
            </w:r>
          </w:p>
        </w:tc>
      </w:tr>
      <w:tr w:rsidR="00E05556" w:rsidRPr="00113DAD" w14:paraId="134E355A"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1FFBC57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18D386C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05E74A2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Epp Composites Pvt Ltd</w:t>
            </w:r>
          </w:p>
        </w:tc>
        <w:tc>
          <w:tcPr>
            <w:tcW w:w="2620" w:type="dxa"/>
            <w:tcBorders>
              <w:top w:val="nil"/>
              <w:left w:val="nil"/>
              <w:bottom w:val="single" w:sz="4" w:space="0" w:color="auto"/>
              <w:right w:val="single" w:sz="4" w:space="0" w:color="auto"/>
            </w:tcBorders>
            <w:shd w:val="clear" w:color="000000" w:fill="DDEBF7"/>
            <w:vAlign w:val="center"/>
            <w:hideMark/>
          </w:tcPr>
          <w:p w14:paraId="15139DC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Eternal Materials Co Ltd, Taiwan</w:t>
            </w:r>
          </w:p>
        </w:tc>
        <w:tc>
          <w:tcPr>
            <w:tcW w:w="1516" w:type="dxa"/>
            <w:tcBorders>
              <w:top w:val="nil"/>
              <w:left w:val="nil"/>
              <w:bottom w:val="single" w:sz="4" w:space="0" w:color="auto"/>
              <w:right w:val="single" w:sz="4" w:space="0" w:color="auto"/>
            </w:tcBorders>
            <w:shd w:val="clear" w:color="000000" w:fill="DDEBF7"/>
            <w:vAlign w:val="center"/>
            <w:hideMark/>
          </w:tcPr>
          <w:p w14:paraId="2C994B5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48</w:t>
            </w:r>
          </w:p>
        </w:tc>
        <w:tc>
          <w:tcPr>
            <w:tcW w:w="1177" w:type="dxa"/>
            <w:tcBorders>
              <w:top w:val="nil"/>
              <w:left w:val="nil"/>
              <w:bottom w:val="single" w:sz="4" w:space="0" w:color="auto"/>
              <w:right w:val="single" w:sz="8" w:space="0" w:color="auto"/>
            </w:tcBorders>
            <w:shd w:val="clear" w:color="000000" w:fill="DDEBF7"/>
            <w:vAlign w:val="center"/>
            <w:hideMark/>
          </w:tcPr>
          <w:p w14:paraId="0FED07BA"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2.86-3.56</w:t>
            </w:r>
          </w:p>
        </w:tc>
      </w:tr>
      <w:tr w:rsidR="00E05556" w:rsidRPr="00113DAD" w14:paraId="2CA96B7A"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3A617BD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48D7A44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13C6A0E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Vibrant Specialties</w:t>
            </w:r>
          </w:p>
        </w:tc>
        <w:tc>
          <w:tcPr>
            <w:tcW w:w="2620" w:type="dxa"/>
            <w:tcBorders>
              <w:top w:val="nil"/>
              <w:left w:val="nil"/>
              <w:bottom w:val="single" w:sz="4" w:space="0" w:color="auto"/>
              <w:right w:val="single" w:sz="4" w:space="0" w:color="auto"/>
            </w:tcBorders>
            <w:shd w:val="clear" w:color="000000" w:fill="DDEBF7"/>
            <w:vAlign w:val="center"/>
            <w:hideMark/>
          </w:tcPr>
          <w:p w14:paraId="46174E4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Synthomer</w:t>
            </w:r>
            <w:proofErr w:type="spellEnd"/>
            <w:r w:rsidRPr="00113DAD">
              <w:rPr>
                <w:rFonts w:ascii="Arial" w:eastAsia="Times New Roman" w:hAnsi="Arial" w:cs="Arial"/>
                <w:color w:val="000000"/>
                <w:sz w:val="20"/>
                <w:szCs w:val="20"/>
                <w:lang w:val="en-US"/>
              </w:rPr>
              <w:t xml:space="preserve"> Trading Limited, France</w:t>
            </w:r>
          </w:p>
        </w:tc>
        <w:tc>
          <w:tcPr>
            <w:tcW w:w="1516" w:type="dxa"/>
            <w:tcBorders>
              <w:top w:val="nil"/>
              <w:left w:val="nil"/>
              <w:bottom w:val="single" w:sz="4" w:space="0" w:color="auto"/>
              <w:right w:val="single" w:sz="4" w:space="0" w:color="auto"/>
            </w:tcBorders>
            <w:shd w:val="clear" w:color="000000" w:fill="DDEBF7"/>
            <w:vAlign w:val="center"/>
            <w:hideMark/>
          </w:tcPr>
          <w:p w14:paraId="0721DE0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40</w:t>
            </w:r>
          </w:p>
        </w:tc>
        <w:tc>
          <w:tcPr>
            <w:tcW w:w="1177" w:type="dxa"/>
            <w:tcBorders>
              <w:top w:val="nil"/>
              <w:left w:val="nil"/>
              <w:bottom w:val="single" w:sz="4" w:space="0" w:color="auto"/>
              <w:right w:val="single" w:sz="8" w:space="0" w:color="auto"/>
            </w:tcBorders>
            <w:shd w:val="clear" w:color="000000" w:fill="DDEBF7"/>
            <w:vAlign w:val="center"/>
            <w:hideMark/>
          </w:tcPr>
          <w:p w14:paraId="394F277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1.99-2.48</w:t>
            </w:r>
          </w:p>
        </w:tc>
      </w:tr>
      <w:tr w:rsidR="00E05556" w:rsidRPr="00113DAD" w14:paraId="196A73C1"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7A8CF51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0CA3886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78B422B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Rex Resins</w:t>
            </w:r>
          </w:p>
        </w:tc>
        <w:tc>
          <w:tcPr>
            <w:tcW w:w="2620" w:type="dxa"/>
            <w:tcBorders>
              <w:top w:val="nil"/>
              <w:left w:val="nil"/>
              <w:bottom w:val="single" w:sz="4" w:space="0" w:color="auto"/>
              <w:right w:val="single" w:sz="4" w:space="0" w:color="auto"/>
            </w:tcBorders>
            <w:shd w:val="clear" w:color="000000" w:fill="DDEBF7"/>
            <w:vAlign w:val="center"/>
            <w:hideMark/>
          </w:tcPr>
          <w:p w14:paraId="31A5B8A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Eternal Materials Co Ltd, Taiwan</w:t>
            </w:r>
          </w:p>
        </w:tc>
        <w:tc>
          <w:tcPr>
            <w:tcW w:w="1516" w:type="dxa"/>
            <w:tcBorders>
              <w:top w:val="nil"/>
              <w:left w:val="nil"/>
              <w:bottom w:val="single" w:sz="4" w:space="0" w:color="auto"/>
              <w:right w:val="single" w:sz="4" w:space="0" w:color="auto"/>
            </w:tcBorders>
            <w:shd w:val="clear" w:color="000000" w:fill="DDEBF7"/>
            <w:vAlign w:val="center"/>
            <w:hideMark/>
          </w:tcPr>
          <w:p w14:paraId="3DA8B7A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35</w:t>
            </w:r>
          </w:p>
        </w:tc>
        <w:tc>
          <w:tcPr>
            <w:tcW w:w="1177" w:type="dxa"/>
            <w:tcBorders>
              <w:top w:val="nil"/>
              <w:left w:val="nil"/>
              <w:bottom w:val="single" w:sz="4" w:space="0" w:color="auto"/>
              <w:right w:val="single" w:sz="8" w:space="0" w:color="auto"/>
            </w:tcBorders>
            <w:shd w:val="clear" w:color="000000" w:fill="DDEBF7"/>
            <w:vAlign w:val="center"/>
            <w:hideMark/>
          </w:tcPr>
          <w:p w14:paraId="0C9A603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1.89-2.35</w:t>
            </w:r>
          </w:p>
        </w:tc>
      </w:tr>
      <w:tr w:rsidR="00E05556" w:rsidRPr="00113DAD" w14:paraId="44999CBA"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23E76F0F"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009C51E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07FF521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Dakle</w:t>
            </w:r>
            <w:proofErr w:type="spellEnd"/>
            <w:r w:rsidRPr="00113DAD">
              <w:rPr>
                <w:rFonts w:ascii="Arial" w:eastAsia="Times New Roman" w:hAnsi="Arial" w:cs="Arial"/>
                <w:color w:val="000000"/>
                <w:sz w:val="20"/>
                <w:szCs w:val="20"/>
                <w:lang w:val="en-US"/>
              </w:rPr>
              <w:t xml:space="preserve"> Industrial Plastics</w:t>
            </w:r>
          </w:p>
        </w:tc>
        <w:tc>
          <w:tcPr>
            <w:tcW w:w="2620" w:type="dxa"/>
            <w:tcBorders>
              <w:top w:val="nil"/>
              <w:left w:val="nil"/>
              <w:bottom w:val="single" w:sz="4" w:space="0" w:color="auto"/>
              <w:right w:val="single" w:sz="4" w:space="0" w:color="auto"/>
            </w:tcBorders>
            <w:shd w:val="clear" w:color="000000" w:fill="DDEBF7"/>
            <w:vAlign w:val="center"/>
            <w:hideMark/>
          </w:tcPr>
          <w:p w14:paraId="68FC9B7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M S </w:t>
            </w:r>
            <w:proofErr w:type="spellStart"/>
            <w:r w:rsidRPr="00113DAD">
              <w:rPr>
                <w:rFonts w:ascii="Arial" w:eastAsia="Times New Roman" w:hAnsi="Arial" w:cs="Arial"/>
                <w:color w:val="000000"/>
                <w:sz w:val="20"/>
                <w:szCs w:val="20"/>
                <w:lang w:val="en-US"/>
              </w:rPr>
              <w:t>Swancor</w:t>
            </w:r>
            <w:proofErr w:type="spellEnd"/>
            <w:r w:rsidRPr="00113DAD">
              <w:rPr>
                <w:rFonts w:ascii="Arial" w:eastAsia="Times New Roman" w:hAnsi="Arial" w:cs="Arial"/>
                <w:color w:val="000000"/>
                <w:sz w:val="20"/>
                <w:szCs w:val="20"/>
                <w:lang w:val="en-US"/>
              </w:rPr>
              <w:t xml:space="preserve"> Highpolymer Co Ltd, Taiwan</w:t>
            </w:r>
          </w:p>
        </w:tc>
        <w:tc>
          <w:tcPr>
            <w:tcW w:w="1516" w:type="dxa"/>
            <w:tcBorders>
              <w:top w:val="nil"/>
              <w:left w:val="nil"/>
              <w:bottom w:val="single" w:sz="4" w:space="0" w:color="auto"/>
              <w:right w:val="single" w:sz="4" w:space="0" w:color="auto"/>
            </w:tcBorders>
            <w:shd w:val="clear" w:color="000000" w:fill="DDEBF7"/>
            <w:vAlign w:val="center"/>
            <w:hideMark/>
          </w:tcPr>
          <w:p w14:paraId="3DE4ED2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32</w:t>
            </w:r>
          </w:p>
        </w:tc>
        <w:tc>
          <w:tcPr>
            <w:tcW w:w="1177" w:type="dxa"/>
            <w:tcBorders>
              <w:top w:val="nil"/>
              <w:left w:val="nil"/>
              <w:bottom w:val="single" w:sz="4" w:space="0" w:color="auto"/>
              <w:right w:val="single" w:sz="8" w:space="0" w:color="auto"/>
            </w:tcBorders>
            <w:shd w:val="clear" w:color="000000" w:fill="DDEBF7"/>
            <w:vAlign w:val="center"/>
            <w:hideMark/>
          </w:tcPr>
          <w:p w14:paraId="126B975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2.08-2.59</w:t>
            </w:r>
          </w:p>
        </w:tc>
      </w:tr>
      <w:tr w:rsidR="00E05556" w:rsidRPr="00113DAD" w14:paraId="75C4035C"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541E674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2D6D1B9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4DC8089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Apex Printing Sleeves India Private Limited</w:t>
            </w:r>
          </w:p>
        </w:tc>
        <w:tc>
          <w:tcPr>
            <w:tcW w:w="2620" w:type="dxa"/>
            <w:tcBorders>
              <w:top w:val="nil"/>
              <w:left w:val="nil"/>
              <w:bottom w:val="single" w:sz="4" w:space="0" w:color="auto"/>
              <w:right w:val="single" w:sz="4" w:space="0" w:color="auto"/>
            </w:tcBorders>
            <w:shd w:val="clear" w:color="000000" w:fill="DDEBF7"/>
            <w:vAlign w:val="center"/>
            <w:hideMark/>
          </w:tcPr>
          <w:p w14:paraId="0DFE13B9" w14:textId="7EF1E189"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M S A</w:t>
            </w:r>
            <w:r w:rsidR="00CD321F">
              <w:rPr>
                <w:rFonts w:ascii="Arial" w:eastAsia="Times New Roman" w:hAnsi="Arial" w:cs="Arial"/>
                <w:color w:val="000000"/>
                <w:sz w:val="20"/>
                <w:szCs w:val="20"/>
                <w:lang w:val="en-US"/>
              </w:rPr>
              <w:t>OC</w:t>
            </w:r>
            <w:r w:rsidRPr="00113DAD">
              <w:rPr>
                <w:rFonts w:ascii="Arial" w:eastAsia="Times New Roman" w:hAnsi="Arial" w:cs="Arial"/>
                <w:color w:val="000000"/>
                <w:sz w:val="20"/>
                <w:szCs w:val="20"/>
                <w:lang w:val="en-US"/>
              </w:rPr>
              <w:t xml:space="preserve"> L</w:t>
            </w:r>
            <w:r w:rsidR="00CD321F">
              <w:rPr>
                <w:rFonts w:ascii="Arial" w:eastAsia="Times New Roman" w:hAnsi="Arial" w:cs="Arial"/>
                <w:color w:val="000000"/>
                <w:sz w:val="20"/>
                <w:szCs w:val="20"/>
                <w:lang w:val="en-US"/>
              </w:rPr>
              <w:t>LC</w:t>
            </w:r>
            <w:r w:rsidRPr="00113DAD">
              <w:rPr>
                <w:rFonts w:ascii="Arial" w:eastAsia="Times New Roman" w:hAnsi="Arial" w:cs="Arial"/>
                <w:color w:val="000000"/>
                <w:sz w:val="20"/>
                <w:szCs w:val="20"/>
                <w:lang w:val="en-US"/>
              </w:rPr>
              <w:t>, United States of America, Poland</w:t>
            </w:r>
          </w:p>
        </w:tc>
        <w:tc>
          <w:tcPr>
            <w:tcW w:w="1516" w:type="dxa"/>
            <w:tcBorders>
              <w:top w:val="nil"/>
              <w:left w:val="nil"/>
              <w:bottom w:val="single" w:sz="4" w:space="0" w:color="auto"/>
              <w:right w:val="single" w:sz="4" w:space="0" w:color="auto"/>
            </w:tcBorders>
            <w:shd w:val="clear" w:color="000000" w:fill="DDEBF7"/>
            <w:vAlign w:val="center"/>
            <w:hideMark/>
          </w:tcPr>
          <w:p w14:paraId="674760A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30</w:t>
            </w:r>
          </w:p>
        </w:tc>
        <w:tc>
          <w:tcPr>
            <w:tcW w:w="1177" w:type="dxa"/>
            <w:tcBorders>
              <w:top w:val="nil"/>
              <w:left w:val="nil"/>
              <w:bottom w:val="single" w:sz="4" w:space="0" w:color="auto"/>
              <w:right w:val="single" w:sz="8" w:space="0" w:color="auto"/>
            </w:tcBorders>
            <w:shd w:val="clear" w:color="000000" w:fill="DDEBF7"/>
            <w:vAlign w:val="center"/>
            <w:hideMark/>
          </w:tcPr>
          <w:p w14:paraId="38537BE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6.38-7.94</w:t>
            </w:r>
          </w:p>
        </w:tc>
      </w:tr>
      <w:tr w:rsidR="00E05556" w:rsidRPr="00113DAD" w14:paraId="52F761A5"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7BC1C91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lastRenderedPageBreak/>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544C947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18E908C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BASF India Limited</w:t>
            </w:r>
          </w:p>
        </w:tc>
        <w:tc>
          <w:tcPr>
            <w:tcW w:w="2620" w:type="dxa"/>
            <w:tcBorders>
              <w:top w:val="nil"/>
              <w:left w:val="nil"/>
              <w:bottom w:val="single" w:sz="4" w:space="0" w:color="auto"/>
              <w:right w:val="single" w:sz="4" w:space="0" w:color="auto"/>
            </w:tcBorders>
            <w:shd w:val="clear" w:color="000000" w:fill="DDEBF7"/>
            <w:vAlign w:val="center"/>
            <w:hideMark/>
          </w:tcPr>
          <w:p w14:paraId="3F0288D1" w14:textId="331C0BEB"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w:t>
            </w:r>
            <w:r w:rsidR="00CD321F">
              <w:rPr>
                <w:rFonts w:ascii="Arial" w:eastAsia="Times New Roman" w:hAnsi="Arial" w:cs="Arial"/>
                <w:color w:val="000000"/>
                <w:sz w:val="20"/>
                <w:szCs w:val="20"/>
                <w:lang w:val="en-US"/>
              </w:rPr>
              <w:t>ASF</w:t>
            </w:r>
            <w:r w:rsidRPr="00113DAD">
              <w:rPr>
                <w:rFonts w:ascii="Arial" w:eastAsia="Times New Roman" w:hAnsi="Arial" w:cs="Arial"/>
                <w:color w:val="000000"/>
                <w:sz w:val="20"/>
                <w:szCs w:val="20"/>
                <w:lang w:val="en-US"/>
              </w:rPr>
              <w:t xml:space="preserve"> Construction Chemicals U</w:t>
            </w:r>
            <w:r w:rsidR="00CD321F">
              <w:rPr>
                <w:rFonts w:ascii="Arial" w:eastAsia="Times New Roman" w:hAnsi="Arial" w:cs="Arial"/>
                <w:color w:val="000000"/>
                <w:sz w:val="20"/>
                <w:szCs w:val="20"/>
                <w:lang w:val="en-US"/>
              </w:rPr>
              <w:t>AE</w:t>
            </w:r>
            <w:r w:rsidRPr="00113DAD">
              <w:rPr>
                <w:rFonts w:ascii="Arial" w:eastAsia="Times New Roman" w:hAnsi="Arial" w:cs="Arial"/>
                <w:color w:val="000000"/>
                <w:sz w:val="20"/>
                <w:szCs w:val="20"/>
                <w:lang w:val="en-US"/>
              </w:rPr>
              <w:t xml:space="preserve"> L</w:t>
            </w:r>
            <w:r w:rsidR="00CD321F">
              <w:rPr>
                <w:rFonts w:ascii="Arial" w:eastAsia="Times New Roman" w:hAnsi="Arial" w:cs="Arial"/>
                <w:color w:val="000000"/>
                <w:sz w:val="20"/>
                <w:szCs w:val="20"/>
                <w:lang w:val="en-US"/>
              </w:rPr>
              <w:t>LC</w:t>
            </w:r>
            <w:r w:rsidRPr="00113DAD">
              <w:rPr>
                <w:rFonts w:ascii="Arial" w:eastAsia="Times New Roman" w:hAnsi="Arial" w:cs="Arial"/>
                <w:color w:val="000000"/>
                <w:sz w:val="20"/>
                <w:szCs w:val="20"/>
                <w:lang w:val="en-US"/>
              </w:rPr>
              <w:t>, United Arab Emirates</w:t>
            </w:r>
          </w:p>
        </w:tc>
        <w:tc>
          <w:tcPr>
            <w:tcW w:w="1516" w:type="dxa"/>
            <w:tcBorders>
              <w:top w:val="nil"/>
              <w:left w:val="nil"/>
              <w:bottom w:val="single" w:sz="4" w:space="0" w:color="auto"/>
              <w:right w:val="single" w:sz="4" w:space="0" w:color="auto"/>
            </w:tcBorders>
            <w:shd w:val="clear" w:color="000000" w:fill="DDEBF7"/>
            <w:vAlign w:val="center"/>
            <w:hideMark/>
          </w:tcPr>
          <w:p w14:paraId="5F47A18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25</w:t>
            </w:r>
          </w:p>
        </w:tc>
        <w:tc>
          <w:tcPr>
            <w:tcW w:w="1177" w:type="dxa"/>
            <w:tcBorders>
              <w:top w:val="nil"/>
              <w:left w:val="nil"/>
              <w:bottom w:val="single" w:sz="4" w:space="0" w:color="auto"/>
              <w:right w:val="single" w:sz="8" w:space="0" w:color="auto"/>
            </w:tcBorders>
            <w:shd w:val="clear" w:color="000000" w:fill="DDEBF7"/>
            <w:vAlign w:val="center"/>
            <w:hideMark/>
          </w:tcPr>
          <w:p w14:paraId="5A0D801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10.13-12.61</w:t>
            </w:r>
          </w:p>
        </w:tc>
      </w:tr>
      <w:tr w:rsidR="00E05556" w:rsidRPr="00113DAD" w14:paraId="50D5AA39"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7769E3B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3452999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5FDBC851" w14:textId="35C7388B"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J</w:t>
            </w:r>
            <w:r w:rsidR="00CD321F">
              <w:rPr>
                <w:rFonts w:ascii="Arial" w:eastAsia="Times New Roman" w:hAnsi="Arial" w:cs="Arial"/>
                <w:color w:val="000000"/>
                <w:sz w:val="20"/>
                <w:szCs w:val="20"/>
                <w:lang w:val="en-US"/>
              </w:rPr>
              <w:t>RD</w:t>
            </w:r>
            <w:r w:rsidRPr="00113DAD">
              <w:rPr>
                <w:rFonts w:ascii="Arial" w:eastAsia="Times New Roman" w:hAnsi="Arial" w:cs="Arial"/>
                <w:color w:val="000000"/>
                <w:sz w:val="20"/>
                <w:szCs w:val="20"/>
                <w:lang w:val="en-US"/>
              </w:rPr>
              <w:t xml:space="preserve"> Polymer Pvt Ltd</w:t>
            </w:r>
          </w:p>
        </w:tc>
        <w:tc>
          <w:tcPr>
            <w:tcW w:w="2620" w:type="dxa"/>
            <w:tcBorders>
              <w:top w:val="nil"/>
              <w:left w:val="nil"/>
              <w:bottom w:val="single" w:sz="4" w:space="0" w:color="auto"/>
              <w:right w:val="single" w:sz="4" w:space="0" w:color="auto"/>
            </w:tcBorders>
            <w:shd w:val="clear" w:color="000000" w:fill="DDEBF7"/>
            <w:vAlign w:val="center"/>
            <w:hideMark/>
          </w:tcPr>
          <w:p w14:paraId="0DA0B2A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Aliancys</w:t>
            </w:r>
            <w:proofErr w:type="spellEnd"/>
            <w:r w:rsidRPr="00113DAD">
              <w:rPr>
                <w:rFonts w:ascii="Arial" w:eastAsia="Times New Roman" w:hAnsi="Arial" w:cs="Arial"/>
                <w:color w:val="000000"/>
                <w:sz w:val="20"/>
                <w:szCs w:val="20"/>
                <w:lang w:val="en-US"/>
              </w:rPr>
              <w:t xml:space="preserve"> Ag, France</w:t>
            </w:r>
          </w:p>
        </w:tc>
        <w:tc>
          <w:tcPr>
            <w:tcW w:w="1516" w:type="dxa"/>
            <w:tcBorders>
              <w:top w:val="nil"/>
              <w:left w:val="nil"/>
              <w:bottom w:val="single" w:sz="4" w:space="0" w:color="auto"/>
              <w:right w:val="single" w:sz="4" w:space="0" w:color="auto"/>
            </w:tcBorders>
            <w:shd w:val="clear" w:color="000000" w:fill="DDEBF7"/>
            <w:vAlign w:val="center"/>
            <w:hideMark/>
          </w:tcPr>
          <w:p w14:paraId="68F37C3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16</w:t>
            </w:r>
          </w:p>
        </w:tc>
        <w:tc>
          <w:tcPr>
            <w:tcW w:w="1177" w:type="dxa"/>
            <w:tcBorders>
              <w:top w:val="nil"/>
              <w:left w:val="nil"/>
              <w:bottom w:val="single" w:sz="4" w:space="0" w:color="auto"/>
              <w:right w:val="single" w:sz="8" w:space="0" w:color="auto"/>
            </w:tcBorders>
            <w:shd w:val="clear" w:color="000000" w:fill="DDEBF7"/>
            <w:vAlign w:val="center"/>
            <w:hideMark/>
          </w:tcPr>
          <w:p w14:paraId="5FF18DB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3.48-4.33</w:t>
            </w:r>
          </w:p>
        </w:tc>
      </w:tr>
      <w:tr w:rsidR="00E05556" w:rsidRPr="00113DAD" w14:paraId="15ADDBD4"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2FF02E4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Pakistan</w:t>
            </w:r>
          </w:p>
        </w:tc>
        <w:tc>
          <w:tcPr>
            <w:tcW w:w="1832" w:type="dxa"/>
            <w:tcBorders>
              <w:top w:val="nil"/>
              <w:left w:val="nil"/>
              <w:bottom w:val="single" w:sz="4" w:space="0" w:color="auto"/>
              <w:right w:val="single" w:sz="4" w:space="0" w:color="auto"/>
            </w:tcBorders>
            <w:shd w:val="clear" w:color="000000" w:fill="DDEBF7"/>
            <w:vAlign w:val="center"/>
            <w:hideMark/>
          </w:tcPr>
          <w:p w14:paraId="2C2BAD3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22A0C78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Bin Tariq (Pvt) Limited</w:t>
            </w:r>
          </w:p>
        </w:tc>
        <w:tc>
          <w:tcPr>
            <w:tcW w:w="2620" w:type="dxa"/>
            <w:tcBorders>
              <w:top w:val="nil"/>
              <w:left w:val="nil"/>
              <w:bottom w:val="single" w:sz="4" w:space="0" w:color="auto"/>
              <w:right w:val="single" w:sz="4" w:space="0" w:color="auto"/>
            </w:tcBorders>
            <w:shd w:val="clear" w:color="000000" w:fill="DDEBF7"/>
            <w:vAlign w:val="center"/>
            <w:hideMark/>
          </w:tcPr>
          <w:p w14:paraId="0D13A13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Changzhou Pro-tech Trade </w:t>
            </w:r>
            <w:proofErr w:type="spellStart"/>
            <w:proofErr w:type="gramStart"/>
            <w:r w:rsidRPr="00113DAD">
              <w:rPr>
                <w:rFonts w:ascii="Arial" w:eastAsia="Times New Roman" w:hAnsi="Arial" w:cs="Arial"/>
                <w:color w:val="000000"/>
                <w:sz w:val="20"/>
                <w:szCs w:val="20"/>
                <w:lang w:val="en-US"/>
              </w:rPr>
              <w:t>Co.,Ltd</w:t>
            </w:r>
            <w:proofErr w:type="spellEnd"/>
            <w:r w:rsidRPr="00113DAD">
              <w:rPr>
                <w:rFonts w:ascii="Arial" w:eastAsia="Times New Roman" w:hAnsi="Arial" w:cs="Arial"/>
                <w:color w:val="000000"/>
                <w:sz w:val="20"/>
                <w:szCs w:val="20"/>
                <w:lang w:val="en-US"/>
              </w:rPr>
              <w:t>,,</w:t>
            </w:r>
            <w:proofErr w:type="gramEnd"/>
            <w:r w:rsidRPr="00113DAD">
              <w:rPr>
                <w:rFonts w:ascii="Arial" w:eastAsia="Times New Roman" w:hAnsi="Arial" w:cs="Arial"/>
                <w:color w:val="000000"/>
                <w:sz w:val="20"/>
                <w:szCs w:val="20"/>
                <w:lang w:val="en-US"/>
              </w:rPr>
              <w:t xml:space="preserve"> China</w:t>
            </w:r>
          </w:p>
        </w:tc>
        <w:tc>
          <w:tcPr>
            <w:tcW w:w="1516" w:type="dxa"/>
            <w:tcBorders>
              <w:top w:val="nil"/>
              <w:left w:val="nil"/>
              <w:bottom w:val="single" w:sz="4" w:space="0" w:color="auto"/>
              <w:right w:val="single" w:sz="4" w:space="0" w:color="auto"/>
            </w:tcBorders>
            <w:shd w:val="clear" w:color="000000" w:fill="DDEBF7"/>
            <w:vAlign w:val="center"/>
            <w:hideMark/>
          </w:tcPr>
          <w:p w14:paraId="451CC20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14</w:t>
            </w:r>
          </w:p>
        </w:tc>
        <w:tc>
          <w:tcPr>
            <w:tcW w:w="1177" w:type="dxa"/>
            <w:tcBorders>
              <w:top w:val="nil"/>
              <w:left w:val="nil"/>
              <w:bottom w:val="single" w:sz="4" w:space="0" w:color="auto"/>
              <w:right w:val="single" w:sz="8" w:space="0" w:color="auto"/>
            </w:tcBorders>
            <w:shd w:val="clear" w:color="000000" w:fill="DDEBF7"/>
            <w:vAlign w:val="center"/>
            <w:hideMark/>
          </w:tcPr>
          <w:p w14:paraId="7B4B5FF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2.13-2.65</w:t>
            </w:r>
          </w:p>
        </w:tc>
      </w:tr>
      <w:tr w:rsidR="00E05556" w:rsidRPr="00113DAD" w14:paraId="20B051E4"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49D71DF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Pakistan</w:t>
            </w:r>
          </w:p>
        </w:tc>
        <w:tc>
          <w:tcPr>
            <w:tcW w:w="1832" w:type="dxa"/>
            <w:tcBorders>
              <w:top w:val="nil"/>
              <w:left w:val="nil"/>
              <w:bottom w:val="single" w:sz="4" w:space="0" w:color="auto"/>
              <w:right w:val="single" w:sz="4" w:space="0" w:color="auto"/>
            </w:tcBorders>
            <w:shd w:val="clear" w:color="000000" w:fill="DDEBF7"/>
            <w:vAlign w:val="center"/>
            <w:hideMark/>
          </w:tcPr>
          <w:p w14:paraId="5CA597A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57B78C0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Fiber Craft </w:t>
            </w:r>
            <w:proofErr w:type="spellStart"/>
            <w:r w:rsidRPr="00113DAD">
              <w:rPr>
                <w:rFonts w:ascii="Arial" w:eastAsia="Times New Roman" w:hAnsi="Arial" w:cs="Arial"/>
                <w:color w:val="000000"/>
                <w:sz w:val="20"/>
                <w:szCs w:val="20"/>
                <w:lang w:val="en-US"/>
              </w:rPr>
              <w:t>Inds</w:t>
            </w:r>
            <w:proofErr w:type="spellEnd"/>
            <w:r w:rsidRPr="00113DAD">
              <w:rPr>
                <w:rFonts w:ascii="Arial" w:eastAsia="Times New Roman" w:hAnsi="Arial" w:cs="Arial"/>
                <w:color w:val="000000"/>
                <w:sz w:val="20"/>
                <w:szCs w:val="20"/>
                <w:lang w:val="en-US"/>
              </w:rPr>
              <w:t>.</w:t>
            </w:r>
          </w:p>
        </w:tc>
        <w:tc>
          <w:tcPr>
            <w:tcW w:w="2620" w:type="dxa"/>
            <w:tcBorders>
              <w:top w:val="nil"/>
              <w:left w:val="nil"/>
              <w:bottom w:val="single" w:sz="4" w:space="0" w:color="auto"/>
              <w:right w:val="single" w:sz="4" w:space="0" w:color="auto"/>
            </w:tcBorders>
            <w:shd w:val="clear" w:color="000000" w:fill="DDEBF7"/>
            <w:vAlign w:val="center"/>
            <w:hideMark/>
          </w:tcPr>
          <w:p w14:paraId="3782CDE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Saudi Industrial Resins Limited, Saudi Arabia</w:t>
            </w:r>
          </w:p>
        </w:tc>
        <w:tc>
          <w:tcPr>
            <w:tcW w:w="1516" w:type="dxa"/>
            <w:tcBorders>
              <w:top w:val="nil"/>
              <w:left w:val="nil"/>
              <w:bottom w:val="single" w:sz="4" w:space="0" w:color="auto"/>
              <w:right w:val="single" w:sz="4" w:space="0" w:color="auto"/>
            </w:tcBorders>
            <w:shd w:val="clear" w:color="000000" w:fill="DDEBF7"/>
            <w:vAlign w:val="center"/>
            <w:hideMark/>
          </w:tcPr>
          <w:p w14:paraId="3021814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12</w:t>
            </w:r>
          </w:p>
        </w:tc>
        <w:tc>
          <w:tcPr>
            <w:tcW w:w="1177" w:type="dxa"/>
            <w:tcBorders>
              <w:top w:val="nil"/>
              <w:left w:val="nil"/>
              <w:bottom w:val="single" w:sz="4" w:space="0" w:color="auto"/>
              <w:right w:val="single" w:sz="8" w:space="0" w:color="auto"/>
            </w:tcBorders>
            <w:shd w:val="clear" w:color="000000" w:fill="DDEBF7"/>
            <w:vAlign w:val="center"/>
            <w:hideMark/>
          </w:tcPr>
          <w:p w14:paraId="1068D49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2.88-3.58</w:t>
            </w:r>
          </w:p>
        </w:tc>
      </w:tr>
      <w:tr w:rsidR="00E05556" w:rsidRPr="00113DAD" w14:paraId="722BF9E1"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274251A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3644160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6D0D6BD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Devi Polymers Private Ltd</w:t>
            </w:r>
          </w:p>
        </w:tc>
        <w:tc>
          <w:tcPr>
            <w:tcW w:w="2620" w:type="dxa"/>
            <w:tcBorders>
              <w:top w:val="nil"/>
              <w:left w:val="nil"/>
              <w:bottom w:val="single" w:sz="4" w:space="0" w:color="auto"/>
              <w:right w:val="single" w:sz="4" w:space="0" w:color="auto"/>
            </w:tcBorders>
            <w:shd w:val="clear" w:color="000000" w:fill="DDEBF7"/>
            <w:vAlign w:val="center"/>
            <w:hideMark/>
          </w:tcPr>
          <w:p w14:paraId="36EE455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Eternal Materials Co Ltd, Taiwan</w:t>
            </w:r>
          </w:p>
        </w:tc>
        <w:tc>
          <w:tcPr>
            <w:tcW w:w="1516" w:type="dxa"/>
            <w:tcBorders>
              <w:top w:val="nil"/>
              <w:left w:val="nil"/>
              <w:bottom w:val="single" w:sz="4" w:space="0" w:color="auto"/>
              <w:right w:val="single" w:sz="4" w:space="0" w:color="auto"/>
            </w:tcBorders>
            <w:shd w:val="clear" w:color="000000" w:fill="DDEBF7"/>
            <w:vAlign w:val="center"/>
            <w:hideMark/>
          </w:tcPr>
          <w:p w14:paraId="6DE7ADD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10</w:t>
            </w:r>
          </w:p>
        </w:tc>
        <w:tc>
          <w:tcPr>
            <w:tcW w:w="1177" w:type="dxa"/>
            <w:tcBorders>
              <w:top w:val="nil"/>
              <w:left w:val="nil"/>
              <w:bottom w:val="single" w:sz="4" w:space="0" w:color="auto"/>
              <w:right w:val="single" w:sz="8" w:space="0" w:color="auto"/>
            </w:tcBorders>
            <w:shd w:val="clear" w:color="000000" w:fill="DDEBF7"/>
            <w:vAlign w:val="center"/>
            <w:hideMark/>
          </w:tcPr>
          <w:p w14:paraId="6C040B2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2.1-2.61</w:t>
            </w:r>
          </w:p>
        </w:tc>
      </w:tr>
      <w:tr w:rsidR="00E05556" w:rsidRPr="00113DAD" w14:paraId="7F0E7390"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1C1E278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Sri Lanka</w:t>
            </w:r>
          </w:p>
        </w:tc>
        <w:tc>
          <w:tcPr>
            <w:tcW w:w="1832" w:type="dxa"/>
            <w:tcBorders>
              <w:top w:val="nil"/>
              <w:left w:val="nil"/>
              <w:bottom w:val="single" w:sz="4" w:space="0" w:color="auto"/>
              <w:right w:val="single" w:sz="4" w:space="0" w:color="auto"/>
            </w:tcBorders>
            <w:shd w:val="clear" w:color="000000" w:fill="DDEBF7"/>
            <w:vAlign w:val="center"/>
            <w:hideMark/>
          </w:tcPr>
          <w:p w14:paraId="4BDFF49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69B7DAD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B A F </w:t>
            </w:r>
            <w:proofErr w:type="spellStart"/>
            <w:r w:rsidRPr="00113DAD">
              <w:rPr>
                <w:rFonts w:ascii="Arial" w:eastAsia="Times New Roman" w:hAnsi="Arial" w:cs="Arial"/>
                <w:color w:val="000000"/>
                <w:sz w:val="20"/>
                <w:szCs w:val="20"/>
                <w:lang w:val="en-US"/>
              </w:rPr>
              <w:t>F</w:t>
            </w:r>
            <w:proofErr w:type="spellEnd"/>
            <w:r w:rsidRPr="00113DAD">
              <w:rPr>
                <w:rFonts w:ascii="Arial" w:eastAsia="Times New Roman" w:hAnsi="Arial" w:cs="Arial"/>
                <w:color w:val="000000"/>
                <w:sz w:val="20"/>
                <w:szCs w:val="20"/>
                <w:lang w:val="en-US"/>
              </w:rPr>
              <w:t xml:space="preserve"> </w:t>
            </w:r>
            <w:proofErr w:type="spellStart"/>
            <w:r w:rsidRPr="00113DAD">
              <w:rPr>
                <w:rFonts w:ascii="Arial" w:eastAsia="Times New Roman" w:hAnsi="Arial" w:cs="Arial"/>
                <w:color w:val="000000"/>
                <w:sz w:val="20"/>
                <w:szCs w:val="20"/>
                <w:lang w:val="en-US"/>
              </w:rPr>
              <w:t>Polymech</w:t>
            </w:r>
            <w:proofErr w:type="spellEnd"/>
            <w:r w:rsidRPr="00113DAD">
              <w:rPr>
                <w:rFonts w:ascii="Arial" w:eastAsia="Times New Roman" w:hAnsi="Arial" w:cs="Arial"/>
                <w:color w:val="000000"/>
                <w:sz w:val="20"/>
                <w:szCs w:val="20"/>
                <w:lang w:val="en-US"/>
              </w:rPr>
              <w:t xml:space="preserve"> Pvt Ltd</w:t>
            </w:r>
          </w:p>
        </w:tc>
        <w:tc>
          <w:tcPr>
            <w:tcW w:w="2620" w:type="dxa"/>
            <w:tcBorders>
              <w:top w:val="nil"/>
              <w:left w:val="nil"/>
              <w:bottom w:val="single" w:sz="4" w:space="0" w:color="auto"/>
              <w:right w:val="single" w:sz="4" w:space="0" w:color="auto"/>
            </w:tcBorders>
            <w:shd w:val="clear" w:color="000000" w:fill="DDEBF7"/>
            <w:vAlign w:val="center"/>
            <w:hideMark/>
          </w:tcPr>
          <w:p w14:paraId="4D533F9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Scott Bader Middle East Ltd, United Arab Emirates</w:t>
            </w:r>
          </w:p>
        </w:tc>
        <w:tc>
          <w:tcPr>
            <w:tcW w:w="1516" w:type="dxa"/>
            <w:tcBorders>
              <w:top w:val="nil"/>
              <w:left w:val="nil"/>
              <w:bottom w:val="single" w:sz="4" w:space="0" w:color="auto"/>
              <w:right w:val="single" w:sz="4" w:space="0" w:color="auto"/>
            </w:tcBorders>
            <w:shd w:val="clear" w:color="000000" w:fill="DDEBF7"/>
            <w:vAlign w:val="center"/>
            <w:hideMark/>
          </w:tcPr>
          <w:p w14:paraId="0DBBB417"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8</w:t>
            </w:r>
          </w:p>
        </w:tc>
        <w:tc>
          <w:tcPr>
            <w:tcW w:w="1177" w:type="dxa"/>
            <w:tcBorders>
              <w:top w:val="nil"/>
              <w:left w:val="nil"/>
              <w:bottom w:val="single" w:sz="4" w:space="0" w:color="auto"/>
              <w:right w:val="single" w:sz="8" w:space="0" w:color="auto"/>
            </w:tcBorders>
            <w:shd w:val="clear" w:color="000000" w:fill="DDEBF7"/>
            <w:vAlign w:val="center"/>
            <w:hideMark/>
          </w:tcPr>
          <w:p w14:paraId="74F8923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4.05-5.04</w:t>
            </w:r>
          </w:p>
        </w:tc>
      </w:tr>
      <w:tr w:rsidR="00E05556" w:rsidRPr="00113DAD" w14:paraId="3E2CE1D8" w14:textId="77777777" w:rsidTr="00E05556">
        <w:trPr>
          <w:trHeight w:val="1050"/>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68745A0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52AE2B49"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7EBF759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Hindustan Zinc Limited</w:t>
            </w:r>
          </w:p>
        </w:tc>
        <w:tc>
          <w:tcPr>
            <w:tcW w:w="2620" w:type="dxa"/>
            <w:tcBorders>
              <w:top w:val="nil"/>
              <w:left w:val="nil"/>
              <w:bottom w:val="single" w:sz="4" w:space="0" w:color="auto"/>
              <w:right w:val="single" w:sz="4" w:space="0" w:color="auto"/>
            </w:tcBorders>
            <w:shd w:val="clear" w:color="000000" w:fill="DDEBF7"/>
            <w:vAlign w:val="center"/>
            <w:hideMark/>
          </w:tcPr>
          <w:p w14:paraId="120E4B0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China Nonferrous Metal </w:t>
            </w:r>
            <w:proofErr w:type="spellStart"/>
            <w:r w:rsidRPr="00113DAD">
              <w:rPr>
                <w:rFonts w:ascii="Arial" w:eastAsia="Times New Roman" w:hAnsi="Arial" w:cs="Arial"/>
                <w:color w:val="000000"/>
                <w:sz w:val="20"/>
                <w:szCs w:val="20"/>
                <w:lang w:val="en-US"/>
              </w:rPr>
              <w:t>Industrys</w:t>
            </w:r>
            <w:proofErr w:type="spellEnd"/>
            <w:r w:rsidRPr="00113DAD">
              <w:rPr>
                <w:rFonts w:ascii="Arial" w:eastAsia="Times New Roman" w:hAnsi="Arial" w:cs="Arial"/>
                <w:color w:val="000000"/>
                <w:sz w:val="20"/>
                <w:szCs w:val="20"/>
                <w:lang w:val="en-US"/>
              </w:rPr>
              <w:t xml:space="preserve"> Foreign </w:t>
            </w:r>
            <w:proofErr w:type="spellStart"/>
            <w:r w:rsidRPr="00113DAD">
              <w:rPr>
                <w:rFonts w:ascii="Arial" w:eastAsia="Times New Roman" w:hAnsi="Arial" w:cs="Arial"/>
                <w:color w:val="000000"/>
                <w:sz w:val="20"/>
                <w:szCs w:val="20"/>
                <w:lang w:val="en-US"/>
              </w:rPr>
              <w:t>Engineeri</w:t>
            </w:r>
            <w:proofErr w:type="spellEnd"/>
            <w:r w:rsidRPr="00113DAD">
              <w:rPr>
                <w:rFonts w:ascii="Arial" w:eastAsia="Times New Roman" w:hAnsi="Arial" w:cs="Arial"/>
                <w:color w:val="000000"/>
                <w:sz w:val="20"/>
                <w:szCs w:val="20"/>
                <w:lang w:val="en-US"/>
              </w:rPr>
              <w:t>, China</w:t>
            </w:r>
          </w:p>
        </w:tc>
        <w:tc>
          <w:tcPr>
            <w:tcW w:w="1516" w:type="dxa"/>
            <w:tcBorders>
              <w:top w:val="nil"/>
              <w:left w:val="nil"/>
              <w:bottom w:val="single" w:sz="4" w:space="0" w:color="auto"/>
              <w:right w:val="single" w:sz="4" w:space="0" w:color="auto"/>
            </w:tcBorders>
            <w:shd w:val="clear" w:color="000000" w:fill="DDEBF7"/>
            <w:vAlign w:val="center"/>
            <w:hideMark/>
          </w:tcPr>
          <w:p w14:paraId="49609E5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5</w:t>
            </w:r>
          </w:p>
        </w:tc>
        <w:tc>
          <w:tcPr>
            <w:tcW w:w="1177" w:type="dxa"/>
            <w:tcBorders>
              <w:top w:val="nil"/>
              <w:left w:val="nil"/>
              <w:bottom w:val="single" w:sz="4" w:space="0" w:color="auto"/>
              <w:right w:val="single" w:sz="8" w:space="0" w:color="auto"/>
            </w:tcBorders>
            <w:shd w:val="clear" w:color="000000" w:fill="DDEBF7"/>
            <w:vAlign w:val="center"/>
            <w:hideMark/>
          </w:tcPr>
          <w:p w14:paraId="1AA81B5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6.4-7.96</w:t>
            </w:r>
          </w:p>
        </w:tc>
      </w:tr>
      <w:tr w:rsidR="00E05556" w:rsidRPr="00113DAD" w14:paraId="3E4874D7"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5AE0F92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India </w:t>
            </w:r>
          </w:p>
        </w:tc>
        <w:tc>
          <w:tcPr>
            <w:tcW w:w="1832" w:type="dxa"/>
            <w:tcBorders>
              <w:top w:val="nil"/>
              <w:left w:val="nil"/>
              <w:bottom w:val="single" w:sz="4" w:space="0" w:color="auto"/>
              <w:right w:val="single" w:sz="4" w:space="0" w:color="auto"/>
            </w:tcBorders>
            <w:shd w:val="clear" w:color="000000" w:fill="DDEBF7"/>
            <w:vAlign w:val="center"/>
            <w:hideMark/>
          </w:tcPr>
          <w:p w14:paraId="03C242C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Novolac</w:t>
            </w:r>
            <w:proofErr w:type="spellEnd"/>
            <w:r w:rsidRPr="00113DAD">
              <w:rPr>
                <w:rFonts w:ascii="Arial" w:eastAsia="Times New Roman" w:hAnsi="Arial" w:cs="Arial"/>
                <w:color w:val="000000"/>
                <w:sz w:val="20"/>
                <w:szCs w:val="20"/>
                <w:lang w:val="en-US"/>
              </w:rPr>
              <w:t xml:space="preserve">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4E889353"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Mahindra </w:t>
            </w:r>
            <w:proofErr w:type="spellStart"/>
            <w:r w:rsidRPr="00113DAD">
              <w:rPr>
                <w:rFonts w:ascii="Arial" w:eastAsia="Times New Roman" w:hAnsi="Arial" w:cs="Arial"/>
                <w:color w:val="000000"/>
                <w:sz w:val="20"/>
                <w:szCs w:val="20"/>
                <w:lang w:val="en-US"/>
              </w:rPr>
              <w:t>Cie</w:t>
            </w:r>
            <w:proofErr w:type="spellEnd"/>
            <w:r w:rsidRPr="00113DAD">
              <w:rPr>
                <w:rFonts w:ascii="Arial" w:eastAsia="Times New Roman" w:hAnsi="Arial" w:cs="Arial"/>
                <w:color w:val="000000"/>
                <w:sz w:val="20"/>
                <w:szCs w:val="20"/>
                <w:lang w:val="en-US"/>
              </w:rPr>
              <w:t xml:space="preserve"> Automotive Limited</w:t>
            </w:r>
          </w:p>
        </w:tc>
        <w:tc>
          <w:tcPr>
            <w:tcW w:w="2620" w:type="dxa"/>
            <w:tcBorders>
              <w:top w:val="nil"/>
              <w:left w:val="nil"/>
              <w:bottom w:val="single" w:sz="4" w:space="0" w:color="auto"/>
              <w:right w:val="single" w:sz="4" w:space="0" w:color="auto"/>
            </w:tcBorders>
            <w:shd w:val="clear" w:color="000000" w:fill="DDEBF7"/>
            <w:vAlign w:val="center"/>
            <w:hideMark/>
          </w:tcPr>
          <w:p w14:paraId="6888B87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M S </w:t>
            </w:r>
            <w:proofErr w:type="spellStart"/>
            <w:r w:rsidRPr="00113DAD">
              <w:rPr>
                <w:rFonts w:ascii="Arial" w:eastAsia="Times New Roman" w:hAnsi="Arial" w:cs="Arial"/>
                <w:color w:val="000000"/>
                <w:sz w:val="20"/>
                <w:szCs w:val="20"/>
                <w:lang w:val="en-US"/>
              </w:rPr>
              <w:t>Swancor</w:t>
            </w:r>
            <w:proofErr w:type="spellEnd"/>
            <w:r w:rsidRPr="00113DAD">
              <w:rPr>
                <w:rFonts w:ascii="Arial" w:eastAsia="Times New Roman" w:hAnsi="Arial" w:cs="Arial"/>
                <w:color w:val="000000"/>
                <w:sz w:val="20"/>
                <w:szCs w:val="20"/>
                <w:lang w:val="en-US"/>
              </w:rPr>
              <w:t xml:space="preserve"> Highpolymer Co Ltd, Taiwan</w:t>
            </w:r>
          </w:p>
        </w:tc>
        <w:tc>
          <w:tcPr>
            <w:tcW w:w="1516" w:type="dxa"/>
            <w:tcBorders>
              <w:top w:val="nil"/>
              <w:left w:val="nil"/>
              <w:bottom w:val="single" w:sz="4" w:space="0" w:color="auto"/>
              <w:right w:val="single" w:sz="4" w:space="0" w:color="auto"/>
            </w:tcBorders>
            <w:shd w:val="clear" w:color="000000" w:fill="DDEBF7"/>
            <w:vAlign w:val="center"/>
            <w:hideMark/>
          </w:tcPr>
          <w:p w14:paraId="601A4503"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w:t>
            </w:r>
          </w:p>
        </w:tc>
        <w:tc>
          <w:tcPr>
            <w:tcW w:w="1177" w:type="dxa"/>
            <w:tcBorders>
              <w:top w:val="nil"/>
              <w:left w:val="nil"/>
              <w:bottom w:val="single" w:sz="4" w:space="0" w:color="auto"/>
              <w:right w:val="single" w:sz="8" w:space="0" w:color="auto"/>
            </w:tcBorders>
            <w:shd w:val="clear" w:color="000000" w:fill="DDEBF7"/>
            <w:vAlign w:val="center"/>
            <w:hideMark/>
          </w:tcPr>
          <w:p w14:paraId="6AD6675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2.5-3.11</w:t>
            </w:r>
          </w:p>
        </w:tc>
      </w:tr>
      <w:tr w:rsidR="00E05556" w:rsidRPr="00113DAD" w14:paraId="02D5705F"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7CB720F6"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India</w:t>
            </w:r>
          </w:p>
        </w:tc>
        <w:tc>
          <w:tcPr>
            <w:tcW w:w="1832" w:type="dxa"/>
            <w:tcBorders>
              <w:top w:val="nil"/>
              <w:left w:val="nil"/>
              <w:bottom w:val="single" w:sz="4" w:space="0" w:color="auto"/>
              <w:right w:val="single" w:sz="4" w:space="0" w:color="auto"/>
            </w:tcBorders>
            <w:shd w:val="clear" w:color="000000" w:fill="DDEBF7"/>
            <w:vAlign w:val="center"/>
            <w:hideMark/>
          </w:tcPr>
          <w:p w14:paraId="18787AC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Novolac</w:t>
            </w:r>
            <w:proofErr w:type="spellEnd"/>
            <w:r w:rsidRPr="00113DAD">
              <w:rPr>
                <w:rFonts w:ascii="Arial" w:eastAsia="Times New Roman" w:hAnsi="Arial" w:cs="Arial"/>
                <w:color w:val="000000"/>
                <w:sz w:val="20"/>
                <w:szCs w:val="20"/>
                <w:lang w:val="en-US"/>
              </w:rPr>
              <w:t xml:space="preserve">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610BC0A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Mahindra </w:t>
            </w:r>
            <w:proofErr w:type="spellStart"/>
            <w:r w:rsidRPr="00113DAD">
              <w:rPr>
                <w:rFonts w:ascii="Arial" w:eastAsia="Times New Roman" w:hAnsi="Arial" w:cs="Arial"/>
                <w:color w:val="000000"/>
                <w:sz w:val="20"/>
                <w:szCs w:val="20"/>
                <w:lang w:val="en-US"/>
              </w:rPr>
              <w:t>Cie</w:t>
            </w:r>
            <w:proofErr w:type="spellEnd"/>
            <w:r w:rsidRPr="00113DAD">
              <w:rPr>
                <w:rFonts w:ascii="Arial" w:eastAsia="Times New Roman" w:hAnsi="Arial" w:cs="Arial"/>
                <w:color w:val="000000"/>
                <w:sz w:val="20"/>
                <w:szCs w:val="20"/>
                <w:lang w:val="en-US"/>
              </w:rPr>
              <w:t xml:space="preserve"> Automotive Limited</w:t>
            </w:r>
          </w:p>
        </w:tc>
        <w:tc>
          <w:tcPr>
            <w:tcW w:w="2620" w:type="dxa"/>
            <w:tcBorders>
              <w:top w:val="nil"/>
              <w:left w:val="nil"/>
              <w:bottom w:val="single" w:sz="4" w:space="0" w:color="auto"/>
              <w:right w:val="single" w:sz="4" w:space="0" w:color="auto"/>
            </w:tcBorders>
            <w:shd w:val="clear" w:color="000000" w:fill="DDEBF7"/>
            <w:vAlign w:val="center"/>
            <w:hideMark/>
          </w:tcPr>
          <w:p w14:paraId="1AEA604C"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M S </w:t>
            </w:r>
            <w:proofErr w:type="spellStart"/>
            <w:r w:rsidRPr="00113DAD">
              <w:rPr>
                <w:rFonts w:ascii="Arial" w:eastAsia="Times New Roman" w:hAnsi="Arial" w:cs="Arial"/>
                <w:color w:val="000000"/>
                <w:sz w:val="20"/>
                <w:szCs w:val="20"/>
                <w:lang w:val="en-US"/>
              </w:rPr>
              <w:t>Swancor</w:t>
            </w:r>
            <w:proofErr w:type="spellEnd"/>
            <w:r w:rsidRPr="00113DAD">
              <w:rPr>
                <w:rFonts w:ascii="Arial" w:eastAsia="Times New Roman" w:hAnsi="Arial" w:cs="Arial"/>
                <w:color w:val="000000"/>
                <w:sz w:val="20"/>
                <w:szCs w:val="20"/>
                <w:lang w:val="en-US"/>
              </w:rPr>
              <w:t xml:space="preserve"> Highpolymer Co Ltd, Taiwan</w:t>
            </w:r>
          </w:p>
        </w:tc>
        <w:tc>
          <w:tcPr>
            <w:tcW w:w="1516" w:type="dxa"/>
            <w:tcBorders>
              <w:top w:val="nil"/>
              <w:left w:val="nil"/>
              <w:bottom w:val="single" w:sz="4" w:space="0" w:color="auto"/>
              <w:right w:val="single" w:sz="4" w:space="0" w:color="auto"/>
            </w:tcBorders>
            <w:shd w:val="clear" w:color="000000" w:fill="DDEBF7"/>
            <w:vAlign w:val="center"/>
            <w:hideMark/>
          </w:tcPr>
          <w:p w14:paraId="2C7CFBB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w:t>
            </w:r>
          </w:p>
        </w:tc>
        <w:tc>
          <w:tcPr>
            <w:tcW w:w="1177" w:type="dxa"/>
            <w:tcBorders>
              <w:top w:val="nil"/>
              <w:left w:val="nil"/>
              <w:bottom w:val="single" w:sz="4" w:space="0" w:color="auto"/>
              <w:right w:val="single" w:sz="8" w:space="0" w:color="auto"/>
            </w:tcBorders>
            <w:shd w:val="clear" w:color="000000" w:fill="DDEBF7"/>
            <w:vAlign w:val="center"/>
            <w:hideMark/>
          </w:tcPr>
          <w:p w14:paraId="51D210A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2.5-3.11</w:t>
            </w:r>
          </w:p>
        </w:tc>
      </w:tr>
      <w:tr w:rsidR="00E05556" w:rsidRPr="00113DAD" w14:paraId="1067D62E" w14:textId="77777777" w:rsidTr="00E05556">
        <w:trPr>
          <w:trHeight w:val="787"/>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5144AB9A"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Sri Lanka</w:t>
            </w:r>
          </w:p>
        </w:tc>
        <w:tc>
          <w:tcPr>
            <w:tcW w:w="1832" w:type="dxa"/>
            <w:tcBorders>
              <w:top w:val="nil"/>
              <w:left w:val="nil"/>
              <w:bottom w:val="single" w:sz="4" w:space="0" w:color="auto"/>
              <w:right w:val="single" w:sz="4" w:space="0" w:color="auto"/>
            </w:tcBorders>
            <w:shd w:val="clear" w:color="000000" w:fill="DDEBF7"/>
            <w:vAlign w:val="center"/>
            <w:hideMark/>
          </w:tcPr>
          <w:p w14:paraId="52780A8A"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62392793"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proofErr w:type="spellStart"/>
            <w:r w:rsidRPr="00113DAD">
              <w:rPr>
                <w:rFonts w:ascii="Arial" w:eastAsia="Times New Roman" w:hAnsi="Arial" w:cs="Arial"/>
                <w:color w:val="000000"/>
                <w:sz w:val="20"/>
                <w:szCs w:val="20"/>
                <w:lang w:val="en-US"/>
              </w:rPr>
              <w:t>Edgeng</w:t>
            </w:r>
            <w:proofErr w:type="spellEnd"/>
            <w:r w:rsidRPr="00113DAD">
              <w:rPr>
                <w:rFonts w:ascii="Arial" w:eastAsia="Times New Roman" w:hAnsi="Arial" w:cs="Arial"/>
                <w:color w:val="000000"/>
                <w:sz w:val="20"/>
                <w:szCs w:val="20"/>
                <w:lang w:val="en-US"/>
              </w:rPr>
              <w:t xml:space="preserve"> Pvt Ltd</w:t>
            </w:r>
          </w:p>
        </w:tc>
        <w:tc>
          <w:tcPr>
            <w:tcW w:w="2620" w:type="dxa"/>
            <w:tcBorders>
              <w:top w:val="nil"/>
              <w:left w:val="nil"/>
              <w:bottom w:val="single" w:sz="4" w:space="0" w:color="auto"/>
              <w:right w:val="single" w:sz="4" w:space="0" w:color="auto"/>
            </w:tcBorders>
            <w:shd w:val="clear" w:color="000000" w:fill="DDEBF7"/>
            <w:vAlign w:val="center"/>
            <w:hideMark/>
          </w:tcPr>
          <w:p w14:paraId="45B00B4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Wee Tee Tong Chemicals Pte Ltd, Singapore</w:t>
            </w:r>
          </w:p>
        </w:tc>
        <w:tc>
          <w:tcPr>
            <w:tcW w:w="1516" w:type="dxa"/>
            <w:tcBorders>
              <w:top w:val="nil"/>
              <w:left w:val="nil"/>
              <w:bottom w:val="single" w:sz="4" w:space="0" w:color="auto"/>
              <w:right w:val="single" w:sz="4" w:space="0" w:color="auto"/>
            </w:tcBorders>
            <w:shd w:val="clear" w:color="000000" w:fill="DDEBF7"/>
            <w:vAlign w:val="center"/>
            <w:hideMark/>
          </w:tcPr>
          <w:p w14:paraId="0DAD19E1"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3</w:t>
            </w:r>
          </w:p>
        </w:tc>
        <w:tc>
          <w:tcPr>
            <w:tcW w:w="1177" w:type="dxa"/>
            <w:tcBorders>
              <w:top w:val="nil"/>
              <w:left w:val="nil"/>
              <w:bottom w:val="single" w:sz="4" w:space="0" w:color="auto"/>
              <w:right w:val="single" w:sz="8" w:space="0" w:color="auto"/>
            </w:tcBorders>
            <w:shd w:val="clear" w:color="000000" w:fill="DDEBF7"/>
            <w:vAlign w:val="center"/>
            <w:hideMark/>
          </w:tcPr>
          <w:p w14:paraId="44C68EFA"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2.32-2.89</w:t>
            </w:r>
          </w:p>
        </w:tc>
      </w:tr>
      <w:tr w:rsidR="00E05556" w:rsidRPr="00113DAD" w14:paraId="2D4C7C8F" w14:textId="77777777" w:rsidTr="00E05556">
        <w:trPr>
          <w:trHeight w:val="1313"/>
        </w:trPr>
        <w:tc>
          <w:tcPr>
            <w:tcW w:w="1481" w:type="dxa"/>
            <w:tcBorders>
              <w:top w:val="nil"/>
              <w:left w:val="single" w:sz="8" w:space="0" w:color="auto"/>
              <w:bottom w:val="single" w:sz="4" w:space="0" w:color="auto"/>
              <w:right w:val="single" w:sz="4" w:space="0" w:color="auto"/>
            </w:tcBorders>
            <w:shd w:val="clear" w:color="000000" w:fill="DDEBF7"/>
            <w:vAlign w:val="center"/>
            <w:hideMark/>
          </w:tcPr>
          <w:p w14:paraId="7A904F84"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India</w:t>
            </w:r>
          </w:p>
        </w:tc>
        <w:tc>
          <w:tcPr>
            <w:tcW w:w="1832" w:type="dxa"/>
            <w:tcBorders>
              <w:top w:val="nil"/>
              <w:left w:val="nil"/>
              <w:bottom w:val="single" w:sz="4" w:space="0" w:color="auto"/>
              <w:right w:val="single" w:sz="4" w:space="0" w:color="auto"/>
            </w:tcBorders>
            <w:shd w:val="clear" w:color="000000" w:fill="DDEBF7"/>
            <w:vAlign w:val="center"/>
            <w:hideMark/>
          </w:tcPr>
          <w:p w14:paraId="0D476C9F"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4" w:space="0" w:color="auto"/>
              <w:right w:val="single" w:sz="4" w:space="0" w:color="auto"/>
            </w:tcBorders>
            <w:shd w:val="clear" w:color="000000" w:fill="DDEBF7"/>
            <w:vAlign w:val="center"/>
            <w:hideMark/>
          </w:tcPr>
          <w:p w14:paraId="081ED85F"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Emerald Performance Chemical Private Limited</w:t>
            </w:r>
          </w:p>
        </w:tc>
        <w:tc>
          <w:tcPr>
            <w:tcW w:w="2620" w:type="dxa"/>
            <w:tcBorders>
              <w:top w:val="nil"/>
              <w:left w:val="nil"/>
              <w:bottom w:val="single" w:sz="4" w:space="0" w:color="auto"/>
              <w:right w:val="single" w:sz="4" w:space="0" w:color="auto"/>
            </w:tcBorders>
            <w:shd w:val="clear" w:color="000000" w:fill="DDEBF7"/>
            <w:vAlign w:val="center"/>
            <w:hideMark/>
          </w:tcPr>
          <w:p w14:paraId="225F685D"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Eternal Materials Co Ltd, Taiwan</w:t>
            </w:r>
          </w:p>
        </w:tc>
        <w:tc>
          <w:tcPr>
            <w:tcW w:w="1516" w:type="dxa"/>
            <w:tcBorders>
              <w:top w:val="nil"/>
              <w:left w:val="nil"/>
              <w:bottom w:val="single" w:sz="4" w:space="0" w:color="auto"/>
              <w:right w:val="single" w:sz="4" w:space="0" w:color="auto"/>
            </w:tcBorders>
            <w:shd w:val="clear" w:color="000000" w:fill="DDEBF7"/>
            <w:vAlign w:val="center"/>
            <w:hideMark/>
          </w:tcPr>
          <w:p w14:paraId="413385F0"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w:t>
            </w:r>
          </w:p>
        </w:tc>
        <w:tc>
          <w:tcPr>
            <w:tcW w:w="1177" w:type="dxa"/>
            <w:tcBorders>
              <w:top w:val="nil"/>
              <w:left w:val="nil"/>
              <w:bottom w:val="single" w:sz="4" w:space="0" w:color="auto"/>
              <w:right w:val="single" w:sz="8" w:space="0" w:color="auto"/>
            </w:tcBorders>
            <w:shd w:val="clear" w:color="000000" w:fill="DDEBF7"/>
            <w:vAlign w:val="center"/>
            <w:hideMark/>
          </w:tcPr>
          <w:p w14:paraId="70A60CF8"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1.84-2.28</w:t>
            </w:r>
          </w:p>
        </w:tc>
      </w:tr>
      <w:tr w:rsidR="00E05556" w:rsidRPr="00113DAD" w14:paraId="5DC795CA" w14:textId="77777777" w:rsidTr="00E05556">
        <w:trPr>
          <w:trHeight w:val="1063"/>
        </w:trPr>
        <w:tc>
          <w:tcPr>
            <w:tcW w:w="1481" w:type="dxa"/>
            <w:tcBorders>
              <w:top w:val="nil"/>
              <w:left w:val="single" w:sz="8" w:space="0" w:color="auto"/>
              <w:bottom w:val="single" w:sz="8" w:space="0" w:color="auto"/>
              <w:right w:val="single" w:sz="4" w:space="0" w:color="auto"/>
            </w:tcBorders>
            <w:shd w:val="clear" w:color="000000" w:fill="DDEBF7"/>
            <w:vAlign w:val="center"/>
            <w:hideMark/>
          </w:tcPr>
          <w:p w14:paraId="6A53342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India</w:t>
            </w:r>
          </w:p>
        </w:tc>
        <w:tc>
          <w:tcPr>
            <w:tcW w:w="1832" w:type="dxa"/>
            <w:tcBorders>
              <w:top w:val="nil"/>
              <w:left w:val="nil"/>
              <w:bottom w:val="single" w:sz="8" w:space="0" w:color="auto"/>
              <w:right w:val="single" w:sz="4" w:space="0" w:color="auto"/>
            </w:tcBorders>
            <w:shd w:val="clear" w:color="000000" w:fill="DDEBF7"/>
            <w:vAlign w:val="center"/>
            <w:hideMark/>
          </w:tcPr>
          <w:p w14:paraId="150534A2"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Bisphenol-a Type Epoxy Vinyl Ester Resin</w:t>
            </w:r>
          </w:p>
        </w:tc>
        <w:tc>
          <w:tcPr>
            <w:tcW w:w="1658" w:type="dxa"/>
            <w:tcBorders>
              <w:top w:val="nil"/>
              <w:left w:val="nil"/>
              <w:bottom w:val="single" w:sz="8" w:space="0" w:color="auto"/>
              <w:right w:val="single" w:sz="4" w:space="0" w:color="auto"/>
            </w:tcBorders>
            <w:shd w:val="clear" w:color="000000" w:fill="DDEBF7"/>
            <w:vAlign w:val="center"/>
            <w:hideMark/>
          </w:tcPr>
          <w:p w14:paraId="03C0EA9F"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 xml:space="preserve">Kalinga </w:t>
            </w:r>
            <w:proofErr w:type="spellStart"/>
            <w:r w:rsidRPr="00113DAD">
              <w:rPr>
                <w:rFonts w:ascii="Arial" w:eastAsia="Times New Roman" w:hAnsi="Arial" w:cs="Arial"/>
                <w:color w:val="000000"/>
                <w:sz w:val="20"/>
                <w:szCs w:val="20"/>
                <w:lang w:val="en-US"/>
              </w:rPr>
              <w:t>Inceptum</w:t>
            </w:r>
            <w:proofErr w:type="spellEnd"/>
            <w:r w:rsidRPr="00113DAD">
              <w:rPr>
                <w:rFonts w:ascii="Arial" w:eastAsia="Times New Roman" w:hAnsi="Arial" w:cs="Arial"/>
                <w:color w:val="000000"/>
                <w:sz w:val="20"/>
                <w:szCs w:val="20"/>
                <w:lang w:val="en-US"/>
              </w:rPr>
              <w:t xml:space="preserve"> Private Limited</w:t>
            </w:r>
          </w:p>
        </w:tc>
        <w:tc>
          <w:tcPr>
            <w:tcW w:w="2620" w:type="dxa"/>
            <w:tcBorders>
              <w:top w:val="nil"/>
              <w:left w:val="nil"/>
              <w:bottom w:val="single" w:sz="8" w:space="0" w:color="auto"/>
              <w:right w:val="single" w:sz="4" w:space="0" w:color="auto"/>
            </w:tcBorders>
            <w:shd w:val="clear" w:color="000000" w:fill="DDEBF7"/>
            <w:vAlign w:val="center"/>
            <w:hideMark/>
          </w:tcPr>
          <w:p w14:paraId="1AF578FB"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Eternal Materials Co Ltd, Taiwan</w:t>
            </w:r>
          </w:p>
        </w:tc>
        <w:tc>
          <w:tcPr>
            <w:tcW w:w="1516" w:type="dxa"/>
            <w:tcBorders>
              <w:top w:val="nil"/>
              <w:left w:val="nil"/>
              <w:bottom w:val="single" w:sz="8" w:space="0" w:color="auto"/>
              <w:right w:val="single" w:sz="4" w:space="0" w:color="auto"/>
            </w:tcBorders>
            <w:shd w:val="clear" w:color="000000" w:fill="DDEBF7"/>
            <w:vAlign w:val="center"/>
            <w:hideMark/>
          </w:tcPr>
          <w:p w14:paraId="562EF6E5"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w:t>
            </w:r>
          </w:p>
        </w:tc>
        <w:tc>
          <w:tcPr>
            <w:tcW w:w="1177" w:type="dxa"/>
            <w:tcBorders>
              <w:top w:val="nil"/>
              <w:left w:val="nil"/>
              <w:bottom w:val="single" w:sz="8" w:space="0" w:color="auto"/>
              <w:right w:val="single" w:sz="8" w:space="0" w:color="auto"/>
            </w:tcBorders>
            <w:shd w:val="clear" w:color="000000" w:fill="DDEBF7"/>
            <w:vAlign w:val="center"/>
            <w:hideMark/>
          </w:tcPr>
          <w:p w14:paraId="62C2947E" w14:textId="77777777" w:rsidR="00E05556" w:rsidRPr="00113DAD" w:rsidRDefault="00E05556" w:rsidP="00E05556">
            <w:pPr>
              <w:spacing w:after="0" w:line="240" w:lineRule="auto"/>
              <w:jc w:val="center"/>
              <w:rPr>
                <w:rFonts w:ascii="Arial" w:eastAsia="Times New Roman" w:hAnsi="Arial" w:cs="Arial"/>
                <w:color w:val="000000"/>
                <w:sz w:val="20"/>
                <w:szCs w:val="20"/>
                <w:lang w:val="en-US"/>
              </w:rPr>
            </w:pPr>
            <w:r w:rsidRPr="00113DAD">
              <w:rPr>
                <w:rFonts w:ascii="Arial" w:eastAsia="Times New Roman" w:hAnsi="Arial" w:cs="Arial"/>
                <w:color w:val="000000"/>
                <w:sz w:val="20"/>
                <w:szCs w:val="20"/>
                <w:lang w:val="en-US"/>
              </w:rPr>
              <w:t>2.65-3.29</w:t>
            </w:r>
          </w:p>
        </w:tc>
      </w:tr>
    </w:tbl>
    <w:p w14:paraId="0718D117" w14:textId="5934DC44" w:rsidR="00BB3C6A" w:rsidRPr="00C52EDF" w:rsidRDefault="004644A7" w:rsidP="00C52EDF">
      <w:pPr>
        <w:spacing w:line="480" w:lineRule="auto"/>
        <w:rPr>
          <w:rFonts w:ascii="Arial" w:eastAsia="Arial" w:hAnsi="Arial" w:cs="Arial"/>
          <w:b/>
          <w:bCs/>
          <w:color w:val="000000" w:themeColor="text1"/>
          <w:sz w:val="24"/>
          <w:szCs w:val="24"/>
        </w:rPr>
      </w:pPr>
      <w:r w:rsidRPr="002B5730">
        <w:rPr>
          <w:noProof/>
          <w:color w:val="000000" w:themeColor="text1"/>
        </w:rPr>
        <mc:AlternateContent>
          <mc:Choice Requires="wps">
            <w:drawing>
              <wp:anchor distT="0" distB="0" distL="114300" distR="114300" simplePos="0" relativeHeight="252216320" behindDoc="0" locked="0" layoutInCell="1" allowOverlap="1" wp14:anchorId="56D3D190" wp14:editId="7FC39B3E">
                <wp:simplePos x="0" y="0"/>
                <wp:positionH relativeFrom="column">
                  <wp:posOffset>4600575</wp:posOffset>
                </wp:positionH>
                <wp:positionV relativeFrom="paragraph">
                  <wp:posOffset>133350</wp:posOffset>
                </wp:positionV>
                <wp:extent cx="1864360" cy="200025"/>
                <wp:effectExtent l="0" t="0" r="0" b="0"/>
                <wp:wrapNone/>
                <wp:docPr id="228"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597118FB"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56D3D190" id="_x0000_s1206" type="#_x0000_t202" style="position:absolute;margin-left:362.25pt;margin-top:10.5pt;width:146.8pt;height:15.7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" filled="f" stroked="f">
                <v:textbox style="mso-fit-shape-to-text:t">
                  <w:txbxContent>
                    <w:p w14:paraId="597118FB"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19D43355" w14:textId="4A6DA407" w:rsidR="00A03ADD" w:rsidRDefault="00A03ADD" w:rsidP="00BB3C6A">
      <w:pPr>
        <w:spacing w:line="480" w:lineRule="auto"/>
        <w:rPr>
          <w:rFonts w:ascii="Verdana" w:eastAsia="Arial" w:hAnsi="Verdana" w:cs="Arial"/>
          <w:b/>
          <w:bCs/>
          <w:color w:val="000000" w:themeColor="text1"/>
          <w:sz w:val="20"/>
          <w:szCs w:val="20"/>
        </w:rPr>
      </w:pPr>
    </w:p>
    <w:p w14:paraId="6B3A8B9D" w14:textId="0B443E27" w:rsidR="00613AE6" w:rsidRDefault="00613AE6" w:rsidP="00BB3C6A">
      <w:pPr>
        <w:spacing w:line="480" w:lineRule="auto"/>
        <w:rPr>
          <w:rFonts w:ascii="Verdana" w:eastAsia="Arial" w:hAnsi="Verdana" w:cs="Arial"/>
          <w:b/>
          <w:bCs/>
          <w:color w:val="000000" w:themeColor="text1"/>
          <w:sz w:val="20"/>
          <w:szCs w:val="20"/>
        </w:rPr>
      </w:pPr>
    </w:p>
    <w:p w14:paraId="541125B9" w14:textId="77777777" w:rsidR="00613AE6" w:rsidRDefault="00613AE6" w:rsidP="00BB3C6A">
      <w:pPr>
        <w:spacing w:line="480" w:lineRule="auto"/>
        <w:rPr>
          <w:rFonts w:ascii="Verdana" w:eastAsia="Arial" w:hAnsi="Verdana" w:cs="Arial"/>
          <w:b/>
          <w:bCs/>
          <w:color w:val="000000" w:themeColor="text1"/>
          <w:sz w:val="20"/>
          <w:szCs w:val="20"/>
        </w:rPr>
      </w:pPr>
    </w:p>
    <w:p w14:paraId="516C2572" w14:textId="5C4F7198" w:rsidR="00BB3C6A" w:rsidRDefault="008D1421" w:rsidP="00BB3C6A">
      <w:pPr>
        <w:spacing w:line="480" w:lineRule="auto"/>
        <w:rPr>
          <w:rFonts w:ascii="Arial" w:eastAsia="Arial" w:hAnsi="Arial" w:cs="Arial"/>
          <w:b/>
          <w:bCs/>
          <w:color w:val="000000" w:themeColor="text1"/>
          <w:sz w:val="24"/>
          <w:szCs w:val="24"/>
        </w:rPr>
      </w:pPr>
      <w:r w:rsidRPr="00113DAD">
        <w:rPr>
          <w:rFonts w:ascii="Arial" w:eastAsia="Arial" w:hAnsi="Arial" w:cs="Arial"/>
          <w:b/>
          <w:bCs/>
          <w:color w:val="000000" w:themeColor="text1"/>
          <w:sz w:val="24"/>
          <w:szCs w:val="24"/>
        </w:rPr>
        <w:lastRenderedPageBreak/>
        <w:t>3.</w:t>
      </w:r>
      <w:r w:rsidR="00D16404">
        <w:rPr>
          <w:rFonts w:ascii="Arial" w:eastAsia="Arial" w:hAnsi="Arial" w:cs="Arial"/>
          <w:b/>
          <w:bCs/>
          <w:color w:val="000000" w:themeColor="text1"/>
          <w:sz w:val="24"/>
          <w:szCs w:val="24"/>
        </w:rPr>
        <w:t>15</w:t>
      </w:r>
      <w:r w:rsidRPr="00113DAD">
        <w:rPr>
          <w:rFonts w:ascii="Arial" w:eastAsia="Arial" w:hAnsi="Arial" w:cs="Arial"/>
          <w:b/>
          <w:bCs/>
          <w:color w:val="000000" w:themeColor="text1"/>
          <w:sz w:val="24"/>
          <w:szCs w:val="24"/>
        </w:rPr>
        <w:t>. Global Foreign Trade Analysis</w:t>
      </w:r>
    </w:p>
    <w:p w14:paraId="6648968E" w14:textId="03235AEF" w:rsidR="008D1421" w:rsidRPr="00113DAD" w:rsidRDefault="008D1421" w:rsidP="008D1421">
      <w:pPr>
        <w:spacing w:line="360" w:lineRule="auto"/>
        <w:rPr>
          <w:rFonts w:ascii="Arial" w:eastAsia="Arial" w:hAnsi="Arial" w:cs="Arial"/>
          <w:b/>
          <w:bCs/>
          <w:color w:val="000000" w:themeColor="text1"/>
          <w:sz w:val="24"/>
          <w:szCs w:val="24"/>
        </w:rPr>
      </w:pPr>
      <w:r w:rsidRPr="00113DAD">
        <w:rPr>
          <w:rFonts w:ascii="Arial" w:eastAsia="Arial" w:hAnsi="Arial" w:cs="Arial"/>
          <w:b/>
          <w:bCs/>
          <w:color w:val="000000" w:themeColor="text1"/>
          <w:sz w:val="24"/>
          <w:szCs w:val="24"/>
        </w:rPr>
        <w:t>Global Vinyl Ester Resin Trade Dynamics – Import (</w:t>
      </w:r>
      <w:r w:rsidR="007C5B32" w:rsidRPr="00113DAD">
        <w:rPr>
          <w:rFonts w:ascii="Arial" w:eastAsia="Arial" w:hAnsi="Arial" w:cs="Arial"/>
          <w:b/>
          <w:bCs/>
          <w:color w:val="000000" w:themeColor="text1"/>
          <w:sz w:val="24"/>
          <w:szCs w:val="24"/>
        </w:rPr>
        <w:t>000’</w:t>
      </w:r>
      <w:r w:rsidRPr="00113DAD">
        <w:rPr>
          <w:rFonts w:ascii="Arial" w:eastAsia="Arial" w:hAnsi="Arial" w:cs="Arial"/>
          <w:b/>
          <w:bCs/>
          <w:color w:val="000000" w:themeColor="text1"/>
          <w:sz w:val="24"/>
          <w:szCs w:val="24"/>
        </w:rPr>
        <w:t xml:space="preserve"> Tonnes), 2015-2020</w:t>
      </w:r>
    </w:p>
    <w:tbl>
      <w:tblPr>
        <w:tblW w:w="10437" w:type="dxa"/>
        <w:jc w:val="center"/>
        <w:tblLayout w:type="fixed"/>
        <w:tblCellMar>
          <w:left w:w="0" w:type="dxa"/>
          <w:right w:w="0" w:type="dxa"/>
        </w:tblCellMar>
        <w:tblLook w:val="0600" w:firstRow="0" w:lastRow="0" w:firstColumn="0" w:lastColumn="0" w:noHBand="1" w:noVBand="1"/>
      </w:tblPr>
      <w:tblGrid>
        <w:gridCol w:w="982"/>
        <w:gridCol w:w="775"/>
        <w:gridCol w:w="780"/>
        <w:gridCol w:w="776"/>
        <w:gridCol w:w="780"/>
        <w:gridCol w:w="780"/>
        <w:gridCol w:w="784"/>
        <w:gridCol w:w="832"/>
        <w:gridCol w:w="798"/>
        <w:gridCol w:w="767"/>
        <w:gridCol w:w="763"/>
        <w:gridCol w:w="802"/>
        <w:gridCol w:w="818"/>
      </w:tblGrid>
      <w:tr w:rsidR="00C52EDF" w:rsidRPr="00113DAD" w14:paraId="1F0B925B" w14:textId="77777777" w:rsidTr="00B57048">
        <w:trPr>
          <w:trHeight w:val="615"/>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4967CFBB" w14:textId="77777777" w:rsidR="00927B06" w:rsidRPr="00113DAD" w:rsidRDefault="00927B06" w:rsidP="003331A3">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Country</w:t>
            </w:r>
          </w:p>
        </w:tc>
        <w:tc>
          <w:tcPr>
            <w:tcW w:w="1555" w:type="dxa"/>
            <w:gridSpan w:val="2"/>
            <w:tcBorders>
              <w:top w:val="single" w:sz="2" w:space="0" w:color="000000"/>
              <w:left w:val="single" w:sz="2" w:space="0" w:color="000000"/>
              <w:bottom w:val="single" w:sz="2" w:space="0" w:color="000000"/>
              <w:right w:val="single" w:sz="2" w:space="0" w:color="000000"/>
            </w:tcBorders>
            <w:shd w:val="clear" w:color="auto" w:fill="F8CBAD"/>
          </w:tcPr>
          <w:p w14:paraId="0582BC22" w14:textId="7A8031F2" w:rsidR="00927B06" w:rsidRPr="00113DAD" w:rsidRDefault="00927B06" w:rsidP="003331A3">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2015</w:t>
            </w:r>
          </w:p>
        </w:tc>
        <w:tc>
          <w:tcPr>
            <w:tcW w:w="1556" w:type="dxa"/>
            <w:gridSpan w:val="2"/>
            <w:tcBorders>
              <w:top w:val="single" w:sz="2" w:space="0" w:color="000000"/>
              <w:left w:val="single" w:sz="2" w:space="0" w:color="000000"/>
              <w:bottom w:val="single" w:sz="2" w:space="0" w:color="000000"/>
              <w:right w:val="single" w:sz="2" w:space="0" w:color="000000"/>
            </w:tcBorders>
            <w:shd w:val="clear" w:color="auto" w:fill="F8CBAD"/>
          </w:tcPr>
          <w:p w14:paraId="18E26289" w14:textId="49917EF9" w:rsidR="00927B06" w:rsidRPr="00113DAD" w:rsidRDefault="00927B06" w:rsidP="003331A3">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2016</w:t>
            </w:r>
          </w:p>
        </w:tc>
        <w:tc>
          <w:tcPr>
            <w:tcW w:w="1564" w:type="dxa"/>
            <w:gridSpan w:val="2"/>
            <w:tcBorders>
              <w:top w:val="single" w:sz="2" w:space="0" w:color="000000"/>
              <w:left w:val="single" w:sz="2" w:space="0" w:color="000000"/>
              <w:bottom w:val="single" w:sz="2" w:space="0" w:color="000000"/>
              <w:right w:val="single" w:sz="2" w:space="0" w:color="000000"/>
            </w:tcBorders>
            <w:shd w:val="clear" w:color="auto" w:fill="F8CBAD"/>
          </w:tcPr>
          <w:p w14:paraId="02B2BF36" w14:textId="732E3771" w:rsidR="00927B06" w:rsidRPr="00113DAD" w:rsidRDefault="00927B06" w:rsidP="003331A3">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2017</w:t>
            </w:r>
          </w:p>
        </w:tc>
        <w:tc>
          <w:tcPr>
            <w:tcW w:w="1630" w:type="dxa"/>
            <w:gridSpan w:val="2"/>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2E990A3B" w14:textId="3B1DD64B" w:rsidR="00927B06" w:rsidRPr="00113DAD" w:rsidRDefault="00927B06" w:rsidP="003331A3">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2018</w:t>
            </w:r>
          </w:p>
        </w:tc>
        <w:tc>
          <w:tcPr>
            <w:tcW w:w="1530" w:type="dxa"/>
            <w:gridSpan w:val="2"/>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402A5658" w14:textId="77777777" w:rsidR="00927B06" w:rsidRPr="00113DAD" w:rsidRDefault="00927B06" w:rsidP="003331A3">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2019</w:t>
            </w:r>
          </w:p>
        </w:tc>
        <w:tc>
          <w:tcPr>
            <w:tcW w:w="1620" w:type="dxa"/>
            <w:gridSpan w:val="2"/>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333F50CD" w14:textId="77777777" w:rsidR="00927B06" w:rsidRPr="00113DAD" w:rsidRDefault="00927B06" w:rsidP="003331A3">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2020</w:t>
            </w:r>
          </w:p>
        </w:tc>
      </w:tr>
      <w:tr w:rsidR="00CB399B" w:rsidRPr="00113DAD" w14:paraId="1DD425CD" w14:textId="77777777" w:rsidTr="00B57048">
        <w:trPr>
          <w:trHeight w:val="806"/>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19FA6449" w14:textId="77777777"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Import</w:t>
            </w:r>
          </w:p>
        </w:tc>
        <w:tc>
          <w:tcPr>
            <w:tcW w:w="775"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1553F5EA" w14:textId="7D5F9B58" w:rsidR="00927B06" w:rsidRPr="00113DAD" w:rsidRDefault="00927B06" w:rsidP="00927B06">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780"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2FA483CB" w14:textId="57D76A44" w:rsidR="00927B06" w:rsidRPr="00113DAD" w:rsidRDefault="00927B06" w:rsidP="00927B06">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776"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34345C61" w14:textId="7E1490BC" w:rsidR="00927B06" w:rsidRPr="00113DAD" w:rsidRDefault="00927B06" w:rsidP="00927B06">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780"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30459513" w14:textId="76017AEC" w:rsidR="00927B06" w:rsidRPr="00113DAD" w:rsidRDefault="00927B06" w:rsidP="00927B06">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780"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502F9352" w14:textId="31D5AF0A" w:rsidR="00927B06" w:rsidRPr="00113DAD" w:rsidRDefault="00927B06" w:rsidP="00927B06">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784"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1CA85114" w14:textId="6DA8DD7C" w:rsidR="00927B06" w:rsidRPr="00113DAD" w:rsidRDefault="00927B06" w:rsidP="00927B06">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832"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35E5F2FA" w14:textId="1E5E246E"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Value</w:t>
            </w:r>
          </w:p>
        </w:tc>
        <w:tc>
          <w:tcPr>
            <w:tcW w:w="798"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51A72BF9" w14:textId="77777777"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Volume</w:t>
            </w:r>
          </w:p>
        </w:tc>
        <w:tc>
          <w:tcPr>
            <w:tcW w:w="767"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154ED06B" w14:textId="77777777"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Value</w:t>
            </w:r>
          </w:p>
        </w:tc>
        <w:tc>
          <w:tcPr>
            <w:tcW w:w="763"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0B9E4E00" w14:textId="77777777"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Volume</w:t>
            </w:r>
          </w:p>
        </w:tc>
        <w:tc>
          <w:tcPr>
            <w:tcW w:w="802"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53230128" w14:textId="77777777"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Value</w:t>
            </w:r>
          </w:p>
        </w:tc>
        <w:tc>
          <w:tcPr>
            <w:tcW w:w="818"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00F04D5A" w14:textId="77777777"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eastAsia="Arial" w:hAnsi="Arial" w:cs="Arial"/>
                <w:b/>
                <w:bCs/>
                <w:color w:val="000000" w:themeColor="text1"/>
                <w:sz w:val="20"/>
                <w:szCs w:val="20"/>
              </w:rPr>
              <w:t>Volume</w:t>
            </w:r>
          </w:p>
        </w:tc>
      </w:tr>
      <w:tr w:rsidR="00C52EDF" w:rsidRPr="00113DAD" w14:paraId="0051BD5D"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EBAF479" w14:textId="552ABE2B"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United States</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56DCC3F" w14:textId="128C6CA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25.63</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023765C" w14:textId="30315A1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12.83</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C65F232" w14:textId="09CAE55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32.61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4ACB48B" w14:textId="47CC673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15.03</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815D0A9" w14:textId="388FD5D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30.15</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9CCF035" w14:textId="010CA0C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15.03</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41CAD8" w14:textId="68E60634"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42.94</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0F8C86" w14:textId="2F3391A0"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17.95</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8EB22B" w14:textId="5BF4886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28.04</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55EC05" w14:textId="7E8E248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14.81</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34C51D7" w14:textId="0626C660"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26.91</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EC464D" w14:textId="2603175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16.82</w:t>
            </w:r>
          </w:p>
        </w:tc>
      </w:tr>
      <w:tr w:rsidR="00C52EDF" w:rsidRPr="00113DAD" w14:paraId="15C8E530"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ADA448B" w14:textId="7E0682CD"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China</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A01C7B1" w14:textId="705A4E9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5.12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3351D5F" w14:textId="5385EB1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2.73</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985A0D" w14:textId="07A0561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35.81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AECE9DA" w14:textId="2D13712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17.05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F24B3C5" w14:textId="5C7FF6A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50.05</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9B2C702" w14:textId="3426967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24.06</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846556" w14:textId="4034AC7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38.05</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305821" w14:textId="3815566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19.92</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B1B332" w14:textId="263A6B3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35.91</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D346167" w14:textId="17ECCB6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19.92</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8976E5" w14:textId="745FE08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20.05</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DA31E2A" w14:textId="0CF8BD8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11.71</w:t>
            </w:r>
          </w:p>
        </w:tc>
      </w:tr>
      <w:tr w:rsidR="00C52EDF" w:rsidRPr="00113DAD" w14:paraId="7DED8150"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70D1131" w14:textId="36D903BC"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Brazil</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B87C495" w14:textId="5397E0E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6.42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5B9E3BC" w14:textId="049B4C05"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3.15</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B02B55" w14:textId="5DE95D0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13.55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D5DC3F7" w14:textId="5CA2D0A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6.1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F31D9C0" w14:textId="4767868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12.88</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EB54B78" w14:textId="69A102C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6.7</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596BD4" w14:textId="2D68C638"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15.03</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8A747E" w14:textId="51DE965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7.25</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A3BC65" w14:textId="5118D0F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14.91</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7F587D" w14:textId="12723C3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7.30</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E729F89" w14:textId="5FDC4B2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12.91</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5F0271" w14:textId="7C5E56F8"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6.95</w:t>
            </w:r>
          </w:p>
        </w:tc>
      </w:tr>
      <w:tr w:rsidR="00C52EDF" w:rsidRPr="00113DAD" w14:paraId="1F945C38"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B86D938" w14:textId="148BB87C"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India</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682E109" w14:textId="54C0105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5.16</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40C2B91" w14:textId="673FC01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2.44</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0660504" w14:textId="6D2B5AD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8.12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28451B0" w14:textId="3349424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4.05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60EB43E" w14:textId="60F51B75"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11.21</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CDCAD3" w14:textId="362B3F0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5.91</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F47F643" w14:textId="71D91215"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6.22</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6BF35AB" w14:textId="6744871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3.05</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7AA5FC" w14:textId="074E07C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8.94</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3E6540" w14:textId="68D4F9F0"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4.15</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BF24A4" w14:textId="65844D1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9.15</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ED59A2" w14:textId="55B8CE6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6.70</w:t>
            </w:r>
          </w:p>
        </w:tc>
      </w:tr>
      <w:tr w:rsidR="00C52EDF" w:rsidRPr="00113DAD" w14:paraId="686AC142"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A284F2" w14:textId="2C1556B4"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Mexico</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78F7D95" w14:textId="13B9B83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50C769C" w14:textId="56DD82E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1.52</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A3008C8" w14:textId="1C80529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6.42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A8F5FD" w14:textId="01EE536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3.21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70E8ABA" w14:textId="341ED6F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8.25</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673726E" w14:textId="1E29F4F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4.20</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D2FF06" w14:textId="42DA72A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6.21</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8E4B1D" w14:textId="683D957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3.05</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E491BD" w14:textId="12DB4728"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7.25</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7B809AD" w14:textId="65715E0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3.77</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58222B" w14:textId="4089FEA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9.21</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22389D0" w14:textId="3EA69F07"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5.62</w:t>
            </w:r>
          </w:p>
        </w:tc>
      </w:tr>
      <w:tr w:rsidR="00C52EDF" w:rsidRPr="00113DAD" w14:paraId="6E8473DD"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284F2DE" w14:textId="690F76C0"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Turkey</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F6FDF75" w14:textId="0AF3BF1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2.15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3C31B5" w14:textId="43F6DA21"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1.05</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97B5102" w14:textId="2F02BF15"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4.15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9EA2AE8" w14:textId="17695D9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F41BC6F" w14:textId="4AA7476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6.43</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021FDDF" w14:textId="0E6BF41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3.25</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660C16" w14:textId="287745C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5.62</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2EA6EDF" w14:textId="3C3E1321"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2.85</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6AC5AC5" w14:textId="663C88F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6.21</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D2317C7" w14:textId="73C31330"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3.05</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53E976" w14:textId="55A4393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5.10</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30283C" w14:textId="1151BEF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3.92</w:t>
            </w:r>
          </w:p>
        </w:tc>
      </w:tr>
      <w:tr w:rsidR="00C52EDF" w:rsidRPr="00113DAD" w14:paraId="4EA1CF59"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5DDEF7" w14:textId="1B2318BE"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South Africa</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F269157" w14:textId="701AF8B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5.12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0D4047E" w14:textId="55C5087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2.50</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E15279D" w14:textId="4038A6A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5.12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417057" w14:textId="585F0A7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2.73</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691CF4" w14:textId="5E7F175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4.21</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9992EE6" w14:textId="4CAFB61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2.12</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E3FA956" w14:textId="60C60BF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5.21</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500888" w14:textId="7576265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2.62</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641D67" w14:textId="02EFEB9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5.53</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C8C3A6" w14:textId="608ED23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2.91</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0678DD" w14:textId="41D42248"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4.73</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57B403" w14:textId="204D89A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2.84</w:t>
            </w:r>
          </w:p>
        </w:tc>
      </w:tr>
      <w:tr w:rsidR="00C52EDF" w:rsidRPr="00113DAD" w14:paraId="5457FAC2"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09C77A1" w14:textId="3569EE18"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Russia</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B89633B" w14:textId="02E33BE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2.44</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4964EAF" w14:textId="627E42B1"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1.73</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5D73F4B" w14:textId="5122873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4.41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076CE8C" w14:textId="34A979E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2.73</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21AEA41" w14:textId="0BE9FE8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3.21</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5A14770" w14:textId="2AD751C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1.56</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A61D59" w14:textId="19487151"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4.15</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C0D292" w14:textId="4BEA112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1.82</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5B12F7" w14:textId="6B900E44"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5.25</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F36518" w14:textId="227257F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2.81</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7A41FA" w14:textId="0F63FC8D"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5.12</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942021D" w14:textId="6659C5F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2.82</w:t>
            </w:r>
          </w:p>
        </w:tc>
      </w:tr>
      <w:tr w:rsidR="00C52EDF" w:rsidRPr="00113DAD" w14:paraId="3F201643"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3BD7B7" w14:textId="17906BA2"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Indonesia</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BC12647" w14:textId="20D17378"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5.81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59D9D01" w14:textId="1E47940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3.05</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C132A3F" w14:textId="64B7877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3.12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0FF89F0" w14:textId="6FD49833"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1.55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2BDE903" w14:textId="2168D7A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3.04</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1A63E16" w14:textId="4E25B00E"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1.22</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CF6F41" w14:textId="75AB8AD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2.63</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EC0067" w14:textId="3F0E662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1.73</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D86FEC" w14:textId="23AA08C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5.05</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A4A77FD" w14:textId="6AFC9190"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2.54</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EA1B25" w14:textId="2994D51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3.57</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204C69" w14:textId="2E1051A8"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2.05</w:t>
            </w:r>
          </w:p>
        </w:tc>
      </w:tr>
      <w:tr w:rsidR="00C52EDF" w:rsidRPr="00113DAD" w14:paraId="765729D8"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02D212" w14:textId="6ADBC81B" w:rsidR="00927B06" w:rsidRPr="00113DAD" w:rsidRDefault="00927B06" w:rsidP="00927B06">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color w:val="000000"/>
                <w:sz w:val="20"/>
                <w:szCs w:val="20"/>
              </w:rPr>
              <w:t>Vietnam</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7540FA1" w14:textId="3B072E7B"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10.25</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3FE5281" w14:textId="1D8EFF4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sz w:val="20"/>
                <w:szCs w:val="20"/>
              </w:rPr>
              <w:t>5.4</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490831E" w14:textId="49DFD0AA"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2.84</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AF79407" w14:textId="2A54F894"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1.50</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A347C33" w14:textId="16DFDE2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1.26</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CD25333" w14:textId="2559780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0.63</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041CC31" w14:textId="088EDBB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3.05</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432A7F" w14:textId="639EBF16"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1.44</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C23AE7" w14:textId="39FE506F"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1.83</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5AA661" w14:textId="4EF97869"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1.00</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ADB7BE" w14:textId="40BE97DC"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2.44</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6EF26D" w14:textId="7A7ED752" w:rsidR="00927B06" w:rsidRPr="00113DAD" w:rsidRDefault="00927B06" w:rsidP="00927B06">
            <w:pPr>
              <w:spacing w:after="0" w:line="600" w:lineRule="auto"/>
              <w:jc w:val="center"/>
              <w:rPr>
                <w:rFonts w:ascii="Arial" w:eastAsia="Arial" w:hAnsi="Arial" w:cs="Arial"/>
                <w:color w:val="000000" w:themeColor="text1"/>
                <w:sz w:val="20"/>
                <w:szCs w:val="20"/>
                <w:lang w:val="en-US"/>
              </w:rPr>
            </w:pPr>
            <w:r w:rsidRPr="00113DAD">
              <w:rPr>
                <w:rFonts w:ascii="Arial" w:hAnsi="Arial" w:cs="Arial"/>
                <w:color w:val="000000"/>
                <w:sz w:val="20"/>
                <w:szCs w:val="20"/>
              </w:rPr>
              <w:t>1.44</w:t>
            </w:r>
          </w:p>
        </w:tc>
      </w:tr>
      <w:tr w:rsidR="00D03E35" w:rsidRPr="00113DAD" w14:paraId="1B532886"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07C7DD7C" w14:textId="0DA4DE49"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Others</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988A29C" w14:textId="08F0408F"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109.66</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9D2F5DE" w14:textId="03E95D9C"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89.57</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D2F0C29" w14:textId="2AB8CADE"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109.68</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0F23173" w14:textId="0E4B6C09"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65.33</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65FD73A" w14:textId="7E7C5062"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70.75</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5D0ACBB" w14:textId="0224CBDF"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52.99</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217F418D" w14:textId="58ADDEAF"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91.44</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2A0279DE" w14:textId="2144D404"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52.99</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3C0A039A" w14:textId="68867245"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125.89</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67390F7F" w14:textId="08DAB296"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59.12</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13147233" w14:textId="4901DF16"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151.36</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tcPr>
          <w:p w14:paraId="126DDA0F" w14:textId="67D82A7A" w:rsidR="00D03E35" w:rsidRPr="00113DAD" w:rsidRDefault="00D03E35" w:rsidP="00D03E35">
            <w:pPr>
              <w:spacing w:after="0" w:line="600" w:lineRule="auto"/>
              <w:jc w:val="center"/>
              <w:rPr>
                <w:rFonts w:ascii="Arial" w:hAnsi="Arial" w:cs="Arial"/>
                <w:color w:val="000000"/>
                <w:sz w:val="20"/>
                <w:szCs w:val="20"/>
              </w:rPr>
            </w:pPr>
            <w:r w:rsidRPr="00113DAD">
              <w:rPr>
                <w:rFonts w:ascii="Arial" w:hAnsi="Arial" w:cs="Arial"/>
                <w:color w:val="000000"/>
                <w:sz w:val="20"/>
                <w:szCs w:val="20"/>
              </w:rPr>
              <w:t>45.10</w:t>
            </w:r>
          </w:p>
        </w:tc>
      </w:tr>
      <w:tr w:rsidR="00D03E35" w:rsidRPr="00113DAD" w14:paraId="28E4F397" w14:textId="77777777" w:rsidTr="00B57048">
        <w:trPr>
          <w:trHeight w:val="703"/>
          <w:jc w:val="center"/>
        </w:trPr>
        <w:tc>
          <w:tcPr>
            <w:tcW w:w="98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ED3331" w14:textId="296A544C"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Total</w:t>
            </w:r>
          </w:p>
        </w:tc>
        <w:tc>
          <w:tcPr>
            <w:tcW w:w="77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F897324" w14:textId="54A063C7"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180.91</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03DFF0E" w14:textId="2046CD25"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125.99</w:t>
            </w:r>
          </w:p>
        </w:tc>
        <w:tc>
          <w:tcPr>
            <w:tcW w:w="77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9D4267B" w14:textId="228D3228"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225.83</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140B446" w14:textId="0D062C44"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122.12</w:t>
            </w:r>
          </w:p>
        </w:tc>
        <w:tc>
          <w:tcPr>
            <w:tcW w:w="780"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B269D47" w14:textId="77BA49CD"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201.44</w:t>
            </w:r>
          </w:p>
        </w:tc>
        <w:tc>
          <w:tcPr>
            <w:tcW w:w="784"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2E9F5ED" w14:textId="5F1A853F"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117.69</w:t>
            </w:r>
          </w:p>
        </w:tc>
        <w:tc>
          <w:tcPr>
            <w:tcW w:w="83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ED18BB0" w14:textId="4CA0A29C"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220.55</w:t>
            </w:r>
          </w:p>
        </w:tc>
        <w:tc>
          <w:tcPr>
            <w:tcW w:w="79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E88AD9" w14:textId="6C43C0EA"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114.67</w:t>
            </w:r>
          </w:p>
        </w:tc>
        <w:tc>
          <w:tcPr>
            <w:tcW w:w="76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236B3E" w14:textId="54B2458C"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244.81</w:t>
            </w:r>
          </w:p>
        </w:tc>
        <w:tc>
          <w:tcPr>
            <w:tcW w:w="76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D5FD25" w14:textId="3FB7DD44"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121.38</w:t>
            </w:r>
          </w:p>
        </w:tc>
        <w:tc>
          <w:tcPr>
            <w:tcW w:w="80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5D4331" w14:textId="25C26B3C"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250.55</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E784F9" w14:textId="08CB224D" w:rsidR="00D03E35" w:rsidRPr="00113DAD" w:rsidRDefault="00D03E35" w:rsidP="00D03E35">
            <w:pPr>
              <w:spacing w:after="0" w:line="600" w:lineRule="auto"/>
              <w:jc w:val="center"/>
              <w:rPr>
                <w:rFonts w:ascii="Arial" w:eastAsia="Arial" w:hAnsi="Arial" w:cs="Arial"/>
                <w:b/>
                <w:bCs/>
                <w:color w:val="000000" w:themeColor="text1"/>
                <w:sz w:val="20"/>
                <w:szCs w:val="20"/>
                <w:lang w:val="en-US"/>
              </w:rPr>
            </w:pPr>
            <w:r w:rsidRPr="00113DAD">
              <w:rPr>
                <w:rFonts w:ascii="Arial" w:hAnsi="Arial" w:cs="Arial"/>
                <w:b/>
                <w:bCs/>
                <w:color w:val="000000"/>
                <w:sz w:val="20"/>
                <w:szCs w:val="20"/>
              </w:rPr>
              <w:t>105.97</w:t>
            </w:r>
          </w:p>
        </w:tc>
      </w:tr>
    </w:tbl>
    <w:p w14:paraId="7374E7FF" w14:textId="4E99E91D" w:rsidR="0073325C" w:rsidRDefault="0073325C" w:rsidP="00BB3C6A">
      <w:pPr>
        <w:spacing w:line="480" w:lineRule="auto"/>
        <w:rPr>
          <w:rFonts w:ascii="Arial" w:eastAsia="Arial" w:hAnsi="Arial" w:cs="Arial"/>
          <w:b/>
          <w:bCs/>
          <w:color w:val="000000" w:themeColor="text1"/>
          <w:sz w:val="24"/>
          <w:szCs w:val="24"/>
        </w:rPr>
      </w:pPr>
      <w:r w:rsidRPr="002B5730">
        <w:rPr>
          <w:noProof/>
          <w:color w:val="000000" w:themeColor="text1"/>
        </w:rPr>
        <mc:AlternateContent>
          <mc:Choice Requires="wps">
            <w:drawing>
              <wp:anchor distT="0" distB="0" distL="114300" distR="114300" simplePos="0" relativeHeight="252405760" behindDoc="0" locked="0" layoutInCell="1" allowOverlap="1" wp14:anchorId="06167B56" wp14:editId="39371BF1">
                <wp:simplePos x="0" y="0"/>
                <wp:positionH relativeFrom="column">
                  <wp:posOffset>4269740</wp:posOffset>
                </wp:positionH>
                <wp:positionV relativeFrom="paragraph">
                  <wp:posOffset>313055</wp:posOffset>
                </wp:positionV>
                <wp:extent cx="2207260" cy="200025"/>
                <wp:effectExtent l="0" t="0" r="0" b="0"/>
                <wp:wrapNone/>
                <wp:docPr id="1118" name="TextBox 4"/>
                <wp:cNvGraphicFramePr/>
                <a:graphic xmlns:a="http://schemas.openxmlformats.org/drawingml/2006/main">
                  <a:graphicData uri="http://schemas.microsoft.com/office/word/2010/wordprocessingShape">
                    <wps:wsp>
                      <wps:cNvSpPr txBox="1"/>
                      <wps:spPr>
                        <a:xfrm>
                          <a:off x="0" y="0"/>
                          <a:ext cx="2207260" cy="200025"/>
                        </a:xfrm>
                        <a:prstGeom prst="rect">
                          <a:avLst/>
                        </a:prstGeom>
                        <a:noFill/>
                      </wps:spPr>
                      <wps:txbx>
                        <w:txbxContent>
                          <w:p w14:paraId="5064363D" w14:textId="502A6CDB" w:rsidR="001E434A" w:rsidRDefault="001E434A"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w:t>
                            </w:r>
                            <w:r w:rsidR="00D03E35">
                              <w:rPr>
                                <w:rFonts w:ascii="Verdana" w:eastAsia="Verdana" w:hAnsi="Verdana" w:cs="Verdana"/>
                                <w:i/>
                                <w:iCs/>
                                <w:color w:val="000000" w:themeColor="text1"/>
                                <w:kern w:val="24"/>
                                <w:sz w:val="12"/>
                                <w:szCs w:val="12"/>
                              </w:rPr>
                              <w:t xml:space="preserve"> Argentina, Iran, Qatar etc.</w:t>
                            </w:r>
                            <w:r>
                              <w:rPr>
                                <w:rFonts w:ascii="Verdana" w:eastAsia="Verdana" w:hAnsi="Verdana" w:cs="Verdana"/>
                                <w:i/>
                                <w:iCs/>
                                <w:color w:val="000000" w:themeColor="text1"/>
                                <w:kern w:val="24"/>
                                <w:sz w:val="12"/>
                                <w:szCs w:val="12"/>
                              </w:rPr>
                              <w:t xml:space="preserve"> </w:t>
                            </w:r>
                          </w:p>
                          <w:p w14:paraId="3717E59F" w14:textId="3513B71A" w:rsidR="001E434A" w:rsidRPr="00687E98" w:rsidRDefault="001E434A" w:rsidP="001E434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6167B56" id="_x0000_s1207" type="#_x0000_t202" style="position:absolute;margin-left:336.2pt;margin-top:24.65pt;width:173.8pt;height:15.75pt;z-index:25240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" filled="f" stroked="f">
                <v:textbox style="mso-fit-shape-to-text:t">
                  <w:txbxContent>
                    <w:p w14:paraId="5064363D" w14:textId="502A6CDB" w:rsidR="001E434A" w:rsidRDefault="001E434A"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w:t>
                      </w:r>
                      <w:r w:rsidR="00D03E35">
                        <w:rPr>
                          <w:rFonts w:ascii="Verdana" w:eastAsia="Verdana" w:hAnsi="Verdana" w:cs="Verdana"/>
                          <w:i/>
                          <w:iCs/>
                          <w:color w:val="000000" w:themeColor="text1"/>
                          <w:kern w:val="24"/>
                          <w:sz w:val="12"/>
                          <w:szCs w:val="12"/>
                        </w:rPr>
                        <w:t xml:space="preserve"> Argentina, Iran, Qatar etc.</w:t>
                      </w:r>
                      <w:r>
                        <w:rPr>
                          <w:rFonts w:ascii="Verdana" w:eastAsia="Verdana" w:hAnsi="Verdana" w:cs="Verdana"/>
                          <w:i/>
                          <w:iCs/>
                          <w:color w:val="000000" w:themeColor="text1"/>
                          <w:kern w:val="24"/>
                          <w:sz w:val="12"/>
                          <w:szCs w:val="12"/>
                        </w:rPr>
                        <w:t xml:space="preserve"> </w:t>
                      </w:r>
                    </w:p>
                    <w:p w14:paraId="3717E59F" w14:textId="3513B71A" w:rsidR="001E434A" w:rsidRPr="00687E98" w:rsidRDefault="001E434A" w:rsidP="001E434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12E7DB5C" w14:textId="2711FDE2" w:rsidR="007C5B32" w:rsidRDefault="007C5B32" w:rsidP="00BB3C6A">
      <w:pPr>
        <w:spacing w:line="480" w:lineRule="auto"/>
        <w:rPr>
          <w:rFonts w:ascii="Arial" w:eastAsia="Arial" w:hAnsi="Arial" w:cs="Arial"/>
          <w:b/>
          <w:bCs/>
          <w:color w:val="000000" w:themeColor="text1"/>
          <w:sz w:val="24"/>
          <w:szCs w:val="24"/>
        </w:rPr>
      </w:pPr>
    </w:p>
    <w:p w14:paraId="685281AF" w14:textId="77777777" w:rsidR="00613AE6" w:rsidRDefault="00613AE6" w:rsidP="00113DAD">
      <w:pPr>
        <w:spacing w:line="480" w:lineRule="auto"/>
        <w:rPr>
          <w:rFonts w:ascii="Verdana" w:eastAsia="Arial" w:hAnsi="Verdana" w:cs="Arial"/>
          <w:b/>
          <w:bCs/>
          <w:color w:val="000000" w:themeColor="text1"/>
          <w:sz w:val="20"/>
          <w:szCs w:val="20"/>
        </w:rPr>
      </w:pPr>
    </w:p>
    <w:p w14:paraId="6EBA4BFA" w14:textId="0FDE904D" w:rsidR="008D1421" w:rsidRPr="00113DAD" w:rsidRDefault="00613AE6" w:rsidP="00113DAD">
      <w:pPr>
        <w:spacing w:line="480" w:lineRule="auto"/>
        <w:rPr>
          <w:rFonts w:ascii="Arial" w:eastAsia="Arial" w:hAnsi="Arial" w:cs="Arial"/>
          <w:b/>
          <w:bCs/>
          <w:color w:val="000000" w:themeColor="text1"/>
          <w:sz w:val="24"/>
          <w:szCs w:val="24"/>
        </w:rPr>
      </w:pPr>
      <w:r w:rsidRPr="007937F6">
        <w:rPr>
          <w:rFonts w:ascii="Arial" w:eastAsia="Arial" w:hAnsi="Arial" w:cs="Arial"/>
          <w:b/>
          <w:bCs/>
          <w:color w:val="000000" w:themeColor="text1"/>
          <w:sz w:val="24"/>
          <w:szCs w:val="24"/>
        </w:rPr>
        <w:t>G</w:t>
      </w:r>
      <w:r w:rsidR="008D1421" w:rsidRPr="00113DAD">
        <w:rPr>
          <w:rFonts w:ascii="Arial" w:eastAsia="Arial" w:hAnsi="Arial" w:cs="Arial"/>
          <w:b/>
          <w:bCs/>
          <w:color w:val="000000" w:themeColor="text1"/>
          <w:sz w:val="24"/>
          <w:szCs w:val="24"/>
        </w:rPr>
        <w:t>lobal Vinyl Ester Resin Trade Dynamics – Export (</w:t>
      </w:r>
      <w:r w:rsidR="007C5B32" w:rsidRPr="00113DAD">
        <w:rPr>
          <w:rFonts w:ascii="Arial" w:eastAsia="Arial" w:hAnsi="Arial" w:cs="Arial"/>
          <w:b/>
          <w:bCs/>
          <w:color w:val="000000" w:themeColor="text1"/>
          <w:sz w:val="24"/>
          <w:szCs w:val="24"/>
        </w:rPr>
        <w:t>000’</w:t>
      </w:r>
      <w:r w:rsidR="008D1421" w:rsidRPr="00113DAD">
        <w:rPr>
          <w:rFonts w:ascii="Arial" w:eastAsia="Arial" w:hAnsi="Arial" w:cs="Arial"/>
          <w:b/>
          <w:bCs/>
          <w:color w:val="000000" w:themeColor="text1"/>
          <w:sz w:val="24"/>
          <w:szCs w:val="24"/>
        </w:rPr>
        <w:t xml:space="preserve"> Tonnes), 2015-2020</w:t>
      </w:r>
    </w:p>
    <w:tbl>
      <w:tblPr>
        <w:tblW w:w="10147" w:type="dxa"/>
        <w:tblCellMar>
          <w:left w:w="0" w:type="dxa"/>
          <w:right w:w="0" w:type="dxa"/>
        </w:tblCellMar>
        <w:tblLook w:val="0600" w:firstRow="0" w:lastRow="0" w:firstColumn="0" w:lastColumn="0" w:noHBand="1" w:noVBand="1"/>
      </w:tblPr>
      <w:tblGrid>
        <w:gridCol w:w="1737"/>
        <w:gridCol w:w="636"/>
        <w:gridCol w:w="728"/>
        <w:gridCol w:w="636"/>
        <w:gridCol w:w="728"/>
        <w:gridCol w:w="636"/>
        <w:gridCol w:w="728"/>
        <w:gridCol w:w="773"/>
        <w:gridCol w:w="753"/>
        <w:gridCol w:w="643"/>
        <w:gridCol w:w="753"/>
        <w:gridCol w:w="643"/>
        <w:gridCol w:w="753"/>
      </w:tblGrid>
      <w:tr w:rsidR="00C601EB" w:rsidRPr="00113DAD" w14:paraId="219E68F0" w14:textId="77777777" w:rsidTr="005C1BF1">
        <w:trPr>
          <w:trHeight w:val="457"/>
        </w:trPr>
        <w:tc>
          <w:tcPr>
            <w:tcW w:w="2044"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0C38B233" w14:textId="77777777"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Country</w:t>
            </w:r>
          </w:p>
        </w:tc>
        <w:tc>
          <w:tcPr>
            <w:tcW w:w="1296" w:type="dxa"/>
            <w:gridSpan w:val="2"/>
            <w:tcBorders>
              <w:top w:val="single" w:sz="2" w:space="0" w:color="000000"/>
              <w:left w:val="single" w:sz="2" w:space="0" w:color="000000"/>
              <w:bottom w:val="single" w:sz="2" w:space="0" w:color="000000"/>
              <w:right w:val="single" w:sz="2" w:space="0" w:color="000000"/>
            </w:tcBorders>
            <w:shd w:val="clear" w:color="auto" w:fill="B4C7E7"/>
          </w:tcPr>
          <w:p w14:paraId="39A4D024" w14:textId="7652EE4C"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2015</w:t>
            </w:r>
          </w:p>
        </w:tc>
        <w:tc>
          <w:tcPr>
            <w:tcW w:w="1296" w:type="dxa"/>
            <w:gridSpan w:val="2"/>
            <w:tcBorders>
              <w:top w:val="single" w:sz="2" w:space="0" w:color="000000"/>
              <w:left w:val="single" w:sz="2" w:space="0" w:color="000000"/>
              <w:bottom w:val="single" w:sz="2" w:space="0" w:color="000000"/>
              <w:right w:val="single" w:sz="2" w:space="0" w:color="000000"/>
            </w:tcBorders>
            <w:shd w:val="clear" w:color="auto" w:fill="B4C7E7"/>
          </w:tcPr>
          <w:p w14:paraId="1FC58CB1" w14:textId="4295C8DE"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2016</w:t>
            </w:r>
          </w:p>
        </w:tc>
        <w:tc>
          <w:tcPr>
            <w:tcW w:w="1296" w:type="dxa"/>
            <w:gridSpan w:val="2"/>
            <w:tcBorders>
              <w:top w:val="single" w:sz="2" w:space="0" w:color="000000"/>
              <w:left w:val="single" w:sz="2" w:space="0" w:color="000000"/>
              <w:bottom w:val="single" w:sz="2" w:space="0" w:color="000000"/>
              <w:right w:val="single" w:sz="2" w:space="0" w:color="000000"/>
            </w:tcBorders>
            <w:shd w:val="clear" w:color="auto" w:fill="B4C7E7"/>
          </w:tcPr>
          <w:p w14:paraId="5F1A2FC9" w14:textId="665D292D"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2017</w:t>
            </w:r>
          </w:p>
        </w:tc>
        <w:tc>
          <w:tcPr>
            <w:tcW w:w="1575"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76190C31" w14:textId="221D74E5"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2018</w:t>
            </w:r>
          </w:p>
        </w:tc>
        <w:tc>
          <w:tcPr>
            <w:tcW w:w="1320"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39F5A073" w14:textId="77777777"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2019</w:t>
            </w:r>
          </w:p>
        </w:tc>
        <w:tc>
          <w:tcPr>
            <w:tcW w:w="1320"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1F191DF1" w14:textId="77777777" w:rsidR="00C601EB" w:rsidRPr="00113DAD" w:rsidRDefault="00C601EB" w:rsidP="00C601EB">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2020</w:t>
            </w:r>
          </w:p>
        </w:tc>
      </w:tr>
      <w:tr w:rsidR="00C52EDF" w:rsidRPr="00113DAD" w14:paraId="443CEC98" w14:textId="77777777" w:rsidTr="005C1BF1">
        <w:trPr>
          <w:trHeight w:val="541"/>
        </w:trPr>
        <w:tc>
          <w:tcPr>
            <w:tcW w:w="2044"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552C967A" w14:textId="777777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Export</w:t>
            </w:r>
          </w:p>
        </w:tc>
        <w:tc>
          <w:tcPr>
            <w:tcW w:w="645"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64D8B525" w14:textId="755099A1"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651"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426F87E9" w14:textId="3022A0A3"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645"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0B68CC97" w14:textId="3B795D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651"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096E43EF" w14:textId="3A036650"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645"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1996B535" w14:textId="2F78DADD"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651"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6C1B05BF" w14:textId="4A7114EB"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837"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2A95B79D" w14:textId="0AA80D83"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737"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4CB1CE16" w14:textId="777777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643"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5C3C09D7" w14:textId="777777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677"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065273DF" w14:textId="777777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c>
          <w:tcPr>
            <w:tcW w:w="643"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2433E1AB" w14:textId="777777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Value</w:t>
            </w:r>
          </w:p>
        </w:tc>
        <w:tc>
          <w:tcPr>
            <w:tcW w:w="677"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756524AD" w14:textId="77777777"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eastAsia="Arial" w:hAnsi="Arial" w:cs="Arial"/>
                <w:b/>
                <w:bCs/>
                <w:color w:val="000000" w:themeColor="text1"/>
                <w:sz w:val="20"/>
                <w:szCs w:val="20"/>
              </w:rPr>
              <w:t>Volume</w:t>
            </w:r>
          </w:p>
        </w:tc>
      </w:tr>
      <w:tr w:rsidR="00C52EDF" w:rsidRPr="00113DAD" w14:paraId="6DAB3673"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4D64D9" w14:textId="69367D41"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South Korea</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6856A73" w14:textId="6F133CA4"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22.73</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B6BF51E" w14:textId="500A47E1"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11.04</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205C99BA" w14:textId="3E3FB35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15.09</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C1D61D9" w14:textId="2CCF4A5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8.41</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E4599D8" w14:textId="21CFFDC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15.38</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39C3B6F" w14:textId="4348A10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9.18</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422CCAB" w14:textId="7824BE2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15.59</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2612B56F" w14:textId="1DE7D32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9.20</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6C719B9" w14:textId="19A4C8F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11.04</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0F32A31B" w14:textId="0C04E357"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6.33</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4A7EE92" w14:textId="27609AB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11.82</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9780D83" w14:textId="3C0A796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6.53</w:t>
            </w:r>
          </w:p>
        </w:tc>
      </w:tr>
      <w:tr w:rsidR="00C52EDF" w:rsidRPr="00113DAD" w14:paraId="775EDA80"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54CE24" w14:textId="691E2DA9"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Germany</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2D431BE" w14:textId="3574569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26.13</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C7D7E90" w14:textId="4B2A75C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12.02</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627414E" w14:textId="27631D75"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28.10</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31F9F8" w14:textId="206DDA0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12.16</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F3CF3B8" w14:textId="54555CA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23.63</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63CA983" w14:textId="69D17DB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15.66</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C75185D" w14:textId="5A87A7A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35.37</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73348717" w14:textId="54D9AA4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13.65</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12F7F5B" w14:textId="3118167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41.97</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635A597" w14:textId="20FCF1C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16.11</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31E8265" w14:textId="6F373A41"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37.58</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47D5627" w14:textId="2FF35EF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15.48</w:t>
            </w:r>
          </w:p>
        </w:tc>
      </w:tr>
      <w:tr w:rsidR="00C52EDF" w:rsidRPr="00113DAD" w14:paraId="74E285DB" w14:textId="77777777" w:rsidTr="005C1BF1">
        <w:trPr>
          <w:trHeight w:val="660"/>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F15385" w14:textId="074449B0"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Spain</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1634C1C" w14:textId="36F569D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19.32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8097E44" w14:textId="7FE99A44"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9.20</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BF465F4" w14:textId="31525E84"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16.55</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E69B6D2" w14:textId="4000C03A"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9.30</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45CA6E6" w14:textId="24CFBA2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19.75</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95BBE21" w14:textId="5025559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12.88</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11DC1E7" w14:textId="1E0A464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24.57</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0DA47152" w14:textId="72DB7F6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10.53</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89C0551" w14:textId="621414C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25.69</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1484ECEA" w14:textId="15F47137"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14.45</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A81837B" w14:textId="40CBEF9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25.65</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59DE18B" w14:textId="0471F2D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14.70</w:t>
            </w:r>
          </w:p>
        </w:tc>
      </w:tr>
      <w:tr w:rsidR="00C52EDF" w:rsidRPr="00113DAD" w14:paraId="665C99F1"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362622" w14:textId="5810A9CB"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China</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719CA55" w14:textId="3FD0220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17.74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F56EE9C" w14:textId="2EB57195"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7.68</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9CA373E" w14:textId="77DB357A"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22.24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1E9B3DD" w14:textId="2F9F834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7.77</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60B9DCF" w14:textId="4352540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23.84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CA311B7" w14:textId="486DA0C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10.54</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561BEB2" w14:textId="0D1A117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21.06</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11DD6C10" w14:textId="49DD5BC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7.61</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6875A88" w14:textId="13C7DE6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28.95</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41A90081" w14:textId="7C7D60C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12.27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B851A53" w14:textId="64B63DA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25.91</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C4FA43E" w14:textId="11C6AD1A"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10.14</w:t>
            </w:r>
          </w:p>
        </w:tc>
      </w:tr>
      <w:tr w:rsidR="00C52EDF" w:rsidRPr="00113DAD" w14:paraId="41E9BCFF"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8A8DF8" w14:textId="7254473C"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Japan</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CC8F4F9" w14:textId="01D3263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13.54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488AFFD" w14:textId="1C6DD197"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6.39</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AC2BA58" w14:textId="157D1617"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12.12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2B531C2" w14:textId="7AC5202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6.46</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47B87BB" w14:textId="30BCBF4A"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11.94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C4780EC" w14:textId="5403560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8.25</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3750749" w14:textId="425AA2D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13.61</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BA54B18" w14:textId="612B8027"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6.35</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F3EADCF" w14:textId="698B89D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13.68</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29ED316" w14:textId="504F0EE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7.95</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214DA9F" w14:textId="1D33544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13.19</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513C141" w14:textId="521291F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7.12</w:t>
            </w:r>
          </w:p>
        </w:tc>
      </w:tr>
      <w:tr w:rsidR="00C52EDF" w:rsidRPr="00113DAD" w14:paraId="33F9767B"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044912" w14:textId="29580DB7"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Netherlands</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5FED809" w14:textId="3C0E5DE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6.12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4B6B486" w14:textId="0E34714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2.36</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E9F8B85" w14:textId="776F9A6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5.16</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DDEBDA" w14:textId="0F82AB8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2.39</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B260182" w14:textId="1F08CDD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5.68</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6793A6B" w14:textId="2FCEB0B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3.28</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274077D" w14:textId="21A3149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6.70</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85018FB" w14:textId="15E1B4AA"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2.73</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3DB3578" w14:textId="5D6CEE5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6.85</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B9EFFBA" w14:textId="4887D10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3.50</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DC5792E" w14:textId="5390339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6.58</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BC6C828" w14:textId="6143E7E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3.64</w:t>
            </w:r>
          </w:p>
        </w:tc>
      </w:tr>
      <w:tr w:rsidR="00C52EDF" w:rsidRPr="00113DAD" w14:paraId="34652ADC"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431F42" w14:textId="1A33887F"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USA</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090D635" w14:textId="0CEAAA41"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4.42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7D75720" w14:textId="219243F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2.16</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9727A17" w14:textId="22FBDCC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3.52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1375D43" w14:textId="3351534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2.18</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2348A91" w14:textId="275F1C8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4.14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55E87E4" w14:textId="06D52C2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2.84</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E12E0E6" w14:textId="421DB58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5.84</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54A9AB1" w14:textId="57213EC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2.62</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A1D488D" w14:textId="4A58885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5.61</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4075114E" w14:textId="1EDD789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3.37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625AD22" w14:textId="7AF466D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5.00</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E6FDC59" w14:textId="5D76D17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3.25</w:t>
            </w:r>
          </w:p>
        </w:tc>
      </w:tr>
      <w:tr w:rsidR="00C52EDF" w:rsidRPr="00113DAD" w14:paraId="77D28C78"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29FC4F" w14:textId="40B8764E"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Poland</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02E3FC7" w14:textId="03458DE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6.73</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857494E" w14:textId="1E62B65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3.00</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4BDDBB9" w14:textId="51F478E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5.20</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04CA6A" w14:textId="2ACDF80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3.03</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A18DA28" w14:textId="3B0C6D6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5.92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883DE2" w14:textId="66CCCA1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4.06</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DC139FD" w14:textId="2D3B2464"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6.57</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28DA9034" w14:textId="1E47ED2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2.77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3DAE6F1" w14:textId="1FC221D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5.43</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FDA9366" w14:textId="12DB1B2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2.87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F55A6D0" w14:textId="73ECEE6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4.92</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3ED75F1" w14:textId="33C9073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2.71</w:t>
            </w:r>
          </w:p>
        </w:tc>
      </w:tr>
      <w:tr w:rsidR="00C52EDF" w:rsidRPr="00113DAD" w14:paraId="1D25DA37"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63C36A" w14:textId="1E5B9B54"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Saudi Arabia</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05B10CB" w14:textId="4BF9B0A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5.39</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9631FFD" w14:textId="44FBA681"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2.37</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1172239" w14:textId="3AB1D9E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6.56</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D1E131E" w14:textId="54020C5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2.40</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DE0CB85" w14:textId="5972133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9.23</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1575A9A" w14:textId="0857578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3.30</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54CA209" w14:textId="16104A1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8.54</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7F0F5A7" w14:textId="4F4B6185"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3.03</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20D0553" w14:textId="62B8747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9.63</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68920C14" w14:textId="2600D29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3.34</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5E64DAE" w14:textId="74FB49B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6.36</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F3EF410" w14:textId="490AB20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2.53</w:t>
            </w:r>
          </w:p>
        </w:tc>
      </w:tr>
      <w:tr w:rsidR="00C52EDF" w:rsidRPr="00113DAD" w14:paraId="1B49BDEE"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311FA2" w14:textId="5265C4FE"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Taiwan</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E29ED5E" w14:textId="052F6B8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3.87</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38D820E" w14:textId="073D94A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1.95</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AEDE166" w14:textId="6DA0957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4.72</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5E15105" w14:textId="4492B59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1.97</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8A929D2" w14:textId="19C4D0C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5.59</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FF75677" w14:textId="2E8903E8"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2.65</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79777C6" w14:textId="1CA573A0"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6.15</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DAAC50" w14:textId="5E067AA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2.37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8115A8B" w14:textId="5CC9DBD5"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6.74</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2CCB6C66" w14:textId="6777A65B"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2.65</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30A6018" w14:textId="3462A16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6.70</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01546CC" w14:textId="19D664D7"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2.38</w:t>
            </w:r>
          </w:p>
        </w:tc>
      </w:tr>
      <w:tr w:rsidR="00C52EDF" w:rsidRPr="00113DAD" w14:paraId="38D1D2A9"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080150" w14:textId="1E456969" w:rsidR="00C52EDF" w:rsidRPr="00113DAD" w:rsidRDefault="00C52EDF" w:rsidP="00C52EDF">
            <w:pPr>
              <w:spacing w:after="0" w:line="600" w:lineRule="auto"/>
              <w:jc w:val="center"/>
              <w:rPr>
                <w:rFonts w:ascii="Arial" w:hAnsi="Arial" w:cs="Arial"/>
                <w:color w:val="000000"/>
                <w:sz w:val="20"/>
                <w:szCs w:val="20"/>
              </w:rPr>
            </w:pPr>
            <w:r w:rsidRPr="00113DAD">
              <w:rPr>
                <w:rFonts w:ascii="Arial" w:hAnsi="Arial" w:cs="Arial"/>
                <w:color w:val="000000"/>
                <w:sz w:val="20"/>
                <w:szCs w:val="20"/>
              </w:rPr>
              <w:t>Others</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D632D8F" w14:textId="607DA13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117.15</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F7E82B2" w14:textId="4E9F8CAF"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67.82</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125174" w14:textId="4B4E620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121.74</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304B774" w14:textId="1912F159"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66.06</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22C29C4D" w14:textId="5967B0E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111.80</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F36305B" w14:textId="79FB3F2C"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45.05</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276090" w14:textId="55008C36"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90.85</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B02996" w14:textId="2812DE9D"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sz w:val="20"/>
                <w:szCs w:val="20"/>
              </w:rPr>
              <w:t>53.81</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6F383EF3" w14:textId="52813F83"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71.07</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BD3D9DA" w14:textId="0011C6A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48.54</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959577C" w14:textId="548D1122"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69.80</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37E2157" w14:textId="53BA369E" w:rsidR="00C52EDF" w:rsidRPr="00113DAD" w:rsidRDefault="00C52EDF" w:rsidP="00C52EDF">
            <w:pPr>
              <w:spacing w:after="0" w:line="600" w:lineRule="auto"/>
              <w:jc w:val="center"/>
              <w:rPr>
                <w:rFonts w:ascii="Arial" w:eastAsia="Arial" w:hAnsi="Arial" w:cs="Arial"/>
                <w:color w:val="000000" w:themeColor="text1"/>
                <w:sz w:val="20"/>
                <w:szCs w:val="20"/>
              </w:rPr>
            </w:pPr>
            <w:r w:rsidRPr="00113DAD">
              <w:rPr>
                <w:rFonts w:ascii="Arial" w:hAnsi="Arial" w:cs="Arial"/>
                <w:color w:val="000000"/>
                <w:sz w:val="20"/>
                <w:szCs w:val="20"/>
              </w:rPr>
              <w:t>37.49</w:t>
            </w:r>
          </w:p>
        </w:tc>
      </w:tr>
      <w:tr w:rsidR="00C52EDF" w:rsidRPr="00113DAD" w14:paraId="1245F152" w14:textId="77777777" w:rsidTr="005C1BF1">
        <w:trPr>
          <w:trHeight w:val="632"/>
        </w:trPr>
        <w:tc>
          <w:tcPr>
            <w:tcW w:w="20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8B5EE1" w14:textId="0B587700" w:rsidR="00C52EDF" w:rsidRPr="00113DAD" w:rsidRDefault="00C52EDF" w:rsidP="00C52EDF">
            <w:pPr>
              <w:spacing w:after="0" w:line="600" w:lineRule="auto"/>
              <w:jc w:val="center"/>
              <w:rPr>
                <w:rFonts w:ascii="Arial" w:hAnsi="Arial" w:cs="Arial"/>
                <w:b/>
                <w:bCs/>
                <w:color w:val="000000"/>
                <w:sz w:val="20"/>
                <w:szCs w:val="20"/>
              </w:rPr>
            </w:pPr>
            <w:r w:rsidRPr="00113DAD">
              <w:rPr>
                <w:rFonts w:ascii="Arial" w:hAnsi="Arial" w:cs="Arial"/>
                <w:b/>
                <w:bCs/>
                <w:color w:val="000000"/>
                <w:sz w:val="20"/>
                <w:szCs w:val="20"/>
              </w:rPr>
              <w:t>Total</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C3FBBD5" w14:textId="59E4E226"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243.15</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7236A37" w14:textId="3CC4BE12"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125.99</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856FAFF" w14:textId="06C19829"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241.01</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53187AF" w14:textId="4BF7128B"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122.12</w:t>
            </w:r>
          </w:p>
        </w:tc>
        <w:tc>
          <w:tcPr>
            <w:tcW w:w="645"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EB084EA" w14:textId="36B37B56"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236.89</w:t>
            </w:r>
          </w:p>
        </w:tc>
        <w:tc>
          <w:tcPr>
            <w:tcW w:w="65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ECB8EF2" w14:textId="1E8F71EE"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117.69</w:t>
            </w:r>
          </w:p>
        </w:tc>
        <w:tc>
          <w:tcPr>
            <w:tcW w:w="8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1C3D480" w14:textId="63D47720"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234.86</w:t>
            </w:r>
          </w:p>
        </w:tc>
        <w:tc>
          <w:tcPr>
            <w:tcW w:w="7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0BC0884" w14:textId="15EB8452"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sz w:val="20"/>
                <w:szCs w:val="20"/>
              </w:rPr>
              <w:t>114.67</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89F9DE0" w14:textId="59820A50"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226.64</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E785FC3" w14:textId="61B444BE"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121.38</w:t>
            </w:r>
          </w:p>
        </w:tc>
        <w:tc>
          <w:tcPr>
            <w:tcW w:w="64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AFE76F5" w14:textId="638311D3"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213.51</w:t>
            </w:r>
          </w:p>
        </w:tc>
        <w:tc>
          <w:tcPr>
            <w:tcW w:w="6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F267AE8" w14:textId="1427910A" w:rsidR="00C52EDF" w:rsidRPr="00113DAD" w:rsidRDefault="00C52EDF" w:rsidP="00C52EDF">
            <w:pPr>
              <w:spacing w:after="0" w:line="600" w:lineRule="auto"/>
              <w:jc w:val="center"/>
              <w:rPr>
                <w:rFonts w:ascii="Arial" w:eastAsia="Arial" w:hAnsi="Arial" w:cs="Arial"/>
                <w:b/>
                <w:bCs/>
                <w:color w:val="000000" w:themeColor="text1"/>
                <w:sz w:val="20"/>
                <w:szCs w:val="20"/>
              </w:rPr>
            </w:pPr>
            <w:r w:rsidRPr="00113DAD">
              <w:rPr>
                <w:rFonts w:ascii="Arial" w:hAnsi="Arial" w:cs="Arial"/>
                <w:b/>
                <w:bCs/>
                <w:color w:val="000000"/>
                <w:sz w:val="20"/>
                <w:szCs w:val="20"/>
              </w:rPr>
              <w:t>105.97</w:t>
            </w:r>
          </w:p>
        </w:tc>
      </w:tr>
    </w:tbl>
    <w:p w14:paraId="53F3E0BF" w14:textId="14082062" w:rsidR="00BB3C6A" w:rsidRDefault="005C1BF1" w:rsidP="007A7901">
      <w:pPr>
        <w:tabs>
          <w:tab w:val="left" w:pos="1290"/>
        </w:tabs>
        <w:rPr>
          <w:rFonts w:ascii="Verdana" w:eastAsia="Verdana" w:hAnsi="Verdana" w:cs="Verdana"/>
          <w:b/>
          <w:bCs/>
          <w:color w:val="000000" w:themeColor="text1"/>
          <w:kern w:val="24"/>
          <w:sz w:val="20"/>
          <w:szCs w:val="20"/>
          <w:lang w:val="en-US"/>
        </w:rPr>
        <w:sectPr w:rsidR="00BB3C6A"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noProof/>
          <w:color w:val="000000" w:themeColor="text1"/>
        </w:rPr>
        <mc:AlternateContent>
          <mc:Choice Requires="wps">
            <w:drawing>
              <wp:anchor distT="0" distB="0" distL="114300" distR="114300" simplePos="0" relativeHeight="252407808" behindDoc="0" locked="0" layoutInCell="1" allowOverlap="1" wp14:anchorId="2A444E05" wp14:editId="37B16333">
                <wp:simplePos x="0" y="0"/>
                <wp:positionH relativeFrom="column">
                  <wp:posOffset>4234416</wp:posOffset>
                </wp:positionH>
                <wp:positionV relativeFrom="paragraph">
                  <wp:posOffset>24839</wp:posOffset>
                </wp:positionV>
                <wp:extent cx="2220654" cy="200025"/>
                <wp:effectExtent l="0" t="0" r="0" b="0"/>
                <wp:wrapNone/>
                <wp:docPr id="1119" name="TextBox 4"/>
                <wp:cNvGraphicFramePr/>
                <a:graphic xmlns:a="http://schemas.openxmlformats.org/drawingml/2006/main">
                  <a:graphicData uri="http://schemas.microsoft.com/office/word/2010/wordprocessingShape">
                    <wps:wsp>
                      <wps:cNvSpPr txBox="1"/>
                      <wps:spPr>
                        <a:xfrm>
                          <a:off x="0" y="0"/>
                          <a:ext cx="2220654" cy="200025"/>
                        </a:xfrm>
                        <a:prstGeom prst="rect">
                          <a:avLst/>
                        </a:prstGeom>
                        <a:noFill/>
                      </wps:spPr>
                      <wps:txbx>
                        <w:txbxContent>
                          <w:p w14:paraId="0C38AAEF" w14:textId="63F54763" w:rsidR="001E434A" w:rsidRDefault="001E434A"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w:t>
                            </w:r>
                            <w:r w:rsidR="00D03E35">
                              <w:rPr>
                                <w:rFonts w:ascii="Verdana" w:eastAsia="Verdana" w:hAnsi="Verdana" w:cs="Verdana"/>
                                <w:i/>
                                <w:iCs/>
                                <w:color w:val="000000" w:themeColor="text1"/>
                                <w:kern w:val="24"/>
                                <w:sz w:val="12"/>
                                <w:szCs w:val="12"/>
                              </w:rPr>
                              <w:t xml:space="preserve"> Finland, Turkey, Russia etc</w:t>
                            </w:r>
                            <w:r>
                              <w:rPr>
                                <w:rFonts w:ascii="Verdana" w:eastAsia="Verdana" w:hAnsi="Verdana" w:cs="Verdana"/>
                                <w:i/>
                                <w:iCs/>
                                <w:color w:val="000000" w:themeColor="text1"/>
                                <w:kern w:val="24"/>
                                <w:sz w:val="12"/>
                                <w:szCs w:val="12"/>
                              </w:rPr>
                              <w:t xml:space="preserve"> </w:t>
                            </w:r>
                          </w:p>
                          <w:p w14:paraId="75025043" w14:textId="77777777" w:rsidR="001E434A" w:rsidRPr="00687E98" w:rsidRDefault="001E434A" w:rsidP="001E434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A444E05" id="_x0000_s1208" type="#_x0000_t202" style="position:absolute;margin-left:333.4pt;margin-top:1.95pt;width:174.85pt;height:15.7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" filled="f" stroked="f">
                <v:textbox style="mso-fit-shape-to-text:t">
                  <w:txbxContent>
                    <w:p w14:paraId="0C38AAEF" w14:textId="63F54763" w:rsidR="001E434A" w:rsidRDefault="001E434A"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Others</w:t>
                      </w:r>
                      <w:r w:rsidR="00D03E35">
                        <w:rPr>
                          <w:rFonts w:ascii="Verdana" w:eastAsia="Verdana" w:hAnsi="Verdana" w:cs="Verdana"/>
                          <w:i/>
                          <w:iCs/>
                          <w:color w:val="000000" w:themeColor="text1"/>
                          <w:kern w:val="24"/>
                          <w:sz w:val="12"/>
                          <w:szCs w:val="12"/>
                        </w:rPr>
                        <w:t xml:space="preserve"> Finland, Turkey, Russia etc</w:t>
                      </w:r>
                      <w:r>
                        <w:rPr>
                          <w:rFonts w:ascii="Verdana" w:eastAsia="Verdana" w:hAnsi="Verdana" w:cs="Verdana"/>
                          <w:i/>
                          <w:iCs/>
                          <w:color w:val="000000" w:themeColor="text1"/>
                          <w:kern w:val="24"/>
                          <w:sz w:val="12"/>
                          <w:szCs w:val="12"/>
                        </w:rPr>
                        <w:t xml:space="preserve"> </w:t>
                      </w:r>
                    </w:p>
                    <w:p w14:paraId="75025043" w14:textId="77777777" w:rsidR="001E434A" w:rsidRPr="00687E98" w:rsidRDefault="001E434A" w:rsidP="001E434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66A9AF42" w14:textId="4697A092" w:rsidR="00D03E35" w:rsidRDefault="00AD70CB" w:rsidP="007A7901">
      <w:pPr>
        <w:tabs>
          <w:tab w:val="left" w:pos="1290"/>
        </w:tabs>
        <w:rPr>
          <w:rFonts w:ascii="Verdana" w:eastAsia="Verdana" w:hAnsi="Verdana" w:cs="Verdana"/>
          <w:b/>
          <w:bCs/>
          <w:color w:val="000000" w:themeColor="text1"/>
          <w:kern w:val="24"/>
          <w:sz w:val="20"/>
          <w:szCs w:val="20"/>
          <w:lang w:val="en-US"/>
        </w:rPr>
      </w:pPr>
      <w:r>
        <w:rPr>
          <w:rFonts w:ascii="Verdana" w:eastAsia="Verdana" w:hAnsi="Verdana" w:cs="Verdana"/>
          <w:b/>
          <w:bCs/>
          <w:color w:val="000000" w:themeColor="text1"/>
          <w:kern w:val="24"/>
          <w:sz w:val="20"/>
          <w:szCs w:val="20"/>
          <w:lang w:val="en-US"/>
        </w:rPr>
        <w:tab/>
      </w:r>
    </w:p>
    <w:p w14:paraId="3B685072" w14:textId="2BE2E807" w:rsidR="00C601EB" w:rsidRDefault="00C601EB" w:rsidP="007A7901">
      <w:pPr>
        <w:tabs>
          <w:tab w:val="left" w:pos="1290"/>
        </w:tabs>
        <w:rPr>
          <w:rFonts w:ascii="Verdana" w:eastAsia="Verdana" w:hAnsi="Verdana" w:cs="Verdana"/>
          <w:b/>
          <w:bCs/>
          <w:color w:val="000000" w:themeColor="text1"/>
          <w:kern w:val="24"/>
          <w:sz w:val="20"/>
          <w:szCs w:val="20"/>
          <w:lang w:val="en-US"/>
        </w:rPr>
      </w:pPr>
    </w:p>
    <w:p w14:paraId="3AEC1A60" w14:textId="0EBCB9CF" w:rsidR="00C601EB" w:rsidRDefault="00C601EB" w:rsidP="007A7901">
      <w:pPr>
        <w:tabs>
          <w:tab w:val="left" w:pos="1290"/>
        </w:tabs>
        <w:rPr>
          <w:rFonts w:ascii="Verdana" w:eastAsia="Verdana" w:hAnsi="Verdana" w:cs="Verdana"/>
          <w:b/>
          <w:bCs/>
          <w:color w:val="000000" w:themeColor="text1"/>
          <w:kern w:val="24"/>
          <w:sz w:val="20"/>
          <w:szCs w:val="20"/>
          <w:lang w:val="en-US"/>
        </w:rPr>
      </w:pPr>
    </w:p>
    <w:p w14:paraId="7930E102" w14:textId="63350D60" w:rsidR="00C601EB" w:rsidRDefault="00C601EB" w:rsidP="007A7901">
      <w:pPr>
        <w:tabs>
          <w:tab w:val="left" w:pos="1290"/>
        </w:tabs>
        <w:rPr>
          <w:rFonts w:ascii="Verdana" w:eastAsia="Verdana" w:hAnsi="Verdana" w:cs="Verdana"/>
          <w:b/>
          <w:bCs/>
          <w:color w:val="000000" w:themeColor="text1"/>
          <w:kern w:val="24"/>
          <w:sz w:val="20"/>
          <w:szCs w:val="20"/>
          <w:lang w:val="en-US"/>
        </w:rPr>
      </w:pPr>
    </w:p>
    <w:p w14:paraId="054EFB43" w14:textId="4209F595" w:rsidR="00C601EB" w:rsidRDefault="00C601EB" w:rsidP="007A7901">
      <w:pPr>
        <w:tabs>
          <w:tab w:val="left" w:pos="1290"/>
        </w:tabs>
        <w:rPr>
          <w:rFonts w:ascii="Verdana" w:eastAsia="Verdana" w:hAnsi="Verdana" w:cs="Verdana"/>
          <w:b/>
          <w:bCs/>
          <w:color w:val="000000" w:themeColor="text1"/>
          <w:kern w:val="24"/>
          <w:sz w:val="20"/>
          <w:szCs w:val="20"/>
          <w:lang w:val="en-US"/>
        </w:rPr>
      </w:pPr>
    </w:p>
    <w:p w14:paraId="131F3078" w14:textId="2E932F2E" w:rsidR="00C601EB" w:rsidRDefault="00C601EB" w:rsidP="007A7901">
      <w:pPr>
        <w:tabs>
          <w:tab w:val="left" w:pos="1290"/>
        </w:tabs>
        <w:rPr>
          <w:rFonts w:ascii="Verdana" w:eastAsia="Verdana" w:hAnsi="Verdana" w:cs="Verdana"/>
          <w:b/>
          <w:bCs/>
          <w:color w:val="000000" w:themeColor="text1"/>
          <w:kern w:val="24"/>
          <w:sz w:val="20"/>
          <w:szCs w:val="20"/>
          <w:lang w:val="en-US"/>
        </w:rPr>
      </w:pPr>
    </w:p>
    <w:p w14:paraId="5F85CB67" w14:textId="2AD92A80" w:rsidR="00C601EB" w:rsidRDefault="00C601EB" w:rsidP="007A7901">
      <w:pPr>
        <w:tabs>
          <w:tab w:val="left" w:pos="1290"/>
        </w:tabs>
        <w:rPr>
          <w:rFonts w:ascii="Verdana" w:eastAsia="Verdana" w:hAnsi="Verdana" w:cs="Verdana"/>
          <w:b/>
          <w:bCs/>
          <w:color w:val="000000" w:themeColor="text1"/>
          <w:kern w:val="24"/>
          <w:sz w:val="20"/>
          <w:szCs w:val="20"/>
          <w:lang w:val="en-US"/>
        </w:rPr>
      </w:pPr>
    </w:p>
    <w:p w14:paraId="4942AFA7" w14:textId="77777777" w:rsidR="004565D8" w:rsidRDefault="004565D8" w:rsidP="004565D8">
      <w:pPr>
        <w:tabs>
          <w:tab w:val="left" w:pos="1290"/>
        </w:tabs>
        <w:spacing w:line="360" w:lineRule="auto"/>
        <w:jc w:val="both"/>
        <w:rPr>
          <w:rFonts w:ascii="Arial" w:eastAsia="Arial" w:hAnsi="Arial" w:cs="Arial"/>
          <w:color w:val="000000" w:themeColor="text1"/>
          <w:sz w:val="24"/>
          <w:szCs w:val="24"/>
        </w:rPr>
      </w:pPr>
    </w:p>
    <w:p w14:paraId="57F85E18" w14:textId="77777777" w:rsidR="00A72FE3" w:rsidRDefault="00A72FE3" w:rsidP="00460753">
      <w:pPr>
        <w:spacing w:line="360" w:lineRule="auto"/>
        <w:jc w:val="both"/>
        <w:rPr>
          <w:rFonts w:ascii="Arial" w:eastAsia="Arial" w:hAnsi="Arial" w:cs="Arial"/>
          <w:sz w:val="24"/>
          <w:szCs w:val="24"/>
        </w:rPr>
        <w:sectPr w:rsidR="00A72FE3"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72DFAE1" w14:textId="52B87710" w:rsidR="00B40829" w:rsidRDefault="00B40829" w:rsidP="00460753">
      <w:pPr>
        <w:spacing w:line="360" w:lineRule="auto"/>
        <w:jc w:val="both"/>
        <w:rPr>
          <w:rFonts w:ascii="Arial" w:eastAsia="Arial" w:hAnsi="Arial" w:cs="Arial"/>
          <w:b/>
          <w:bCs/>
          <w:sz w:val="24"/>
          <w:szCs w:val="24"/>
        </w:rPr>
      </w:pPr>
      <w:r>
        <w:rPr>
          <w:rFonts w:ascii="Arial" w:eastAsia="Arial" w:hAnsi="Arial" w:cs="Arial"/>
          <w:b/>
          <w:bCs/>
          <w:sz w:val="24"/>
          <w:szCs w:val="24"/>
        </w:rPr>
        <w:t>3.1</w:t>
      </w:r>
      <w:r w:rsidR="00D16404">
        <w:rPr>
          <w:rFonts w:ascii="Arial" w:eastAsia="Arial" w:hAnsi="Arial" w:cs="Arial"/>
          <w:b/>
          <w:bCs/>
          <w:sz w:val="24"/>
          <w:szCs w:val="24"/>
        </w:rPr>
        <w:t>6.</w:t>
      </w:r>
      <w:r>
        <w:rPr>
          <w:rFonts w:ascii="Arial" w:eastAsia="Arial" w:hAnsi="Arial" w:cs="Arial"/>
          <w:b/>
          <w:bCs/>
          <w:sz w:val="24"/>
          <w:szCs w:val="24"/>
        </w:rPr>
        <w:t xml:space="preserve"> Suggested Capacities</w:t>
      </w:r>
    </w:p>
    <w:p w14:paraId="7301CF78" w14:textId="236B95D3" w:rsidR="00B03E75" w:rsidRPr="00B03E75" w:rsidRDefault="00B03E75" w:rsidP="00B03E75">
      <w:pPr>
        <w:pStyle w:val="Default"/>
        <w:spacing w:line="360" w:lineRule="auto"/>
        <w:jc w:val="both"/>
        <w:rPr>
          <w:rFonts w:ascii="Arial" w:hAnsi="Arial" w:cs="Arial"/>
        </w:rPr>
      </w:pPr>
      <w:r w:rsidRPr="00B03E75">
        <w:rPr>
          <w:rFonts w:ascii="Arial" w:hAnsi="Arial" w:cs="Arial"/>
          <w:b/>
          <w:i/>
        </w:rPr>
        <w:t xml:space="preserve">Global Scenario:  </w:t>
      </w:r>
      <w:r w:rsidRPr="00B03E75">
        <w:rPr>
          <w:rFonts w:ascii="Arial" w:hAnsi="Arial" w:cs="Arial"/>
        </w:rPr>
        <w:t xml:space="preserve">The current global capacity of Vinyl Ester Resin is 985 thousand </w:t>
      </w:r>
      <w:proofErr w:type="spellStart"/>
      <w:r w:rsidRPr="00B03E75">
        <w:rPr>
          <w:rFonts w:ascii="Arial" w:hAnsi="Arial" w:cs="Arial"/>
        </w:rPr>
        <w:t>tonnes</w:t>
      </w:r>
      <w:proofErr w:type="spellEnd"/>
      <w:proofErr w:type="gramStart"/>
      <w:r w:rsidRPr="00B03E75">
        <w:rPr>
          <w:rFonts w:ascii="Arial" w:hAnsi="Arial" w:cs="Arial"/>
        </w:rPr>
        <w:t xml:space="preserve">.  </w:t>
      </w:r>
      <w:proofErr w:type="gramEnd"/>
      <w:r w:rsidRPr="00B03E75">
        <w:rPr>
          <w:rFonts w:ascii="Arial" w:hAnsi="Arial" w:cs="Arial"/>
        </w:rPr>
        <w:t xml:space="preserve">Top five producers account for 54 percent of the total capacity. Regional analysis indicates surplus in Northeast Asia, and deficit in Indian Sub-continent, Europe, South America, Middle </w:t>
      </w:r>
      <w:r w:rsidR="00CD321F" w:rsidRPr="00B03E75">
        <w:rPr>
          <w:rFonts w:ascii="Arial" w:hAnsi="Arial" w:cs="Arial"/>
        </w:rPr>
        <w:t>East,</w:t>
      </w:r>
      <w:r w:rsidRPr="00B03E75">
        <w:rPr>
          <w:rFonts w:ascii="Arial" w:hAnsi="Arial" w:cs="Arial"/>
        </w:rPr>
        <w:t xml:space="preserve"> and South America, resulting in heavy trade within the region as well as international trade. Overall Europe, Middle East &amp; Africa and South America will remain a deficit area throughout the study period. </w:t>
      </w:r>
    </w:p>
    <w:p w14:paraId="27811B3E" w14:textId="77777777" w:rsidR="00B03E75" w:rsidRPr="00B03E75" w:rsidRDefault="00B03E75" w:rsidP="00B03E75">
      <w:pPr>
        <w:pStyle w:val="Default"/>
        <w:spacing w:line="360" w:lineRule="auto"/>
        <w:jc w:val="both"/>
        <w:rPr>
          <w:rFonts w:ascii="Arial" w:hAnsi="Arial" w:cs="Arial"/>
        </w:rPr>
      </w:pPr>
    </w:p>
    <w:p w14:paraId="1EFEDBB0" w14:textId="77777777" w:rsidR="00B03E75" w:rsidRPr="00B03E75" w:rsidRDefault="00B03E75" w:rsidP="00B03E75">
      <w:pPr>
        <w:pStyle w:val="Default"/>
        <w:spacing w:line="360" w:lineRule="auto"/>
        <w:jc w:val="both"/>
        <w:rPr>
          <w:rFonts w:ascii="Arial" w:hAnsi="Arial" w:cs="Arial"/>
        </w:rPr>
      </w:pPr>
      <w:r w:rsidRPr="00B03E75">
        <w:rPr>
          <w:rFonts w:ascii="Arial" w:hAnsi="Arial" w:cs="Arial"/>
          <w:b/>
          <w:i/>
        </w:rPr>
        <w:t xml:space="preserve">Indian Scenario: </w:t>
      </w:r>
      <w:r w:rsidRPr="00B03E75">
        <w:rPr>
          <w:rFonts w:ascii="Arial" w:hAnsi="Arial" w:cs="Arial"/>
        </w:rPr>
        <w:t xml:space="preserve">Present capacity in the country is 4.84 thousand </w:t>
      </w:r>
      <w:proofErr w:type="spellStart"/>
      <w:r w:rsidRPr="00B03E75">
        <w:rPr>
          <w:rFonts w:ascii="Arial" w:hAnsi="Arial" w:cs="Arial"/>
        </w:rPr>
        <w:t>tonnes</w:t>
      </w:r>
      <w:proofErr w:type="spellEnd"/>
      <w:r w:rsidRPr="00B03E75">
        <w:rPr>
          <w:rFonts w:ascii="Arial" w:hAnsi="Arial" w:cs="Arial"/>
        </w:rPr>
        <w:t xml:space="preserve"> and production are totally project based. These companies produce all the major grades conforming with global standards. It is expected that, based on individual end-use sector growth, consumption of vinyl ester resin will register an overall growth of about 11.70 percent per annum average growth over the next ten years’ period.</w:t>
      </w:r>
    </w:p>
    <w:p w14:paraId="323EB153" w14:textId="77777777" w:rsidR="00B03E75" w:rsidRPr="00B03E75" w:rsidRDefault="00B03E75" w:rsidP="00B03E75">
      <w:pPr>
        <w:pStyle w:val="Default"/>
        <w:spacing w:line="360" w:lineRule="auto"/>
        <w:jc w:val="both"/>
        <w:rPr>
          <w:rFonts w:ascii="Arial" w:hAnsi="Arial" w:cs="Arial"/>
        </w:rPr>
      </w:pPr>
    </w:p>
    <w:p w14:paraId="2A259472" w14:textId="77777777" w:rsidR="00B03E75" w:rsidRPr="00B03E75" w:rsidRDefault="00B03E75" w:rsidP="00B03E75">
      <w:pPr>
        <w:pStyle w:val="Default"/>
        <w:spacing w:line="360" w:lineRule="auto"/>
        <w:jc w:val="both"/>
        <w:rPr>
          <w:rFonts w:ascii="Arial" w:hAnsi="Arial" w:cs="Arial"/>
        </w:rPr>
      </w:pPr>
      <w:r w:rsidRPr="00B03E75">
        <w:rPr>
          <w:rFonts w:ascii="Arial" w:hAnsi="Arial" w:cs="Arial"/>
        </w:rPr>
        <w:t xml:space="preserve">India is expected to remain a deficit area and likely to increase from present level of 7.16 thousand </w:t>
      </w:r>
      <w:proofErr w:type="spellStart"/>
      <w:r w:rsidRPr="00B03E75">
        <w:rPr>
          <w:rFonts w:ascii="Arial" w:hAnsi="Arial" w:cs="Arial"/>
        </w:rPr>
        <w:t>tonnes</w:t>
      </w:r>
      <w:proofErr w:type="spellEnd"/>
      <w:r w:rsidRPr="00B03E75">
        <w:rPr>
          <w:rFonts w:ascii="Arial" w:hAnsi="Arial" w:cs="Arial"/>
        </w:rPr>
        <w:t xml:space="preserve"> per annum to 24.74 thousand </w:t>
      </w:r>
      <w:proofErr w:type="spellStart"/>
      <w:r w:rsidRPr="00B03E75">
        <w:rPr>
          <w:rFonts w:ascii="Arial" w:hAnsi="Arial" w:cs="Arial"/>
        </w:rPr>
        <w:t>tonnes</w:t>
      </w:r>
      <w:proofErr w:type="spellEnd"/>
      <w:r w:rsidRPr="00B03E75">
        <w:rPr>
          <w:rFonts w:ascii="Arial" w:hAnsi="Arial" w:cs="Arial"/>
        </w:rPr>
        <w:t xml:space="preserve"> per annum by 2030.</w:t>
      </w:r>
    </w:p>
    <w:p w14:paraId="7EBCA457" w14:textId="77777777" w:rsidR="00B03E75" w:rsidRPr="00B03E75" w:rsidRDefault="00B03E75" w:rsidP="00B03E75">
      <w:pPr>
        <w:pStyle w:val="Default"/>
        <w:spacing w:line="360" w:lineRule="auto"/>
        <w:jc w:val="both"/>
        <w:rPr>
          <w:rFonts w:ascii="Arial" w:hAnsi="Arial" w:cs="Arial"/>
        </w:rPr>
      </w:pPr>
    </w:p>
    <w:p w14:paraId="25F99006" w14:textId="26434950" w:rsidR="00B03E75" w:rsidRPr="00B03E75" w:rsidRDefault="00B03E75" w:rsidP="00B03E75">
      <w:pPr>
        <w:pStyle w:val="Default"/>
        <w:spacing w:line="360" w:lineRule="auto"/>
        <w:jc w:val="both"/>
        <w:rPr>
          <w:rFonts w:ascii="Arial" w:hAnsi="Arial" w:cs="Arial"/>
        </w:rPr>
      </w:pPr>
      <w:r w:rsidRPr="00B03E75">
        <w:rPr>
          <w:rFonts w:ascii="Arial" w:hAnsi="Arial" w:cs="Arial"/>
        </w:rPr>
        <w:t xml:space="preserve">Considering demand – supply situation and export market, enough scope exists in the country for a 30 thousand </w:t>
      </w:r>
      <w:proofErr w:type="spellStart"/>
      <w:r w:rsidRPr="00B03E75">
        <w:rPr>
          <w:rFonts w:ascii="Arial" w:hAnsi="Arial" w:cs="Arial"/>
        </w:rPr>
        <w:t>tonnes</w:t>
      </w:r>
      <w:proofErr w:type="spellEnd"/>
      <w:r w:rsidRPr="00B03E75">
        <w:rPr>
          <w:rFonts w:ascii="Arial" w:hAnsi="Arial" w:cs="Arial"/>
        </w:rPr>
        <w:t xml:space="preserve"> per annum vinyl ester resin unit by 2023. Moreover, there is latent demand of the product due to anticipated growth in telecom, chemicals &amp; petrochemicals, and renewable sector. </w:t>
      </w:r>
    </w:p>
    <w:p w14:paraId="7216F7BD" w14:textId="77777777" w:rsidR="00B03E75" w:rsidRPr="00B03E75" w:rsidRDefault="00B03E75" w:rsidP="00B03E75">
      <w:pPr>
        <w:pStyle w:val="Default"/>
        <w:spacing w:line="360" w:lineRule="auto"/>
        <w:jc w:val="both"/>
        <w:rPr>
          <w:rFonts w:ascii="Arial" w:hAnsi="Arial" w:cs="Arial"/>
        </w:rPr>
      </w:pPr>
    </w:p>
    <w:p w14:paraId="762B0B63" w14:textId="77777777" w:rsidR="00B03E75" w:rsidRPr="00B03E75" w:rsidRDefault="00B03E75" w:rsidP="00B03E75">
      <w:pPr>
        <w:pStyle w:val="Default"/>
        <w:spacing w:line="360" w:lineRule="auto"/>
        <w:jc w:val="both"/>
        <w:rPr>
          <w:rFonts w:ascii="Arial" w:hAnsi="Arial" w:cs="Arial"/>
          <w:b/>
        </w:rPr>
      </w:pPr>
      <w:r w:rsidRPr="00B03E75">
        <w:rPr>
          <w:rFonts w:ascii="Arial" w:hAnsi="Arial" w:cs="Arial"/>
          <w:b/>
        </w:rPr>
        <w:t>Recommendations</w:t>
      </w:r>
    </w:p>
    <w:p w14:paraId="6C60CD5F" w14:textId="77777777" w:rsidR="00B03E75" w:rsidRPr="00B03E75" w:rsidRDefault="00B03E75" w:rsidP="00B03E75">
      <w:pPr>
        <w:pStyle w:val="Default"/>
        <w:spacing w:line="360" w:lineRule="auto"/>
        <w:jc w:val="both"/>
        <w:rPr>
          <w:rFonts w:ascii="Arial" w:hAnsi="Arial" w:cs="Arial"/>
        </w:rPr>
      </w:pPr>
    </w:p>
    <w:p w14:paraId="58B3B1D1" w14:textId="72D6B89B" w:rsidR="00B03E75" w:rsidRPr="00B03E75" w:rsidRDefault="00B03E75" w:rsidP="00F14E20">
      <w:pPr>
        <w:pStyle w:val="Default"/>
        <w:numPr>
          <w:ilvl w:val="0"/>
          <w:numId w:val="19"/>
        </w:numPr>
        <w:spacing w:line="360" w:lineRule="auto"/>
        <w:jc w:val="both"/>
        <w:rPr>
          <w:rFonts w:ascii="Arial" w:hAnsi="Arial" w:cs="Arial"/>
        </w:rPr>
      </w:pPr>
      <w:r w:rsidRPr="00B03E75">
        <w:rPr>
          <w:rFonts w:ascii="Arial" w:hAnsi="Arial" w:cs="Arial"/>
        </w:rPr>
        <w:t xml:space="preserve">RIL may consider setting-up a 30 thousand </w:t>
      </w:r>
      <w:proofErr w:type="spellStart"/>
      <w:r w:rsidRPr="00B03E75">
        <w:rPr>
          <w:rFonts w:ascii="Arial" w:hAnsi="Arial" w:cs="Arial"/>
        </w:rPr>
        <w:t>tonnes</w:t>
      </w:r>
      <w:proofErr w:type="spellEnd"/>
      <w:r w:rsidRPr="00B03E75">
        <w:rPr>
          <w:rFonts w:ascii="Arial" w:hAnsi="Arial" w:cs="Arial"/>
        </w:rPr>
        <w:t xml:space="preserve"> vinyl ester resin </w:t>
      </w:r>
      <w:r w:rsidR="009B2E78" w:rsidRPr="00B03E75">
        <w:rPr>
          <w:rFonts w:ascii="Arial" w:hAnsi="Arial" w:cs="Arial"/>
        </w:rPr>
        <w:t>unit as</w:t>
      </w:r>
      <w:r w:rsidRPr="00B03E75">
        <w:rPr>
          <w:rFonts w:ascii="Arial" w:hAnsi="Arial" w:cs="Arial"/>
        </w:rPr>
        <w:t xml:space="preserve"> enough scope exists from demand – supply point of view</w:t>
      </w:r>
      <w:proofErr w:type="gramStart"/>
      <w:r w:rsidRPr="00B03E75">
        <w:rPr>
          <w:rFonts w:ascii="Arial" w:hAnsi="Arial" w:cs="Arial"/>
        </w:rPr>
        <w:t xml:space="preserve">.  </w:t>
      </w:r>
      <w:proofErr w:type="gramEnd"/>
      <w:r w:rsidRPr="00B03E75">
        <w:rPr>
          <w:rFonts w:ascii="Arial" w:hAnsi="Arial" w:cs="Arial"/>
        </w:rPr>
        <w:t>However, before taking up this decision,</w:t>
      </w:r>
      <w:r w:rsidR="009B2E78">
        <w:rPr>
          <w:rFonts w:ascii="Arial" w:hAnsi="Arial" w:cs="Arial"/>
        </w:rPr>
        <w:t xml:space="preserve"> </w:t>
      </w:r>
      <w:r w:rsidRPr="00B03E75">
        <w:rPr>
          <w:rFonts w:ascii="Arial" w:hAnsi="Arial" w:cs="Arial"/>
        </w:rPr>
        <w:t>should also consider the project from economic viability point of view.</w:t>
      </w:r>
    </w:p>
    <w:p w14:paraId="00B985F5" w14:textId="77777777" w:rsidR="00B03E75" w:rsidRPr="00B03E75" w:rsidRDefault="00B03E75" w:rsidP="00B03E75">
      <w:pPr>
        <w:pStyle w:val="Default"/>
        <w:spacing w:line="360" w:lineRule="auto"/>
        <w:ind w:left="1440"/>
        <w:jc w:val="both"/>
        <w:rPr>
          <w:rFonts w:ascii="Arial" w:hAnsi="Arial" w:cs="Arial"/>
        </w:rPr>
      </w:pPr>
    </w:p>
    <w:p w14:paraId="6854B21D" w14:textId="77777777" w:rsidR="00B03E75" w:rsidRPr="00B03E75" w:rsidRDefault="00B03E75" w:rsidP="00F14E20">
      <w:pPr>
        <w:pStyle w:val="Default"/>
        <w:numPr>
          <w:ilvl w:val="0"/>
          <w:numId w:val="19"/>
        </w:numPr>
        <w:spacing w:line="360" w:lineRule="auto"/>
        <w:jc w:val="both"/>
        <w:rPr>
          <w:rFonts w:ascii="Arial" w:hAnsi="Arial" w:cs="Arial"/>
        </w:rPr>
      </w:pPr>
      <w:r w:rsidRPr="00B03E75">
        <w:rPr>
          <w:rFonts w:ascii="Arial" w:hAnsi="Arial" w:cs="Arial"/>
        </w:rPr>
        <w:lastRenderedPageBreak/>
        <w:t>Considering capacity utilization of 60 percent in first year and 90 percent in second year onwards, entire quantity is likely to be absorbed within the country itself by 2030.</w:t>
      </w:r>
    </w:p>
    <w:p w14:paraId="1441DF86" w14:textId="77777777" w:rsidR="00B03E75" w:rsidRPr="00B03E75" w:rsidRDefault="00B03E75" w:rsidP="00B03E75">
      <w:pPr>
        <w:pStyle w:val="Default"/>
        <w:spacing w:line="360" w:lineRule="auto"/>
        <w:jc w:val="both"/>
        <w:rPr>
          <w:rFonts w:ascii="Arial" w:hAnsi="Arial" w:cs="Arial"/>
        </w:rPr>
      </w:pPr>
    </w:p>
    <w:p w14:paraId="3E28E694" w14:textId="7CEFA85B" w:rsidR="00B03E75" w:rsidRDefault="00B03E75" w:rsidP="00F14E20">
      <w:pPr>
        <w:pStyle w:val="Default"/>
        <w:numPr>
          <w:ilvl w:val="0"/>
          <w:numId w:val="19"/>
        </w:numPr>
        <w:spacing w:line="360" w:lineRule="auto"/>
        <w:jc w:val="both"/>
        <w:rPr>
          <w:rFonts w:ascii="Arial" w:hAnsi="Arial" w:cs="Arial"/>
        </w:rPr>
      </w:pPr>
      <w:r w:rsidRPr="00B03E75">
        <w:rPr>
          <w:rFonts w:ascii="Arial" w:hAnsi="Arial" w:cs="Arial"/>
        </w:rPr>
        <w:t>Although as per demand – supply position, substantial gap in international markets is expected, exploring export is also advisable from realization angle</w:t>
      </w:r>
      <w:proofErr w:type="gramStart"/>
      <w:r w:rsidRPr="00B03E75">
        <w:rPr>
          <w:rFonts w:ascii="Arial" w:hAnsi="Arial" w:cs="Arial"/>
        </w:rPr>
        <w:t xml:space="preserve">.  </w:t>
      </w:r>
      <w:proofErr w:type="gramEnd"/>
    </w:p>
    <w:p w14:paraId="45405112" w14:textId="77777777" w:rsidR="00B03E75" w:rsidRDefault="00B03E75" w:rsidP="00B03E75">
      <w:pPr>
        <w:pStyle w:val="ListParagraph"/>
      </w:pPr>
    </w:p>
    <w:p w14:paraId="111A9E87" w14:textId="12340E08" w:rsidR="00B03E75" w:rsidRPr="00B03E75" w:rsidRDefault="00B03E75" w:rsidP="00F14E20">
      <w:pPr>
        <w:pStyle w:val="Default"/>
        <w:numPr>
          <w:ilvl w:val="0"/>
          <w:numId w:val="19"/>
        </w:numPr>
        <w:spacing w:line="360" w:lineRule="auto"/>
        <w:jc w:val="both"/>
        <w:rPr>
          <w:rFonts w:ascii="Arial" w:hAnsi="Arial" w:cs="Arial"/>
        </w:rPr>
      </w:pPr>
      <w:r>
        <w:rPr>
          <w:rFonts w:ascii="Arial" w:hAnsi="Arial" w:cs="Arial"/>
        </w:rPr>
        <w:t>R</w:t>
      </w:r>
      <w:r w:rsidR="00561428">
        <w:rPr>
          <w:rFonts w:ascii="Arial" w:hAnsi="Arial" w:cs="Arial"/>
        </w:rPr>
        <w:t>eliance Industries Ltd</w:t>
      </w:r>
      <w:r>
        <w:rPr>
          <w:rFonts w:ascii="Arial" w:hAnsi="Arial" w:cs="Arial"/>
        </w:rPr>
        <w:t xml:space="preserve"> should also have 100 percent captive epoxy resin unit for better margin and assured supply of critical raw materials.</w:t>
      </w:r>
    </w:p>
    <w:p w14:paraId="42229FDF" w14:textId="77777777" w:rsidR="00B03E75" w:rsidRPr="00B03E75" w:rsidRDefault="00B03E75" w:rsidP="00B03E75">
      <w:pPr>
        <w:pStyle w:val="Default"/>
        <w:spacing w:line="360" w:lineRule="auto"/>
        <w:jc w:val="both"/>
        <w:rPr>
          <w:rFonts w:ascii="Arial" w:hAnsi="Arial" w:cs="Arial"/>
        </w:rPr>
      </w:pPr>
    </w:p>
    <w:tbl>
      <w:tblPr>
        <w:tblW w:w="10218" w:type="dxa"/>
        <w:tblLook w:val="0420" w:firstRow="1" w:lastRow="0" w:firstColumn="0" w:lastColumn="0" w:noHBand="0" w:noVBand="1"/>
      </w:tblPr>
      <w:tblGrid>
        <w:gridCol w:w="2333"/>
        <w:gridCol w:w="2186"/>
        <w:gridCol w:w="2544"/>
        <w:gridCol w:w="3155"/>
      </w:tblGrid>
      <w:tr w:rsidR="00561428" w:rsidRPr="00561428" w14:paraId="2B291A85" w14:textId="77777777" w:rsidTr="00561428">
        <w:trPr>
          <w:trHeight w:val="900"/>
        </w:trPr>
        <w:tc>
          <w:tcPr>
            <w:tcW w:w="2333" w:type="dxa"/>
            <w:tcBorders>
              <w:top w:val="single" w:sz="8" w:space="0" w:color="FFC000"/>
              <w:left w:val="single" w:sz="8" w:space="0" w:color="FFC000"/>
              <w:bottom w:val="single" w:sz="12" w:space="0" w:color="FFC000"/>
              <w:right w:val="single" w:sz="8" w:space="0" w:color="FFC000"/>
            </w:tcBorders>
            <w:shd w:val="clear" w:color="auto" w:fill="auto"/>
            <w:vAlign w:val="center"/>
            <w:hideMark/>
          </w:tcPr>
          <w:p w14:paraId="3C19B132" w14:textId="77777777" w:rsidR="00561428" w:rsidRPr="00561428" w:rsidRDefault="00561428" w:rsidP="00561428">
            <w:pPr>
              <w:spacing w:after="0" w:line="240" w:lineRule="auto"/>
              <w:rPr>
                <w:rFonts w:ascii="Arial" w:eastAsia="Times New Roman" w:hAnsi="Arial" w:cs="Arial"/>
                <w:b/>
                <w:bCs/>
                <w:color w:val="000000"/>
                <w:sz w:val="24"/>
                <w:szCs w:val="24"/>
                <w:lang w:val="en-US"/>
              </w:rPr>
            </w:pPr>
            <w:r w:rsidRPr="00561428">
              <w:rPr>
                <w:rFonts w:ascii="Arial" w:eastAsia="Times New Roman" w:hAnsi="Arial" w:cs="Arial"/>
                <w:b/>
                <w:bCs/>
                <w:color w:val="000000"/>
                <w:sz w:val="24"/>
                <w:szCs w:val="24"/>
                <w:lang w:val="en-GB"/>
              </w:rPr>
              <w:t>Name of the Product (KTPA)</w:t>
            </w:r>
          </w:p>
        </w:tc>
        <w:tc>
          <w:tcPr>
            <w:tcW w:w="2186" w:type="dxa"/>
            <w:tcBorders>
              <w:top w:val="single" w:sz="8" w:space="0" w:color="FFC000"/>
              <w:left w:val="nil"/>
              <w:bottom w:val="single" w:sz="12" w:space="0" w:color="FFC000"/>
              <w:right w:val="single" w:sz="8" w:space="0" w:color="FFC000"/>
            </w:tcBorders>
            <w:shd w:val="clear" w:color="auto" w:fill="auto"/>
            <w:vAlign w:val="center"/>
            <w:hideMark/>
          </w:tcPr>
          <w:p w14:paraId="40AF8C94" w14:textId="77777777" w:rsidR="00561428" w:rsidRPr="00561428" w:rsidRDefault="00561428" w:rsidP="00561428">
            <w:pPr>
              <w:spacing w:after="0" w:line="240" w:lineRule="auto"/>
              <w:jc w:val="center"/>
              <w:rPr>
                <w:rFonts w:ascii="Arial" w:eastAsia="Times New Roman" w:hAnsi="Arial" w:cs="Arial"/>
                <w:b/>
                <w:bCs/>
                <w:color w:val="000000"/>
                <w:sz w:val="24"/>
                <w:szCs w:val="24"/>
                <w:lang w:val="en-US"/>
              </w:rPr>
            </w:pPr>
            <w:r w:rsidRPr="00561428">
              <w:rPr>
                <w:rFonts w:ascii="Arial" w:eastAsia="Times New Roman" w:hAnsi="Arial" w:cs="Arial"/>
                <w:b/>
                <w:bCs/>
                <w:color w:val="000000"/>
                <w:sz w:val="24"/>
                <w:szCs w:val="24"/>
                <w:lang w:val="en-GB"/>
              </w:rPr>
              <w:t>2023</w:t>
            </w:r>
          </w:p>
        </w:tc>
        <w:tc>
          <w:tcPr>
            <w:tcW w:w="2544" w:type="dxa"/>
            <w:tcBorders>
              <w:top w:val="single" w:sz="8" w:space="0" w:color="FFC000"/>
              <w:left w:val="nil"/>
              <w:bottom w:val="single" w:sz="12" w:space="0" w:color="FFC000"/>
              <w:right w:val="single" w:sz="8" w:space="0" w:color="FFC000"/>
            </w:tcBorders>
            <w:shd w:val="clear" w:color="auto" w:fill="auto"/>
            <w:vAlign w:val="center"/>
            <w:hideMark/>
          </w:tcPr>
          <w:p w14:paraId="29B0D332" w14:textId="77777777" w:rsidR="00561428" w:rsidRPr="00561428" w:rsidRDefault="00561428" w:rsidP="00561428">
            <w:pPr>
              <w:spacing w:after="0" w:line="240" w:lineRule="auto"/>
              <w:jc w:val="center"/>
              <w:rPr>
                <w:rFonts w:ascii="Arial" w:eastAsia="Times New Roman" w:hAnsi="Arial" w:cs="Arial"/>
                <w:b/>
                <w:bCs/>
                <w:color w:val="000000"/>
                <w:sz w:val="24"/>
                <w:szCs w:val="24"/>
                <w:lang w:val="en-US"/>
              </w:rPr>
            </w:pPr>
            <w:r w:rsidRPr="00561428">
              <w:rPr>
                <w:rFonts w:ascii="Arial" w:eastAsia="Times New Roman" w:hAnsi="Arial" w:cs="Arial"/>
                <w:b/>
                <w:bCs/>
                <w:color w:val="000000"/>
                <w:sz w:val="24"/>
                <w:szCs w:val="24"/>
                <w:lang w:val="en-GB"/>
              </w:rPr>
              <w:t>2027</w:t>
            </w:r>
          </w:p>
        </w:tc>
        <w:tc>
          <w:tcPr>
            <w:tcW w:w="3155" w:type="dxa"/>
            <w:tcBorders>
              <w:top w:val="single" w:sz="8" w:space="0" w:color="FFC000"/>
              <w:left w:val="nil"/>
              <w:bottom w:val="single" w:sz="12" w:space="0" w:color="FFC000"/>
              <w:right w:val="single" w:sz="8" w:space="0" w:color="FFC000"/>
            </w:tcBorders>
            <w:shd w:val="clear" w:color="auto" w:fill="auto"/>
            <w:vAlign w:val="center"/>
            <w:hideMark/>
          </w:tcPr>
          <w:p w14:paraId="7FA2FF4D" w14:textId="77777777" w:rsidR="00561428" w:rsidRPr="00561428" w:rsidRDefault="00561428" w:rsidP="00561428">
            <w:pPr>
              <w:spacing w:after="0" w:line="240" w:lineRule="auto"/>
              <w:jc w:val="center"/>
              <w:rPr>
                <w:rFonts w:ascii="Arial" w:eastAsia="Times New Roman" w:hAnsi="Arial" w:cs="Arial"/>
                <w:b/>
                <w:bCs/>
                <w:color w:val="000000"/>
                <w:sz w:val="24"/>
                <w:szCs w:val="24"/>
                <w:lang w:val="en-US"/>
              </w:rPr>
            </w:pPr>
            <w:r w:rsidRPr="00561428">
              <w:rPr>
                <w:rFonts w:ascii="Arial" w:eastAsia="Times New Roman" w:hAnsi="Arial" w:cs="Arial"/>
                <w:b/>
                <w:bCs/>
                <w:color w:val="000000"/>
                <w:sz w:val="24"/>
                <w:szCs w:val="24"/>
                <w:lang w:val="en-GB"/>
              </w:rPr>
              <w:t>Total</w:t>
            </w:r>
          </w:p>
        </w:tc>
      </w:tr>
      <w:tr w:rsidR="00561428" w:rsidRPr="00561428" w14:paraId="530B4E92" w14:textId="77777777" w:rsidTr="00561428">
        <w:trPr>
          <w:trHeight w:val="908"/>
        </w:trPr>
        <w:tc>
          <w:tcPr>
            <w:tcW w:w="2333" w:type="dxa"/>
            <w:tcBorders>
              <w:top w:val="nil"/>
              <w:left w:val="single" w:sz="8" w:space="0" w:color="FFC000"/>
              <w:bottom w:val="single" w:sz="8" w:space="0" w:color="FFC000"/>
              <w:right w:val="single" w:sz="8" w:space="0" w:color="FFC000"/>
            </w:tcBorders>
            <w:shd w:val="clear" w:color="000000" w:fill="FFF4E7"/>
            <w:vAlign w:val="center"/>
            <w:hideMark/>
          </w:tcPr>
          <w:p w14:paraId="62EB295F" w14:textId="77777777" w:rsidR="00561428" w:rsidRPr="00561428" w:rsidRDefault="00561428" w:rsidP="00561428">
            <w:pPr>
              <w:spacing w:after="0" w:line="240" w:lineRule="auto"/>
              <w:rPr>
                <w:rFonts w:ascii="Arial" w:eastAsia="Times New Roman" w:hAnsi="Arial" w:cs="Arial"/>
                <w:b/>
                <w:bCs/>
                <w:color w:val="000000"/>
                <w:sz w:val="24"/>
                <w:szCs w:val="24"/>
                <w:lang w:val="en-US"/>
              </w:rPr>
            </w:pPr>
            <w:r w:rsidRPr="00561428">
              <w:rPr>
                <w:rFonts w:ascii="Arial" w:eastAsia="Times New Roman" w:hAnsi="Arial" w:cs="Arial"/>
                <w:b/>
                <w:bCs/>
                <w:color w:val="000000"/>
                <w:sz w:val="24"/>
                <w:szCs w:val="24"/>
                <w:lang w:val="en-GB"/>
              </w:rPr>
              <w:t>Unsaturated Polyester Resin</w:t>
            </w:r>
          </w:p>
        </w:tc>
        <w:tc>
          <w:tcPr>
            <w:tcW w:w="2186" w:type="dxa"/>
            <w:tcBorders>
              <w:top w:val="nil"/>
              <w:left w:val="nil"/>
              <w:bottom w:val="single" w:sz="8" w:space="0" w:color="FFC000"/>
              <w:right w:val="single" w:sz="8" w:space="0" w:color="FFC000"/>
            </w:tcBorders>
            <w:shd w:val="clear" w:color="000000" w:fill="FFF4E7"/>
            <w:vAlign w:val="center"/>
            <w:hideMark/>
          </w:tcPr>
          <w:p w14:paraId="729EFF2B" w14:textId="77777777" w:rsidR="00561428" w:rsidRPr="00561428" w:rsidRDefault="00561428" w:rsidP="00561428">
            <w:pPr>
              <w:spacing w:after="0" w:line="240" w:lineRule="auto"/>
              <w:jc w:val="center"/>
              <w:rPr>
                <w:rFonts w:ascii="Arial" w:eastAsia="Times New Roman" w:hAnsi="Arial" w:cs="Arial"/>
                <w:color w:val="000000"/>
                <w:sz w:val="24"/>
                <w:szCs w:val="24"/>
                <w:lang w:val="en-US"/>
              </w:rPr>
            </w:pPr>
            <w:r w:rsidRPr="00561428">
              <w:rPr>
                <w:rFonts w:ascii="Arial" w:eastAsia="Times New Roman" w:hAnsi="Arial" w:cs="Arial"/>
                <w:color w:val="000000"/>
                <w:sz w:val="24"/>
                <w:szCs w:val="24"/>
                <w:lang w:val="en-GB"/>
              </w:rPr>
              <w:t>25</w:t>
            </w:r>
          </w:p>
        </w:tc>
        <w:tc>
          <w:tcPr>
            <w:tcW w:w="2544" w:type="dxa"/>
            <w:tcBorders>
              <w:top w:val="nil"/>
              <w:left w:val="nil"/>
              <w:bottom w:val="single" w:sz="8" w:space="0" w:color="FFC000"/>
              <w:right w:val="single" w:sz="8" w:space="0" w:color="FFC000"/>
            </w:tcBorders>
            <w:shd w:val="clear" w:color="000000" w:fill="FFF4E7"/>
            <w:vAlign w:val="center"/>
            <w:hideMark/>
          </w:tcPr>
          <w:p w14:paraId="58B016C5" w14:textId="77777777" w:rsidR="00561428" w:rsidRPr="00561428" w:rsidRDefault="00561428" w:rsidP="00561428">
            <w:pPr>
              <w:spacing w:after="0" w:line="240" w:lineRule="auto"/>
              <w:jc w:val="center"/>
              <w:rPr>
                <w:rFonts w:ascii="Arial" w:eastAsia="Times New Roman" w:hAnsi="Arial" w:cs="Arial"/>
                <w:color w:val="000000"/>
                <w:sz w:val="24"/>
                <w:szCs w:val="24"/>
                <w:lang w:val="en-US"/>
              </w:rPr>
            </w:pPr>
            <w:r w:rsidRPr="00561428">
              <w:rPr>
                <w:rFonts w:ascii="Arial" w:eastAsia="Times New Roman" w:hAnsi="Arial" w:cs="Arial"/>
                <w:color w:val="000000"/>
                <w:sz w:val="24"/>
                <w:szCs w:val="24"/>
                <w:lang w:val="en-GB"/>
              </w:rPr>
              <w:t>25</w:t>
            </w:r>
          </w:p>
        </w:tc>
        <w:tc>
          <w:tcPr>
            <w:tcW w:w="3155" w:type="dxa"/>
            <w:tcBorders>
              <w:top w:val="nil"/>
              <w:left w:val="nil"/>
              <w:bottom w:val="single" w:sz="8" w:space="0" w:color="FFC000"/>
              <w:right w:val="single" w:sz="8" w:space="0" w:color="FFC000"/>
            </w:tcBorders>
            <w:shd w:val="clear" w:color="000000" w:fill="FFF4E7"/>
            <w:vAlign w:val="center"/>
            <w:hideMark/>
          </w:tcPr>
          <w:p w14:paraId="76667109" w14:textId="77777777" w:rsidR="00561428" w:rsidRPr="00561428" w:rsidRDefault="00561428" w:rsidP="00561428">
            <w:pPr>
              <w:spacing w:after="0" w:line="240" w:lineRule="auto"/>
              <w:jc w:val="center"/>
              <w:rPr>
                <w:rFonts w:ascii="Arial" w:eastAsia="Times New Roman" w:hAnsi="Arial" w:cs="Arial"/>
                <w:color w:val="000000"/>
                <w:sz w:val="24"/>
                <w:szCs w:val="24"/>
                <w:lang w:val="en-US"/>
              </w:rPr>
            </w:pPr>
            <w:r w:rsidRPr="00561428">
              <w:rPr>
                <w:rFonts w:ascii="Arial" w:eastAsia="Times New Roman" w:hAnsi="Arial" w:cs="Arial"/>
                <w:color w:val="000000"/>
                <w:sz w:val="24"/>
                <w:szCs w:val="24"/>
                <w:lang w:val="en-GB"/>
              </w:rPr>
              <w:t>50</w:t>
            </w:r>
          </w:p>
        </w:tc>
      </w:tr>
      <w:tr w:rsidR="00561428" w:rsidRPr="00561428" w14:paraId="228823A7" w14:textId="77777777" w:rsidTr="00561428">
        <w:trPr>
          <w:trHeight w:val="543"/>
        </w:trPr>
        <w:tc>
          <w:tcPr>
            <w:tcW w:w="2333" w:type="dxa"/>
            <w:tcBorders>
              <w:top w:val="nil"/>
              <w:left w:val="single" w:sz="8" w:space="0" w:color="FFC000"/>
              <w:bottom w:val="single" w:sz="8" w:space="0" w:color="FFC000"/>
              <w:right w:val="single" w:sz="8" w:space="0" w:color="FFC000"/>
            </w:tcBorders>
            <w:shd w:val="clear" w:color="auto" w:fill="auto"/>
            <w:vAlign w:val="center"/>
            <w:hideMark/>
          </w:tcPr>
          <w:p w14:paraId="73D20AE2" w14:textId="77777777" w:rsidR="00561428" w:rsidRPr="00561428" w:rsidRDefault="00561428" w:rsidP="00561428">
            <w:pPr>
              <w:spacing w:after="0" w:line="240" w:lineRule="auto"/>
              <w:rPr>
                <w:rFonts w:ascii="Arial" w:eastAsia="Times New Roman" w:hAnsi="Arial" w:cs="Arial"/>
                <w:b/>
                <w:bCs/>
                <w:color w:val="000000"/>
                <w:sz w:val="24"/>
                <w:szCs w:val="24"/>
                <w:lang w:val="en-US"/>
              </w:rPr>
            </w:pPr>
            <w:r w:rsidRPr="00561428">
              <w:rPr>
                <w:rFonts w:ascii="Arial" w:eastAsia="Times New Roman" w:hAnsi="Arial" w:cs="Arial"/>
                <w:b/>
                <w:bCs/>
                <w:color w:val="000000"/>
                <w:sz w:val="24"/>
                <w:szCs w:val="24"/>
                <w:lang w:val="en-GB"/>
              </w:rPr>
              <w:t>Vinyl Ester Resin</w:t>
            </w:r>
          </w:p>
        </w:tc>
        <w:tc>
          <w:tcPr>
            <w:tcW w:w="2186" w:type="dxa"/>
            <w:tcBorders>
              <w:top w:val="nil"/>
              <w:left w:val="nil"/>
              <w:bottom w:val="single" w:sz="8" w:space="0" w:color="FFC000"/>
              <w:right w:val="single" w:sz="8" w:space="0" w:color="FFC000"/>
            </w:tcBorders>
            <w:shd w:val="clear" w:color="auto" w:fill="auto"/>
            <w:vAlign w:val="center"/>
            <w:hideMark/>
          </w:tcPr>
          <w:p w14:paraId="5BF863C1" w14:textId="77777777" w:rsidR="00561428" w:rsidRPr="00561428" w:rsidRDefault="00561428" w:rsidP="00561428">
            <w:pPr>
              <w:spacing w:after="0" w:line="240" w:lineRule="auto"/>
              <w:jc w:val="center"/>
              <w:rPr>
                <w:rFonts w:ascii="Arial" w:eastAsia="Times New Roman" w:hAnsi="Arial" w:cs="Arial"/>
                <w:color w:val="000000"/>
                <w:sz w:val="24"/>
                <w:szCs w:val="24"/>
                <w:lang w:val="en-US"/>
              </w:rPr>
            </w:pPr>
            <w:r w:rsidRPr="00561428">
              <w:rPr>
                <w:rFonts w:ascii="Arial" w:eastAsia="Times New Roman" w:hAnsi="Arial" w:cs="Arial"/>
                <w:color w:val="000000"/>
                <w:sz w:val="24"/>
                <w:szCs w:val="24"/>
                <w:lang w:val="en-GB"/>
              </w:rPr>
              <w:t>15</w:t>
            </w:r>
          </w:p>
        </w:tc>
        <w:tc>
          <w:tcPr>
            <w:tcW w:w="2544" w:type="dxa"/>
            <w:tcBorders>
              <w:top w:val="nil"/>
              <w:left w:val="nil"/>
              <w:bottom w:val="single" w:sz="8" w:space="0" w:color="FFC000"/>
              <w:right w:val="single" w:sz="8" w:space="0" w:color="FFC000"/>
            </w:tcBorders>
            <w:shd w:val="clear" w:color="auto" w:fill="auto"/>
            <w:vAlign w:val="center"/>
            <w:hideMark/>
          </w:tcPr>
          <w:p w14:paraId="6317D36E" w14:textId="77777777" w:rsidR="00561428" w:rsidRPr="00561428" w:rsidRDefault="00561428" w:rsidP="00561428">
            <w:pPr>
              <w:spacing w:after="0" w:line="240" w:lineRule="auto"/>
              <w:jc w:val="center"/>
              <w:rPr>
                <w:rFonts w:ascii="Arial" w:eastAsia="Times New Roman" w:hAnsi="Arial" w:cs="Arial"/>
                <w:color w:val="000000"/>
                <w:sz w:val="24"/>
                <w:szCs w:val="24"/>
                <w:lang w:val="en-US"/>
              </w:rPr>
            </w:pPr>
            <w:r w:rsidRPr="00561428">
              <w:rPr>
                <w:rFonts w:ascii="Arial" w:eastAsia="Times New Roman" w:hAnsi="Arial" w:cs="Arial"/>
                <w:color w:val="000000"/>
                <w:sz w:val="24"/>
                <w:szCs w:val="24"/>
                <w:lang w:val="en-GB"/>
              </w:rPr>
              <w:t>15</w:t>
            </w:r>
          </w:p>
        </w:tc>
        <w:tc>
          <w:tcPr>
            <w:tcW w:w="3155" w:type="dxa"/>
            <w:tcBorders>
              <w:top w:val="nil"/>
              <w:left w:val="nil"/>
              <w:bottom w:val="single" w:sz="8" w:space="0" w:color="FFC000"/>
              <w:right w:val="single" w:sz="8" w:space="0" w:color="FFC000"/>
            </w:tcBorders>
            <w:shd w:val="clear" w:color="auto" w:fill="auto"/>
            <w:vAlign w:val="center"/>
            <w:hideMark/>
          </w:tcPr>
          <w:p w14:paraId="24170784" w14:textId="77777777" w:rsidR="00561428" w:rsidRPr="00561428" w:rsidRDefault="00561428" w:rsidP="00561428">
            <w:pPr>
              <w:spacing w:after="0" w:line="240" w:lineRule="auto"/>
              <w:jc w:val="center"/>
              <w:rPr>
                <w:rFonts w:ascii="Arial" w:eastAsia="Times New Roman" w:hAnsi="Arial" w:cs="Arial"/>
                <w:color w:val="000000"/>
                <w:sz w:val="24"/>
                <w:szCs w:val="24"/>
                <w:lang w:val="en-US"/>
              </w:rPr>
            </w:pPr>
            <w:r w:rsidRPr="00561428">
              <w:rPr>
                <w:rFonts w:ascii="Arial" w:eastAsia="Times New Roman" w:hAnsi="Arial" w:cs="Arial"/>
                <w:color w:val="000000"/>
                <w:sz w:val="24"/>
                <w:szCs w:val="24"/>
                <w:lang w:val="en-GB"/>
              </w:rPr>
              <w:t>30</w:t>
            </w:r>
          </w:p>
        </w:tc>
      </w:tr>
    </w:tbl>
    <w:p w14:paraId="15CC5166" w14:textId="4FF16348" w:rsidR="00B03E75" w:rsidRDefault="00B03E75" w:rsidP="005B76D3">
      <w:pPr>
        <w:tabs>
          <w:tab w:val="left" w:pos="1365"/>
        </w:tabs>
        <w:spacing w:line="360" w:lineRule="auto"/>
        <w:jc w:val="both"/>
        <w:rPr>
          <w:rFonts w:ascii="Arial" w:hAnsi="Arial" w:cs="Arial"/>
          <w:sz w:val="24"/>
          <w:szCs w:val="24"/>
        </w:rPr>
      </w:pPr>
    </w:p>
    <w:p w14:paraId="7A7A9586" w14:textId="4BC723C0" w:rsidR="00D16404" w:rsidRDefault="00D16404" w:rsidP="005B76D3">
      <w:pPr>
        <w:tabs>
          <w:tab w:val="left" w:pos="1365"/>
        </w:tabs>
        <w:spacing w:line="360" w:lineRule="auto"/>
        <w:jc w:val="both"/>
        <w:rPr>
          <w:rFonts w:ascii="Arial" w:hAnsi="Arial" w:cs="Arial"/>
          <w:sz w:val="24"/>
          <w:szCs w:val="24"/>
        </w:rPr>
      </w:pPr>
    </w:p>
    <w:p w14:paraId="31B35025" w14:textId="47167BA6" w:rsidR="00D16404" w:rsidRDefault="00D16404" w:rsidP="005B76D3">
      <w:pPr>
        <w:tabs>
          <w:tab w:val="left" w:pos="1365"/>
        </w:tabs>
        <w:spacing w:line="360" w:lineRule="auto"/>
        <w:jc w:val="both"/>
        <w:rPr>
          <w:rFonts w:ascii="Arial" w:hAnsi="Arial" w:cs="Arial"/>
          <w:sz w:val="24"/>
          <w:szCs w:val="24"/>
        </w:rPr>
      </w:pPr>
    </w:p>
    <w:p w14:paraId="449271D6" w14:textId="4125F31D" w:rsidR="00D16404" w:rsidRDefault="00D16404" w:rsidP="005B76D3">
      <w:pPr>
        <w:tabs>
          <w:tab w:val="left" w:pos="1365"/>
        </w:tabs>
        <w:spacing w:line="360" w:lineRule="auto"/>
        <w:jc w:val="both"/>
        <w:rPr>
          <w:rFonts w:ascii="Arial" w:hAnsi="Arial" w:cs="Arial"/>
          <w:sz w:val="24"/>
          <w:szCs w:val="24"/>
        </w:rPr>
      </w:pPr>
    </w:p>
    <w:p w14:paraId="67EC673D" w14:textId="734188D7" w:rsidR="00D16404" w:rsidRDefault="00D16404" w:rsidP="005B76D3">
      <w:pPr>
        <w:tabs>
          <w:tab w:val="left" w:pos="1365"/>
        </w:tabs>
        <w:spacing w:line="360" w:lineRule="auto"/>
        <w:jc w:val="both"/>
        <w:rPr>
          <w:rFonts w:ascii="Arial" w:hAnsi="Arial" w:cs="Arial"/>
          <w:sz w:val="24"/>
          <w:szCs w:val="24"/>
        </w:rPr>
      </w:pPr>
    </w:p>
    <w:p w14:paraId="342B9FB6" w14:textId="089AC97C" w:rsidR="00D16404" w:rsidRDefault="00D16404" w:rsidP="005B76D3">
      <w:pPr>
        <w:tabs>
          <w:tab w:val="left" w:pos="1365"/>
        </w:tabs>
        <w:spacing w:line="360" w:lineRule="auto"/>
        <w:jc w:val="both"/>
        <w:rPr>
          <w:rFonts w:ascii="Arial" w:hAnsi="Arial" w:cs="Arial"/>
          <w:sz w:val="24"/>
          <w:szCs w:val="24"/>
        </w:rPr>
      </w:pPr>
    </w:p>
    <w:p w14:paraId="35304EA6" w14:textId="1945FD6A" w:rsidR="00D16404" w:rsidRDefault="00D16404" w:rsidP="005B76D3">
      <w:pPr>
        <w:tabs>
          <w:tab w:val="left" w:pos="1365"/>
        </w:tabs>
        <w:spacing w:line="360" w:lineRule="auto"/>
        <w:jc w:val="both"/>
        <w:rPr>
          <w:rFonts w:ascii="Arial" w:hAnsi="Arial" w:cs="Arial"/>
          <w:sz w:val="24"/>
          <w:szCs w:val="24"/>
        </w:rPr>
      </w:pPr>
    </w:p>
    <w:p w14:paraId="2D178D72" w14:textId="7B9A2241" w:rsidR="00D16404" w:rsidRDefault="00D16404" w:rsidP="005B76D3">
      <w:pPr>
        <w:tabs>
          <w:tab w:val="left" w:pos="1365"/>
        </w:tabs>
        <w:spacing w:line="360" w:lineRule="auto"/>
        <w:jc w:val="both"/>
        <w:rPr>
          <w:rFonts w:ascii="Arial" w:hAnsi="Arial" w:cs="Arial"/>
          <w:sz w:val="24"/>
          <w:szCs w:val="24"/>
        </w:rPr>
      </w:pPr>
    </w:p>
    <w:p w14:paraId="632121A1" w14:textId="09140DCF" w:rsidR="00D16404" w:rsidRDefault="00D16404" w:rsidP="005B76D3">
      <w:pPr>
        <w:tabs>
          <w:tab w:val="left" w:pos="1365"/>
        </w:tabs>
        <w:spacing w:line="360" w:lineRule="auto"/>
        <w:jc w:val="both"/>
        <w:rPr>
          <w:rFonts w:ascii="Arial" w:hAnsi="Arial" w:cs="Arial"/>
          <w:sz w:val="24"/>
          <w:szCs w:val="24"/>
        </w:rPr>
      </w:pPr>
    </w:p>
    <w:p w14:paraId="61627C63" w14:textId="1A4AD907" w:rsidR="00D16404" w:rsidRDefault="00D16404" w:rsidP="005B76D3">
      <w:pPr>
        <w:tabs>
          <w:tab w:val="left" w:pos="1365"/>
        </w:tabs>
        <w:spacing w:line="360" w:lineRule="auto"/>
        <w:jc w:val="both"/>
        <w:rPr>
          <w:rFonts w:ascii="Arial" w:hAnsi="Arial" w:cs="Arial"/>
          <w:sz w:val="24"/>
          <w:szCs w:val="24"/>
        </w:rPr>
      </w:pPr>
    </w:p>
    <w:p w14:paraId="4474AD12" w14:textId="4B2068F9" w:rsidR="00D16404" w:rsidRDefault="00D16404" w:rsidP="005B76D3">
      <w:pPr>
        <w:tabs>
          <w:tab w:val="left" w:pos="1365"/>
        </w:tabs>
        <w:spacing w:line="360" w:lineRule="auto"/>
        <w:jc w:val="both"/>
        <w:rPr>
          <w:rFonts w:ascii="Arial" w:hAnsi="Arial" w:cs="Arial"/>
          <w:sz w:val="24"/>
          <w:szCs w:val="24"/>
        </w:rPr>
      </w:pPr>
    </w:p>
    <w:p w14:paraId="356805B4" w14:textId="72AF9DC8" w:rsidR="00D16404" w:rsidRDefault="00D16404" w:rsidP="005B76D3">
      <w:pPr>
        <w:tabs>
          <w:tab w:val="left" w:pos="1365"/>
        </w:tabs>
        <w:spacing w:line="360" w:lineRule="auto"/>
        <w:jc w:val="both"/>
        <w:rPr>
          <w:rFonts w:ascii="Arial" w:hAnsi="Arial" w:cs="Arial"/>
          <w:sz w:val="24"/>
          <w:szCs w:val="24"/>
        </w:rPr>
      </w:pPr>
    </w:p>
    <w:p w14:paraId="5645083A" w14:textId="514EE7BD" w:rsidR="00D16404" w:rsidRPr="002D61D2" w:rsidRDefault="002D61D2" w:rsidP="005B76D3">
      <w:pPr>
        <w:tabs>
          <w:tab w:val="left" w:pos="1365"/>
        </w:tabs>
        <w:spacing w:line="360" w:lineRule="auto"/>
        <w:jc w:val="both"/>
        <w:rPr>
          <w:rFonts w:ascii="Arial" w:hAnsi="Arial" w:cs="Arial"/>
          <w:b/>
          <w:bCs/>
          <w:sz w:val="24"/>
          <w:szCs w:val="24"/>
        </w:rPr>
      </w:pPr>
      <w:r w:rsidRPr="002D61D2">
        <w:rPr>
          <w:rFonts w:ascii="Arial" w:hAnsi="Arial" w:cs="Arial"/>
          <w:b/>
          <w:bCs/>
          <w:sz w:val="24"/>
          <w:szCs w:val="24"/>
        </w:rPr>
        <w:lastRenderedPageBreak/>
        <w:t>Project Description</w:t>
      </w:r>
    </w:p>
    <w:p w14:paraId="6A71E1E9" w14:textId="0D92C1A1"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sz w:val="24"/>
          <w:szCs w:val="24"/>
        </w:rPr>
        <w:t>4.</w:t>
      </w:r>
      <w:r w:rsidR="00D16404">
        <w:rPr>
          <w:rFonts w:ascii="Arial" w:hAnsi="Arial" w:cs="Arial"/>
          <w:b/>
          <w:bCs/>
          <w:sz w:val="24"/>
          <w:szCs w:val="24"/>
        </w:rPr>
        <w:t>1</w:t>
      </w:r>
      <w:r>
        <w:rPr>
          <w:rFonts w:ascii="Arial" w:hAnsi="Arial" w:cs="Arial"/>
          <w:b/>
          <w:bCs/>
          <w:sz w:val="24"/>
          <w:szCs w:val="24"/>
        </w:rPr>
        <w:t>. Setup Related Details</w:t>
      </w:r>
    </w:p>
    <w:p w14:paraId="2DF4A201" w14:textId="6CBAFAFF" w:rsidR="00695ED4" w:rsidRPr="00B31E3A" w:rsidRDefault="00695ED4" w:rsidP="00695ED4">
      <w:pPr>
        <w:tabs>
          <w:tab w:val="left" w:pos="1365"/>
        </w:tabs>
        <w:spacing w:line="360" w:lineRule="auto"/>
        <w:jc w:val="both"/>
        <w:rPr>
          <w:rFonts w:ascii="Arial" w:hAnsi="Arial" w:cs="Arial"/>
          <w:sz w:val="24"/>
          <w:szCs w:val="24"/>
        </w:rPr>
      </w:pPr>
      <w:r w:rsidRPr="00B31E3A">
        <w:rPr>
          <w:rFonts w:ascii="Arial" w:hAnsi="Arial" w:cs="Arial"/>
          <w:b/>
          <w:bCs/>
          <w:sz w:val="24"/>
          <w:szCs w:val="24"/>
        </w:rPr>
        <w:t>4.</w:t>
      </w:r>
      <w:r w:rsidR="00D16404">
        <w:rPr>
          <w:rFonts w:ascii="Arial" w:hAnsi="Arial" w:cs="Arial"/>
          <w:b/>
          <w:bCs/>
          <w:sz w:val="24"/>
          <w:szCs w:val="24"/>
        </w:rPr>
        <w:t>1</w:t>
      </w:r>
      <w:r w:rsidRPr="00B31E3A">
        <w:rPr>
          <w:rFonts w:ascii="Arial" w:hAnsi="Arial" w:cs="Arial"/>
          <w:b/>
          <w:bCs/>
          <w:sz w:val="24"/>
          <w:szCs w:val="24"/>
        </w:rPr>
        <w:t>.1. Target End-Use Applications</w:t>
      </w:r>
    </w:p>
    <w:tbl>
      <w:tblPr>
        <w:tblW w:w="10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1729"/>
        <w:gridCol w:w="3784"/>
        <w:gridCol w:w="1677"/>
        <w:gridCol w:w="1215"/>
        <w:gridCol w:w="1114"/>
      </w:tblGrid>
      <w:tr w:rsidR="00695ED4" w:rsidRPr="00B31E3A" w14:paraId="33745233" w14:textId="77777777" w:rsidTr="002B7108">
        <w:trPr>
          <w:trHeight w:val="239"/>
        </w:trPr>
        <w:tc>
          <w:tcPr>
            <w:tcW w:w="802" w:type="dxa"/>
            <w:vMerge w:val="restart"/>
            <w:shd w:val="clear" w:color="auto" w:fill="1F4E79" w:themeFill="accent5" w:themeFillShade="80"/>
            <w:noWrap/>
            <w:vAlign w:val="center"/>
            <w:hideMark/>
          </w:tcPr>
          <w:p w14:paraId="1CF7CB98" w14:textId="77777777" w:rsidR="00695ED4" w:rsidRPr="00B31E3A" w:rsidRDefault="00695ED4" w:rsidP="002B7108">
            <w:pPr>
              <w:spacing w:after="0" w:line="240" w:lineRule="auto"/>
              <w:jc w:val="center"/>
              <w:rPr>
                <w:rFonts w:ascii="Arial" w:eastAsia="Times New Roman" w:hAnsi="Arial" w:cs="Arial"/>
                <w:color w:val="FFFFFF" w:themeColor="background1"/>
                <w:sz w:val="20"/>
                <w:szCs w:val="20"/>
                <w:lang w:val="en-US"/>
              </w:rPr>
            </w:pPr>
            <w:r w:rsidRPr="00B31E3A">
              <w:rPr>
                <w:rFonts w:ascii="Arial" w:eastAsia="Times New Roman" w:hAnsi="Arial" w:cs="Arial"/>
                <w:color w:val="FFFFFF" w:themeColor="background1"/>
                <w:sz w:val="20"/>
                <w:szCs w:val="20"/>
              </w:rPr>
              <w:t>S. No</w:t>
            </w:r>
          </w:p>
        </w:tc>
        <w:tc>
          <w:tcPr>
            <w:tcW w:w="1729" w:type="dxa"/>
            <w:vMerge w:val="restart"/>
            <w:shd w:val="clear" w:color="auto" w:fill="1F4E79" w:themeFill="accent5" w:themeFillShade="80"/>
            <w:noWrap/>
            <w:vAlign w:val="center"/>
            <w:hideMark/>
          </w:tcPr>
          <w:p w14:paraId="694A47C7" w14:textId="77777777" w:rsidR="00695ED4" w:rsidRPr="00B31E3A" w:rsidRDefault="00695ED4" w:rsidP="002B7108">
            <w:pPr>
              <w:spacing w:after="0" w:line="240" w:lineRule="auto"/>
              <w:jc w:val="center"/>
              <w:rPr>
                <w:rFonts w:ascii="Arial" w:eastAsia="Times New Roman" w:hAnsi="Arial" w:cs="Arial"/>
                <w:color w:val="FFFFFF" w:themeColor="background1"/>
                <w:sz w:val="20"/>
                <w:szCs w:val="20"/>
                <w:lang w:val="en-US"/>
              </w:rPr>
            </w:pPr>
            <w:r w:rsidRPr="00B31E3A">
              <w:rPr>
                <w:rFonts w:ascii="Arial" w:eastAsia="Times New Roman" w:hAnsi="Arial" w:cs="Arial"/>
                <w:color w:val="FFFFFF" w:themeColor="background1"/>
                <w:sz w:val="20"/>
                <w:szCs w:val="20"/>
              </w:rPr>
              <w:t>Grade</w:t>
            </w:r>
          </w:p>
        </w:tc>
        <w:tc>
          <w:tcPr>
            <w:tcW w:w="3784" w:type="dxa"/>
            <w:vMerge w:val="restart"/>
            <w:shd w:val="clear" w:color="auto" w:fill="1F4E79" w:themeFill="accent5" w:themeFillShade="80"/>
            <w:noWrap/>
            <w:vAlign w:val="center"/>
            <w:hideMark/>
          </w:tcPr>
          <w:p w14:paraId="61B09B05" w14:textId="77777777" w:rsidR="00695ED4" w:rsidRPr="00B31E3A" w:rsidRDefault="00695ED4" w:rsidP="002B7108">
            <w:pPr>
              <w:spacing w:after="0" w:line="240" w:lineRule="auto"/>
              <w:jc w:val="center"/>
              <w:rPr>
                <w:rFonts w:ascii="Arial" w:eastAsia="Times New Roman" w:hAnsi="Arial" w:cs="Arial"/>
                <w:color w:val="FFFFFF" w:themeColor="background1"/>
                <w:sz w:val="20"/>
                <w:szCs w:val="20"/>
                <w:lang w:val="en-US"/>
              </w:rPr>
            </w:pPr>
            <w:r w:rsidRPr="00B31E3A">
              <w:rPr>
                <w:rFonts w:ascii="Arial" w:eastAsia="Times New Roman" w:hAnsi="Arial" w:cs="Arial"/>
                <w:color w:val="FFFFFF" w:themeColor="background1"/>
                <w:sz w:val="20"/>
                <w:szCs w:val="20"/>
              </w:rPr>
              <w:t>Target Applications</w:t>
            </w:r>
          </w:p>
        </w:tc>
        <w:tc>
          <w:tcPr>
            <w:tcW w:w="4003" w:type="dxa"/>
            <w:gridSpan w:val="3"/>
            <w:shd w:val="clear" w:color="auto" w:fill="1F4E79" w:themeFill="accent5" w:themeFillShade="80"/>
            <w:noWrap/>
            <w:vAlign w:val="bottom"/>
            <w:hideMark/>
          </w:tcPr>
          <w:p w14:paraId="4F380713" w14:textId="77777777" w:rsidR="00695ED4" w:rsidRPr="00B31E3A" w:rsidRDefault="00695ED4" w:rsidP="002B7108">
            <w:pPr>
              <w:spacing w:after="0" w:line="240" w:lineRule="auto"/>
              <w:jc w:val="center"/>
              <w:rPr>
                <w:rFonts w:ascii="Calibri" w:eastAsia="Times New Roman" w:hAnsi="Calibri" w:cs="Times New Roman"/>
                <w:color w:val="FFFFFF" w:themeColor="background1"/>
                <w:lang w:val="en-US"/>
              </w:rPr>
            </w:pPr>
            <w:r w:rsidRPr="00B31E3A">
              <w:rPr>
                <w:rFonts w:ascii="Calibri" w:eastAsia="Times New Roman" w:hAnsi="Calibri" w:cs="Times New Roman"/>
                <w:color w:val="FFFFFF" w:themeColor="background1"/>
                <w:lang w:val="en-US"/>
              </w:rPr>
              <w:t>Specifications</w:t>
            </w:r>
          </w:p>
        </w:tc>
      </w:tr>
      <w:tr w:rsidR="00695ED4" w:rsidRPr="00B31E3A" w14:paraId="3BD10218" w14:textId="77777777" w:rsidTr="002B7108">
        <w:trPr>
          <w:trHeight w:val="720"/>
        </w:trPr>
        <w:tc>
          <w:tcPr>
            <w:tcW w:w="802" w:type="dxa"/>
            <w:vMerge/>
            <w:shd w:val="clear" w:color="auto" w:fill="1F4E79" w:themeFill="accent5" w:themeFillShade="80"/>
            <w:vAlign w:val="center"/>
            <w:hideMark/>
          </w:tcPr>
          <w:p w14:paraId="10823064" w14:textId="77777777" w:rsidR="00695ED4" w:rsidRPr="00B31E3A" w:rsidRDefault="00695ED4" w:rsidP="002B7108">
            <w:pPr>
              <w:spacing w:after="0" w:line="240" w:lineRule="auto"/>
              <w:rPr>
                <w:rFonts w:ascii="Arial" w:eastAsia="Times New Roman" w:hAnsi="Arial" w:cs="Arial"/>
                <w:color w:val="FFFFFF" w:themeColor="background1"/>
                <w:sz w:val="20"/>
                <w:szCs w:val="20"/>
                <w:lang w:val="en-US"/>
              </w:rPr>
            </w:pPr>
          </w:p>
        </w:tc>
        <w:tc>
          <w:tcPr>
            <w:tcW w:w="1729" w:type="dxa"/>
            <w:vMerge/>
            <w:shd w:val="clear" w:color="auto" w:fill="1F4E79" w:themeFill="accent5" w:themeFillShade="80"/>
            <w:vAlign w:val="center"/>
            <w:hideMark/>
          </w:tcPr>
          <w:p w14:paraId="6D873934" w14:textId="77777777" w:rsidR="00695ED4" w:rsidRPr="00B31E3A" w:rsidRDefault="00695ED4" w:rsidP="002B7108">
            <w:pPr>
              <w:spacing w:after="0" w:line="240" w:lineRule="auto"/>
              <w:rPr>
                <w:rFonts w:ascii="Arial" w:eastAsia="Times New Roman" w:hAnsi="Arial" w:cs="Arial"/>
                <w:color w:val="FFFFFF" w:themeColor="background1"/>
                <w:sz w:val="20"/>
                <w:szCs w:val="20"/>
                <w:lang w:val="en-US"/>
              </w:rPr>
            </w:pPr>
          </w:p>
        </w:tc>
        <w:tc>
          <w:tcPr>
            <w:tcW w:w="3784" w:type="dxa"/>
            <w:vMerge/>
            <w:shd w:val="clear" w:color="auto" w:fill="1F4E79" w:themeFill="accent5" w:themeFillShade="80"/>
            <w:vAlign w:val="center"/>
            <w:hideMark/>
          </w:tcPr>
          <w:p w14:paraId="77AA67AA" w14:textId="77777777" w:rsidR="00695ED4" w:rsidRPr="00B31E3A" w:rsidRDefault="00695ED4" w:rsidP="002B7108">
            <w:pPr>
              <w:spacing w:after="0" w:line="240" w:lineRule="auto"/>
              <w:rPr>
                <w:rFonts w:ascii="Arial" w:eastAsia="Times New Roman" w:hAnsi="Arial" w:cs="Arial"/>
                <w:color w:val="FFFFFF" w:themeColor="background1"/>
                <w:sz w:val="20"/>
                <w:szCs w:val="20"/>
                <w:lang w:val="en-US"/>
              </w:rPr>
            </w:pPr>
          </w:p>
        </w:tc>
        <w:tc>
          <w:tcPr>
            <w:tcW w:w="1677" w:type="dxa"/>
            <w:shd w:val="clear" w:color="auto" w:fill="1F4E79" w:themeFill="accent5" w:themeFillShade="80"/>
            <w:vAlign w:val="center"/>
            <w:hideMark/>
          </w:tcPr>
          <w:p w14:paraId="5F57D4A0" w14:textId="77777777" w:rsidR="00695ED4" w:rsidRPr="00B31E3A" w:rsidRDefault="00695ED4" w:rsidP="002B7108">
            <w:pPr>
              <w:spacing w:after="0" w:line="240" w:lineRule="auto"/>
              <w:rPr>
                <w:rFonts w:ascii="Calibri" w:eastAsia="Times New Roman" w:hAnsi="Calibri" w:cs="Times New Roman"/>
                <w:color w:val="FFFFFF" w:themeColor="background1"/>
                <w:lang w:val="en-US"/>
              </w:rPr>
            </w:pPr>
            <w:r w:rsidRPr="00B31E3A">
              <w:rPr>
                <w:rFonts w:ascii="Calibri" w:eastAsia="Times New Roman" w:hAnsi="Calibri" w:cs="Times New Roman"/>
                <w:color w:val="FFFFFF" w:themeColor="background1"/>
                <w:lang w:val="en-US"/>
              </w:rPr>
              <w:t>Viscosity 25° C (cps)</w:t>
            </w:r>
          </w:p>
        </w:tc>
        <w:tc>
          <w:tcPr>
            <w:tcW w:w="1215" w:type="dxa"/>
            <w:shd w:val="clear" w:color="auto" w:fill="1F4E79" w:themeFill="accent5" w:themeFillShade="80"/>
            <w:vAlign w:val="center"/>
            <w:hideMark/>
          </w:tcPr>
          <w:p w14:paraId="4784DF4F" w14:textId="77777777" w:rsidR="00695ED4" w:rsidRPr="00B31E3A" w:rsidRDefault="00695ED4" w:rsidP="002B7108">
            <w:pPr>
              <w:spacing w:after="0" w:line="240" w:lineRule="auto"/>
              <w:rPr>
                <w:rFonts w:ascii="Calibri" w:eastAsia="Times New Roman" w:hAnsi="Calibri" w:cs="Times New Roman"/>
                <w:color w:val="FFFFFF" w:themeColor="background1"/>
                <w:lang w:val="en-US"/>
              </w:rPr>
            </w:pPr>
            <w:r w:rsidRPr="00B31E3A">
              <w:rPr>
                <w:rFonts w:ascii="Calibri" w:eastAsia="Times New Roman" w:hAnsi="Calibri" w:cs="Times New Roman"/>
                <w:color w:val="FFFFFF" w:themeColor="background1"/>
                <w:lang w:val="en-US"/>
              </w:rPr>
              <w:t>Gel Time (min)</w:t>
            </w:r>
          </w:p>
        </w:tc>
        <w:tc>
          <w:tcPr>
            <w:tcW w:w="1110" w:type="dxa"/>
            <w:shd w:val="clear" w:color="auto" w:fill="1F4E79" w:themeFill="accent5" w:themeFillShade="80"/>
            <w:vAlign w:val="center"/>
            <w:hideMark/>
          </w:tcPr>
          <w:p w14:paraId="4F77A3BA" w14:textId="77777777" w:rsidR="00695ED4" w:rsidRPr="00B31E3A" w:rsidRDefault="00695ED4" w:rsidP="002B7108">
            <w:pPr>
              <w:spacing w:after="0" w:line="240" w:lineRule="auto"/>
              <w:rPr>
                <w:rFonts w:ascii="Calibri" w:eastAsia="Times New Roman" w:hAnsi="Calibri" w:cs="Times New Roman"/>
                <w:color w:val="FFFFFF" w:themeColor="background1"/>
                <w:lang w:val="en-US"/>
              </w:rPr>
            </w:pPr>
            <w:r w:rsidRPr="00B31E3A">
              <w:rPr>
                <w:rFonts w:ascii="Calibri" w:eastAsia="Times New Roman" w:hAnsi="Calibri" w:cs="Times New Roman"/>
                <w:color w:val="FFFFFF" w:themeColor="background1"/>
                <w:lang w:val="en-US"/>
              </w:rPr>
              <w:t>Monomer Content (%)</w:t>
            </w:r>
          </w:p>
        </w:tc>
      </w:tr>
      <w:tr w:rsidR="00695ED4" w:rsidRPr="00B31E3A" w14:paraId="7437B6F2" w14:textId="77777777" w:rsidTr="002B7108">
        <w:trPr>
          <w:trHeight w:val="408"/>
        </w:trPr>
        <w:tc>
          <w:tcPr>
            <w:tcW w:w="802" w:type="dxa"/>
            <w:shd w:val="clear" w:color="auto" w:fill="9CC2E5" w:themeFill="accent5" w:themeFillTint="99"/>
            <w:noWrap/>
            <w:vAlign w:val="center"/>
            <w:hideMark/>
          </w:tcPr>
          <w:p w14:paraId="5C4A1F4B"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1</w:t>
            </w:r>
          </w:p>
        </w:tc>
        <w:tc>
          <w:tcPr>
            <w:tcW w:w="1729" w:type="dxa"/>
            <w:shd w:val="clear" w:color="000000" w:fill="9BC2E6"/>
            <w:vAlign w:val="center"/>
            <w:hideMark/>
          </w:tcPr>
          <w:p w14:paraId="229F7284" w14:textId="72DD5F42"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Bisphenol-A Epoxy</w:t>
            </w:r>
            <w:r w:rsidR="00630018">
              <w:rPr>
                <w:rFonts w:ascii="Arial" w:eastAsia="Times New Roman" w:hAnsi="Arial" w:cs="Arial"/>
                <w:color w:val="000000"/>
                <w:sz w:val="20"/>
                <w:szCs w:val="20"/>
              </w:rPr>
              <w:t xml:space="preserve"> Vinyl Ester</w:t>
            </w:r>
            <w:r w:rsidRPr="00B31E3A">
              <w:rPr>
                <w:rFonts w:ascii="Arial" w:eastAsia="Times New Roman" w:hAnsi="Arial" w:cs="Arial"/>
                <w:color w:val="000000"/>
                <w:sz w:val="20"/>
                <w:szCs w:val="20"/>
              </w:rPr>
              <w:t xml:space="preserve"> Resin</w:t>
            </w:r>
          </w:p>
        </w:tc>
        <w:tc>
          <w:tcPr>
            <w:tcW w:w="3784" w:type="dxa"/>
            <w:shd w:val="clear" w:color="000000" w:fill="9BC2E6"/>
            <w:vAlign w:val="center"/>
            <w:hideMark/>
          </w:tcPr>
          <w:p w14:paraId="59F8E581"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Provide Resistance to acid, alkalis, solvents, excellent toughness, and fatigue resistance</w:t>
            </w:r>
          </w:p>
        </w:tc>
        <w:tc>
          <w:tcPr>
            <w:tcW w:w="1677" w:type="dxa"/>
            <w:shd w:val="clear" w:color="auto" w:fill="9CC2E5" w:themeFill="accent5" w:themeFillTint="99"/>
            <w:noWrap/>
            <w:vAlign w:val="center"/>
            <w:hideMark/>
          </w:tcPr>
          <w:p w14:paraId="3C895E81"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180-800 </w:t>
            </w:r>
          </w:p>
        </w:tc>
        <w:tc>
          <w:tcPr>
            <w:tcW w:w="1215" w:type="dxa"/>
            <w:shd w:val="clear" w:color="auto" w:fill="9CC2E5" w:themeFill="accent5" w:themeFillTint="99"/>
            <w:noWrap/>
            <w:vAlign w:val="center"/>
            <w:hideMark/>
          </w:tcPr>
          <w:p w14:paraId="7CFB5021"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20-32 </w:t>
            </w:r>
          </w:p>
        </w:tc>
        <w:tc>
          <w:tcPr>
            <w:tcW w:w="1110" w:type="dxa"/>
            <w:shd w:val="clear" w:color="auto" w:fill="9CC2E5" w:themeFill="accent5" w:themeFillTint="99"/>
            <w:noWrap/>
            <w:vAlign w:val="center"/>
            <w:hideMark/>
          </w:tcPr>
          <w:p w14:paraId="503DF6F3"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33-45</w:t>
            </w:r>
          </w:p>
        </w:tc>
      </w:tr>
      <w:tr w:rsidR="00695ED4" w:rsidRPr="00B31E3A" w14:paraId="742624E4" w14:textId="77777777" w:rsidTr="002B7108">
        <w:trPr>
          <w:trHeight w:val="408"/>
        </w:trPr>
        <w:tc>
          <w:tcPr>
            <w:tcW w:w="802" w:type="dxa"/>
            <w:shd w:val="clear" w:color="auto" w:fill="9CC2E5" w:themeFill="accent5" w:themeFillTint="99"/>
            <w:noWrap/>
            <w:vAlign w:val="center"/>
            <w:hideMark/>
          </w:tcPr>
          <w:p w14:paraId="1872469F"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2</w:t>
            </w:r>
          </w:p>
        </w:tc>
        <w:tc>
          <w:tcPr>
            <w:tcW w:w="1729" w:type="dxa"/>
            <w:shd w:val="clear" w:color="000000" w:fill="9BC2E6"/>
            <w:vAlign w:val="center"/>
            <w:hideMark/>
          </w:tcPr>
          <w:p w14:paraId="730BFA08" w14:textId="01CA331D" w:rsidR="00695ED4" w:rsidRPr="00B31E3A" w:rsidRDefault="00695ED4" w:rsidP="002B7108">
            <w:pPr>
              <w:spacing w:after="0" w:line="240" w:lineRule="auto"/>
              <w:rPr>
                <w:rFonts w:ascii="Arial" w:eastAsia="Times New Roman" w:hAnsi="Arial" w:cs="Arial"/>
                <w:color w:val="111111"/>
                <w:sz w:val="20"/>
                <w:szCs w:val="20"/>
                <w:lang w:val="en-US"/>
              </w:rPr>
            </w:pPr>
            <w:r w:rsidRPr="00B31E3A">
              <w:rPr>
                <w:rFonts w:ascii="Arial" w:eastAsia="Times New Roman" w:hAnsi="Arial" w:cs="Arial"/>
                <w:color w:val="111111"/>
                <w:sz w:val="20"/>
                <w:szCs w:val="20"/>
              </w:rPr>
              <w:t xml:space="preserve">Low styrene Monomer Bisphenol-A </w:t>
            </w:r>
            <w:r w:rsidR="00630018">
              <w:rPr>
                <w:rFonts w:ascii="Arial" w:eastAsia="Times New Roman" w:hAnsi="Arial" w:cs="Arial"/>
                <w:color w:val="111111"/>
                <w:sz w:val="20"/>
                <w:szCs w:val="20"/>
              </w:rPr>
              <w:t xml:space="preserve">Vinyl Ester </w:t>
            </w:r>
            <w:r w:rsidRPr="00B31E3A">
              <w:rPr>
                <w:rFonts w:ascii="Arial" w:eastAsia="Times New Roman" w:hAnsi="Arial" w:cs="Arial"/>
                <w:color w:val="111111"/>
                <w:sz w:val="20"/>
                <w:szCs w:val="20"/>
              </w:rPr>
              <w:t>Resin</w:t>
            </w:r>
          </w:p>
        </w:tc>
        <w:tc>
          <w:tcPr>
            <w:tcW w:w="3784" w:type="dxa"/>
            <w:shd w:val="clear" w:color="000000" w:fill="9BC2E6"/>
            <w:vAlign w:val="center"/>
            <w:hideMark/>
          </w:tcPr>
          <w:p w14:paraId="2D83EE8E"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Chemical reaction vessels</w:t>
            </w:r>
          </w:p>
        </w:tc>
        <w:tc>
          <w:tcPr>
            <w:tcW w:w="1677" w:type="dxa"/>
            <w:shd w:val="clear" w:color="auto" w:fill="9CC2E5" w:themeFill="accent5" w:themeFillTint="99"/>
            <w:noWrap/>
            <w:vAlign w:val="center"/>
            <w:hideMark/>
          </w:tcPr>
          <w:p w14:paraId="39639BEC"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NA</w:t>
            </w:r>
          </w:p>
        </w:tc>
        <w:tc>
          <w:tcPr>
            <w:tcW w:w="1215" w:type="dxa"/>
            <w:shd w:val="clear" w:color="auto" w:fill="9CC2E5" w:themeFill="accent5" w:themeFillTint="99"/>
            <w:noWrap/>
            <w:vAlign w:val="center"/>
            <w:hideMark/>
          </w:tcPr>
          <w:p w14:paraId="3D617A83"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NA</w:t>
            </w:r>
          </w:p>
        </w:tc>
        <w:tc>
          <w:tcPr>
            <w:tcW w:w="1110" w:type="dxa"/>
            <w:shd w:val="clear" w:color="auto" w:fill="9CC2E5" w:themeFill="accent5" w:themeFillTint="99"/>
            <w:noWrap/>
            <w:vAlign w:val="center"/>
            <w:hideMark/>
          </w:tcPr>
          <w:p w14:paraId="5FA5BBE5"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NA</w:t>
            </w:r>
          </w:p>
        </w:tc>
      </w:tr>
      <w:tr w:rsidR="00695ED4" w:rsidRPr="00B31E3A" w14:paraId="4203B40F" w14:textId="77777777" w:rsidTr="002B7108">
        <w:trPr>
          <w:trHeight w:val="408"/>
        </w:trPr>
        <w:tc>
          <w:tcPr>
            <w:tcW w:w="802" w:type="dxa"/>
            <w:shd w:val="clear" w:color="auto" w:fill="9CC2E5" w:themeFill="accent5" w:themeFillTint="99"/>
            <w:noWrap/>
            <w:vAlign w:val="center"/>
            <w:hideMark/>
          </w:tcPr>
          <w:p w14:paraId="766243D3"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3</w:t>
            </w:r>
          </w:p>
        </w:tc>
        <w:tc>
          <w:tcPr>
            <w:tcW w:w="1729" w:type="dxa"/>
            <w:shd w:val="clear" w:color="000000" w:fill="9BC2E6"/>
            <w:vAlign w:val="center"/>
            <w:hideMark/>
          </w:tcPr>
          <w:p w14:paraId="32D0DF61" w14:textId="0458ACF4" w:rsidR="00695ED4" w:rsidRPr="00B31E3A" w:rsidRDefault="00695ED4" w:rsidP="002B7108">
            <w:pPr>
              <w:spacing w:after="0" w:line="240" w:lineRule="auto"/>
              <w:rPr>
                <w:rFonts w:ascii="Arial" w:eastAsia="Times New Roman" w:hAnsi="Arial" w:cs="Arial"/>
                <w:color w:val="000000"/>
                <w:sz w:val="20"/>
                <w:szCs w:val="20"/>
                <w:lang w:val="en-US"/>
              </w:rPr>
            </w:pPr>
            <w:proofErr w:type="spellStart"/>
            <w:r w:rsidRPr="00B31E3A">
              <w:rPr>
                <w:rFonts w:ascii="Arial" w:eastAsia="Times New Roman" w:hAnsi="Arial" w:cs="Arial"/>
                <w:color w:val="000000"/>
                <w:sz w:val="20"/>
                <w:szCs w:val="20"/>
              </w:rPr>
              <w:t>Novolac</w:t>
            </w:r>
            <w:proofErr w:type="spellEnd"/>
            <w:r w:rsidRPr="00B31E3A">
              <w:rPr>
                <w:rFonts w:ascii="Arial" w:eastAsia="Times New Roman" w:hAnsi="Arial" w:cs="Arial"/>
                <w:color w:val="000000"/>
                <w:sz w:val="20"/>
                <w:szCs w:val="20"/>
              </w:rPr>
              <w:t xml:space="preserve"> Based Epoxy</w:t>
            </w:r>
            <w:r w:rsidR="00630018">
              <w:rPr>
                <w:rFonts w:ascii="Arial" w:eastAsia="Times New Roman" w:hAnsi="Arial" w:cs="Arial"/>
                <w:color w:val="000000"/>
                <w:sz w:val="20"/>
                <w:szCs w:val="20"/>
              </w:rPr>
              <w:t xml:space="preserve"> Vinyl Ester</w:t>
            </w:r>
            <w:r w:rsidRPr="00B31E3A">
              <w:rPr>
                <w:rFonts w:ascii="Arial" w:eastAsia="Times New Roman" w:hAnsi="Arial" w:cs="Arial"/>
                <w:color w:val="000000"/>
                <w:sz w:val="20"/>
                <w:szCs w:val="20"/>
              </w:rPr>
              <w:t xml:space="preserve"> Resin</w:t>
            </w:r>
          </w:p>
        </w:tc>
        <w:tc>
          <w:tcPr>
            <w:tcW w:w="3784" w:type="dxa"/>
            <w:shd w:val="clear" w:color="000000" w:fill="9BC2E6"/>
            <w:vAlign w:val="center"/>
            <w:hideMark/>
          </w:tcPr>
          <w:p w14:paraId="12164B1B"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Excellent thermal, and chemical resistance, resistance to solvents, acids</w:t>
            </w:r>
          </w:p>
        </w:tc>
        <w:tc>
          <w:tcPr>
            <w:tcW w:w="1677" w:type="dxa"/>
            <w:shd w:val="clear" w:color="auto" w:fill="9CC2E5" w:themeFill="accent5" w:themeFillTint="99"/>
            <w:noWrap/>
            <w:vAlign w:val="center"/>
            <w:hideMark/>
          </w:tcPr>
          <w:p w14:paraId="7C4C0D7E"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300-400 </w:t>
            </w:r>
          </w:p>
        </w:tc>
        <w:tc>
          <w:tcPr>
            <w:tcW w:w="1215" w:type="dxa"/>
            <w:shd w:val="clear" w:color="auto" w:fill="9CC2E5" w:themeFill="accent5" w:themeFillTint="99"/>
            <w:noWrap/>
            <w:vAlign w:val="center"/>
            <w:hideMark/>
          </w:tcPr>
          <w:p w14:paraId="0CAE8DF1"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20-25 </w:t>
            </w:r>
          </w:p>
        </w:tc>
        <w:tc>
          <w:tcPr>
            <w:tcW w:w="1110" w:type="dxa"/>
            <w:shd w:val="clear" w:color="auto" w:fill="9CC2E5" w:themeFill="accent5" w:themeFillTint="99"/>
            <w:noWrap/>
            <w:vAlign w:val="center"/>
            <w:hideMark/>
          </w:tcPr>
          <w:p w14:paraId="1F881112"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36-40</w:t>
            </w:r>
          </w:p>
        </w:tc>
      </w:tr>
      <w:tr w:rsidR="00695ED4" w:rsidRPr="00B31E3A" w14:paraId="529A5BD2" w14:textId="77777777" w:rsidTr="002B7108">
        <w:trPr>
          <w:trHeight w:val="408"/>
        </w:trPr>
        <w:tc>
          <w:tcPr>
            <w:tcW w:w="802" w:type="dxa"/>
            <w:shd w:val="clear" w:color="auto" w:fill="9CC2E5" w:themeFill="accent5" w:themeFillTint="99"/>
            <w:noWrap/>
            <w:vAlign w:val="center"/>
            <w:hideMark/>
          </w:tcPr>
          <w:p w14:paraId="231F7918"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4</w:t>
            </w:r>
          </w:p>
        </w:tc>
        <w:tc>
          <w:tcPr>
            <w:tcW w:w="1729" w:type="dxa"/>
            <w:shd w:val="clear" w:color="000000" w:fill="9BC2E6"/>
            <w:vAlign w:val="center"/>
            <w:hideMark/>
          </w:tcPr>
          <w:p w14:paraId="097558CD" w14:textId="430D770B" w:rsidR="00695ED4" w:rsidRPr="00B31E3A" w:rsidRDefault="00695ED4" w:rsidP="002B7108">
            <w:pPr>
              <w:spacing w:after="0" w:line="240" w:lineRule="auto"/>
              <w:rPr>
                <w:rFonts w:ascii="Arial" w:eastAsia="Times New Roman" w:hAnsi="Arial" w:cs="Arial"/>
                <w:color w:val="111111"/>
                <w:sz w:val="20"/>
                <w:szCs w:val="20"/>
                <w:lang w:val="en-US"/>
              </w:rPr>
            </w:pPr>
            <w:r w:rsidRPr="00B31E3A">
              <w:rPr>
                <w:rFonts w:ascii="Arial" w:eastAsia="Times New Roman" w:hAnsi="Arial" w:cs="Arial"/>
                <w:color w:val="111111"/>
                <w:sz w:val="20"/>
                <w:szCs w:val="20"/>
              </w:rPr>
              <w:t>Brominated Epoxy</w:t>
            </w:r>
            <w:r w:rsidR="00630018">
              <w:rPr>
                <w:rFonts w:ascii="Arial" w:eastAsia="Times New Roman" w:hAnsi="Arial" w:cs="Arial"/>
                <w:color w:val="111111"/>
                <w:sz w:val="20"/>
                <w:szCs w:val="20"/>
              </w:rPr>
              <w:t xml:space="preserve"> Vinyl Ester</w:t>
            </w:r>
            <w:r w:rsidRPr="00B31E3A">
              <w:rPr>
                <w:rFonts w:ascii="Arial" w:eastAsia="Times New Roman" w:hAnsi="Arial" w:cs="Arial"/>
                <w:color w:val="111111"/>
                <w:sz w:val="20"/>
                <w:szCs w:val="20"/>
              </w:rPr>
              <w:t xml:space="preserve"> Resin</w:t>
            </w:r>
          </w:p>
        </w:tc>
        <w:tc>
          <w:tcPr>
            <w:tcW w:w="3784" w:type="dxa"/>
            <w:shd w:val="clear" w:color="000000" w:fill="9BC2E6"/>
            <w:vAlign w:val="center"/>
            <w:hideMark/>
          </w:tcPr>
          <w:p w14:paraId="75DC6418"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High degree of fire retardance, resistance to chemical, tougher and fatigue resistant</w:t>
            </w:r>
          </w:p>
        </w:tc>
        <w:tc>
          <w:tcPr>
            <w:tcW w:w="1677" w:type="dxa"/>
            <w:shd w:val="clear" w:color="auto" w:fill="9CC2E5" w:themeFill="accent5" w:themeFillTint="99"/>
            <w:noWrap/>
            <w:vAlign w:val="center"/>
            <w:hideMark/>
          </w:tcPr>
          <w:p w14:paraId="22F8F2B1"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200-500 </w:t>
            </w:r>
          </w:p>
        </w:tc>
        <w:tc>
          <w:tcPr>
            <w:tcW w:w="1215" w:type="dxa"/>
            <w:shd w:val="clear" w:color="auto" w:fill="9CC2E5" w:themeFill="accent5" w:themeFillTint="99"/>
            <w:noWrap/>
            <w:vAlign w:val="center"/>
            <w:hideMark/>
          </w:tcPr>
          <w:p w14:paraId="43834173"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20-35 </w:t>
            </w:r>
          </w:p>
        </w:tc>
        <w:tc>
          <w:tcPr>
            <w:tcW w:w="1110" w:type="dxa"/>
            <w:shd w:val="clear" w:color="auto" w:fill="9CC2E5" w:themeFill="accent5" w:themeFillTint="99"/>
            <w:noWrap/>
            <w:vAlign w:val="center"/>
            <w:hideMark/>
          </w:tcPr>
          <w:p w14:paraId="1D72A7C1" w14:textId="77777777" w:rsidR="00695ED4" w:rsidRPr="00B31E3A" w:rsidRDefault="00695ED4" w:rsidP="002B7108">
            <w:pPr>
              <w:spacing w:after="0" w:line="240" w:lineRule="auto"/>
              <w:rPr>
                <w:rFonts w:ascii="Calibri" w:eastAsia="Times New Roman" w:hAnsi="Calibri" w:cs="Times New Roman"/>
                <w:color w:val="000000"/>
                <w:lang w:val="en-US"/>
              </w:rPr>
            </w:pPr>
            <w:r w:rsidRPr="00B31E3A">
              <w:rPr>
                <w:rFonts w:ascii="Calibri" w:eastAsia="Times New Roman" w:hAnsi="Calibri" w:cs="Times New Roman"/>
                <w:color w:val="000000"/>
                <w:lang w:val="en-US"/>
              </w:rPr>
              <w:t>34-39</w:t>
            </w:r>
          </w:p>
        </w:tc>
      </w:tr>
      <w:tr w:rsidR="00695ED4" w:rsidRPr="00B31E3A" w14:paraId="2BA4B968" w14:textId="77777777" w:rsidTr="002B7108">
        <w:trPr>
          <w:trHeight w:val="408"/>
        </w:trPr>
        <w:tc>
          <w:tcPr>
            <w:tcW w:w="802" w:type="dxa"/>
            <w:shd w:val="clear" w:color="auto" w:fill="9CC2E5" w:themeFill="accent5" w:themeFillTint="99"/>
            <w:noWrap/>
            <w:vAlign w:val="center"/>
            <w:hideMark/>
          </w:tcPr>
          <w:p w14:paraId="06C176C9"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5</w:t>
            </w:r>
          </w:p>
        </w:tc>
        <w:tc>
          <w:tcPr>
            <w:tcW w:w="1729" w:type="dxa"/>
            <w:shd w:val="clear" w:color="000000" w:fill="9BC2E6"/>
            <w:vAlign w:val="center"/>
            <w:hideMark/>
          </w:tcPr>
          <w:p w14:paraId="46F6BB49" w14:textId="111907B4"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 xml:space="preserve">Brominated </w:t>
            </w:r>
            <w:proofErr w:type="spellStart"/>
            <w:r w:rsidRPr="00B31E3A">
              <w:rPr>
                <w:rFonts w:ascii="Arial" w:eastAsia="Times New Roman" w:hAnsi="Arial" w:cs="Arial"/>
                <w:color w:val="000000"/>
                <w:sz w:val="20"/>
                <w:szCs w:val="20"/>
              </w:rPr>
              <w:t>Novolac</w:t>
            </w:r>
            <w:proofErr w:type="spellEnd"/>
            <w:r w:rsidRPr="00B31E3A">
              <w:rPr>
                <w:rFonts w:ascii="Arial" w:eastAsia="Times New Roman" w:hAnsi="Arial" w:cs="Arial"/>
                <w:color w:val="000000"/>
                <w:sz w:val="20"/>
                <w:szCs w:val="20"/>
              </w:rPr>
              <w:t xml:space="preserve"> Epoxy Vinyl</w:t>
            </w:r>
            <w:r w:rsidR="00630018">
              <w:rPr>
                <w:rFonts w:ascii="Arial" w:eastAsia="Times New Roman" w:hAnsi="Arial" w:cs="Arial"/>
                <w:color w:val="000000"/>
                <w:sz w:val="20"/>
                <w:szCs w:val="20"/>
              </w:rPr>
              <w:t xml:space="preserve"> Ester</w:t>
            </w:r>
            <w:r w:rsidRPr="00B31E3A">
              <w:rPr>
                <w:rFonts w:ascii="Arial" w:eastAsia="Times New Roman" w:hAnsi="Arial" w:cs="Arial"/>
                <w:color w:val="000000"/>
                <w:sz w:val="20"/>
                <w:szCs w:val="20"/>
              </w:rPr>
              <w:t xml:space="preserve"> Resin</w:t>
            </w:r>
          </w:p>
        </w:tc>
        <w:tc>
          <w:tcPr>
            <w:tcW w:w="3784" w:type="dxa"/>
            <w:shd w:val="clear" w:color="000000" w:fill="9BC2E6"/>
            <w:vAlign w:val="center"/>
            <w:hideMark/>
          </w:tcPr>
          <w:p w14:paraId="027BB731"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Moderate degree of retardance, application in hot, wet flue gas environment</w:t>
            </w:r>
          </w:p>
        </w:tc>
        <w:tc>
          <w:tcPr>
            <w:tcW w:w="1677" w:type="dxa"/>
            <w:shd w:val="clear" w:color="auto" w:fill="9CC2E5" w:themeFill="accent5" w:themeFillTint="99"/>
            <w:noWrap/>
            <w:vAlign w:val="center"/>
            <w:hideMark/>
          </w:tcPr>
          <w:p w14:paraId="5F2F73D8"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300-450 </w:t>
            </w:r>
          </w:p>
        </w:tc>
        <w:tc>
          <w:tcPr>
            <w:tcW w:w="1215" w:type="dxa"/>
            <w:shd w:val="clear" w:color="auto" w:fill="9CC2E5" w:themeFill="accent5" w:themeFillTint="99"/>
            <w:noWrap/>
            <w:vAlign w:val="center"/>
            <w:hideMark/>
          </w:tcPr>
          <w:p w14:paraId="3A7C0348"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20-35 </w:t>
            </w:r>
          </w:p>
        </w:tc>
        <w:tc>
          <w:tcPr>
            <w:tcW w:w="1110" w:type="dxa"/>
            <w:shd w:val="clear" w:color="auto" w:fill="9CC2E5" w:themeFill="accent5" w:themeFillTint="99"/>
            <w:noWrap/>
            <w:vAlign w:val="center"/>
            <w:hideMark/>
          </w:tcPr>
          <w:p w14:paraId="4296BB85"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36-40</w:t>
            </w:r>
          </w:p>
        </w:tc>
      </w:tr>
      <w:tr w:rsidR="00695ED4" w:rsidRPr="00B31E3A" w14:paraId="0ACECF62" w14:textId="77777777" w:rsidTr="002B7108">
        <w:trPr>
          <w:trHeight w:val="816"/>
        </w:trPr>
        <w:tc>
          <w:tcPr>
            <w:tcW w:w="802" w:type="dxa"/>
            <w:shd w:val="clear" w:color="auto" w:fill="9CC2E5" w:themeFill="accent5" w:themeFillTint="99"/>
            <w:noWrap/>
            <w:vAlign w:val="center"/>
            <w:hideMark/>
          </w:tcPr>
          <w:p w14:paraId="69698752"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6</w:t>
            </w:r>
          </w:p>
        </w:tc>
        <w:tc>
          <w:tcPr>
            <w:tcW w:w="1729" w:type="dxa"/>
            <w:shd w:val="clear" w:color="000000" w:fill="9BC2E6"/>
            <w:vAlign w:val="center"/>
            <w:hideMark/>
          </w:tcPr>
          <w:p w14:paraId="10794C01" w14:textId="5527061C"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 xml:space="preserve">Elastomer-modified Bisphenol-A Epoxy Vinyl </w:t>
            </w:r>
            <w:r w:rsidR="00630018">
              <w:rPr>
                <w:rFonts w:ascii="Arial" w:eastAsia="Times New Roman" w:hAnsi="Arial" w:cs="Arial"/>
                <w:color w:val="000000"/>
                <w:sz w:val="20"/>
                <w:szCs w:val="20"/>
              </w:rPr>
              <w:t xml:space="preserve">Ester </w:t>
            </w:r>
            <w:r w:rsidRPr="00B31E3A">
              <w:rPr>
                <w:rFonts w:ascii="Arial" w:eastAsia="Times New Roman" w:hAnsi="Arial" w:cs="Arial"/>
                <w:color w:val="000000"/>
                <w:sz w:val="20"/>
                <w:szCs w:val="20"/>
              </w:rPr>
              <w:t>Resin</w:t>
            </w:r>
          </w:p>
        </w:tc>
        <w:tc>
          <w:tcPr>
            <w:tcW w:w="3784" w:type="dxa"/>
            <w:shd w:val="clear" w:color="000000" w:fill="9BC2E6"/>
            <w:vAlign w:val="center"/>
            <w:hideMark/>
          </w:tcPr>
          <w:p w14:paraId="18657578"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High impact and fatigue resistance, chemically resistant FRP linings, composites, adhesives, electrical castings, electrical laminates, and fibres</w:t>
            </w:r>
          </w:p>
        </w:tc>
        <w:tc>
          <w:tcPr>
            <w:tcW w:w="1677" w:type="dxa"/>
            <w:shd w:val="clear" w:color="auto" w:fill="9CC2E5" w:themeFill="accent5" w:themeFillTint="99"/>
            <w:noWrap/>
            <w:vAlign w:val="center"/>
            <w:hideMark/>
          </w:tcPr>
          <w:p w14:paraId="07582B6D"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40-8000 </w:t>
            </w:r>
          </w:p>
        </w:tc>
        <w:tc>
          <w:tcPr>
            <w:tcW w:w="1215" w:type="dxa"/>
            <w:shd w:val="clear" w:color="auto" w:fill="9CC2E5" w:themeFill="accent5" w:themeFillTint="99"/>
            <w:noWrap/>
            <w:vAlign w:val="center"/>
            <w:hideMark/>
          </w:tcPr>
          <w:p w14:paraId="5C86BC3A"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NA</w:t>
            </w:r>
          </w:p>
        </w:tc>
        <w:tc>
          <w:tcPr>
            <w:tcW w:w="1110" w:type="dxa"/>
            <w:shd w:val="clear" w:color="auto" w:fill="9CC2E5" w:themeFill="accent5" w:themeFillTint="99"/>
            <w:noWrap/>
            <w:vAlign w:val="center"/>
            <w:hideMark/>
          </w:tcPr>
          <w:p w14:paraId="37EFEFC9"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NA</w:t>
            </w:r>
          </w:p>
        </w:tc>
      </w:tr>
      <w:tr w:rsidR="00695ED4" w:rsidRPr="00B31E3A" w14:paraId="7FB089D6" w14:textId="77777777" w:rsidTr="002B7108">
        <w:trPr>
          <w:trHeight w:val="408"/>
        </w:trPr>
        <w:tc>
          <w:tcPr>
            <w:tcW w:w="802" w:type="dxa"/>
            <w:shd w:val="clear" w:color="auto" w:fill="9CC2E5" w:themeFill="accent5" w:themeFillTint="99"/>
            <w:noWrap/>
            <w:vAlign w:val="center"/>
            <w:hideMark/>
          </w:tcPr>
          <w:p w14:paraId="3AF6A284"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rPr>
              <w:t>7</w:t>
            </w:r>
          </w:p>
        </w:tc>
        <w:tc>
          <w:tcPr>
            <w:tcW w:w="1729" w:type="dxa"/>
            <w:shd w:val="clear" w:color="000000" w:fill="9BC2E6"/>
            <w:vAlign w:val="center"/>
            <w:hideMark/>
          </w:tcPr>
          <w:p w14:paraId="22C57979"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Urethane Modified Vinyl Ester Resin</w:t>
            </w:r>
          </w:p>
        </w:tc>
        <w:tc>
          <w:tcPr>
            <w:tcW w:w="3784" w:type="dxa"/>
            <w:shd w:val="clear" w:color="000000" w:fill="9BC2E6"/>
            <w:vAlign w:val="center"/>
            <w:hideMark/>
          </w:tcPr>
          <w:p w14:paraId="0CD1D06E"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rPr>
              <w:t>Heat, Corrosion and Chemical resistant, application in marine, pultrusion, carbon fibre</w:t>
            </w:r>
          </w:p>
        </w:tc>
        <w:tc>
          <w:tcPr>
            <w:tcW w:w="1677" w:type="dxa"/>
            <w:shd w:val="clear" w:color="auto" w:fill="9CC2E5" w:themeFill="accent5" w:themeFillTint="99"/>
            <w:noWrap/>
            <w:vAlign w:val="center"/>
            <w:hideMark/>
          </w:tcPr>
          <w:p w14:paraId="6835CBA6"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NA </w:t>
            </w:r>
          </w:p>
        </w:tc>
        <w:tc>
          <w:tcPr>
            <w:tcW w:w="1215" w:type="dxa"/>
            <w:shd w:val="clear" w:color="auto" w:fill="9CC2E5" w:themeFill="accent5" w:themeFillTint="99"/>
            <w:noWrap/>
            <w:vAlign w:val="center"/>
            <w:hideMark/>
          </w:tcPr>
          <w:p w14:paraId="72D28847"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NA </w:t>
            </w:r>
          </w:p>
        </w:tc>
        <w:tc>
          <w:tcPr>
            <w:tcW w:w="1110" w:type="dxa"/>
            <w:shd w:val="clear" w:color="auto" w:fill="9CC2E5" w:themeFill="accent5" w:themeFillTint="99"/>
            <w:noWrap/>
            <w:vAlign w:val="center"/>
            <w:hideMark/>
          </w:tcPr>
          <w:p w14:paraId="11C2F7FE"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NA </w:t>
            </w:r>
          </w:p>
        </w:tc>
      </w:tr>
      <w:tr w:rsidR="00695ED4" w:rsidRPr="00B31E3A" w14:paraId="66FCF211" w14:textId="77777777" w:rsidTr="002B7108">
        <w:trPr>
          <w:trHeight w:val="408"/>
        </w:trPr>
        <w:tc>
          <w:tcPr>
            <w:tcW w:w="802" w:type="dxa"/>
            <w:shd w:val="clear" w:color="auto" w:fill="9CC2E5" w:themeFill="accent5" w:themeFillTint="99"/>
            <w:noWrap/>
            <w:vAlign w:val="center"/>
            <w:hideMark/>
          </w:tcPr>
          <w:p w14:paraId="32A4CA48"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sidRPr="00B31E3A">
              <w:rPr>
                <w:rFonts w:ascii="Arial" w:eastAsia="Times New Roman" w:hAnsi="Arial" w:cs="Arial"/>
                <w:color w:val="000000" w:themeColor="text1"/>
                <w:sz w:val="20"/>
                <w:szCs w:val="20"/>
                <w:lang w:val="en-US"/>
              </w:rPr>
              <w:t>8</w:t>
            </w:r>
          </w:p>
        </w:tc>
        <w:tc>
          <w:tcPr>
            <w:tcW w:w="1729" w:type="dxa"/>
            <w:shd w:val="clear" w:color="000000" w:fill="9BC2E6"/>
            <w:vAlign w:val="center"/>
            <w:hideMark/>
          </w:tcPr>
          <w:p w14:paraId="76F10997"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Amine Accelerated Vinyl Ester Resins</w:t>
            </w:r>
          </w:p>
        </w:tc>
        <w:tc>
          <w:tcPr>
            <w:tcW w:w="3784" w:type="dxa"/>
            <w:shd w:val="clear" w:color="000000" w:fill="9BC2E6"/>
            <w:vAlign w:val="center"/>
            <w:hideMark/>
          </w:tcPr>
          <w:p w14:paraId="1809D31B" w14:textId="77777777" w:rsidR="00695ED4" w:rsidRPr="00B31E3A" w:rsidRDefault="00695ED4" w:rsidP="002B7108">
            <w:pPr>
              <w:spacing w:after="0" w:line="240" w:lineRule="auto"/>
              <w:rPr>
                <w:rFonts w:ascii="Calibri" w:eastAsia="Times New Roman" w:hAnsi="Calibri" w:cs="Times New Roman"/>
                <w:color w:val="000000"/>
                <w:lang w:val="en-US"/>
              </w:rPr>
            </w:pPr>
            <w:r w:rsidRPr="002C3188">
              <w:rPr>
                <w:rFonts w:ascii="Arial" w:eastAsia="Times New Roman" w:hAnsi="Arial" w:cs="Arial"/>
                <w:color w:val="000000"/>
                <w:sz w:val="20"/>
                <w:szCs w:val="20"/>
              </w:rPr>
              <w:t> Composites</w:t>
            </w:r>
          </w:p>
        </w:tc>
        <w:tc>
          <w:tcPr>
            <w:tcW w:w="1677" w:type="dxa"/>
            <w:shd w:val="clear" w:color="auto" w:fill="9CC2E5" w:themeFill="accent5" w:themeFillTint="99"/>
            <w:noWrap/>
            <w:vAlign w:val="center"/>
            <w:hideMark/>
          </w:tcPr>
          <w:p w14:paraId="4BF45FFD"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300-500 </w:t>
            </w:r>
          </w:p>
        </w:tc>
        <w:tc>
          <w:tcPr>
            <w:tcW w:w="1215" w:type="dxa"/>
            <w:shd w:val="clear" w:color="auto" w:fill="9CC2E5" w:themeFill="accent5" w:themeFillTint="99"/>
            <w:noWrap/>
            <w:vAlign w:val="center"/>
            <w:hideMark/>
          </w:tcPr>
          <w:p w14:paraId="79135B0D"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 10-15</w:t>
            </w:r>
          </w:p>
        </w:tc>
        <w:tc>
          <w:tcPr>
            <w:tcW w:w="1110" w:type="dxa"/>
            <w:shd w:val="clear" w:color="auto" w:fill="9CC2E5" w:themeFill="accent5" w:themeFillTint="99"/>
            <w:noWrap/>
            <w:vAlign w:val="center"/>
            <w:hideMark/>
          </w:tcPr>
          <w:p w14:paraId="7699025F"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B31E3A">
              <w:rPr>
                <w:rFonts w:ascii="Arial" w:eastAsia="Times New Roman" w:hAnsi="Arial" w:cs="Arial"/>
                <w:color w:val="000000"/>
                <w:sz w:val="20"/>
                <w:szCs w:val="20"/>
                <w:lang w:val="en-US"/>
              </w:rPr>
              <w:t xml:space="preserve">34-41 </w:t>
            </w:r>
          </w:p>
        </w:tc>
      </w:tr>
      <w:tr w:rsidR="00695ED4" w:rsidRPr="00B31E3A" w14:paraId="549BC257" w14:textId="77777777" w:rsidTr="002B7108">
        <w:trPr>
          <w:trHeight w:val="408"/>
        </w:trPr>
        <w:tc>
          <w:tcPr>
            <w:tcW w:w="802" w:type="dxa"/>
            <w:shd w:val="clear" w:color="auto" w:fill="9CC2E5" w:themeFill="accent5" w:themeFillTint="99"/>
            <w:noWrap/>
            <w:vAlign w:val="center"/>
          </w:tcPr>
          <w:p w14:paraId="10DF6440" w14:textId="77777777" w:rsidR="00695ED4" w:rsidRPr="00B31E3A" w:rsidRDefault="00695ED4" w:rsidP="002B7108">
            <w:pPr>
              <w:spacing w:after="0" w:line="240" w:lineRule="auto"/>
              <w:rPr>
                <w:rFonts w:ascii="Arial" w:eastAsia="Times New Roman" w:hAnsi="Arial" w:cs="Arial"/>
                <w:color w:val="000000" w:themeColor="text1"/>
                <w:sz w:val="20"/>
                <w:szCs w:val="20"/>
                <w:lang w:val="en-US"/>
              </w:rPr>
            </w:pPr>
            <w:r>
              <w:rPr>
                <w:rFonts w:ascii="Arial" w:eastAsia="Times New Roman" w:hAnsi="Arial" w:cs="Arial"/>
                <w:color w:val="000000" w:themeColor="text1"/>
                <w:sz w:val="20"/>
                <w:szCs w:val="20"/>
                <w:lang w:val="en-US"/>
              </w:rPr>
              <w:t>9</w:t>
            </w:r>
          </w:p>
        </w:tc>
        <w:tc>
          <w:tcPr>
            <w:tcW w:w="1729" w:type="dxa"/>
            <w:shd w:val="clear" w:color="000000" w:fill="9BC2E6"/>
            <w:vAlign w:val="center"/>
          </w:tcPr>
          <w:p w14:paraId="65159834"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520763">
              <w:rPr>
                <w:rFonts w:ascii="Arial" w:eastAsia="Times New Roman" w:hAnsi="Arial" w:cs="Arial"/>
                <w:color w:val="000000"/>
                <w:sz w:val="20"/>
                <w:szCs w:val="20"/>
                <w:lang w:val="en-US"/>
              </w:rPr>
              <w:t>Bisphenol A Vinyl ester/ DCPD blend</w:t>
            </w:r>
          </w:p>
        </w:tc>
        <w:tc>
          <w:tcPr>
            <w:tcW w:w="3784" w:type="dxa"/>
            <w:shd w:val="clear" w:color="000000" w:fill="9BC2E6"/>
            <w:vAlign w:val="center"/>
          </w:tcPr>
          <w:p w14:paraId="087D027F" w14:textId="77777777" w:rsidR="00695ED4" w:rsidRPr="00B31E3A" w:rsidRDefault="00695ED4" w:rsidP="002B7108">
            <w:pPr>
              <w:spacing w:after="0" w:line="240" w:lineRule="auto"/>
              <w:rPr>
                <w:rFonts w:ascii="Calibri" w:eastAsia="Times New Roman" w:hAnsi="Calibri" w:cs="Times New Roman"/>
                <w:color w:val="000000"/>
                <w:lang w:val="en-US"/>
              </w:rPr>
            </w:pPr>
            <w:r w:rsidRPr="00520763">
              <w:rPr>
                <w:rFonts w:ascii="Arial" w:eastAsia="Times New Roman" w:hAnsi="Arial" w:cs="Arial"/>
                <w:color w:val="000000"/>
                <w:sz w:val="20"/>
                <w:szCs w:val="20"/>
                <w:lang w:val="en-US"/>
              </w:rPr>
              <w:t>Hydrolysis resistance, Marine</w:t>
            </w:r>
          </w:p>
        </w:tc>
        <w:tc>
          <w:tcPr>
            <w:tcW w:w="1677" w:type="dxa"/>
            <w:shd w:val="clear" w:color="auto" w:fill="9CC2E5" w:themeFill="accent5" w:themeFillTint="99"/>
            <w:noWrap/>
            <w:vAlign w:val="center"/>
          </w:tcPr>
          <w:p w14:paraId="3ED5826D" w14:textId="77777777" w:rsidR="00695ED4" w:rsidRPr="00B31E3A" w:rsidRDefault="00695ED4" w:rsidP="002B7108">
            <w:pPr>
              <w:spacing w:after="0" w:line="240" w:lineRule="auto"/>
              <w:rPr>
                <w:rFonts w:ascii="Arial" w:eastAsia="Times New Roman" w:hAnsi="Arial" w:cs="Arial"/>
                <w:color w:val="000000"/>
                <w:sz w:val="20"/>
                <w:szCs w:val="20"/>
                <w:lang w:val="en-US"/>
              </w:rPr>
            </w:pPr>
            <w:r>
              <w:rPr>
                <w:rFonts w:ascii="Arial" w:eastAsia="Times New Roman" w:hAnsi="Arial" w:cs="Arial"/>
                <w:color w:val="000000"/>
                <w:sz w:val="20"/>
                <w:szCs w:val="20"/>
                <w:lang w:val="en-US"/>
              </w:rPr>
              <w:t>NA</w:t>
            </w:r>
          </w:p>
        </w:tc>
        <w:tc>
          <w:tcPr>
            <w:tcW w:w="1215" w:type="dxa"/>
            <w:shd w:val="clear" w:color="auto" w:fill="9CC2E5" w:themeFill="accent5" w:themeFillTint="99"/>
            <w:noWrap/>
            <w:vAlign w:val="center"/>
          </w:tcPr>
          <w:p w14:paraId="1FF96398" w14:textId="77777777" w:rsidR="00695ED4" w:rsidRPr="00B31E3A" w:rsidRDefault="00695ED4" w:rsidP="002B7108">
            <w:pPr>
              <w:spacing w:after="0" w:line="240" w:lineRule="auto"/>
              <w:rPr>
                <w:rFonts w:ascii="Arial" w:eastAsia="Times New Roman" w:hAnsi="Arial" w:cs="Arial"/>
                <w:color w:val="000000"/>
                <w:sz w:val="20"/>
                <w:szCs w:val="20"/>
                <w:lang w:val="en-US"/>
              </w:rPr>
            </w:pPr>
            <w:r>
              <w:rPr>
                <w:rFonts w:ascii="Arial" w:eastAsia="Times New Roman" w:hAnsi="Arial" w:cs="Arial"/>
                <w:color w:val="000000"/>
                <w:sz w:val="20"/>
                <w:szCs w:val="20"/>
                <w:lang w:val="en-US"/>
              </w:rPr>
              <w:t>27-33</w:t>
            </w:r>
          </w:p>
        </w:tc>
        <w:tc>
          <w:tcPr>
            <w:tcW w:w="1110" w:type="dxa"/>
            <w:shd w:val="clear" w:color="auto" w:fill="9CC2E5" w:themeFill="accent5" w:themeFillTint="99"/>
            <w:noWrap/>
            <w:vAlign w:val="center"/>
          </w:tcPr>
          <w:p w14:paraId="3D6E8972" w14:textId="77777777" w:rsidR="00695ED4" w:rsidRPr="00B31E3A" w:rsidRDefault="00695ED4" w:rsidP="002B7108">
            <w:pPr>
              <w:spacing w:after="0" w:line="240" w:lineRule="auto"/>
              <w:rPr>
                <w:rFonts w:ascii="Arial" w:eastAsia="Times New Roman" w:hAnsi="Arial" w:cs="Arial"/>
                <w:color w:val="000000"/>
                <w:sz w:val="20"/>
                <w:szCs w:val="20"/>
                <w:lang w:val="en-US"/>
              </w:rPr>
            </w:pPr>
            <w:r w:rsidRPr="00A34168">
              <w:rPr>
                <w:rFonts w:ascii="Arial" w:eastAsia="Times New Roman" w:hAnsi="Arial" w:cs="Arial"/>
                <w:color w:val="000000"/>
                <w:sz w:val="20"/>
                <w:szCs w:val="20"/>
                <w:lang w:val="en-US"/>
              </w:rPr>
              <w:t>60-64</w:t>
            </w:r>
          </w:p>
        </w:tc>
      </w:tr>
    </w:tbl>
    <w:p w14:paraId="5F17874E" w14:textId="098BF312" w:rsidR="00673CFE" w:rsidRPr="00673CFE" w:rsidRDefault="00673CFE" w:rsidP="00673CFE">
      <w:pPr>
        <w:spacing w:after="0"/>
        <w:jc w:val="right"/>
        <w:textAlignment w:val="baseline"/>
        <w:rPr>
          <w:rFonts w:ascii="Verdana" w:eastAsia="Verdana" w:hAnsi="Verdana" w:cs="Verdana"/>
          <w:b/>
          <w:bCs/>
          <w:i/>
          <w:iCs/>
          <w:color w:val="7F7F7F"/>
          <w:kern w:val="24"/>
          <w:sz w:val="12"/>
          <w:szCs w:val="12"/>
          <w14:textFill>
            <w14:solidFill>
              <w14:srgbClr w14:val="7F7F7F">
                <w14:lumMod w14:val="50000"/>
              </w14:srgbClr>
            </w14:solidFill>
          </w14:textFill>
        </w:rPr>
      </w:pPr>
      <w:r w:rsidRPr="000B521B">
        <w:rPr>
          <w:rFonts w:ascii="Arial" w:hAnsi="Arial" w:cs="Arial"/>
          <w:bCs/>
          <w:noProof/>
          <w:color w:val="000000" w:themeColor="text1"/>
        </w:rPr>
        <mc:AlternateContent>
          <mc:Choice Requires="wps">
            <w:drawing>
              <wp:anchor distT="0" distB="0" distL="114300" distR="114300" simplePos="0" relativeHeight="252728320" behindDoc="0" locked="0" layoutInCell="1" allowOverlap="1" wp14:anchorId="202C8AC8" wp14:editId="7CBDCC1A">
                <wp:simplePos x="0" y="0"/>
                <wp:positionH relativeFrom="margin">
                  <wp:posOffset>2343149</wp:posOffset>
                </wp:positionH>
                <wp:positionV relativeFrom="paragraph">
                  <wp:posOffset>159386</wp:posOffset>
                </wp:positionV>
                <wp:extent cx="4242435" cy="238760"/>
                <wp:effectExtent l="0" t="0" r="0" b="0"/>
                <wp:wrapNone/>
                <wp:docPr id="30" name="TextBox 4"/>
                <wp:cNvGraphicFramePr/>
                <a:graphic xmlns:a="http://schemas.openxmlformats.org/drawingml/2006/main">
                  <a:graphicData uri="http://schemas.microsoft.com/office/word/2010/wordprocessingShape">
                    <wps:wsp>
                      <wps:cNvSpPr txBox="1"/>
                      <wps:spPr>
                        <a:xfrm>
                          <a:off x="0" y="0"/>
                          <a:ext cx="4242435" cy="238760"/>
                        </a:xfrm>
                        <a:prstGeom prst="rect">
                          <a:avLst/>
                        </a:prstGeom>
                        <a:noFill/>
                      </wps:spPr>
                      <wps:txbx>
                        <w:txbxContent>
                          <w:p w14:paraId="2EEC02BB" w14:textId="77777777" w:rsidR="00695ED4" w:rsidRPr="006F6D2F" w:rsidRDefault="00695ED4" w:rsidP="00695ED4">
                            <w:pPr>
                              <w:spacing w:after="0"/>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2C8AC8" id="_x0000_s1209" type="#_x0000_t202" style="position:absolute;left:0;text-align:left;margin-left:184.5pt;margin-top:12.55pt;width:334.05pt;height:18.8pt;z-index:25272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" filled="f" stroked="f">
                <v:textbox>
                  <w:txbxContent>
                    <w:p w14:paraId="2EEC02BB" w14:textId="77777777" w:rsidR="00695ED4" w:rsidRPr="006F6D2F" w:rsidRDefault="00695ED4" w:rsidP="00695ED4">
                      <w:pPr>
                        <w:spacing w:after="0"/>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Pr>
          <w:rFonts w:ascii="Arial" w:hAnsi="Arial" w:cs="Arial"/>
          <w:b/>
          <w:bCs/>
          <w:sz w:val="24"/>
          <w:szCs w:val="24"/>
        </w:rPr>
        <w:t>*</w:t>
      </w:r>
      <w:r w:rsidRPr="00673CFE">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673CFE">
        <w:rPr>
          <w:rFonts w:ascii="Verdana" w:eastAsia="Verdana" w:hAnsi="Verdana" w:cs="Verdana"/>
          <w:b/>
          <w:bCs/>
          <w:i/>
          <w:iCs/>
          <w:color w:val="7F7F7F"/>
          <w:kern w:val="24"/>
          <w:sz w:val="12"/>
          <w:szCs w:val="12"/>
          <w14:textFill>
            <w14:solidFill>
              <w14:srgbClr w14:val="7F7F7F">
                <w14:lumMod w14:val="50000"/>
              </w14:srgbClr>
            </w14:solidFill>
          </w14:textFill>
        </w:rPr>
        <w:t xml:space="preserve">Gel Time refers to the time taken by the resin (VER) to transform from liquid to highly viscous gel state in which the resin is no longer workable. </w:t>
      </w:r>
    </w:p>
    <w:p w14:paraId="73C512B5" w14:textId="14F4C3CD" w:rsidR="004E04C6" w:rsidRDefault="004E04C6" w:rsidP="00695ED4">
      <w:pPr>
        <w:tabs>
          <w:tab w:val="left" w:pos="1365"/>
        </w:tabs>
        <w:spacing w:line="360" w:lineRule="auto"/>
        <w:rPr>
          <w:rFonts w:ascii="Arial" w:hAnsi="Arial" w:cs="Arial"/>
          <w:b/>
          <w:bCs/>
          <w:sz w:val="24"/>
          <w:szCs w:val="24"/>
        </w:rPr>
      </w:pPr>
    </w:p>
    <w:p w14:paraId="0D084FD7" w14:textId="12EB9FB5" w:rsidR="004E04C6" w:rsidRDefault="004E04C6" w:rsidP="00695ED4">
      <w:pPr>
        <w:tabs>
          <w:tab w:val="left" w:pos="1365"/>
        </w:tabs>
        <w:spacing w:line="360" w:lineRule="auto"/>
        <w:rPr>
          <w:rFonts w:ascii="Arial" w:hAnsi="Arial" w:cs="Arial"/>
          <w:b/>
          <w:bCs/>
          <w:sz w:val="24"/>
          <w:szCs w:val="24"/>
        </w:rPr>
      </w:pPr>
    </w:p>
    <w:p w14:paraId="745AA9DC" w14:textId="55334539" w:rsidR="004E04C6" w:rsidRDefault="004E04C6" w:rsidP="00695ED4">
      <w:pPr>
        <w:tabs>
          <w:tab w:val="left" w:pos="1365"/>
        </w:tabs>
        <w:spacing w:line="360" w:lineRule="auto"/>
        <w:rPr>
          <w:rFonts w:ascii="Arial" w:hAnsi="Arial" w:cs="Arial"/>
          <w:b/>
          <w:bCs/>
          <w:sz w:val="24"/>
          <w:szCs w:val="24"/>
        </w:rPr>
      </w:pPr>
    </w:p>
    <w:p w14:paraId="2AF36F8E" w14:textId="580B57E0" w:rsidR="004E04C6" w:rsidRDefault="004E04C6" w:rsidP="00695ED4">
      <w:pPr>
        <w:tabs>
          <w:tab w:val="left" w:pos="1365"/>
        </w:tabs>
        <w:spacing w:line="360" w:lineRule="auto"/>
        <w:rPr>
          <w:rFonts w:ascii="Arial" w:hAnsi="Arial" w:cs="Arial"/>
          <w:b/>
          <w:bCs/>
          <w:sz w:val="24"/>
          <w:szCs w:val="24"/>
        </w:rPr>
      </w:pPr>
    </w:p>
    <w:p w14:paraId="46371C8B" w14:textId="77777777" w:rsidR="004E04C6" w:rsidRDefault="004E04C6" w:rsidP="00695ED4">
      <w:pPr>
        <w:tabs>
          <w:tab w:val="left" w:pos="1365"/>
        </w:tabs>
        <w:spacing w:line="360" w:lineRule="auto"/>
        <w:rPr>
          <w:rFonts w:ascii="Arial" w:hAnsi="Arial" w:cs="Arial"/>
          <w:b/>
          <w:bCs/>
          <w:sz w:val="24"/>
          <w:szCs w:val="24"/>
        </w:rPr>
      </w:pPr>
    </w:p>
    <w:p w14:paraId="1F0F3E01" w14:textId="2B316841" w:rsidR="004E04C6" w:rsidRPr="002E0B72" w:rsidRDefault="004E04C6" w:rsidP="004E04C6">
      <w:pPr>
        <w:spacing w:line="360" w:lineRule="auto"/>
        <w:jc w:val="both"/>
        <w:rPr>
          <w:rFonts w:ascii="Arial" w:hAnsi="Arial" w:cs="Arial"/>
          <w:sz w:val="24"/>
          <w:szCs w:val="24"/>
          <w:shd w:val="clear" w:color="auto" w:fill="FFFFFF"/>
        </w:rPr>
      </w:pPr>
      <w:r w:rsidRPr="004E04C6">
        <w:rPr>
          <w:rFonts w:ascii="Arial" w:hAnsi="Arial" w:cs="Arial"/>
          <w:b/>
          <w:bCs/>
          <w:sz w:val="24"/>
          <w:szCs w:val="24"/>
          <w:shd w:val="clear" w:color="auto" w:fill="FFFFFF"/>
        </w:rPr>
        <w:lastRenderedPageBreak/>
        <mc:AlternateContent>
          <mc:Choice Requires="wps">
            <w:drawing>
              <wp:anchor distT="0" distB="0" distL="114300" distR="114300" simplePos="0" relativeHeight="252921856" behindDoc="0" locked="0" layoutInCell="1" allowOverlap="1" wp14:anchorId="26CA653C" wp14:editId="3D9A8377">
                <wp:simplePos x="0" y="0"/>
                <wp:positionH relativeFrom="column">
                  <wp:posOffset>390525</wp:posOffset>
                </wp:positionH>
                <wp:positionV relativeFrom="paragraph">
                  <wp:posOffset>4076700</wp:posOffset>
                </wp:positionV>
                <wp:extent cx="1314450" cy="1104900"/>
                <wp:effectExtent l="0" t="0" r="19050" b="19050"/>
                <wp:wrapNone/>
                <wp:docPr id="2136" name="Oval 2136"/>
                <wp:cNvGraphicFramePr/>
                <a:graphic xmlns:a="http://schemas.openxmlformats.org/drawingml/2006/main">
                  <a:graphicData uri="http://schemas.microsoft.com/office/word/2010/wordprocessingShape">
                    <wps:wsp>
                      <wps:cNvSpPr/>
                      <wps:spPr>
                        <a:xfrm>
                          <a:off x="0" y="0"/>
                          <a:ext cx="1314450" cy="1104900"/>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34AE2BC7" w14:textId="77777777" w:rsidR="004E04C6" w:rsidRPr="004E04C6" w:rsidRDefault="004E04C6" w:rsidP="004E04C6">
                            <w:pPr>
                              <w:jc w:val="center"/>
                              <w:rPr>
                                <w:rFonts w:ascii="Arial" w:hAnsi="Arial" w:cs="Arial"/>
                                <w:sz w:val="20"/>
                                <w:szCs w:val="20"/>
                                <w:lang w:val="en-US"/>
                              </w:rPr>
                            </w:pPr>
                            <w:r w:rsidRPr="004E04C6">
                              <w:rPr>
                                <w:rFonts w:ascii="Arial" w:hAnsi="Arial" w:cs="Arial"/>
                                <w:sz w:val="20"/>
                                <w:szCs w:val="20"/>
                                <w:lang w:val="en-US"/>
                              </w:rPr>
                              <w:t>Aeronautical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CA653C" id="Oval 2136" o:spid="_x0000_s1210" style="position:absolute;left:0;text-align:left;margin-left:30.75pt;margin-top:321pt;width:103.5pt;height:87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" fillcolor="#91bce3 [2168]" strokecolor="#5b9bd5 [3208]" strokeweight=".5pt">
                <v:fill color2="#7aaddd [2616]" rotate="t" colors="0 #b1cbe9;.5 #a3c1e5;1 #92b9e4" focus="100%" type="gradient">
                  <o:fill v:ext="view" type="gradientUnscaled"/>
                </v:fill>
                <v:stroke joinstyle="miter"/>
                <v:textbox>
                  <w:txbxContent>
                    <w:p w14:paraId="34AE2BC7" w14:textId="77777777" w:rsidR="004E04C6" w:rsidRPr="004E04C6" w:rsidRDefault="004E04C6" w:rsidP="004E04C6">
                      <w:pPr>
                        <w:jc w:val="center"/>
                        <w:rPr>
                          <w:rFonts w:ascii="Arial" w:hAnsi="Arial" w:cs="Arial"/>
                          <w:sz w:val="20"/>
                          <w:szCs w:val="20"/>
                          <w:lang w:val="en-US"/>
                        </w:rPr>
                      </w:pPr>
                      <w:r w:rsidRPr="004E04C6">
                        <w:rPr>
                          <w:rFonts w:ascii="Arial" w:hAnsi="Arial" w:cs="Arial"/>
                          <w:sz w:val="20"/>
                          <w:szCs w:val="20"/>
                          <w:lang w:val="en-US"/>
                        </w:rPr>
                        <w:t>Aeronautical Application</w:t>
                      </w:r>
                    </w:p>
                  </w:txbxContent>
                </v:textbox>
              </v:oval>
            </w:pict>
          </mc:Fallback>
        </mc:AlternateContent>
      </w:r>
      <w:r w:rsidRPr="004E04C6">
        <w:rPr>
          <w:rFonts w:ascii="Arial" w:hAnsi="Arial" w:cs="Arial"/>
          <w:b/>
          <w:bCs/>
          <w:sz w:val="24"/>
          <w:szCs w:val="24"/>
          <w:shd w:val="clear" w:color="auto" w:fill="FFFFFF"/>
        </w:rPr>
        <mc:AlternateContent>
          <mc:Choice Requires="wps">
            <w:drawing>
              <wp:anchor distT="0" distB="0" distL="114300" distR="114300" simplePos="0" relativeHeight="252922880" behindDoc="0" locked="0" layoutInCell="1" allowOverlap="1" wp14:anchorId="6BB24FCF" wp14:editId="32ACA166">
                <wp:simplePos x="0" y="0"/>
                <wp:positionH relativeFrom="column">
                  <wp:posOffset>533400</wp:posOffset>
                </wp:positionH>
                <wp:positionV relativeFrom="paragraph">
                  <wp:posOffset>5657850</wp:posOffset>
                </wp:positionV>
                <wp:extent cx="1314450" cy="1162050"/>
                <wp:effectExtent l="0" t="0" r="19050" b="19050"/>
                <wp:wrapNone/>
                <wp:docPr id="2137" name="Oval 2137"/>
                <wp:cNvGraphicFramePr/>
                <a:graphic xmlns:a="http://schemas.openxmlformats.org/drawingml/2006/main">
                  <a:graphicData uri="http://schemas.microsoft.com/office/word/2010/wordprocessingShape">
                    <wps:wsp>
                      <wps:cNvSpPr/>
                      <wps:spPr>
                        <a:xfrm>
                          <a:off x="0" y="0"/>
                          <a:ext cx="1314450" cy="1162050"/>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18D23B66" w14:textId="77777777" w:rsidR="004E04C6" w:rsidRPr="004E04C6" w:rsidRDefault="004E04C6" w:rsidP="004E04C6">
                            <w:pPr>
                              <w:jc w:val="center"/>
                              <w:rPr>
                                <w:rFonts w:ascii="Arial" w:hAnsi="Arial" w:cs="Arial"/>
                                <w:sz w:val="20"/>
                                <w:szCs w:val="20"/>
                                <w:lang w:val="en-US"/>
                              </w:rPr>
                            </w:pPr>
                            <w:r w:rsidRPr="004E04C6">
                              <w:rPr>
                                <w:rFonts w:ascii="Arial" w:hAnsi="Arial" w:cs="Arial"/>
                                <w:sz w:val="20"/>
                                <w:szCs w:val="20"/>
                                <w:lang w:val="en-US"/>
                              </w:rPr>
                              <w:t>Marine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B24FCF" id="Oval 2137" o:spid="_x0000_s1211" style="position:absolute;left:0;text-align:left;margin-left:42pt;margin-top:445.5pt;width:103.5pt;height:91.5pt;z-index:25292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" fillcolor="#91bce3 [2168]" strokecolor="#5b9bd5 [3208]" strokeweight=".5pt">
                <v:fill color2="#7aaddd [2616]" rotate="t" colors="0 #b1cbe9;.5 #a3c1e5;1 #92b9e4" focus="100%" type="gradient">
                  <o:fill v:ext="view" type="gradientUnscaled"/>
                </v:fill>
                <v:stroke joinstyle="miter"/>
                <v:textbox>
                  <w:txbxContent>
                    <w:p w14:paraId="18D23B66" w14:textId="77777777" w:rsidR="004E04C6" w:rsidRPr="004E04C6" w:rsidRDefault="004E04C6" w:rsidP="004E04C6">
                      <w:pPr>
                        <w:jc w:val="center"/>
                        <w:rPr>
                          <w:rFonts w:ascii="Arial" w:hAnsi="Arial" w:cs="Arial"/>
                          <w:sz w:val="20"/>
                          <w:szCs w:val="20"/>
                          <w:lang w:val="en-US"/>
                        </w:rPr>
                      </w:pPr>
                      <w:r w:rsidRPr="004E04C6">
                        <w:rPr>
                          <w:rFonts w:ascii="Arial" w:hAnsi="Arial" w:cs="Arial"/>
                          <w:sz w:val="20"/>
                          <w:szCs w:val="20"/>
                          <w:lang w:val="en-US"/>
                        </w:rPr>
                        <w:t>Marine</w:t>
                      </w:r>
                    </w:p>
                  </w:txbxContent>
                </v:textbox>
              </v:oval>
            </w:pict>
          </mc:Fallback>
        </mc:AlternateContent>
      </w:r>
      <w:r w:rsidRPr="004E04C6">
        <w:rPr>
          <w:rFonts w:ascii="Arial" w:hAnsi="Arial" w:cs="Arial"/>
          <w:b/>
          <w:bCs/>
          <w:sz w:val="24"/>
          <w:szCs w:val="24"/>
          <w:shd w:val="clear" w:color="auto" w:fill="FFFFFF"/>
        </w:rPr>
        <mc:AlternateContent>
          <mc:Choice Requires="wps">
            <w:drawing>
              <wp:anchor distT="0" distB="0" distL="114300" distR="114300" simplePos="0" relativeHeight="252923904" behindDoc="0" locked="0" layoutInCell="1" allowOverlap="1" wp14:anchorId="23B8A0CB" wp14:editId="7CFD644F">
                <wp:simplePos x="0" y="0"/>
                <wp:positionH relativeFrom="margin">
                  <wp:posOffset>2200275</wp:posOffset>
                </wp:positionH>
                <wp:positionV relativeFrom="paragraph">
                  <wp:posOffset>6181725</wp:posOffset>
                </wp:positionV>
                <wp:extent cx="1314450" cy="1162050"/>
                <wp:effectExtent l="0" t="0" r="19050" b="19050"/>
                <wp:wrapNone/>
                <wp:docPr id="2138" name="Oval 2138"/>
                <wp:cNvGraphicFramePr/>
                <a:graphic xmlns:a="http://schemas.openxmlformats.org/drawingml/2006/main">
                  <a:graphicData uri="http://schemas.microsoft.com/office/word/2010/wordprocessingShape">
                    <wps:wsp>
                      <wps:cNvSpPr/>
                      <wps:spPr>
                        <a:xfrm>
                          <a:off x="0" y="0"/>
                          <a:ext cx="1314450" cy="1162050"/>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543D842E" w14:textId="77777777" w:rsidR="004E04C6" w:rsidRPr="004E04C6" w:rsidRDefault="004E04C6" w:rsidP="004E04C6">
                            <w:pPr>
                              <w:jc w:val="center"/>
                              <w:rPr>
                                <w:rFonts w:ascii="Arial" w:hAnsi="Arial" w:cs="Arial"/>
                                <w:sz w:val="18"/>
                                <w:szCs w:val="18"/>
                                <w:lang w:val="en-US"/>
                              </w:rPr>
                            </w:pPr>
                            <w:r w:rsidRPr="004E04C6">
                              <w:rPr>
                                <w:rFonts w:ascii="Arial" w:hAnsi="Arial" w:cs="Arial"/>
                                <w:sz w:val="18"/>
                                <w:szCs w:val="18"/>
                                <w:lang w:val="en-US"/>
                              </w:rPr>
                              <w:t>Pressure Vessels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B8A0CB" id="Oval 2138" o:spid="_x0000_s1212" style="position:absolute;left:0;text-align:left;margin-left:173.25pt;margin-top:486.75pt;width:103.5pt;height:91.5pt;z-index:25292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" fillcolor="#91bce3 [2168]" strokecolor="#5b9bd5 [3208]" strokeweight=".5pt">
                <v:fill color2="#7aaddd [2616]" rotate="t" colors="0 #b1cbe9;.5 #a3c1e5;1 #92b9e4" focus="100%" type="gradient">
                  <o:fill v:ext="view" type="gradientUnscaled"/>
                </v:fill>
                <v:stroke joinstyle="miter"/>
                <v:textbox>
                  <w:txbxContent>
                    <w:p w14:paraId="543D842E" w14:textId="77777777" w:rsidR="004E04C6" w:rsidRPr="004E04C6" w:rsidRDefault="004E04C6" w:rsidP="004E04C6">
                      <w:pPr>
                        <w:jc w:val="center"/>
                        <w:rPr>
                          <w:rFonts w:ascii="Arial" w:hAnsi="Arial" w:cs="Arial"/>
                          <w:sz w:val="18"/>
                          <w:szCs w:val="18"/>
                          <w:lang w:val="en-US"/>
                        </w:rPr>
                      </w:pPr>
                      <w:r w:rsidRPr="004E04C6">
                        <w:rPr>
                          <w:rFonts w:ascii="Arial" w:hAnsi="Arial" w:cs="Arial"/>
                          <w:sz w:val="18"/>
                          <w:szCs w:val="18"/>
                          <w:lang w:val="en-US"/>
                        </w:rPr>
                        <w:t>Pressure Vessels</w:t>
                      </w:r>
                    </w:p>
                  </w:txbxContent>
                </v:textbox>
                <w10:wrap anchorx="margin"/>
              </v:oval>
            </w:pict>
          </mc:Fallback>
        </mc:AlternateContent>
      </w:r>
      <w:r w:rsidRPr="004E04C6">
        <w:rPr>
          <w:rFonts w:ascii="Arial" w:hAnsi="Arial" w:cs="Arial"/>
          <w:b/>
          <w:bCs/>
          <w:sz w:val="24"/>
          <w:szCs w:val="24"/>
          <w:shd w:val="clear" w:color="auto" w:fill="FFFFFF"/>
        </w:rPr>
        <mc:AlternateContent>
          <mc:Choice Requires="wps">
            <w:drawing>
              <wp:anchor distT="0" distB="0" distL="114300" distR="114300" simplePos="0" relativeHeight="252924928" behindDoc="0" locked="0" layoutInCell="1" allowOverlap="1" wp14:anchorId="1FFE1F5D" wp14:editId="73060594">
                <wp:simplePos x="0" y="0"/>
                <wp:positionH relativeFrom="column">
                  <wp:posOffset>3638550</wp:posOffset>
                </wp:positionH>
                <wp:positionV relativeFrom="paragraph">
                  <wp:posOffset>5267325</wp:posOffset>
                </wp:positionV>
                <wp:extent cx="1314450" cy="1152525"/>
                <wp:effectExtent l="0" t="0" r="19050" b="28575"/>
                <wp:wrapNone/>
                <wp:docPr id="2139" name="Oval 2139"/>
                <wp:cNvGraphicFramePr/>
                <a:graphic xmlns:a="http://schemas.openxmlformats.org/drawingml/2006/main">
                  <a:graphicData uri="http://schemas.microsoft.com/office/word/2010/wordprocessingShape">
                    <wps:wsp>
                      <wps:cNvSpPr/>
                      <wps:spPr>
                        <a:xfrm>
                          <a:off x="0" y="0"/>
                          <a:ext cx="1314450" cy="1152525"/>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5704C787" w14:textId="77777777" w:rsidR="004E04C6" w:rsidRPr="004E04C6" w:rsidRDefault="004E04C6" w:rsidP="004E04C6">
                            <w:pPr>
                              <w:jc w:val="center"/>
                              <w:rPr>
                                <w:rFonts w:ascii="Arial" w:hAnsi="Arial" w:cs="Arial"/>
                                <w:sz w:val="20"/>
                                <w:szCs w:val="20"/>
                                <w:lang w:val="en-US"/>
                              </w:rPr>
                            </w:pPr>
                            <w:r w:rsidRPr="004E04C6">
                              <w:rPr>
                                <w:rFonts w:ascii="Arial" w:hAnsi="Arial" w:cs="Arial"/>
                                <w:sz w:val="20"/>
                                <w:szCs w:val="20"/>
                                <w:lang w:val="en-US"/>
                              </w:rPr>
                              <w:t>Automotive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FE1F5D" id="Oval 2139" o:spid="_x0000_s1213" style="position:absolute;left:0;text-align:left;margin-left:286.5pt;margin-top:414.75pt;width:103.5pt;height:90.75pt;z-index:25292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" fillcolor="#91bce3 [2168]" strokecolor="#5b9bd5 [3208]" strokeweight=".5pt">
                <v:fill color2="#7aaddd [2616]" rotate="t" colors="0 #b1cbe9;.5 #a3c1e5;1 #92b9e4" focus="100%" type="gradient">
                  <o:fill v:ext="view" type="gradientUnscaled"/>
                </v:fill>
                <v:stroke joinstyle="miter"/>
                <v:textbox>
                  <w:txbxContent>
                    <w:p w14:paraId="5704C787" w14:textId="77777777" w:rsidR="004E04C6" w:rsidRPr="004E04C6" w:rsidRDefault="004E04C6" w:rsidP="004E04C6">
                      <w:pPr>
                        <w:jc w:val="center"/>
                        <w:rPr>
                          <w:rFonts w:ascii="Arial" w:hAnsi="Arial" w:cs="Arial"/>
                          <w:sz w:val="20"/>
                          <w:szCs w:val="20"/>
                          <w:lang w:val="en-US"/>
                        </w:rPr>
                      </w:pPr>
                      <w:r w:rsidRPr="004E04C6">
                        <w:rPr>
                          <w:rFonts w:ascii="Arial" w:hAnsi="Arial" w:cs="Arial"/>
                          <w:sz w:val="20"/>
                          <w:szCs w:val="20"/>
                          <w:lang w:val="en-US"/>
                        </w:rPr>
                        <w:t>Automotive</w:t>
                      </w:r>
                    </w:p>
                  </w:txbxContent>
                </v:textbox>
              </v:oval>
            </w:pict>
          </mc:Fallback>
        </mc:AlternateContent>
      </w:r>
      <w:r w:rsidRPr="004E04C6">
        <w:rPr>
          <w:rFonts w:ascii="Arial" w:hAnsi="Arial" w:cs="Arial"/>
          <w:b/>
          <w:bCs/>
          <w:sz w:val="24"/>
          <w:szCs w:val="24"/>
          <w:shd w:val="clear" w:color="auto" w:fill="FFFFFF"/>
        </w:rPr>
        <mc:AlternateContent>
          <mc:Choice Requires="wps">
            <w:drawing>
              <wp:anchor distT="0" distB="0" distL="114300" distR="114300" simplePos="0" relativeHeight="252925952" behindDoc="0" locked="0" layoutInCell="1" allowOverlap="1" wp14:anchorId="4910F3F4" wp14:editId="2A6BB4C7">
                <wp:simplePos x="0" y="0"/>
                <wp:positionH relativeFrom="column">
                  <wp:posOffset>3429000</wp:posOffset>
                </wp:positionH>
                <wp:positionV relativeFrom="paragraph">
                  <wp:posOffset>3905250</wp:posOffset>
                </wp:positionV>
                <wp:extent cx="1314450" cy="1114425"/>
                <wp:effectExtent l="0" t="0" r="19050" b="28575"/>
                <wp:wrapNone/>
                <wp:docPr id="2140" name="Oval 2140"/>
                <wp:cNvGraphicFramePr/>
                <a:graphic xmlns:a="http://schemas.openxmlformats.org/drawingml/2006/main">
                  <a:graphicData uri="http://schemas.microsoft.com/office/word/2010/wordprocessingShape">
                    <wps:wsp>
                      <wps:cNvSpPr/>
                      <wps:spPr>
                        <a:xfrm>
                          <a:off x="0" y="0"/>
                          <a:ext cx="1314450" cy="1114425"/>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6D6778AE" w14:textId="77777777" w:rsidR="004E04C6" w:rsidRPr="004E04C6" w:rsidRDefault="004E04C6" w:rsidP="004E04C6">
                            <w:pPr>
                              <w:jc w:val="center"/>
                              <w:rPr>
                                <w:rFonts w:ascii="Arial" w:hAnsi="Arial" w:cs="Arial"/>
                                <w:sz w:val="20"/>
                                <w:szCs w:val="20"/>
                                <w:lang w:val="en-US"/>
                              </w:rPr>
                            </w:pPr>
                            <w:r w:rsidRPr="004E04C6">
                              <w:rPr>
                                <w:rFonts w:ascii="Arial" w:hAnsi="Arial" w:cs="Arial"/>
                                <w:sz w:val="20"/>
                                <w:szCs w:val="20"/>
                                <w:lang w:val="en-US"/>
                              </w:rPr>
                              <w:t>Wind Energy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10F3F4" id="Oval 2140" o:spid="_x0000_s1214" style="position:absolute;left:0;text-align:left;margin-left:270pt;margin-top:307.5pt;width:103.5pt;height:87.75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" fillcolor="#91bce3 [2168]" strokecolor="#5b9bd5 [3208]" strokeweight=".5pt">
                <v:fill color2="#7aaddd [2616]" rotate="t" colors="0 #b1cbe9;.5 #a3c1e5;1 #92b9e4" focus="100%" type="gradient">
                  <o:fill v:ext="view" type="gradientUnscaled"/>
                </v:fill>
                <v:stroke joinstyle="miter"/>
                <v:textbox>
                  <w:txbxContent>
                    <w:p w14:paraId="6D6778AE" w14:textId="77777777" w:rsidR="004E04C6" w:rsidRPr="004E04C6" w:rsidRDefault="004E04C6" w:rsidP="004E04C6">
                      <w:pPr>
                        <w:jc w:val="center"/>
                        <w:rPr>
                          <w:rFonts w:ascii="Arial" w:hAnsi="Arial" w:cs="Arial"/>
                          <w:sz w:val="20"/>
                          <w:szCs w:val="20"/>
                          <w:lang w:val="en-US"/>
                        </w:rPr>
                      </w:pPr>
                      <w:r w:rsidRPr="004E04C6">
                        <w:rPr>
                          <w:rFonts w:ascii="Arial" w:hAnsi="Arial" w:cs="Arial"/>
                          <w:sz w:val="20"/>
                          <w:szCs w:val="20"/>
                          <w:lang w:val="en-US"/>
                        </w:rPr>
                        <w:t>Wind Energy</w:t>
                      </w:r>
                    </w:p>
                  </w:txbxContent>
                </v:textbox>
              </v:oval>
            </w:pict>
          </mc:Fallback>
        </mc:AlternateContent>
      </w:r>
      <w:r w:rsidRPr="004E04C6">
        <w:rPr>
          <w:rFonts w:ascii="Arial" w:hAnsi="Arial" w:cs="Arial"/>
          <w:b/>
          <w:bCs/>
          <w:sz w:val="24"/>
          <w:szCs w:val="24"/>
          <w:shd w:val="clear" w:color="auto" w:fill="FFFFFF"/>
        </w:rPr>
        <mc:AlternateContent>
          <mc:Choice Requires="wps">
            <w:drawing>
              <wp:anchor distT="0" distB="0" distL="114300" distR="114300" simplePos="0" relativeHeight="252920832" behindDoc="0" locked="0" layoutInCell="1" allowOverlap="1" wp14:anchorId="6A6E93EC" wp14:editId="4B20A566">
                <wp:simplePos x="0" y="0"/>
                <wp:positionH relativeFrom="column">
                  <wp:posOffset>1143000</wp:posOffset>
                </wp:positionH>
                <wp:positionV relativeFrom="paragraph">
                  <wp:posOffset>4229100</wp:posOffset>
                </wp:positionV>
                <wp:extent cx="2857500" cy="2409825"/>
                <wp:effectExtent l="0" t="0" r="19050" b="28575"/>
                <wp:wrapNone/>
                <wp:docPr id="2142" name="Oval 2142"/>
                <wp:cNvGraphicFramePr/>
                <a:graphic xmlns:a="http://schemas.openxmlformats.org/drawingml/2006/main">
                  <a:graphicData uri="http://schemas.microsoft.com/office/word/2010/wordprocessingShape">
                    <wps:wsp>
                      <wps:cNvSpPr/>
                      <wps:spPr>
                        <a:xfrm>
                          <a:off x="0" y="0"/>
                          <a:ext cx="2857500" cy="24098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719935" w14:textId="77777777" w:rsidR="004E04C6" w:rsidRPr="004E04C6" w:rsidRDefault="004E04C6" w:rsidP="004E04C6">
                            <w:pPr>
                              <w:jc w:val="center"/>
                              <w:rPr>
                                <w:rFonts w:ascii="Arial" w:hAnsi="Arial" w:cs="Arial"/>
                                <w:sz w:val="24"/>
                                <w:szCs w:val="24"/>
                              </w:rPr>
                            </w:pPr>
                            <w:r w:rsidRPr="004E04C6">
                              <w:rPr>
                                <w:rFonts w:ascii="Arial" w:hAnsi="Arial" w:cs="Arial"/>
                                <w:sz w:val="24"/>
                                <w:szCs w:val="24"/>
                              </w:rPr>
                              <w:t>Carbon Fibre-Vinyl Ester Composites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6E93EC" id="Oval 2142" o:spid="_x0000_s1215" style="position:absolute;left:0;text-align:left;margin-left:90pt;margin-top:333pt;width:225pt;height:189.75pt;z-index:25292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" fillcolor="#4472c4 [3204]" strokecolor="#1f3763 [1604]" strokeweight="1pt">
                <v:stroke joinstyle="miter"/>
                <v:textbox>
                  <w:txbxContent>
                    <w:p w14:paraId="16719935" w14:textId="77777777" w:rsidR="004E04C6" w:rsidRPr="004E04C6" w:rsidRDefault="004E04C6" w:rsidP="004E04C6">
                      <w:pPr>
                        <w:jc w:val="center"/>
                        <w:rPr>
                          <w:rFonts w:ascii="Arial" w:hAnsi="Arial" w:cs="Arial"/>
                          <w:sz w:val="24"/>
                          <w:szCs w:val="24"/>
                        </w:rPr>
                      </w:pPr>
                      <w:r w:rsidRPr="004E04C6">
                        <w:rPr>
                          <w:rFonts w:ascii="Arial" w:hAnsi="Arial" w:cs="Arial"/>
                          <w:sz w:val="24"/>
                          <w:szCs w:val="24"/>
                        </w:rPr>
                        <w:t>Carbon Fibre-Vinyl Ester Composites</w:t>
                      </w:r>
                    </w:p>
                  </w:txbxContent>
                </v:textbox>
              </v:oval>
            </w:pict>
          </mc:Fallback>
        </mc:AlternateContent>
      </w:r>
      <w:r w:rsidRPr="004E04C6">
        <w:rPr>
          <w:rFonts w:ascii="Arial" w:hAnsi="Arial" w:cs="Arial"/>
          <w:b/>
          <w:bCs/>
          <w:sz w:val="24"/>
          <w:szCs w:val="24"/>
          <w:shd w:val="clear" w:color="auto" w:fill="FFFFFF"/>
        </w:rPr>
        <w:t>Application in Carbon Fibre &amp; composites (Composites):</w:t>
      </w:r>
      <w:r>
        <w:rPr>
          <w:rFonts w:ascii="Verdana" w:hAnsi="Verdana"/>
          <w:b/>
          <w:bCs/>
          <w:sz w:val="20"/>
          <w:szCs w:val="20"/>
          <w:shd w:val="clear" w:color="auto" w:fill="FFFFFF"/>
        </w:rPr>
        <w:t xml:space="preserve"> </w:t>
      </w:r>
      <w:r>
        <w:rPr>
          <w:rFonts w:ascii="Arial" w:hAnsi="Arial" w:cs="Arial"/>
          <w:sz w:val="24"/>
          <w:szCs w:val="24"/>
          <w:shd w:val="clear" w:color="auto" w:fill="FFFFFF"/>
        </w:rPr>
        <w:t>S</w:t>
      </w:r>
      <w:r w:rsidRPr="004E04C6">
        <w:rPr>
          <w:rFonts w:ascii="Arial" w:hAnsi="Arial" w:cs="Arial"/>
          <w:sz w:val="24"/>
          <w:szCs w:val="24"/>
          <w:shd w:val="clear" w:color="auto" w:fill="FFFFFF"/>
        </w:rPr>
        <w:t>i</w:t>
      </w:r>
      <w:r w:rsidRPr="002E0B72">
        <w:rPr>
          <w:rFonts w:ascii="Arial" w:hAnsi="Arial" w:cs="Arial"/>
          <w:sz w:val="24"/>
          <w:szCs w:val="24"/>
          <w:shd w:val="clear" w:color="auto" w:fill="FFFFFF"/>
        </w:rPr>
        <w:t xml:space="preserve">nce carbon </w:t>
      </w:r>
      <w:r w:rsidR="007C02DB" w:rsidRPr="002E0B72">
        <w:rPr>
          <w:rFonts w:ascii="Arial" w:hAnsi="Arial" w:cs="Arial"/>
          <w:sz w:val="24"/>
          <w:szCs w:val="24"/>
          <w:shd w:val="clear" w:color="auto" w:fill="FFFFFF"/>
        </w:rPr>
        <w:t>fibre</w:t>
      </w:r>
      <w:r w:rsidRPr="002E0B72">
        <w:rPr>
          <w:rFonts w:ascii="Arial" w:hAnsi="Arial" w:cs="Arial"/>
          <w:sz w:val="24"/>
          <w:szCs w:val="24"/>
          <w:shd w:val="clear" w:color="auto" w:fill="FFFFFF"/>
        </w:rPr>
        <w:t xml:space="preserve"> reinforced composites offer great mechanical properties with a low density, they have been of interest to many fields, such as military equipment, transportation, and sport and recreation goods. Carbon </w:t>
      </w:r>
      <w:r w:rsidR="007C02DB" w:rsidRPr="002E0B72">
        <w:rPr>
          <w:rFonts w:ascii="Arial" w:hAnsi="Arial" w:cs="Arial"/>
          <w:sz w:val="24"/>
          <w:szCs w:val="24"/>
          <w:shd w:val="clear" w:color="auto" w:fill="FFFFFF"/>
        </w:rPr>
        <w:t>fibre</w:t>
      </w:r>
      <w:r w:rsidRPr="002E0B72">
        <w:rPr>
          <w:rFonts w:ascii="Arial" w:hAnsi="Arial" w:cs="Arial"/>
          <w:sz w:val="24"/>
          <w:szCs w:val="24"/>
          <w:shd w:val="clear" w:color="auto" w:fill="FFFFFF"/>
        </w:rPr>
        <w:t xml:space="preserve"> composites are especially used in the aerospace and aeronautics industries when the required mechanical properties </w:t>
      </w:r>
      <w:proofErr w:type="gramStart"/>
      <w:r w:rsidRPr="002E0B72">
        <w:rPr>
          <w:rFonts w:ascii="Arial" w:hAnsi="Arial" w:cs="Arial"/>
          <w:sz w:val="24"/>
          <w:szCs w:val="24"/>
          <w:shd w:val="clear" w:color="auto" w:fill="FFFFFF"/>
        </w:rPr>
        <w:t>have to</w:t>
      </w:r>
      <w:proofErr w:type="gramEnd"/>
      <w:r w:rsidRPr="002E0B72">
        <w:rPr>
          <w:rFonts w:ascii="Arial" w:hAnsi="Arial" w:cs="Arial"/>
          <w:sz w:val="24"/>
          <w:szCs w:val="24"/>
          <w:shd w:val="clear" w:color="auto" w:fill="FFFFFF"/>
        </w:rPr>
        <w:t xml:space="preserve"> be outstanding. However, with the price of carbon </w:t>
      </w:r>
      <w:r w:rsidR="007C02DB" w:rsidRPr="002E0B72">
        <w:rPr>
          <w:rFonts w:ascii="Arial" w:hAnsi="Arial" w:cs="Arial"/>
          <w:sz w:val="24"/>
          <w:szCs w:val="24"/>
          <w:shd w:val="clear" w:color="auto" w:fill="FFFFFF"/>
        </w:rPr>
        <w:t>fibres</w:t>
      </w:r>
      <w:r w:rsidRPr="002E0B72">
        <w:rPr>
          <w:rFonts w:ascii="Arial" w:hAnsi="Arial" w:cs="Arial"/>
          <w:sz w:val="24"/>
          <w:szCs w:val="24"/>
          <w:shd w:val="clear" w:color="auto" w:fill="FFFFFF"/>
        </w:rPr>
        <w:t xml:space="preserve"> decreasing their uses increase, spreading into a wider range of applications. Specific demands related to mechanical properties, resistance to chemicals and environment, process and cost of manufacture have </w:t>
      </w:r>
      <w:r w:rsidR="007C02DB" w:rsidRPr="002E0B72">
        <w:rPr>
          <w:rFonts w:ascii="Arial" w:hAnsi="Arial" w:cs="Arial"/>
          <w:sz w:val="24"/>
          <w:szCs w:val="24"/>
          <w:shd w:val="clear" w:color="auto" w:fill="FFFFFF"/>
        </w:rPr>
        <w:t>led</w:t>
      </w:r>
      <w:r w:rsidRPr="002E0B72">
        <w:rPr>
          <w:rFonts w:ascii="Arial" w:hAnsi="Arial" w:cs="Arial"/>
          <w:sz w:val="24"/>
          <w:szCs w:val="24"/>
          <w:shd w:val="clear" w:color="auto" w:fill="FFFFFF"/>
        </w:rPr>
        <w:t xml:space="preserve"> to an investigation of the use of different types of matrices</w:t>
      </w:r>
      <w:r>
        <w:rPr>
          <w:rFonts w:ascii="Arial" w:hAnsi="Arial" w:cs="Arial"/>
          <w:sz w:val="24"/>
          <w:szCs w:val="24"/>
          <w:shd w:val="clear" w:color="auto" w:fill="FFFFFF"/>
        </w:rPr>
        <w:t>.</w:t>
      </w:r>
      <w:r w:rsidRPr="002E0B72">
        <w:rPr>
          <w:rFonts w:ascii="Arial" w:hAnsi="Arial" w:cs="Arial"/>
          <w:sz w:val="24"/>
          <w:szCs w:val="24"/>
          <w:shd w:val="clear" w:color="auto" w:fill="FFFFFF"/>
        </w:rPr>
        <w:t xml:space="preserve"> </w:t>
      </w:r>
      <w:r w:rsidR="007C02DB">
        <w:rPr>
          <w:rFonts w:ascii="Arial" w:hAnsi="Arial" w:cs="Arial"/>
          <w:sz w:val="24"/>
          <w:szCs w:val="24"/>
          <w:shd w:val="clear" w:color="auto" w:fill="FFFFFF"/>
        </w:rPr>
        <w:t>V</w:t>
      </w:r>
      <w:r w:rsidRPr="00771FC6">
        <w:rPr>
          <w:rFonts w:ascii="Arial" w:hAnsi="Arial" w:cs="Arial"/>
          <w:sz w:val="24"/>
          <w:szCs w:val="24"/>
          <w:shd w:val="clear" w:color="auto" w:fill="FFFFFF"/>
        </w:rPr>
        <w:t xml:space="preserve">inyl ester resins are being widely used for many advanced composites due to their many advantages such as excellent adhesion to wide </w:t>
      </w:r>
      <w:proofErr w:type="spellStart"/>
      <w:r w:rsidRPr="00771FC6">
        <w:rPr>
          <w:rFonts w:ascii="Arial" w:hAnsi="Arial" w:cs="Arial"/>
          <w:sz w:val="24"/>
          <w:szCs w:val="24"/>
          <w:shd w:val="clear" w:color="auto" w:fill="FFFFFF"/>
        </w:rPr>
        <w:t>ariety</w:t>
      </w:r>
      <w:proofErr w:type="spellEnd"/>
      <w:r w:rsidRPr="00771FC6">
        <w:rPr>
          <w:rFonts w:ascii="Arial" w:hAnsi="Arial" w:cs="Arial"/>
          <w:sz w:val="24"/>
          <w:szCs w:val="24"/>
          <w:shd w:val="clear" w:color="auto" w:fill="FFFFFF"/>
        </w:rPr>
        <w:t xml:space="preserve"> of </w:t>
      </w:r>
      <w:r w:rsidR="007C02DB" w:rsidRPr="00771FC6">
        <w:rPr>
          <w:rFonts w:ascii="Arial" w:hAnsi="Arial" w:cs="Arial"/>
          <w:sz w:val="24"/>
          <w:szCs w:val="24"/>
          <w:shd w:val="clear" w:color="auto" w:fill="FFFFFF"/>
        </w:rPr>
        <w:t>fibres</w:t>
      </w:r>
      <w:r w:rsidRPr="00771FC6">
        <w:rPr>
          <w:rFonts w:ascii="Arial" w:hAnsi="Arial" w:cs="Arial"/>
          <w:sz w:val="24"/>
          <w:szCs w:val="24"/>
          <w:shd w:val="clear" w:color="auto" w:fill="FFFFFF"/>
        </w:rPr>
        <w:t>, corrosion resistance, good performance at elevated temperatures and superior mechanical and Electrical properties.</w:t>
      </w:r>
    </w:p>
    <w:p w14:paraId="3F838C67" w14:textId="77777777" w:rsidR="004E04C6" w:rsidRDefault="004E04C6" w:rsidP="00695ED4">
      <w:pPr>
        <w:tabs>
          <w:tab w:val="left" w:pos="1365"/>
        </w:tabs>
        <w:spacing w:line="360" w:lineRule="auto"/>
        <w:rPr>
          <w:rFonts w:ascii="Arial" w:hAnsi="Arial" w:cs="Arial"/>
          <w:b/>
          <w:bCs/>
          <w:sz w:val="24"/>
          <w:szCs w:val="24"/>
        </w:rPr>
      </w:pPr>
    </w:p>
    <w:p w14:paraId="41BE2E64" w14:textId="1A6BE161" w:rsidR="00BE67A7" w:rsidRDefault="004E04C6" w:rsidP="004E04C6">
      <w:pPr>
        <w:tabs>
          <w:tab w:val="left" w:pos="1365"/>
        </w:tabs>
        <w:spacing w:line="360" w:lineRule="auto"/>
        <w:jc w:val="center"/>
        <w:rPr>
          <w:rFonts w:ascii="Arial" w:hAnsi="Arial" w:cs="Arial"/>
          <w:b/>
          <w:bCs/>
          <w:sz w:val="24"/>
          <w:szCs w:val="24"/>
        </w:rPr>
      </w:pPr>
      <w:r w:rsidRPr="004E04C6">
        <w:rPr>
          <w:rFonts w:ascii="Arial" w:hAnsi="Arial" w:cs="Arial"/>
          <w:b/>
          <w:bCs/>
          <w:sz w:val="24"/>
          <w:szCs w:val="24"/>
          <w:shd w:val="clear" w:color="auto" w:fill="FFFFFF"/>
        </w:rPr>
        <mc:AlternateContent>
          <mc:Choice Requires="wps">
            <w:drawing>
              <wp:anchor distT="0" distB="0" distL="114300" distR="114300" simplePos="0" relativeHeight="252926976" behindDoc="0" locked="0" layoutInCell="1" allowOverlap="1" wp14:anchorId="010307AB" wp14:editId="089D7ED8">
                <wp:simplePos x="0" y="0"/>
                <wp:positionH relativeFrom="column">
                  <wp:posOffset>1905886</wp:posOffset>
                </wp:positionH>
                <wp:positionV relativeFrom="paragraph">
                  <wp:posOffset>27970</wp:posOffset>
                </wp:positionV>
                <wp:extent cx="1403498" cy="1114425"/>
                <wp:effectExtent l="0" t="0" r="25400" b="28575"/>
                <wp:wrapNone/>
                <wp:docPr id="2141" name="Oval 2141"/>
                <wp:cNvGraphicFramePr/>
                <a:graphic xmlns:a="http://schemas.openxmlformats.org/drawingml/2006/main">
                  <a:graphicData uri="http://schemas.microsoft.com/office/word/2010/wordprocessingShape">
                    <wps:wsp>
                      <wps:cNvSpPr/>
                      <wps:spPr>
                        <a:xfrm>
                          <a:off x="0" y="0"/>
                          <a:ext cx="1403498" cy="1114425"/>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358DA7F8" w14:textId="77777777" w:rsidR="004E04C6" w:rsidRPr="004E04C6" w:rsidRDefault="004E04C6" w:rsidP="004E04C6">
                            <w:pPr>
                              <w:jc w:val="center"/>
                              <w:rPr>
                                <w:rFonts w:ascii="Arial" w:hAnsi="Arial" w:cs="Arial"/>
                                <w:sz w:val="20"/>
                                <w:szCs w:val="20"/>
                              </w:rPr>
                            </w:pPr>
                            <w:r w:rsidRPr="004E04C6">
                              <w:rPr>
                                <w:rFonts w:ascii="Arial" w:hAnsi="Arial" w:cs="Arial"/>
                                <w:sz w:val="20"/>
                                <w:szCs w:val="20"/>
                              </w:rPr>
                              <w:t>Infrastructure &amp; Structural Applications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0307AB" id="Oval 2141" o:spid="_x0000_s1216" style="position:absolute;left:0;text-align:left;margin-left:150.05pt;margin-top:2.2pt;width:110.5pt;height:87.75pt;z-index:25292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" fillcolor="#91bce3 [2168]" strokecolor="#5b9bd5 [3208]" strokeweight=".5pt">
                <v:fill color2="#7aaddd [2616]" rotate="t" colors="0 #b1cbe9;.5 #a3c1e5;1 #92b9e4" focus="100%" type="gradient">
                  <o:fill v:ext="view" type="gradientUnscaled"/>
                </v:fill>
                <v:stroke joinstyle="miter"/>
                <v:textbox>
                  <w:txbxContent>
                    <w:p w14:paraId="358DA7F8" w14:textId="77777777" w:rsidR="004E04C6" w:rsidRPr="004E04C6" w:rsidRDefault="004E04C6" w:rsidP="004E04C6">
                      <w:pPr>
                        <w:jc w:val="center"/>
                        <w:rPr>
                          <w:rFonts w:ascii="Arial" w:hAnsi="Arial" w:cs="Arial"/>
                          <w:sz w:val="20"/>
                          <w:szCs w:val="20"/>
                        </w:rPr>
                      </w:pPr>
                      <w:r w:rsidRPr="004E04C6">
                        <w:rPr>
                          <w:rFonts w:ascii="Arial" w:hAnsi="Arial" w:cs="Arial"/>
                          <w:sz w:val="20"/>
                          <w:szCs w:val="20"/>
                        </w:rPr>
                        <w:t>Infrastructure &amp; Structural Applications</w:t>
                      </w:r>
                    </w:p>
                  </w:txbxContent>
                </v:textbox>
              </v:oval>
            </w:pict>
          </mc:Fallback>
        </mc:AlternateContent>
      </w:r>
    </w:p>
    <w:p w14:paraId="3F0138B6" w14:textId="2CE96A3F" w:rsidR="004E04C6" w:rsidRDefault="004E04C6" w:rsidP="00695ED4">
      <w:pPr>
        <w:tabs>
          <w:tab w:val="left" w:pos="1365"/>
        </w:tabs>
        <w:spacing w:line="360" w:lineRule="auto"/>
        <w:rPr>
          <w:rFonts w:ascii="Arial" w:hAnsi="Arial" w:cs="Arial"/>
          <w:b/>
          <w:bCs/>
          <w:sz w:val="24"/>
          <w:szCs w:val="24"/>
        </w:rPr>
      </w:pPr>
    </w:p>
    <w:p w14:paraId="119DBB58" w14:textId="6B28EB3E" w:rsidR="004E04C6" w:rsidRDefault="004E04C6" w:rsidP="00695ED4">
      <w:pPr>
        <w:tabs>
          <w:tab w:val="left" w:pos="1365"/>
        </w:tabs>
        <w:spacing w:line="360" w:lineRule="auto"/>
        <w:rPr>
          <w:rFonts w:ascii="Arial" w:hAnsi="Arial" w:cs="Arial"/>
          <w:b/>
          <w:bCs/>
          <w:sz w:val="24"/>
          <w:szCs w:val="24"/>
        </w:rPr>
      </w:pPr>
    </w:p>
    <w:p w14:paraId="1BD5A648" w14:textId="6E58DC43" w:rsidR="004E04C6" w:rsidRDefault="004E04C6" w:rsidP="00695ED4">
      <w:pPr>
        <w:tabs>
          <w:tab w:val="left" w:pos="1365"/>
        </w:tabs>
        <w:spacing w:line="360" w:lineRule="auto"/>
        <w:rPr>
          <w:rFonts w:ascii="Arial" w:hAnsi="Arial" w:cs="Arial"/>
          <w:b/>
          <w:bCs/>
          <w:sz w:val="24"/>
          <w:szCs w:val="24"/>
        </w:rPr>
      </w:pPr>
    </w:p>
    <w:p w14:paraId="6206FAD0" w14:textId="40D0DCCC" w:rsidR="004E04C6" w:rsidRDefault="004E04C6" w:rsidP="00695ED4">
      <w:pPr>
        <w:tabs>
          <w:tab w:val="left" w:pos="1365"/>
        </w:tabs>
        <w:spacing w:line="360" w:lineRule="auto"/>
        <w:rPr>
          <w:rFonts w:ascii="Arial" w:hAnsi="Arial" w:cs="Arial"/>
          <w:b/>
          <w:bCs/>
          <w:sz w:val="24"/>
          <w:szCs w:val="24"/>
        </w:rPr>
      </w:pPr>
    </w:p>
    <w:p w14:paraId="27B352C8" w14:textId="257B7FE0" w:rsidR="004E04C6" w:rsidRDefault="004E04C6" w:rsidP="00695ED4">
      <w:pPr>
        <w:tabs>
          <w:tab w:val="left" w:pos="1365"/>
        </w:tabs>
        <w:spacing w:line="360" w:lineRule="auto"/>
        <w:rPr>
          <w:rFonts w:ascii="Arial" w:hAnsi="Arial" w:cs="Arial"/>
          <w:b/>
          <w:bCs/>
          <w:sz w:val="24"/>
          <w:szCs w:val="24"/>
        </w:rPr>
      </w:pPr>
    </w:p>
    <w:p w14:paraId="0DE57737" w14:textId="371B2D5B" w:rsidR="004E04C6" w:rsidRDefault="004E04C6" w:rsidP="00695ED4">
      <w:pPr>
        <w:tabs>
          <w:tab w:val="left" w:pos="1365"/>
        </w:tabs>
        <w:spacing w:line="360" w:lineRule="auto"/>
        <w:rPr>
          <w:rFonts w:ascii="Arial" w:hAnsi="Arial" w:cs="Arial"/>
          <w:b/>
          <w:bCs/>
          <w:sz w:val="24"/>
          <w:szCs w:val="24"/>
        </w:rPr>
      </w:pPr>
    </w:p>
    <w:p w14:paraId="28A7D4A0" w14:textId="4994CC6D" w:rsidR="004E04C6" w:rsidRDefault="004E04C6" w:rsidP="00695ED4">
      <w:pPr>
        <w:tabs>
          <w:tab w:val="left" w:pos="1365"/>
        </w:tabs>
        <w:spacing w:line="360" w:lineRule="auto"/>
        <w:rPr>
          <w:rFonts w:ascii="Arial" w:hAnsi="Arial" w:cs="Arial"/>
          <w:b/>
          <w:bCs/>
          <w:sz w:val="24"/>
          <w:szCs w:val="24"/>
        </w:rPr>
      </w:pPr>
    </w:p>
    <w:p w14:paraId="6C734451" w14:textId="1D10C5A6" w:rsidR="004E04C6" w:rsidRDefault="004E04C6" w:rsidP="00695ED4">
      <w:pPr>
        <w:tabs>
          <w:tab w:val="left" w:pos="1365"/>
        </w:tabs>
        <w:spacing w:line="360" w:lineRule="auto"/>
        <w:rPr>
          <w:rFonts w:ascii="Arial" w:hAnsi="Arial" w:cs="Arial"/>
          <w:b/>
          <w:bCs/>
          <w:sz w:val="24"/>
          <w:szCs w:val="24"/>
        </w:rPr>
      </w:pPr>
    </w:p>
    <w:p w14:paraId="277B2C46" w14:textId="3B5E5165" w:rsidR="004E04C6" w:rsidRDefault="004E04C6" w:rsidP="00695ED4">
      <w:pPr>
        <w:tabs>
          <w:tab w:val="left" w:pos="1365"/>
        </w:tabs>
        <w:spacing w:line="360" w:lineRule="auto"/>
        <w:rPr>
          <w:rFonts w:ascii="Arial" w:hAnsi="Arial" w:cs="Arial"/>
          <w:b/>
          <w:bCs/>
          <w:sz w:val="24"/>
          <w:szCs w:val="24"/>
        </w:rPr>
      </w:pPr>
    </w:p>
    <w:p w14:paraId="2C6572F9" w14:textId="4AF887C8" w:rsidR="004E04C6" w:rsidRDefault="004E04C6" w:rsidP="00695ED4">
      <w:pPr>
        <w:tabs>
          <w:tab w:val="left" w:pos="1365"/>
        </w:tabs>
        <w:spacing w:line="360" w:lineRule="auto"/>
        <w:rPr>
          <w:rFonts w:ascii="Arial" w:hAnsi="Arial" w:cs="Arial"/>
          <w:b/>
          <w:bCs/>
          <w:sz w:val="24"/>
          <w:szCs w:val="24"/>
        </w:rPr>
      </w:pPr>
    </w:p>
    <w:p w14:paraId="3B7DEEE1" w14:textId="694204CE" w:rsidR="004E04C6" w:rsidRDefault="004E04C6" w:rsidP="00695ED4">
      <w:pPr>
        <w:tabs>
          <w:tab w:val="left" w:pos="1365"/>
        </w:tabs>
        <w:spacing w:line="360" w:lineRule="auto"/>
        <w:rPr>
          <w:rFonts w:ascii="Arial" w:hAnsi="Arial" w:cs="Arial"/>
          <w:b/>
          <w:bCs/>
          <w:sz w:val="24"/>
          <w:szCs w:val="24"/>
        </w:rPr>
      </w:pPr>
    </w:p>
    <w:p w14:paraId="24BF2F39" w14:textId="5583761F" w:rsidR="004E04C6" w:rsidRDefault="004E04C6" w:rsidP="00695ED4">
      <w:pPr>
        <w:tabs>
          <w:tab w:val="left" w:pos="1365"/>
        </w:tabs>
        <w:spacing w:line="360" w:lineRule="auto"/>
        <w:rPr>
          <w:rFonts w:ascii="Arial" w:hAnsi="Arial" w:cs="Arial"/>
          <w:b/>
          <w:bCs/>
          <w:sz w:val="24"/>
          <w:szCs w:val="24"/>
        </w:rPr>
      </w:pPr>
    </w:p>
    <w:p w14:paraId="2F5769FD" w14:textId="4789E9DF" w:rsidR="004E04C6" w:rsidRDefault="004E04C6" w:rsidP="00695ED4">
      <w:pPr>
        <w:tabs>
          <w:tab w:val="left" w:pos="1365"/>
        </w:tabs>
        <w:spacing w:line="360" w:lineRule="auto"/>
        <w:rPr>
          <w:rFonts w:ascii="Arial" w:hAnsi="Arial" w:cs="Arial"/>
          <w:b/>
          <w:bCs/>
          <w:sz w:val="24"/>
          <w:szCs w:val="24"/>
        </w:rPr>
      </w:pPr>
    </w:p>
    <w:p w14:paraId="10DDFD7C" w14:textId="77777777" w:rsidR="004E04C6" w:rsidRDefault="004E04C6" w:rsidP="00695ED4">
      <w:pPr>
        <w:tabs>
          <w:tab w:val="left" w:pos="1365"/>
        </w:tabs>
        <w:spacing w:line="360" w:lineRule="auto"/>
        <w:rPr>
          <w:rFonts w:ascii="Arial" w:hAnsi="Arial" w:cs="Arial"/>
          <w:b/>
          <w:bCs/>
          <w:sz w:val="24"/>
          <w:szCs w:val="24"/>
        </w:rPr>
      </w:pPr>
    </w:p>
    <w:p w14:paraId="755DD45A" w14:textId="12181A85" w:rsidR="00695ED4" w:rsidRDefault="00695ED4" w:rsidP="00695ED4">
      <w:pPr>
        <w:tabs>
          <w:tab w:val="left" w:pos="1365"/>
        </w:tabs>
        <w:spacing w:line="360" w:lineRule="auto"/>
        <w:rPr>
          <w:rFonts w:ascii="Arial" w:hAnsi="Arial" w:cs="Arial"/>
          <w:b/>
          <w:bCs/>
          <w:sz w:val="24"/>
          <w:szCs w:val="24"/>
        </w:rPr>
      </w:pPr>
      <w:r w:rsidRPr="000B521B">
        <w:rPr>
          <w:rFonts w:ascii="Arial" w:hAnsi="Arial" w:cs="Arial"/>
          <w:bCs/>
          <w:noProof/>
          <w:color w:val="000000" w:themeColor="text1"/>
        </w:rPr>
        <w:lastRenderedPageBreak/>
        <mc:AlternateContent>
          <mc:Choice Requires="wps">
            <w:drawing>
              <wp:anchor distT="0" distB="0" distL="114300" distR="114300" simplePos="0" relativeHeight="252729344" behindDoc="0" locked="0" layoutInCell="1" allowOverlap="1" wp14:anchorId="6C61A416" wp14:editId="78E0D7F3">
                <wp:simplePos x="0" y="0"/>
                <wp:positionH relativeFrom="margin">
                  <wp:posOffset>4943475</wp:posOffset>
                </wp:positionH>
                <wp:positionV relativeFrom="paragraph">
                  <wp:posOffset>3923665</wp:posOffset>
                </wp:positionV>
                <wp:extent cx="1346835" cy="200025"/>
                <wp:effectExtent l="0" t="0" r="0" b="0"/>
                <wp:wrapNone/>
                <wp:docPr id="235" name="TextBox 4"/>
                <wp:cNvGraphicFramePr/>
                <a:graphic xmlns:a="http://schemas.openxmlformats.org/drawingml/2006/main">
                  <a:graphicData uri="http://schemas.microsoft.com/office/word/2010/wordprocessingShape">
                    <wps:wsp>
                      <wps:cNvSpPr txBox="1"/>
                      <wps:spPr>
                        <a:xfrm>
                          <a:off x="0" y="0"/>
                          <a:ext cx="1346835" cy="200025"/>
                        </a:xfrm>
                        <a:prstGeom prst="rect">
                          <a:avLst/>
                        </a:prstGeom>
                        <a:noFill/>
                      </wps:spPr>
                      <wps:txbx>
                        <w:txbxContent>
                          <w:p w14:paraId="1BF67D57" w14:textId="77777777" w:rsidR="00695ED4" w:rsidRPr="006F6D2F" w:rsidRDefault="00695ED4"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C61A416" id="_x0000_s1217" type="#_x0000_t202" style="position:absolute;margin-left:389.25pt;margin-top:308.95pt;width:106.05pt;height:15.75pt;z-index:25272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" filled="f" stroked="f">
                <v:textbox style="mso-fit-shape-to-text:t">
                  <w:txbxContent>
                    <w:p w14:paraId="1BF67D57" w14:textId="77777777" w:rsidR="00695ED4" w:rsidRPr="006F6D2F" w:rsidRDefault="00695ED4"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Pr>
          <w:rFonts w:ascii="Arial" w:hAnsi="Arial" w:cs="Arial"/>
          <w:b/>
          <w:bCs/>
          <w:sz w:val="24"/>
          <w:szCs w:val="24"/>
        </w:rPr>
        <w:t>4.</w:t>
      </w:r>
      <w:r w:rsidR="00D16404">
        <w:rPr>
          <w:rFonts w:ascii="Arial" w:hAnsi="Arial" w:cs="Arial"/>
          <w:b/>
          <w:bCs/>
          <w:sz w:val="24"/>
          <w:szCs w:val="24"/>
        </w:rPr>
        <w:t>1</w:t>
      </w:r>
      <w:r>
        <w:rPr>
          <w:rFonts w:ascii="Arial" w:hAnsi="Arial" w:cs="Arial"/>
          <w:b/>
          <w:bCs/>
          <w:sz w:val="24"/>
          <w:szCs w:val="24"/>
        </w:rPr>
        <w:t>.</w:t>
      </w:r>
      <w:r w:rsidR="00D16404">
        <w:rPr>
          <w:rFonts w:ascii="Arial" w:hAnsi="Arial" w:cs="Arial"/>
          <w:b/>
          <w:bCs/>
          <w:sz w:val="24"/>
          <w:szCs w:val="24"/>
        </w:rPr>
        <w:t>2.</w:t>
      </w:r>
      <w:r>
        <w:rPr>
          <w:rFonts w:ascii="Arial" w:hAnsi="Arial" w:cs="Arial"/>
          <w:b/>
          <w:bCs/>
          <w:sz w:val="24"/>
          <w:szCs w:val="24"/>
        </w:rPr>
        <w:t xml:space="preserve"> Plant Process Description</w:t>
      </w:r>
    </w:p>
    <w:p w14:paraId="2BA86F11" w14:textId="77777777" w:rsidR="00695ED4" w:rsidRPr="009D4FDA" w:rsidRDefault="00695ED4" w:rsidP="00695ED4">
      <w:pPr>
        <w:spacing w:line="276" w:lineRule="auto"/>
        <w:jc w:val="both"/>
        <w:rPr>
          <w:rFonts w:ascii="Arial" w:hAnsi="Arial" w:cs="Arial"/>
          <w:b/>
          <w:bCs/>
          <w:sz w:val="24"/>
          <w:szCs w:val="24"/>
        </w:rPr>
      </w:pPr>
      <w:r w:rsidRPr="009D4FDA">
        <w:rPr>
          <w:rFonts w:ascii="Arial" w:hAnsi="Arial" w:cs="Arial"/>
          <w:b/>
          <w:bCs/>
          <w:sz w:val="24"/>
          <w:szCs w:val="24"/>
        </w:rPr>
        <w:t>Manufacturing Process</w:t>
      </w:r>
    </w:p>
    <w:p w14:paraId="77B9A814" w14:textId="77777777" w:rsidR="00695ED4" w:rsidRPr="000B521B" w:rsidRDefault="00695ED4" w:rsidP="00695ED4">
      <w:pPr>
        <w:pStyle w:val="Heading1"/>
        <w:shd w:val="clear" w:color="auto" w:fill="FFFFFF"/>
        <w:spacing w:before="75" w:beforeAutospacing="0" w:after="150" w:afterAutospacing="0" w:line="360" w:lineRule="auto"/>
        <w:jc w:val="both"/>
        <w:rPr>
          <w:rFonts w:ascii="Arial" w:eastAsiaTheme="minorHAnsi" w:hAnsi="Arial" w:cs="Arial"/>
          <w:b w:val="0"/>
          <w:bCs w:val="0"/>
          <w:kern w:val="0"/>
          <w:sz w:val="24"/>
          <w:szCs w:val="24"/>
          <w:lang w:eastAsia="en-US"/>
        </w:rPr>
      </w:pPr>
      <w:r w:rsidRPr="000B521B">
        <w:rPr>
          <w:rFonts w:ascii="Arial" w:eastAsiaTheme="minorHAnsi" w:hAnsi="Arial" w:cs="Arial"/>
          <w:b w:val="0"/>
          <w:bCs w:val="0"/>
          <w:kern w:val="0"/>
          <w:sz w:val="24"/>
          <w:szCs w:val="24"/>
          <w:lang w:eastAsia="en-US"/>
        </w:rPr>
        <w:t xml:space="preserve">Vinyl Ester Resin (VER) has been manufactured in a batch reactor, traditionally. Initially, the reactor needs to be charged with a mixture of Epoxy resin, Bisphenol-A and should be heated for 4-5 hours </w:t>
      </w:r>
      <w:r>
        <w:rPr>
          <w:rFonts w:ascii="Arial" w:eastAsiaTheme="minorHAnsi" w:hAnsi="Arial" w:cs="Arial"/>
          <w:b w:val="0"/>
          <w:bCs w:val="0"/>
          <w:kern w:val="0"/>
          <w:sz w:val="24"/>
          <w:szCs w:val="24"/>
          <w:lang w:eastAsia="en-US"/>
        </w:rPr>
        <w:t>at</w:t>
      </w:r>
      <w:r w:rsidRPr="000B521B">
        <w:rPr>
          <w:rFonts w:ascii="Arial" w:eastAsiaTheme="minorHAnsi" w:hAnsi="Arial" w:cs="Arial"/>
          <w:b w:val="0"/>
          <w:bCs w:val="0"/>
          <w:kern w:val="0"/>
          <w:sz w:val="24"/>
          <w:szCs w:val="24"/>
          <w:lang w:eastAsia="en-US"/>
        </w:rPr>
        <w:t xml:space="preserve"> temperature of 160-170°C. Then, decrease the reactor temperature to 100-120°C and add Methacrylic acid to advance the esterification process. Esterification takes place along the epoxy chain between carboxyl and epoxy group and likewise between carboxyl and hydroxyl group. As the temperature declines to 100° C, additives like Maleic Anhydride and Tri-Ethyl Amine needs to be added as a base catalyst and the mixture is heated for another 4-6 hours. </w:t>
      </w:r>
    </w:p>
    <w:p w14:paraId="2871FD5B" w14:textId="77777777" w:rsidR="00695ED4" w:rsidRPr="000B521B" w:rsidRDefault="00695ED4" w:rsidP="00695ED4">
      <w:pPr>
        <w:pStyle w:val="Heading1"/>
        <w:shd w:val="clear" w:color="auto" w:fill="FFFFFF"/>
        <w:spacing w:before="75" w:beforeAutospacing="0" w:after="150" w:afterAutospacing="0" w:line="360" w:lineRule="auto"/>
        <w:jc w:val="both"/>
        <w:rPr>
          <w:rFonts w:ascii="Arial" w:hAnsi="Arial" w:cs="Arial"/>
          <w:b w:val="0"/>
          <w:bCs w:val="0"/>
          <w:sz w:val="24"/>
          <w:szCs w:val="24"/>
        </w:rPr>
      </w:pPr>
      <w:r w:rsidRPr="000B521B">
        <w:rPr>
          <w:rFonts w:ascii="Arial" w:hAnsi="Arial" w:cs="Arial"/>
          <w:b w:val="0"/>
          <w:bCs w:val="0"/>
          <w:sz w:val="24"/>
          <w:szCs w:val="24"/>
        </w:rPr>
        <w:t>After that, Epoxy Resin needs to be withdrawn from the batch reactor and fed to the blender containing Styrene Monomer which is a volatile organic solvent. During polymerization, styrene reacts with vinyl esters to form cross linking at unsaturation points. This cross linking</w:t>
      </w:r>
      <w:r>
        <w:rPr>
          <w:rFonts w:ascii="Arial" w:hAnsi="Arial" w:cs="Arial"/>
          <w:b w:val="0"/>
          <w:bCs w:val="0"/>
          <w:sz w:val="24"/>
          <w:szCs w:val="24"/>
        </w:rPr>
        <w:t xml:space="preserve"> </w:t>
      </w:r>
      <w:proofErr w:type="gramStart"/>
      <w:r>
        <w:rPr>
          <w:rFonts w:ascii="Arial" w:hAnsi="Arial" w:cs="Arial"/>
          <w:b w:val="0"/>
          <w:bCs w:val="0"/>
          <w:sz w:val="24"/>
          <w:szCs w:val="24"/>
        </w:rPr>
        <w:t>make</w:t>
      </w:r>
      <w:proofErr w:type="gramEnd"/>
      <w:r>
        <w:rPr>
          <w:rFonts w:ascii="Arial" w:hAnsi="Arial" w:cs="Arial"/>
          <w:b w:val="0"/>
          <w:bCs w:val="0"/>
          <w:sz w:val="24"/>
          <w:szCs w:val="24"/>
        </w:rPr>
        <w:t xml:space="preserve"> the resin</w:t>
      </w:r>
      <w:r w:rsidRPr="000B521B">
        <w:rPr>
          <w:rFonts w:ascii="Arial" w:hAnsi="Arial" w:cs="Arial"/>
          <w:b w:val="0"/>
          <w:bCs w:val="0"/>
          <w:sz w:val="24"/>
          <w:szCs w:val="24"/>
        </w:rPr>
        <w:t xml:space="preserve"> polymerizable and improve</w:t>
      </w:r>
      <w:r>
        <w:rPr>
          <w:rFonts w:ascii="Arial" w:hAnsi="Arial" w:cs="Arial"/>
          <w:b w:val="0"/>
          <w:bCs w:val="0"/>
          <w:sz w:val="24"/>
          <w:szCs w:val="24"/>
        </w:rPr>
        <w:t>s</w:t>
      </w:r>
      <w:r w:rsidRPr="000B521B">
        <w:rPr>
          <w:rFonts w:ascii="Arial" w:hAnsi="Arial" w:cs="Arial"/>
          <w:b w:val="0"/>
          <w:bCs w:val="0"/>
          <w:sz w:val="24"/>
          <w:szCs w:val="24"/>
        </w:rPr>
        <w:t xml:space="preserve"> resin processability. In addition to this, Styrene Monomer also acts as a diluent to reduce viscosity and improve curing degree leading to excellent mechanical and thermal properties of composite epoxy solution. Further, Blender temperature should be maintained around 70° C. Finally, Water is circulated around blender jacket to gradually cool and reduce the heat to room temperature. Generally, it takes 12-14 hours to process Vinyl Ester Resin. It’s a very critical and temperature sensitive reaction and should be undertaken with utmost caution as a small error can gel the batch immediately. </w:t>
      </w:r>
    </w:p>
    <w:p w14:paraId="381149BA" w14:textId="77777777" w:rsidR="00695ED4" w:rsidRPr="000B521B" w:rsidRDefault="00695ED4" w:rsidP="00695ED4">
      <w:pPr>
        <w:pStyle w:val="Heading1"/>
        <w:shd w:val="clear" w:color="auto" w:fill="FFFFFF"/>
        <w:spacing w:before="75" w:beforeAutospacing="0" w:after="150" w:afterAutospacing="0" w:line="360" w:lineRule="auto"/>
        <w:jc w:val="both"/>
        <w:rPr>
          <w:rFonts w:ascii="Arial" w:hAnsi="Arial" w:cs="Arial"/>
          <w:b w:val="0"/>
          <w:bCs w:val="0"/>
          <w:sz w:val="24"/>
          <w:szCs w:val="24"/>
        </w:rPr>
      </w:pPr>
      <w:r w:rsidRPr="000B521B">
        <w:rPr>
          <w:rFonts w:ascii="Arial" w:hAnsi="Arial" w:cs="Arial"/>
          <w:b w:val="0"/>
          <w:bCs w:val="0"/>
          <w:sz w:val="24"/>
          <w:szCs w:val="24"/>
        </w:rPr>
        <w:t>As all the raw materials used will be consumed in the process itself, hence there will not be any generation of by-product, Effluent, Gaseous waste, solid waste.</w:t>
      </w:r>
    </w:p>
    <w:p w14:paraId="0A462ADB" w14:textId="77777777" w:rsidR="00695ED4" w:rsidRDefault="00695ED4" w:rsidP="00695ED4">
      <w:pPr>
        <w:rPr>
          <w:rFonts w:ascii="Arial" w:eastAsia="Times New Roman" w:hAnsi="Arial" w:cs="Arial"/>
          <w:kern w:val="36"/>
          <w:sz w:val="24"/>
          <w:szCs w:val="24"/>
          <w:lang w:eastAsia="en-IN"/>
        </w:rPr>
      </w:pPr>
      <w:r w:rsidRPr="000B521B">
        <w:rPr>
          <w:rFonts w:ascii="Arial" w:eastAsia="Times New Roman" w:hAnsi="Arial" w:cs="Arial"/>
          <w:kern w:val="36"/>
          <w:sz w:val="24"/>
          <w:szCs w:val="24"/>
          <w:lang w:eastAsia="en-IN"/>
        </w:rPr>
        <w:t>Finally, the finished product is withdrawn from blender and packed in drums.</w:t>
      </w:r>
    </w:p>
    <w:p w14:paraId="03AE1A77" w14:textId="77777777" w:rsidR="00BE67A7" w:rsidRDefault="00BE67A7" w:rsidP="00695ED4">
      <w:pPr>
        <w:spacing w:before="240" w:line="360" w:lineRule="auto"/>
        <w:jc w:val="both"/>
        <w:rPr>
          <w:rFonts w:ascii="Arial" w:hAnsi="Arial" w:cs="Arial"/>
          <w:b/>
          <w:bCs/>
          <w:sz w:val="24"/>
          <w:szCs w:val="24"/>
        </w:rPr>
      </w:pPr>
    </w:p>
    <w:p w14:paraId="5000672D" w14:textId="77777777" w:rsidR="00BE67A7" w:rsidRDefault="00BE67A7" w:rsidP="00695ED4">
      <w:pPr>
        <w:spacing w:before="240" w:line="360" w:lineRule="auto"/>
        <w:jc w:val="both"/>
        <w:rPr>
          <w:rFonts w:ascii="Arial" w:hAnsi="Arial" w:cs="Arial"/>
          <w:b/>
          <w:bCs/>
          <w:sz w:val="24"/>
          <w:szCs w:val="24"/>
        </w:rPr>
      </w:pPr>
    </w:p>
    <w:p w14:paraId="4FB67341" w14:textId="77777777" w:rsidR="00BE67A7" w:rsidRDefault="00BE67A7" w:rsidP="00695ED4">
      <w:pPr>
        <w:spacing w:before="240" w:line="360" w:lineRule="auto"/>
        <w:jc w:val="both"/>
        <w:rPr>
          <w:rFonts w:ascii="Arial" w:hAnsi="Arial" w:cs="Arial"/>
          <w:b/>
          <w:bCs/>
          <w:sz w:val="24"/>
          <w:szCs w:val="24"/>
        </w:rPr>
      </w:pPr>
    </w:p>
    <w:p w14:paraId="64966648" w14:textId="77777777" w:rsidR="00BE67A7" w:rsidRDefault="00BE67A7" w:rsidP="00695ED4">
      <w:pPr>
        <w:spacing w:before="240" w:line="360" w:lineRule="auto"/>
        <w:jc w:val="both"/>
        <w:rPr>
          <w:rFonts w:ascii="Arial" w:hAnsi="Arial" w:cs="Arial"/>
          <w:b/>
          <w:bCs/>
          <w:sz w:val="24"/>
          <w:szCs w:val="24"/>
        </w:rPr>
      </w:pPr>
    </w:p>
    <w:p w14:paraId="16C9027D" w14:textId="77777777" w:rsidR="00BE67A7" w:rsidRDefault="00BE67A7" w:rsidP="00695ED4">
      <w:pPr>
        <w:spacing w:before="240" w:line="360" w:lineRule="auto"/>
        <w:jc w:val="both"/>
        <w:rPr>
          <w:rFonts w:ascii="Arial" w:hAnsi="Arial" w:cs="Arial"/>
          <w:b/>
          <w:bCs/>
          <w:sz w:val="24"/>
          <w:szCs w:val="24"/>
        </w:rPr>
      </w:pPr>
    </w:p>
    <w:p w14:paraId="66ECED23" w14:textId="77777777" w:rsidR="00BE67A7" w:rsidRDefault="00BE67A7" w:rsidP="00695ED4">
      <w:pPr>
        <w:spacing w:before="240" w:line="360" w:lineRule="auto"/>
        <w:jc w:val="both"/>
        <w:rPr>
          <w:rFonts w:ascii="Arial" w:hAnsi="Arial" w:cs="Arial"/>
          <w:b/>
          <w:bCs/>
          <w:sz w:val="24"/>
          <w:szCs w:val="24"/>
        </w:rPr>
      </w:pPr>
    </w:p>
    <w:p w14:paraId="30D90884" w14:textId="77777777" w:rsidR="00BE67A7" w:rsidRDefault="00BE67A7" w:rsidP="00695ED4">
      <w:pPr>
        <w:spacing w:before="240" w:line="360" w:lineRule="auto"/>
        <w:jc w:val="both"/>
        <w:rPr>
          <w:rFonts w:ascii="Arial" w:hAnsi="Arial" w:cs="Arial"/>
          <w:b/>
          <w:bCs/>
          <w:sz w:val="24"/>
          <w:szCs w:val="24"/>
        </w:rPr>
      </w:pPr>
    </w:p>
    <w:p w14:paraId="40E6D592" w14:textId="2A5242CA" w:rsidR="00695ED4" w:rsidRPr="00B27474" w:rsidRDefault="00695ED4" w:rsidP="00695ED4">
      <w:pPr>
        <w:spacing w:before="240" w:line="360" w:lineRule="auto"/>
        <w:jc w:val="both"/>
        <w:rPr>
          <w:rFonts w:ascii="Arial" w:hAnsi="Arial" w:cs="Arial"/>
          <w:sz w:val="24"/>
          <w:szCs w:val="24"/>
        </w:rPr>
      </w:pPr>
      <w:r w:rsidRPr="00B27474">
        <w:rPr>
          <w:rFonts w:ascii="Arial" w:hAnsi="Arial" w:cs="Arial"/>
          <w:noProof/>
        </w:rPr>
        <w:drawing>
          <wp:anchor distT="0" distB="0" distL="114300" distR="114300" simplePos="0" relativeHeight="252737536" behindDoc="0" locked="0" layoutInCell="1" allowOverlap="1" wp14:anchorId="64C97E22" wp14:editId="20F8DE1B">
            <wp:simplePos x="0" y="0"/>
            <wp:positionH relativeFrom="column">
              <wp:posOffset>1140149</wp:posOffset>
            </wp:positionH>
            <wp:positionV relativeFrom="paragraph">
              <wp:posOffset>328487</wp:posOffset>
            </wp:positionV>
            <wp:extent cx="3911558" cy="808074"/>
            <wp:effectExtent l="0" t="0" r="0" b="0"/>
            <wp:wrapNone/>
            <wp:docPr id="106" name="Picture 10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char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911558" cy="808074"/>
                    </a:xfrm>
                    <a:prstGeom prst="rect">
                      <a:avLst/>
                    </a:prstGeom>
                  </pic:spPr>
                </pic:pic>
              </a:graphicData>
            </a:graphic>
            <wp14:sizeRelH relativeFrom="margin">
              <wp14:pctWidth>0</wp14:pctWidth>
            </wp14:sizeRelH>
            <wp14:sizeRelV relativeFrom="margin">
              <wp14:pctHeight>0</wp14:pctHeight>
            </wp14:sizeRelV>
          </wp:anchor>
        </w:drawing>
      </w:r>
      <w:r w:rsidR="00613AE6">
        <w:rPr>
          <w:rFonts w:ascii="Arial" w:hAnsi="Arial" w:cs="Arial"/>
          <w:b/>
          <w:bCs/>
          <w:sz w:val="24"/>
          <w:szCs w:val="24"/>
        </w:rPr>
        <w:t>R</w:t>
      </w:r>
      <w:r w:rsidRPr="00B27474">
        <w:rPr>
          <w:rFonts w:ascii="Arial" w:hAnsi="Arial" w:cs="Arial"/>
          <w:b/>
          <w:bCs/>
          <w:sz w:val="24"/>
          <w:szCs w:val="24"/>
        </w:rPr>
        <w:t xml:space="preserve">eaction Involved </w:t>
      </w:r>
    </w:p>
    <w:p w14:paraId="729C1CD9" w14:textId="77777777" w:rsidR="00695ED4" w:rsidRPr="000B521B" w:rsidRDefault="00695ED4" w:rsidP="00695ED4">
      <w:pPr>
        <w:rPr>
          <w:rFonts w:ascii="Arial" w:hAnsi="Arial" w:cs="Arial"/>
          <w:u w:val="single"/>
        </w:rPr>
      </w:pPr>
    </w:p>
    <w:p w14:paraId="6A0BB6BA" w14:textId="77777777" w:rsidR="00695ED4" w:rsidRPr="000B521B" w:rsidRDefault="00695ED4" w:rsidP="00695ED4">
      <w:pPr>
        <w:rPr>
          <w:rFonts w:ascii="Arial" w:hAnsi="Arial" w:cs="Arial"/>
        </w:rPr>
      </w:pPr>
      <w:r w:rsidRPr="000B521B">
        <w:rPr>
          <w:rFonts w:ascii="Arial" w:hAnsi="Arial" w:cs="Arial"/>
        </w:rPr>
        <w:t xml:space="preserve">                                                                           </w:t>
      </w:r>
    </w:p>
    <w:p w14:paraId="5E6DEE30" w14:textId="77777777" w:rsidR="00695ED4" w:rsidRPr="000B521B" w:rsidRDefault="00695ED4" w:rsidP="00695ED4">
      <w:pPr>
        <w:tabs>
          <w:tab w:val="left" w:pos="1695"/>
        </w:tabs>
        <w:rPr>
          <w:rFonts w:ascii="Arial" w:hAnsi="Arial" w:cs="Arial"/>
        </w:rPr>
      </w:pPr>
      <w:r w:rsidRPr="000B521B">
        <w:rPr>
          <w:rFonts w:ascii="Arial" w:hAnsi="Arial" w:cs="Arial"/>
          <w:noProof/>
        </w:rPr>
        <w:drawing>
          <wp:anchor distT="0" distB="0" distL="114300" distR="114300" simplePos="0" relativeHeight="252738560" behindDoc="0" locked="0" layoutInCell="1" allowOverlap="1" wp14:anchorId="066D800A" wp14:editId="31D5A506">
            <wp:simplePos x="0" y="0"/>
            <wp:positionH relativeFrom="margin">
              <wp:posOffset>2607502</wp:posOffset>
            </wp:positionH>
            <wp:positionV relativeFrom="paragraph">
              <wp:posOffset>149358</wp:posOffset>
            </wp:positionV>
            <wp:extent cx="1267425" cy="627321"/>
            <wp:effectExtent l="0" t="0" r="0" b="1905"/>
            <wp:wrapNone/>
            <wp:docPr id="152" name="Picture 152" descr="Polyg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Polygon&#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1267425" cy="627321"/>
                    </a:xfrm>
                    <a:prstGeom prst="rect">
                      <a:avLst/>
                    </a:prstGeom>
                  </pic:spPr>
                </pic:pic>
              </a:graphicData>
            </a:graphic>
            <wp14:sizeRelH relativeFrom="margin">
              <wp14:pctWidth>0</wp14:pctWidth>
            </wp14:sizeRelH>
            <wp14:sizeRelV relativeFrom="margin">
              <wp14:pctHeight>0</wp14:pctHeight>
            </wp14:sizeRelV>
          </wp:anchor>
        </w:drawing>
      </w:r>
      <w:r w:rsidRPr="000B521B">
        <w:rPr>
          <w:rFonts w:ascii="Arial" w:hAnsi="Arial" w:cs="Arial"/>
        </w:rPr>
        <w:tab/>
      </w:r>
    </w:p>
    <w:p w14:paraId="3A578181" w14:textId="77777777" w:rsidR="00695ED4" w:rsidRPr="000B521B" w:rsidRDefault="00695ED4" w:rsidP="00695ED4">
      <w:pPr>
        <w:rPr>
          <w:rFonts w:ascii="Arial" w:hAnsi="Arial" w:cs="Arial"/>
        </w:rPr>
      </w:pPr>
      <w:r w:rsidRPr="000B521B">
        <w:rPr>
          <w:rFonts w:ascii="Arial" w:hAnsi="Arial" w:cs="Arial"/>
        </w:rPr>
        <w:t xml:space="preserve">                                                                        </w:t>
      </w:r>
    </w:p>
    <w:p w14:paraId="4A0FF214" w14:textId="77777777" w:rsidR="00695ED4" w:rsidRPr="000B521B" w:rsidRDefault="00695ED4" w:rsidP="00695ED4">
      <w:pPr>
        <w:rPr>
          <w:rFonts w:ascii="Arial" w:hAnsi="Arial" w:cs="Arial"/>
        </w:rPr>
      </w:pPr>
      <w:r w:rsidRPr="000B521B">
        <w:rPr>
          <w:rFonts w:ascii="Arial" w:hAnsi="Arial" w:cs="Arial"/>
          <w:noProof/>
        </w:rPr>
        <w:drawing>
          <wp:anchor distT="0" distB="0" distL="114300" distR="114300" simplePos="0" relativeHeight="252739584" behindDoc="0" locked="0" layoutInCell="1" allowOverlap="1" wp14:anchorId="6C28A328" wp14:editId="6E081669">
            <wp:simplePos x="0" y="0"/>
            <wp:positionH relativeFrom="column">
              <wp:posOffset>1533525</wp:posOffset>
            </wp:positionH>
            <wp:positionV relativeFrom="paragraph">
              <wp:posOffset>206198</wp:posOffset>
            </wp:positionV>
            <wp:extent cx="3335867" cy="712382"/>
            <wp:effectExtent l="0" t="0" r="0" b="0"/>
            <wp:wrapNone/>
            <wp:docPr id="153" name="Picture 15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with low confidence"/>
                    <pic:cNvPicPr/>
                  </pic:nvPicPr>
                  <pic:blipFill>
                    <a:blip r:embed="rId85">
                      <a:extLst>
                        <a:ext uri="{28A0092B-C50C-407E-A947-70E740481C1C}">
                          <a14:useLocalDpi xmlns:a14="http://schemas.microsoft.com/office/drawing/2010/main" val="0"/>
                        </a:ext>
                      </a:extLst>
                    </a:blip>
                    <a:stretch>
                      <a:fillRect/>
                    </a:stretch>
                  </pic:blipFill>
                  <pic:spPr>
                    <a:xfrm>
                      <a:off x="0" y="0"/>
                      <a:ext cx="3335867" cy="712382"/>
                    </a:xfrm>
                    <a:prstGeom prst="rect">
                      <a:avLst/>
                    </a:prstGeom>
                  </pic:spPr>
                </pic:pic>
              </a:graphicData>
            </a:graphic>
            <wp14:sizeRelH relativeFrom="margin">
              <wp14:pctWidth>0</wp14:pctWidth>
            </wp14:sizeRelH>
            <wp14:sizeRelV relativeFrom="margin">
              <wp14:pctHeight>0</wp14:pctHeight>
            </wp14:sizeRelV>
          </wp:anchor>
        </w:drawing>
      </w:r>
    </w:p>
    <w:p w14:paraId="60C6B64A" w14:textId="77777777" w:rsidR="00695ED4" w:rsidRPr="000B521B" w:rsidRDefault="00695ED4" w:rsidP="00695ED4">
      <w:pPr>
        <w:rPr>
          <w:rFonts w:ascii="Arial" w:hAnsi="Arial" w:cs="Arial"/>
        </w:rPr>
      </w:pPr>
      <w:r w:rsidRPr="000B521B">
        <w:rPr>
          <w:rFonts w:ascii="Arial" w:hAnsi="Arial" w:cs="Arial"/>
        </w:rPr>
        <w:t xml:space="preserve">                                                                                         </w:t>
      </w:r>
    </w:p>
    <w:p w14:paraId="424C2A98" w14:textId="77777777" w:rsidR="00695ED4" w:rsidRPr="000B521B" w:rsidRDefault="00695ED4" w:rsidP="00695ED4">
      <w:pPr>
        <w:rPr>
          <w:rFonts w:ascii="Arial" w:hAnsi="Arial" w:cs="Arial"/>
        </w:rPr>
      </w:pPr>
    </w:p>
    <w:p w14:paraId="7F0AF0C4" w14:textId="77777777" w:rsidR="00695ED4" w:rsidRPr="000B521B" w:rsidRDefault="00695ED4" w:rsidP="00695ED4">
      <w:pPr>
        <w:tabs>
          <w:tab w:val="left" w:pos="1365"/>
        </w:tabs>
        <w:spacing w:line="360" w:lineRule="auto"/>
        <w:jc w:val="both"/>
        <w:rPr>
          <w:rFonts w:ascii="Arial" w:hAnsi="Arial" w:cs="Arial"/>
          <w:sz w:val="24"/>
          <w:szCs w:val="24"/>
        </w:rPr>
      </w:pPr>
      <w:r w:rsidRPr="000B521B">
        <w:rPr>
          <w:rFonts w:ascii="Arial" w:hAnsi="Arial" w:cs="Arial"/>
          <w:noProof/>
        </w:rPr>
        <w:drawing>
          <wp:anchor distT="0" distB="0" distL="114300" distR="114300" simplePos="0" relativeHeight="252742656" behindDoc="0" locked="0" layoutInCell="1" allowOverlap="1" wp14:anchorId="4750B51A" wp14:editId="7E408321">
            <wp:simplePos x="0" y="0"/>
            <wp:positionH relativeFrom="margin">
              <wp:posOffset>2760980</wp:posOffset>
            </wp:positionH>
            <wp:positionV relativeFrom="paragraph">
              <wp:posOffset>94615</wp:posOffset>
            </wp:positionV>
            <wp:extent cx="935990" cy="669290"/>
            <wp:effectExtent l="0" t="0" r="0" b="0"/>
            <wp:wrapNone/>
            <wp:docPr id="164" name="Picture 16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box and whisker char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935990" cy="669290"/>
                    </a:xfrm>
                    <a:prstGeom prst="rect">
                      <a:avLst/>
                    </a:prstGeom>
                  </pic:spPr>
                </pic:pic>
              </a:graphicData>
            </a:graphic>
            <wp14:sizeRelH relativeFrom="margin">
              <wp14:pctWidth>0</wp14:pctWidth>
            </wp14:sizeRelH>
            <wp14:sizeRelV relativeFrom="margin">
              <wp14:pctHeight>0</wp14:pctHeight>
            </wp14:sizeRelV>
          </wp:anchor>
        </w:drawing>
      </w:r>
    </w:p>
    <w:p w14:paraId="61C39074" w14:textId="77777777" w:rsidR="00695ED4" w:rsidRPr="000B521B" w:rsidRDefault="00695ED4" w:rsidP="00695ED4">
      <w:pPr>
        <w:rPr>
          <w:rFonts w:ascii="Arial" w:hAnsi="Arial" w:cs="Arial"/>
          <w:b/>
          <w:bCs/>
          <w:lang w:val="en-US"/>
        </w:rPr>
      </w:pPr>
    </w:p>
    <w:p w14:paraId="268998B8" w14:textId="77777777" w:rsidR="00695ED4" w:rsidRPr="000B521B" w:rsidRDefault="00695ED4" w:rsidP="00695ED4">
      <w:pPr>
        <w:rPr>
          <w:rFonts w:ascii="Arial" w:hAnsi="Arial" w:cs="Arial"/>
          <w:b/>
          <w:bCs/>
          <w:lang w:val="en-US"/>
        </w:rPr>
      </w:pPr>
      <w:r w:rsidRPr="000B521B">
        <w:rPr>
          <w:rFonts w:ascii="Arial" w:hAnsi="Arial" w:cs="Arial"/>
          <w:noProof/>
        </w:rPr>
        <w:drawing>
          <wp:anchor distT="0" distB="0" distL="114300" distR="114300" simplePos="0" relativeHeight="252741632" behindDoc="0" locked="0" layoutInCell="1" allowOverlap="1" wp14:anchorId="0BF37D48" wp14:editId="1719E30A">
            <wp:simplePos x="0" y="0"/>
            <wp:positionH relativeFrom="margin">
              <wp:align>center</wp:align>
            </wp:positionH>
            <wp:positionV relativeFrom="paragraph">
              <wp:posOffset>91764</wp:posOffset>
            </wp:positionV>
            <wp:extent cx="3724378" cy="712381"/>
            <wp:effectExtent l="0" t="0" r="0" b="0"/>
            <wp:wrapNone/>
            <wp:docPr id="187" name="Picture 187" descr="A picture containing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radar char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724378" cy="712381"/>
                    </a:xfrm>
                    <a:prstGeom prst="rect">
                      <a:avLst/>
                    </a:prstGeom>
                  </pic:spPr>
                </pic:pic>
              </a:graphicData>
            </a:graphic>
            <wp14:sizeRelH relativeFrom="margin">
              <wp14:pctWidth>0</wp14:pctWidth>
            </wp14:sizeRelH>
            <wp14:sizeRelV relativeFrom="margin">
              <wp14:pctHeight>0</wp14:pctHeight>
            </wp14:sizeRelV>
          </wp:anchor>
        </w:drawing>
      </w:r>
    </w:p>
    <w:p w14:paraId="07B497E0" w14:textId="77777777" w:rsidR="00695ED4" w:rsidRPr="000B521B" w:rsidRDefault="00695ED4" w:rsidP="00695ED4">
      <w:pPr>
        <w:rPr>
          <w:rFonts w:ascii="Arial" w:hAnsi="Arial" w:cs="Arial"/>
          <w:b/>
          <w:bCs/>
          <w:lang w:val="en-US"/>
        </w:rPr>
      </w:pPr>
    </w:p>
    <w:p w14:paraId="3633155D" w14:textId="77777777" w:rsidR="00695ED4" w:rsidRPr="000B521B" w:rsidRDefault="00695ED4" w:rsidP="00695ED4">
      <w:pPr>
        <w:rPr>
          <w:rFonts w:ascii="Arial" w:hAnsi="Arial" w:cs="Arial"/>
          <w:b/>
          <w:bCs/>
          <w:lang w:val="en-US"/>
        </w:rPr>
      </w:pPr>
      <w:r w:rsidRPr="000B521B">
        <w:rPr>
          <w:rFonts w:ascii="Arial" w:hAnsi="Arial" w:cs="Arial"/>
          <w:noProof/>
        </w:rPr>
        <w:drawing>
          <wp:anchor distT="0" distB="0" distL="114300" distR="114300" simplePos="0" relativeHeight="252740608" behindDoc="0" locked="0" layoutInCell="1" allowOverlap="1" wp14:anchorId="5727ACBB" wp14:editId="281A6152">
            <wp:simplePos x="0" y="0"/>
            <wp:positionH relativeFrom="column">
              <wp:posOffset>2660680</wp:posOffset>
            </wp:positionH>
            <wp:positionV relativeFrom="paragraph">
              <wp:posOffset>264795</wp:posOffset>
            </wp:positionV>
            <wp:extent cx="914400" cy="597012"/>
            <wp:effectExtent l="0" t="0" r="0" b="0"/>
            <wp:wrapNone/>
            <wp:docPr id="211" name="Picture 21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914400" cy="597012"/>
                    </a:xfrm>
                    <a:prstGeom prst="rect">
                      <a:avLst/>
                    </a:prstGeom>
                  </pic:spPr>
                </pic:pic>
              </a:graphicData>
            </a:graphic>
            <wp14:sizeRelH relativeFrom="margin">
              <wp14:pctWidth>0</wp14:pctWidth>
            </wp14:sizeRelH>
            <wp14:sizeRelV relativeFrom="margin">
              <wp14:pctHeight>0</wp14:pctHeight>
            </wp14:sizeRelV>
          </wp:anchor>
        </w:drawing>
      </w:r>
      <w:r w:rsidRPr="000B521B">
        <w:rPr>
          <w:rFonts w:ascii="Arial" w:hAnsi="Arial" w:cs="Arial"/>
          <w:noProof/>
        </w:rPr>
        <w:drawing>
          <wp:anchor distT="0" distB="0" distL="114300" distR="114300" simplePos="0" relativeHeight="252736512" behindDoc="0" locked="0" layoutInCell="1" allowOverlap="1" wp14:anchorId="17144309" wp14:editId="7F5C653E">
            <wp:simplePos x="0" y="0"/>
            <wp:positionH relativeFrom="column">
              <wp:posOffset>1033780</wp:posOffset>
            </wp:positionH>
            <wp:positionV relativeFrom="paragraph">
              <wp:posOffset>843915</wp:posOffset>
            </wp:positionV>
            <wp:extent cx="4146550" cy="1002665"/>
            <wp:effectExtent l="0" t="0" r="6350" b="6985"/>
            <wp:wrapNone/>
            <wp:docPr id="2060" name="Picture 20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146550" cy="1002665"/>
                    </a:xfrm>
                    <a:prstGeom prst="rect">
                      <a:avLst/>
                    </a:prstGeom>
                  </pic:spPr>
                </pic:pic>
              </a:graphicData>
            </a:graphic>
            <wp14:sizeRelH relativeFrom="margin">
              <wp14:pctWidth>0</wp14:pctWidth>
            </wp14:sizeRelH>
            <wp14:sizeRelV relativeFrom="margin">
              <wp14:pctHeight>0</wp14:pctHeight>
            </wp14:sizeRelV>
          </wp:anchor>
        </w:drawing>
      </w:r>
    </w:p>
    <w:p w14:paraId="60C751F9" w14:textId="73141EF5" w:rsidR="00695ED4" w:rsidRDefault="00695ED4" w:rsidP="00695ED4">
      <w:pPr>
        <w:rPr>
          <w:rFonts w:ascii="Arial" w:hAnsi="Arial" w:cs="Arial"/>
          <w:b/>
          <w:bCs/>
          <w:lang w:val="en-US"/>
        </w:rPr>
      </w:pPr>
    </w:p>
    <w:p w14:paraId="65F48946" w14:textId="38069682" w:rsidR="00B57048" w:rsidRDefault="00B57048" w:rsidP="00695ED4">
      <w:pPr>
        <w:rPr>
          <w:rFonts w:ascii="Arial" w:hAnsi="Arial" w:cs="Arial"/>
          <w:b/>
          <w:bCs/>
          <w:lang w:val="en-US"/>
        </w:rPr>
      </w:pPr>
    </w:p>
    <w:p w14:paraId="6FC8CD72" w14:textId="057E6E8D" w:rsidR="00BE67A7" w:rsidRDefault="00BE67A7" w:rsidP="00695ED4">
      <w:pPr>
        <w:rPr>
          <w:rFonts w:ascii="Arial" w:hAnsi="Arial" w:cs="Arial"/>
          <w:b/>
          <w:bCs/>
          <w:lang w:val="en-US"/>
        </w:rPr>
      </w:pPr>
    </w:p>
    <w:p w14:paraId="5E63CC7F" w14:textId="35A90399" w:rsidR="00BE67A7" w:rsidRDefault="00BE67A7" w:rsidP="00695ED4">
      <w:pPr>
        <w:rPr>
          <w:rFonts w:ascii="Arial" w:hAnsi="Arial" w:cs="Arial"/>
          <w:b/>
          <w:bCs/>
          <w:lang w:val="en-US"/>
        </w:rPr>
      </w:pPr>
    </w:p>
    <w:p w14:paraId="2FFBC7CB" w14:textId="692C8DF6" w:rsidR="00BE67A7" w:rsidRDefault="00BE67A7" w:rsidP="00695ED4">
      <w:pPr>
        <w:rPr>
          <w:rFonts w:ascii="Arial" w:hAnsi="Arial" w:cs="Arial"/>
          <w:b/>
          <w:bCs/>
          <w:lang w:val="en-US"/>
        </w:rPr>
      </w:pPr>
    </w:p>
    <w:p w14:paraId="6D4F00B0" w14:textId="0ADA567A" w:rsidR="00BE67A7" w:rsidRDefault="00BE67A7" w:rsidP="00695ED4">
      <w:pPr>
        <w:rPr>
          <w:rFonts w:ascii="Arial" w:hAnsi="Arial" w:cs="Arial"/>
          <w:b/>
          <w:bCs/>
          <w:lang w:val="en-US"/>
        </w:rPr>
      </w:pPr>
    </w:p>
    <w:p w14:paraId="75344794" w14:textId="71AB00FC" w:rsidR="00BE67A7" w:rsidRDefault="00BE67A7" w:rsidP="00695ED4">
      <w:pPr>
        <w:rPr>
          <w:rFonts w:ascii="Arial" w:hAnsi="Arial" w:cs="Arial"/>
          <w:b/>
          <w:bCs/>
          <w:lang w:val="en-US"/>
        </w:rPr>
      </w:pPr>
    </w:p>
    <w:p w14:paraId="4851A614" w14:textId="7F5D21B5" w:rsidR="00BE67A7" w:rsidRDefault="00BE67A7" w:rsidP="00695ED4">
      <w:pPr>
        <w:rPr>
          <w:rFonts w:ascii="Arial" w:hAnsi="Arial" w:cs="Arial"/>
          <w:b/>
          <w:bCs/>
          <w:lang w:val="en-US"/>
        </w:rPr>
      </w:pPr>
    </w:p>
    <w:p w14:paraId="32E311CB" w14:textId="4C2E6818" w:rsidR="00BE67A7" w:rsidRDefault="00BE67A7" w:rsidP="00695ED4">
      <w:pPr>
        <w:rPr>
          <w:rFonts w:ascii="Arial" w:hAnsi="Arial" w:cs="Arial"/>
          <w:b/>
          <w:bCs/>
          <w:lang w:val="en-US"/>
        </w:rPr>
      </w:pPr>
    </w:p>
    <w:p w14:paraId="2B5C4845" w14:textId="0E4D59F5" w:rsidR="00BE67A7" w:rsidRDefault="00BE67A7" w:rsidP="00695ED4">
      <w:pPr>
        <w:rPr>
          <w:rFonts w:ascii="Arial" w:hAnsi="Arial" w:cs="Arial"/>
          <w:b/>
          <w:bCs/>
          <w:lang w:val="en-US"/>
        </w:rPr>
      </w:pPr>
    </w:p>
    <w:p w14:paraId="4880CC24" w14:textId="10246D81" w:rsidR="00BE67A7" w:rsidRDefault="00BE67A7" w:rsidP="00695ED4">
      <w:pPr>
        <w:rPr>
          <w:rFonts w:ascii="Arial" w:hAnsi="Arial" w:cs="Arial"/>
          <w:b/>
          <w:bCs/>
          <w:lang w:val="en-US"/>
        </w:rPr>
      </w:pPr>
    </w:p>
    <w:p w14:paraId="60899AF8" w14:textId="1A0B0346" w:rsidR="00BE67A7" w:rsidRDefault="00BE67A7" w:rsidP="00695ED4">
      <w:pPr>
        <w:rPr>
          <w:rFonts w:ascii="Arial" w:hAnsi="Arial" w:cs="Arial"/>
          <w:b/>
          <w:bCs/>
          <w:lang w:val="en-US"/>
        </w:rPr>
      </w:pPr>
    </w:p>
    <w:p w14:paraId="33894C7A" w14:textId="3547B911" w:rsidR="00BE67A7" w:rsidRDefault="00BE67A7" w:rsidP="00695ED4">
      <w:pPr>
        <w:rPr>
          <w:rFonts w:ascii="Arial" w:hAnsi="Arial" w:cs="Arial"/>
          <w:b/>
          <w:bCs/>
          <w:lang w:val="en-US"/>
        </w:rPr>
      </w:pPr>
    </w:p>
    <w:p w14:paraId="1B93855D" w14:textId="056FFF81" w:rsidR="00BE67A7" w:rsidRDefault="00BE67A7" w:rsidP="00695ED4">
      <w:pPr>
        <w:rPr>
          <w:rFonts w:ascii="Arial" w:hAnsi="Arial" w:cs="Arial"/>
          <w:b/>
          <w:bCs/>
          <w:lang w:val="en-US"/>
        </w:rPr>
      </w:pPr>
    </w:p>
    <w:p w14:paraId="34A9AC9D" w14:textId="6C4FD814" w:rsidR="00BE67A7" w:rsidRDefault="00BE67A7" w:rsidP="00695ED4">
      <w:pPr>
        <w:rPr>
          <w:rFonts w:ascii="Arial" w:hAnsi="Arial" w:cs="Arial"/>
          <w:b/>
          <w:bCs/>
          <w:lang w:val="en-US"/>
        </w:rPr>
      </w:pPr>
    </w:p>
    <w:p w14:paraId="4E215753" w14:textId="701FDFE5" w:rsidR="00BE67A7" w:rsidRDefault="00BE67A7" w:rsidP="00695ED4">
      <w:pPr>
        <w:rPr>
          <w:rFonts w:ascii="Arial" w:hAnsi="Arial" w:cs="Arial"/>
          <w:b/>
          <w:bCs/>
          <w:lang w:val="en-US"/>
        </w:rPr>
      </w:pPr>
    </w:p>
    <w:p w14:paraId="11DD3EBE" w14:textId="6FBCBDE3" w:rsidR="00BE67A7" w:rsidRDefault="00BE67A7" w:rsidP="00695ED4">
      <w:pPr>
        <w:rPr>
          <w:rFonts w:ascii="Arial" w:hAnsi="Arial" w:cs="Arial"/>
          <w:b/>
          <w:bCs/>
          <w:lang w:val="en-US"/>
        </w:rPr>
      </w:pPr>
    </w:p>
    <w:p w14:paraId="6F311A5A" w14:textId="77777777" w:rsidR="005E36C5" w:rsidRPr="00BE67A7" w:rsidRDefault="005E36C5" w:rsidP="005E36C5">
      <w:pPr>
        <w:spacing w:line="360" w:lineRule="auto"/>
        <w:jc w:val="both"/>
        <w:rPr>
          <w:rFonts w:ascii="Arial" w:hAnsi="Arial" w:cs="Arial"/>
          <w:b/>
          <w:bCs/>
          <w:sz w:val="24"/>
          <w:szCs w:val="24"/>
        </w:rPr>
      </w:pPr>
      <w:r w:rsidRPr="00BE67A7">
        <w:rPr>
          <w:rFonts w:ascii="Arial" w:hAnsi="Arial" w:cs="Arial"/>
          <w:b/>
          <w:bCs/>
          <w:sz w:val="24"/>
          <w:szCs w:val="24"/>
        </w:rPr>
        <w:lastRenderedPageBreak/>
        <w:t>Curing Of Vinyl Ester Resin</w:t>
      </w:r>
    </w:p>
    <w:p w14:paraId="49CCD38C" w14:textId="77777777" w:rsidR="005E36C5" w:rsidRDefault="005E36C5" w:rsidP="005E36C5">
      <w:pPr>
        <w:spacing w:line="360" w:lineRule="auto"/>
        <w:jc w:val="both"/>
        <w:rPr>
          <w:rFonts w:ascii="Arial" w:hAnsi="Arial" w:cs="Arial"/>
          <w:sz w:val="24"/>
          <w:szCs w:val="24"/>
        </w:rPr>
      </w:pPr>
      <w:r>
        <w:rPr>
          <w:rFonts w:ascii="Arial" w:hAnsi="Arial" w:cs="Arial"/>
          <w:sz w:val="24"/>
          <w:szCs w:val="24"/>
        </w:rPr>
        <w:t>Vinyl Ester Resins must undergo curing process where low molecular weight liquid resins convert into high molecular weight liquid resulting into cross linked solid three-dimension viscous fluid suitable for the end use applications. Curing process improves the processability and enhances the mechanical properties of composites. Curing is irreversible and exothermic process. One of the important parameters during curing process is gelation time which is defined as the time required to achieve the non-flowing viscous resin from the initial liquid state. Gelation time varies depending upon the use of promoter and catalyst during the curing process.</w:t>
      </w:r>
    </w:p>
    <w:p w14:paraId="51DC8E94" w14:textId="77777777" w:rsidR="005E36C5" w:rsidRDefault="005E36C5" w:rsidP="005E36C5">
      <w:pPr>
        <w:spacing w:before="240" w:line="360" w:lineRule="auto"/>
        <w:jc w:val="both"/>
        <w:rPr>
          <w:rFonts w:ascii="Arial" w:hAnsi="Arial" w:cs="Arial"/>
          <w:sz w:val="24"/>
          <w:szCs w:val="24"/>
        </w:rPr>
      </w:pPr>
      <w:r>
        <w:rPr>
          <w:rFonts w:ascii="Arial" w:hAnsi="Arial" w:cs="Arial"/>
          <w:sz w:val="24"/>
          <w:szCs w:val="24"/>
        </w:rPr>
        <w:t>Generally curing of Vinyl Ester resin is done with the help of cobalt naphthenate (Co 6%) as an accelerator and Methyl Ethyl Ketone Peroxide (MEKPO 55%) as a catalyst to initiate the free radical polymerization. When the ambient temperature is around 20-degree Celsius, appropriate dose of Dimethylaniline (DMA) is recommended. The purpose of DMA is to fasten the curing reaction at room temperature and form a cured solid.</w:t>
      </w:r>
    </w:p>
    <w:p w14:paraId="1556B31D" w14:textId="3D046035" w:rsidR="005E36C5" w:rsidRDefault="005E36C5" w:rsidP="005E36C5">
      <w:pPr>
        <w:spacing w:before="240" w:line="360" w:lineRule="auto"/>
        <w:jc w:val="both"/>
        <w:rPr>
          <w:rFonts w:ascii="Calibri" w:hAnsi="Calibri" w:cs="Calibri"/>
        </w:rPr>
      </w:pPr>
      <w:r>
        <w:rPr>
          <w:rFonts w:ascii="Calibri" w:hAnsi="Calibri" w:cs="Calibri"/>
          <w:noProof/>
        </w:rPr>
        <w:drawing>
          <wp:anchor distT="0" distB="0" distL="114300" distR="114300" simplePos="0" relativeHeight="252898304" behindDoc="0" locked="0" layoutInCell="1" allowOverlap="1" wp14:anchorId="58016804" wp14:editId="380543BC">
            <wp:simplePos x="0" y="0"/>
            <wp:positionH relativeFrom="margin">
              <wp:posOffset>-76200</wp:posOffset>
            </wp:positionH>
            <wp:positionV relativeFrom="paragraph">
              <wp:posOffset>735965</wp:posOffset>
            </wp:positionV>
            <wp:extent cx="2238375" cy="733425"/>
            <wp:effectExtent l="0" t="0" r="9525" b="9525"/>
            <wp:wrapNone/>
            <wp:docPr id="2123" name="Picture 212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38375" cy="733425"/>
                    </a:xfrm>
                    <a:prstGeom prst="rect">
                      <a:avLst/>
                    </a:prstGeom>
                    <a:noFill/>
                  </pic:spPr>
                </pic:pic>
              </a:graphicData>
            </a:graphic>
            <wp14:sizeRelH relativeFrom="margin">
              <wp14:pctWidth>0</wp14:pctWidth>
            </wp14:sizeRelH>
            <wp14:sizeRelV relativeFrom="margin">
              <wp14:pctHeight>0</wp14:pctHeight>
            </wp14:sizeRelV>
          </wp:anchor>
        </w:drawing>
      </w:r>
      <w:r>
        <w:rPr>
          <w:rFonts w:ascii="Calibri" w:hAnsi="Calibri" w:cs="Calibri"/>
          <w:noProof/>
        </w:rPr>
        <w:drawing>
          <wp:anchor distT="0" distB="0" distL="114300" distR="114300" simplePos="0" relativeHeight="252899328" behindDoc="0" locked="0" layoutInCell="1" allowOverlap="1" wp14:anchorId="49003825" wp14:editId="586F1F06">
            <wp:simplePos x="0" y="0"/>
            <wp:positionH relativeFrom="column">
              <wp:posOffset>2914650</wp:posOffset>
            </wp:positionH>
            <wp:positionV relativeFrom="paragraph">
              <wp:posOffset>346710</wp:posOffset>
            </wp:positionV>
            <wp:extent cx="2886075" cy="1409700"/>
            <wp:effectExtent l="0" t="0" r="9525" b="0"/>
            <wp:wrapNone/>
            <wp:docPr id="2122" name="Picture 212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86075" cy="1409700"/>
                    </a:xfrm>
                    <a:prstGeom prst="rect">
                      <a:avLst/>
                    </a:prstGeom>
                    <a:noFill/>
                  </pic:spPr>
                </pic:pic>
              </a:graphicData>
            </a:graphic>
            <wp14:sizeRelH relativeFrom="margin">
              <wp14:pctWidth>0</wp14:pctWidth>
            </wp14:sizeRelH>
            <wp14:sizeRelV relativeFrom="margin">
              <wp14:pctHeight>0</wp14:pctHeight>
            </wp14:sizeRelV>
          </wp:anchor>
        </w:drawing>
      </w:r>
      <w:r>
        <w:rPr>
          <w:rFonts w:ascii="Calibri" w:hAnsi="Calibri" w:cs="Calibri"/>
          <w:noProof/>
        </w:rPr>
        <w:drawing>
          <wp:anchor distT="0" distB="0" distL="114300" distR="114300" simplePos="0" relativeHeight="252900352" behindDoc="0" locked="0" layoutInCell="1" allowOverlap="1" wp14:anchorId="2876C35A" wp14:editId="4B75523E">
            <wp:simplePos x="0" y="0"/>
            <wp:positionH relativeFrom="column">
              <wp:posOffset>2162175</wp:posOffset>
            </wp:positionH>
            <wp:positionV relativeFrom="paragraph">
              <wp:posOffset>1064895</wp:posOffset>
            </wp:positionV>
            <wp:extent cx="762000" cy="123825"/>
            <wp:effectExtent l="0" t="0" r="0" b="9525"/>
            <wp:wrapNone/>
            <wp:docPr id="2121" name="Picture 2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traight Arrow Connector 19"/>
                    <pic:cNvPicPr>
                      <a:picLocks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62000" cy="123825"/>
                    </a:xfrm>
                    <a:prstGeom prst="rect">
                      <a:avLst/>
                    </a:prstGeom>
                    <a:noFill/>
                  </pic:spPr>
                </pic:pic>
              </a:graphicData>
            </a:graphic>
            <wp14:sizeRelH relativeFrom="page">
              <wp14:pctWidth>0</wp14:pctWidth>
            </wp14:sizeRelH>
            <wp14:sizeRelV relativeFrom="page">
              <wp14:pctHeight>0</wp14:pctHeight>
            </wp14:sizeRelV>
          </wp:anchor>
        </w:drawing>
      </w:r>
    </w:p>
    <w:p w14:paraId="3A220FDD" w14:textId="77777777" w:rsidR="005E36C5" w:rsidRDefault="005E36C5" w:rsidP="005E36C5">
      <w:pPr>
        <w:spacing w:before="240" w:line="360" w:lineRule="auto"/>
        <w:jc w:val="both"/>
      </w:pPr>
    </w:p>
    <w:p w14:paraId="47C77131" w14:textId="77777777" w:rsidR="005E36C5" w:rsidRDefault="005E36C5" w:rsidP="005E36C5">
      <w:pPr>
        <w:spacing w:before="240" w:line="360" w:lineRule="auto"/>
        <w:jc w:val="both"/>
      </w:pPr>
    </w:p>
    <w:p w14:paraId="494E51D2" w14:textId="77777777" w:rsidR="005E36C5" w:rsidRDefault="005E36C5" w:rsidP="005E36C5">
      <w:pPr>
        <w:spacing w:before="240" w:line="360" w:lineRule="auto"/>
        <w:jc w:val="both"/>
      </w:pPr>
    </w:p>
    <w:p w14:paraId="5CA5CA24" w14:textId="77777777" w:rsidR="005E36C5" w:rsidRDefault="005E36C5" w:rsidP="005E36C5">
      <w:pPr>
        <w:spacing w:before="240" w:line="360" w:lineRule="auto"/>
        <w:jc w:val="both"/>
      </w:pPr>
    </w:p>
    <w:p w14:paraId="5F48B3A6" w14:textId="77777777" w:rsidR="005E36C5" w:rsidRDefault="005E36C5" w:rsidP="005E36C5">
      <w:pPr>
        <w:spacing w:before="240" w:line="360" w:lineRule="auto"/>
        <w:jc w:val="both"/>
        <w:rPr>
          <w:b/>
          <w:bCs/>
        </w:rPr>
      </w:pPr>
      <w:r>
        <w:t>                     </w:t>
      </w:r>
      <w:r>
        <w:rPr>
          <w:b/>
          <w:bCs/>
        </w:rPr>
        <w:t>Fig: Schematic representation of Uncured and Cured Vinyl Ester Resin</w:t>
      </w:r>
    </w:p>
    <w:p w14:paraId="03BA7900" w14:textId="77777777" w:rsidR="005E36C5" w:rsidRDefault="005E36C5" w:rsidP="00695ED4">
      <w:pPr>
        <w:rPr>
          <w:rFonts w:ascii="Arial" w:hAnsi="Arial" w:cs="Arial"/>
          <w:b/>
          <w:bCs/>
          <w:lang w:val="en-US"/>
        </w:rPr>
      </w:pPr>
    </w:p>
    <w:p w14:paraId="3957F571" w14:textId="77777777" w:rsidR="00B57048" w:rsidRPr="000B521B" w:rsidRDefault="00B57048" w:rsidP="00695ED4">
      <w:pPr>
        <w:rPr>
          <w:rFonts w:ascii="Arial" w:hAnsi="Arial" w:cs="Arial"/>
          <w:b/>
          <w:bCs/>
          <w:lang w:val="en-US"/>
        </w:rPr>
      </w:pPr>
    </w:p>
    <w:p w14:paraId="1A19A500" w14:textId="77777777" w:rsidR="00695ED4" w:rsidRPr="009D4FDA" w:rsidRDefault="00695ED4" w:rsidP="00695ED4">
      <w:pPr>
        <w:spacing w:before="240" w:line="360" w:lineRule="auto"/>
        <w:jc w:val="both"/>
        <w:rPr>
          <w:rFonts w:ascii="Arial" w:hAnsi="Arial" w:cs="Arial"/>
          <w:b/>
          <w:bCs/>
          <w:sz w:val="24"/>
          <w:szCs w:val="24"/>
        </w:rPr>
      </w:pPr>
      <w:r w:rsidRPr="009D4FDA">
        <w:rPr>
          <w:rFonts w:ascii="Arial" w:hAnsi="Arial" w:cs="Arial"/>
          <w:b/>
          <w:bCs/>
          <w:sz w:val="24"/>
          <w:szCs w:val="24"/>
        </w:rPr>
        <w:t xml:space="preserve">Key Challenges </w:t>
      </w:r>
    </w:p>
    <w:p w14:paraId="64DBAF6A" w14:textId="2A27F6F1" w:rsidR="00695ED4" w:rsidRDefault="00695ED4" w:rsidP="00695ED4">
      <w:pPr>
        <w:spacing w:line="360" w:lineRule="auto"/>
        <w:jc w:val="both"/>
        <w:rPr>
          <w:rFonts w:ascii="Arial" w:hAnsi="Arial" w:cs="Arial"/>
          <w:sz w:val="24"/>
          <w:szCs w:val="24"/>
        </w:rPr>
      </w:pPr>
      <w:r w:rsidRPr="00C64897">
        <w:rPr>
          <w:rFonts w:ascii="Arial" w:hAnsi="Arial" w:cs="Arial"/>
          <w:sz w:val="24"/>
          <w:szCs w:val="24"/>
        </w:rPr>
        <w:t xml:space="preserve">One of disadvantages of vinyl ester resin manufacturing process is use of styrene, which is a toxic volatile organic compound. A special care is taken while using styrene monomer during the vinyl ester resin manufacturing process so that it is not exposed to outside environment. Exposure to styrene can cause skin irritation, rash, dryness. It can also irritate eye, nose, and throat. Additionally, prolong exposure can hamper concentration, memory and may affect brain and liver functions. According to Environmental protection Agency (EPA), It is listed under hazardous air </w:t>
      </w:r>
      <w:r w:rsidRPr="00C64897">
        <w:rPr>
          <w:rFonts w:ascii="Arial" w:hAnsi="Arial" w:cs="Arial"/>
          <w:sz w:val="24"/>
          <w:szCs w:val="24"/>
        </w:rPr>
        <w:lastRenderedPageBreak/>
        <w:t>pollutant and may be a potential carcinogenic substance as it has been found to cause lung cancer in animals. Studies have been conducted to find substitute of styrene such as vinyl derivatives of benzene and methyl acrylates. Further, efforts have been made to find novel monomers by using renewable feedstocks such as lignin, fatty acids, and carbohydrates.</w:t>
      </w:r>
    </w:p>
    <w:p w14:paraId="56B715F2" w14:textId="5FA4C621" w:rsidR="00153617" w:rsidRDefault="00153617" w:rsidP="00695ED4">
      <w:pPr>
        <w:rPr>
          <w:rFonts w:ascii="Arial" w:hAnsi="Arial" w:cs="Arial"/>
          <w:b/>
          <w:bCs/>
          <w:sz w:val="24"/>
          <w:szCs w:val="24"/>
          <w:lang w:val="en-US"/>
        </w:rPr>
      </w:pPr>
    </w:p>
    <w:p w14:paraId="4F42C3DC" w14:textId="4E4B0251" w:rsidR="00D16404" w:rsidRDefault="00D16404" w:rsidP="00695ED4">
      <w:pPr>
        <w:rPr>
          <w:rFonts w:ascii="Arial" w:hAnsi="Arial" w:cs="Arial"/>
          <w:b/>
          <w:bCs/>
          <w:sz w:val="24"/>
          <w:szCs w:val="24"/>
          <w:lang w:val="en-US"/>
        </w:rPr>
      </w:pPr>
    </w:p>
    <w:p w14:paraId="2EA4A9DB" w14:textId="7E14F485" w:rsidR="00D16404" w:rsidRDefault="00D16404" w:rsidP="00695ED4">
      <w:pPr>
        <w:rPr>
          <w:rFonts w:ascii="Arial" w:hAnsi="Arial" w:cs="Arial"/>
          <w:b/>
          <w:bCs/>
          <w:sz w:val="24"/>
          <w:szCs w:val="24"/>
          <w:lang w:val="en-US"/>
        </w:rPr>
      </w:pPr>
    </w:p>
    <w:p w14:paraId="04F59AD7" w14:textId="5D41DBC8" w:rsidR="00D16404" w:rsidRDefault="00D16404" w:rsidP="00695ED4">
      <w:pPr>
        <w:rPr>
          <w:rFonts w:ascii="Arial" w:hAnsi="Arial" w:cs="Arial"/>
          <w:b/>
          <w:bCs/>
          <w:sz w:val="24"/>
          <w:szCs w:val="24"/>
          <w:lang w:val="en-US"/>
        </w:rPr>
      </w:pPr>
    </w:p>
    <w:p w14:paraId="429971E8" w14:textId="13B39A7D" w:rsidR="00D16404" w:rsidRDefault="00D16404" w:rsidP="00695ED4">
      <w:pPr>
        <w:rPr>
          <w:rFonts w:ascii="Arial" w:hAnsi="Arial" w:cs="Arial"/>
          <w:b/>
          <w:bCs/>
          <w:sz w:val="24"/>
          <w:szCs w:val="24"/>
          <w:lang w:val="en-US"/>
        </w:rPr>
      </w:pPr>
    </w:p>
    <w:p w14:paraId="6C3A72A4" w14:textId="194CF77D" w:rsidR="00D16404" w:rsidRDefault="00D16404" w:rsidP="00695ED4">
      <w:pPr>
        <w:rPr>
          <w:rFonts w:ascii="Arial" w:hAnsi="Arial" w:cs="Arial"/>
          <w:b/>
          <w:bCs/>
          <w:sz w:val="24"/>
          <w:szCs w:val="24"/>
          <w:lang w:val="en-US"/>
        </w:rPr>
      </w:pPr>
    </w:p>
    <w:p w14:paraId="38BF3E44" w14:textId="1BC497F6" w:rsidR="00D16404" w:rsidRDefault="00D16404" w:rsidP="00695ED4">
      <w:pPr>
        <w:rPr>
          <w:rFonts w:ascii="Arial" w:hAnsi="Arial" w:cs="Arial"/>
          <w:b/>
          <w:bCs/>
          <w:sz w:val="24"/>
          <w:szCs w:val="24"/>
          <w:lang w:val="en-US"/>
        </w:rPr>
      </w:pPr>
    </w:p>
    <w:p w14:paraId="6006895D" w14:textId="75D09C2F" w:rsidR="00D16404" w:rsidRDefault="00D16404" w:rsidP="00695ED4">
      <w:pPr>
        <w:rPr>
          <w:rFonts w:ascii="Arial" w:hAnsi="Arial" w:cs="Arial"/>
          <w:b/>
          <w:bCs/>
          <w:sz w:val="24"/>
          <w:szCs w:val="24"/>
          <w:lang w:val="en-US"/>
        </w:rPr>
      </w:pPr>
    </w:p>
    <w:p w14:paraId="5F04AA63" w14:textId="510986C8" w:rsidR="00D16404" w:rsidRDefault="00D16404" w:rsidP="00695ED4">
      <w:pPr>
        <w:rPr>
          <w:rFonts w:ascii="Arial" w:hAnsi="Arial" w:cs="Arial"/>
          <w:b/>
          <w:bCs/>
          <w:sz w:val="24"/>
          <w:szCs w:val="24"/>
          <w:lang w:val="en-US"/>
        </w:rPr>
      </w:pPr>
    </w:p>
    <w:p w14:paraId="7584994B" w14:textId="7AF9CF00" w:rsidR="00D16404" w:rsidRDefault="00D16404" w:rsidP="00695ED4">
      <w:pPr>
        <w:rPr>
          <w:rFonts w:ascii="Arial" w:hAnsi="Arial" w:cs="Arial"/>
          <w:b/>
          <w:bCs/>
          <w:sz w:val="24"/>
          <w:szCs w:val="24"/>
          <w:lang w:val="en-US"/>
        </w:rPr>
      </w:pPr>
    </w:p>
    <w:p w14:paraId="5C871D79" w14:textId="46828924" w:rsidR="00D16404" w:rsidRDefault="00D16404" w:rsidP="00695ED4">
      <w:pPr>
        <w:rPr>
          <w:rFonts w:ascii="Arial" w:hAnsi="Arial" w:cs="Arial"/>
          <w:b/>
          <w:bCs/>
          <w:sz w:val="24"/>
          <w:szCs w:val="24"/>
          <w:lang w:val="en-US"/>
        </w:rPr>
      </w:pPr>
    </w:p>
    <w:p w14:paraId="18D41048" w14:textId="1A816AB5" w:rsidR="00D16404" w:rsidRDefault="00D16404" w:rsidP="00695ED4">
      <w:pPr>
        <w:rPr>
          <w:rFonts w:ascii="Arial" w:hAnsi="Arial" w:cs="Arial"/>
          <w:b/>
          <w:bCs/>
          <w:sz w:val="24"/>
          <w:szCs w:val="24"/>
          <w:lang w:val="en-US"/>
        </w:rPr>
      </w:pPr>
    </w:p>
    <w:p w14:paraId="71E75F58" w14:textId="544198A5" w:rsidR="00D16404" w:rsidRDefault="00D16404" w:rsidP="00695ED4">
      <w:pPr>
        <w:rPr>
          <w:rFonts w:ascii="Arial" w:hAnsi="Arial" w:cs="Arial"/>
          <w:b/>
          <w:bCs/>
          <w:sz w:val="24"/>
          <w:szCs w:val="24"/>
          <w:lang w:val="en-US"/>
        </w:rPr>
      </w:pPr>
    </w:p>
    <w:p w14:paraId="7389DE82" w14:textId="0B2A2900" w:rsidR="00D16404" w:rsidRDefault="00D16404" w:rsidP="00695ED4">
      <w:pPr>
        <w:rPr>
          <w:rFonts w:ascii="Arial" w:hAnsi="Arial" w:cs="Arial"/>
          <w:b/>
          <w:bCs/>
          <w:sz w:val="24"/>
          <w:szCs w:val="24"/>
          <w:lang w:val="en-US"/>
        </w:rPr>
      </w:pPr>
    </w:p>
    <w:p w14:paraId="6B739D92" w14:textId="4D70C933" w:rsidR="00D16404" w:rsidRDefault="00D16404" w:rsidP="00695ED4">
      <w:pPr>
        <w:rPr>
          <w:rFonts w:ascii="Arial" w:hAnsi="Arial" w:cs="Arial"/>
          <w:b/>
          <w:bCs/>
          <w:sz w:val="24"/>
          <w:szCs w:val="24"/>
          <w:lang w:val="en-US"/>
        </w:rPr>
      </w:pPr>
    </w:p>
    <w:p w14:paraId="7AE37760" w14:textId="03679384" w:rsidR="00D16404" w:rsidRDefault="00D16404" w:rsidP="00695ED4">
      <w:pPr>
        <w:rPr>
          <w:rFonts w:ascii="Arial" w:hAnsi="Arial" w:cs="Arial"/>
          <w:b/>
          <w:bCs/>
          <w:sz w:val="24"/>
          <w:szCs w:val="24"/>
          <w:lang w:val="en-US"/>
        </w:rPr>
      </w:pPr>
    </w:p>
    <w:p w14:paraId="3792E953" w14:textId="1A0DDBBD" w:rsidR="00D16404" w:rsidRDefault="00D16404" w:rsidP="00695ED4">
      <w:pPr>
        <w:rPr>
          <w:rFonts w:ascii="Arial" w:hAnsi="Arial" w:cs="Arial"/>
          <w:b/>
          <w:bCs/>
          <w:sz w:val="24"/>
          <w:szCs w:val="24"/>
          <w:lang w:val="en-US"/>
        </w:rPr>
      </w:pPr>
    </w:p>
    <w:p w14:paraId="20B3992F" w14:textId="25086A68" w:rsidR="00D16404" w:rsidRDefault="00D16404" w:rsidP="00695ED4">
      <w:pPr>
        <w:rPr>
          <w:rFonts w:ascii="Arial" w:hAnsi="Arial" w:cs="Arial"/>
          <w:b/>
          <w:bCs/>
          <w:sz w:val="24"/>
          <w:szCs w:val="24"/>
          <w:lang w:val="en-US"/>
        </w:rPr>
      </w:pPr>
    </w:p>
    <w:p w14:paraId="4EE6D273" w14:textId="6BEBB415" w:rsidR="00D16404" w:rsidRDefault="00D16404" w:rsidP="00695ED4">
      <w:pPr>
        <w:rPr>
          <w:rFonts w:ascii="Arial" w:hAnsi="Arial" w:cs="Arial"/>
          <w:b/>
          <w:bCs/>
          <w:sz w:val="24"/>
          <w:szCs w:val="24"/>
          <w:lang w:val="en-US"/>
        </w:rPr>
      </w:pPr>
    </w:p>
    <w:p w14:paraId="4C6879DF" w14:textId="5F183DBF" w:rsidR="005E36C5" w:rsidRDefault="005E36C5" w:rsidP="00695ED4">
      <w:pPr>
        <w:rPr>
          <w:rFonts w:ascii="Arial" w:hAnsi="Arial" w:cs="Arial"/>
          <w:b/>
          <w:bCs/>
          <w:sz w:val="24"/>
          <w:szCs w:val="24"/>
          <w:lang w:val="en-US"/>
        </w:rPr>
      </w:pPr>
    </w:p>
    <w:p w14:paraId="4005AB24" w14:textId="34836D5A" w:rsidR="005E36C5" w:rsidRDefault="005E36C5" w:rsidP="00695ED4">
      <w:pPr>
        <w:rPr>
          <w:rFonts w:ascii="Arial" w:hAnsi="Arial" w:cs="Arial"/>
          <w:b/>
          <w:bCs/>
          <w:sz w:val="24"/>
          <w:szCs w:val="24"/>
          <w:lang w:val="en-US"/>
        </w:rPr>
      </w:pPr>
    </w:p>
    <w:p w14:paraId="3106F767" w14:textId="734DFEDC" w:rsidR="005E36C5" w:rsidRDefault="005E36C5" w:rsidP="00695ED4">
      <w:pPr>
        <w:rPr>
          <w:rFonts w:ascii="Arial" w:hAnsi="Arial" w:cs="Arial"/>
          <w:b/>
          <w:bCs/>
          <w:sz w:val="24"/>
          <w:szCs w:val="24"/>
          <w:lang w:val="en-US"/>
        </w:rPr>
      </w:pPr>
    </w:p>
    <w:p w14:paraId="123732F7" w14:textId="6AAAD6B7" w:rsidR="005E36C5" w:rsidRDefault="005E36C5" w:rsidP="00695ED4">
      <w:pPr>
        <w:rPr>
          <w:rFonts w:ascii="Arial" w:hAnsi="Arial" w:cs="Arial"/>
          <w:b/>
          <w:bCs/>
          <w:sz w:val="24"/>
          <w:szCs w:val="24"/>
          <w:lang w:val="en-US"/>
        </w:rPr>
      </w:pPr>
    </w:p>
    <w:p w14:paraId="36FC1208" w14:textId="11286E39" w:rsidR="005E36C5" w:rsidRDefault="005E36C5" w:rsidP="00695ED4">
      <w:pPr>
        <w:rPr>
          <w:rFonts w:ascii="Arial" w:hAnsi="Arial" w:cs="Arial"/>
          <w:b/>
          <w:bCs/>
          <w:sz w:val="24"/>
          <w:szCs w:val="24"/>
          <w:lang w:val="en-US"/>
        </w:rPr>
      </w:pPr>
    </w:p>
    <w:p w14:paraId="57193202" w14:textId="77777777" w:rsidR="00BE67A7" w:rsidRDefault="00BE67A7" w:rsidP="00695ED4">
      <w:pPr>
        <w:rPr>
          <w:rFonts w:ascii="Arial" w:hAnsi="Arial" w:cs="Arial"/>
          <w:b/>
          <w:bCs/>
          <w:sz w:val="24"/>
          <w:szCs w:val="24"/>
          <w:lang w:val="en-US"/>
        </w:rPr>
      </w:pPr>
    </w:p>
    <w:p w14:paraId="21958205" w14:textId="77777777" w:rsidR="00B57048" w:rsidRDefault="00B57048" w:rsidP="00695ED4">
      <w:pPr>
        <w:rPr>
          <w:rFonts w:ascii="Arial" w:hAnsi="Arial" w:cs="Arial"/>
          <w:b/>
          <w:bCs/>
          <w:sz w:val="24"/>
          <w:szCs w:val="24"/>
          <w:lang w:val="en-US"/>
        </w:rPr>
      </w:pPr>
    </w:p>
    <w:p w14:paraId="5AE55B1C" w14:textId="1EF9CDF4" w:rsidR="00695ED4" w:rsidRDefault="00695ED4" w:rsidP="00695ED4">
      <w:pPr>
        <w:rPr>
          <w:rFonts w:ascii="Arial" w:hAnsi="Arial" w:cs="Arial"/>
          <w:b/>
          <w:bCs/>
          <w:sz w:val="24"/>
          <w:szCs w:val="24"/>
          <w:lang w:val="en-US"/>
        </w:rPr>
      </w:pPr>
      <w:r>
        <w:rPr>
          <w:rFonts w:ascii="Arial" w:hAnsi="Arial" w:cs="Arial"/>
          <w:b/>
          <w:bCs/>
          <w:sz w:val="24"/>
          <w:szCs w:val="24"/>
          <w:lang w:val="en-US"/>
        </w:rPr>
        <w:lastRenderedPageBreak/>
        <w:t>4.</w:t>
      </w:r>
      <w:r w:rsidR="00D16404">
        <w:rPr>
          <w:rFonts w:ascii="Arial" w:hAnsi="Arial" w:cs="Arial"/>
          <w:b/>
          <w:bCs/>
          <w:sz w:val="24"/>
          <w:szCs w:val="24"/>
          <w:lang w:val="en-US"/>
        </w:rPr>
        <w:t>1</w:t>
      </w:r>
      <w:r>
        <w:rPr>
          <w:rFonts w:ascii="Arial" w:hAnsi="Arial" w:cs="Arial"/>
          <w:b/>
          <w:bCs/>
          <w:sz w:val="24"/>
          <w:szCs w:val="24"/>
          <w:lang w:val="en-US"/>
        </w:rPr>
        <w:t xml:space="preserve">.3. </w:t>
      </w:r>
      <w:r w:rsidRPr="000B521B">
        <w:rPr>
          <w:rFonts w:ascii="Arial" w:hAnsi="Arial" w:cs="Arial"/>
          <w:b/>
          <w:bCs/>
          <w:sz w:val="24"/>
          <w:szCs w:val="24"/>
          <w:lang w:val="en-US"/>
        </w:rPr>
        <w:t>Process Flow Diagram</w:t>
      </w:r>
    </w:p>
    <w:p w14:paraId="2BE526B4"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sz w:val="24"/>
          <w:szCs w:val="24"/>
        </w:rPr>
        <w:t>Vinyl Ester Resin Manufacturing Process Based on Liquid Epoxy Resin (Bisphenol – A)</w:t>
      </w:r>
    </w:p>
    <w:p w14:paraId="110A7F97" w14:textId="19663E14" w:rsidR="00695ED4" w:rsidRPr="000B521B" w:rsidRDefault="00695ED4" w:rsidP="00695ED4">
      <w:pPr>
        <w:rPr>
          <w:rFonts w:ascii="Arial" w:hAnsi="Arial" w:cs="Arial"/>
          <w:b/>
          <w:bCs/>
          <w:lang w:val="en-US"/>
        </w:rPr>
      </w:pPr>
    </w:p>
    <w:p w14:paraId="5ACD802C" w14:textId="0268458F" w:rsidR="00695ED4" w:rsidRPr="000B521B" w:rsidRDefault="00EB1967" w:rsidP="00695ED4">
      <w:pPr>
        <w:rPr>
          <w:rFonts w:ascii="Arial" w:hAnsi="Arial" w:cs="Arial"/>
          <w:b/>
          <w:bCs/>
          <w:lang w:val="en-US"/>
        </w:rPr>
      </w:pPr>
      <w:r>
        <w:rPr>
          <w:rFonts w:ascii="Arial" w:hAnsi="Arial" w:cs="Arial"/>
          <w:b/>
          <w:bCs/>
          <w:noProof/>
          <w:u w:val="single"/>
        </w:rPr>
        <mc:AlternateContent>
          <mc:Choice Requires="wps">
            <w:drawing>
              <wp:anchor distT="0" distB="0" distL="114300" distR="114300" simplePos="0" relativeHeight="252760064" behindDoc="0" locked="0" layoutInCell="1" allowOverlap="1" wp14:anchorId="2B0982DE" wp14:editId="082A5D77">
                <wp:simplePos x="0" y="0"/>
                <wp:positionH relativeFrom="column">
                  <wp:posOffset>1967230</wp:posOffset>
                </wp:positionH>
                <wp:positionV relativeFrom="paragraph">
                  <wp:posOffset>73025</wp:posOffset>
                </wp:positionV>
                <wp:extent cx="1209675" cy="352425"/>
                <wp:effectExtent l="0" t="0" r="28575" b="28575"/>
                <wp:wrapNone/>
                <wp:docPr id="2063" name="Rectangle: Rounded Corners 2063"/>
                <wp:cNvGraphicFramePr/>
                <a:graphic xmlns:a="http://schemas.openxmlformats.org/drawingml/2006/main">
                  <a:graphicData uri="http://schemas.microsoft.com/office/word/2010/wordprocessingShape">
                    <wps:wsp>
                      <wps:cNvSpPr/>
                      <wps:spPr>
                        <a:xfrm>
                          <a:off x="0" y="0"/>
                          <a:ext cx="1209675" cy="352425"/>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9C12B3" w14:textId="546B9A0A" w:rsidR="00EB1967" w:rsidRPr="00EB1967" w:rsidRDefault="00EB1967" w:rsidP="00EB1967">
                            <w:pPr>
                              <w:jc w:val="center"/>
                              <w:rPr>
                                <w:b/>
                                <w:bCs/>
                                <w:color w:val="000000" w:themeColor="text1"/>
                              </w:rPr>
                            </w:pPr>
                            <w:r w:rsidRPr="00EB1967">
                              <w:rPr>
                                <w:b/>
                                <w:bCs/>
                                <w:color w:val="000000" w:themeColor="text1"/>
                              </w:rPr>
                              <w:t>Condenser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B0982DE" id="Rectangle: Rounded Corners 2063" o:spid="_x0000_s1218" style="position:absolute;margin-left:154.9pt;margin-top:5.75pt;width:95.25pt;height:27.75pt;z-index:25276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" fillcolor="#f7caac [1301]" strokecolor="#1f3763 [1604]" strokeweight="1pt">
                <v:stroke joinstyle="miter"/>
                <v:textbox>
                  <w:txbxContent>
                    <w:p w14:paraId="769C12B3" w14:textId="546B9A0A" w:rsidR="00EB1967" w:rsidRPr="00EB1967" w:rsidRDefault="00EB1967" w:rsidP="00EB1967">
                      <w:pPr>
                        <w:jc w:val="center"/>
                        <w:rPr>
                          <w:b/>
                          <w:bCs/>
                          <w:color w:val="000000" w:themeColor="text1"/>
                        </w:rPr>
                      </w:pPr>
                      <w:r w:rsidRPr="00EB1967">
                        <w:rPr>
                          <w:b/>
                          <w:bCs/>
                          <w:color w:val="000000" w:themeColor="text1"/>
                        </w:rPr>
                        <w:t>Condenser</w:t>
                      </w:r>
                    </w:p>
                  </w:txbxContent>
                </v:textbox>
              </v:roundrect>
            </w:pict>
          </mc:Fallback>
        </mc:AlternateContent>
      </w:r>
    </w:p>
    <w:p w14:paraId="18BAFA4B" w14:textId="4611C5D0" w:rsidR="00695ED4" w:rsidRPr="000B521B" w:rsidRDefault="00EB1967" w:rsidP="00695ED4">
      <w:pPr>
        <w:rPr>
          <w:rFonts w:ascii="Arial" w:hAnsi="Arial" w:cs="Arial"/>
          <w:b/>
          <w:bCs/>
          <w:lang w:val="en-US"/>
        </w:rPr>
      </w:pPr>
      <w:r>
        <w:rPr>
          <w:rFonts w:ascii="Arial" w:hAnsi="Arial" w:cs="Arial"/>
          <w:b/>
          <w:bCs/>
          <w:noProof/>
          <w:lang w:val="en-US"/>
        </w:rPr>
        <mc:AlternateContent>
          <mc:Choice Requires="wps">
            <w:drawing>
              <wp:anchor distT="0" distB="0" distL="114300" distR="114300" simplePos="0" relativeHeight="252763136" behindDoc="0" locked="0" layoutInCell="1" allowOverlap="1" wp14:anchorId="59AC998B" wp14:editId="2674A7F1">
                <wp:simplePos x="0" y="0"/>
                <wp:positionH relativeFrom="column">
                  <wp:posOffset>2924175</wp:posOffset>
                </wp:positionH>
                <wp:positionV relativeFrom="paragraph">
                  <wp:posOffset>140970</wp:posOffset>
                </wp:positionV>
                <wp:extent cx="0" cy="409575"/>
                <wp:effectExtent l="76200" t="38100" r="57150" b="9525"/>
                <wp:wrapNone/>
                <wp:docPr id="2065" name="Straight Arrow Connector 2065"/>
                <wp:cNvGraphicFramePr/>
                <a:graphic xmlns:a="http://schemas.openxmlformats.org/drawingml/2006/main">
                  <a:graphicData uri="http://schemas.microsoft.com/office/word/2010/wordprocessingShape">
                    <wps:wsp>
                      <wps:cNvCnPr/>
                      <wps:spPr>
                        <a:xfrm rot="10800000">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B69528" id="Straight Arrow Connector 2065" o:spid="_x0000_s1026" type="#_x0000_t32" style="position:absolute;margin-left:230.25pt;margin-top:11.1pt;width:0;height:32.25pt;rotation:180;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" strokecolor="#4472c4 [3204]" strokeweight=".5pt">
                <v:stroke endarrow="block" joinstyle="miter"/>
              </v:shape>
            </w:pict>
          </mc:Fallback>
        </mc:AlternateContent>
      </w:r>
      <w:r>
        <w:rPr>
          <w:rFonts w:ascii="Arial" w:hAnsi="Arial" w:cs="Arial"/>
          <w:b/>
          <w:bCs/>
          <w:noProof/>
          <w:lang w:val="en-US"/>
        </w:rPr>
        <mc:AlternateContent>
          <mc:Choice Requires="wps">
            <w:drawing>
              <wp:anchor distT="0" distB="0" distL="114300" distR="114300" simplePos="0" relativeHeight="252761088" behindDoc="0" locked="0" layoutInCell="1" allowOverlap="1" wp14:anchorId="48F93C75" wp14:editId="0DE816CE">
                <wp:simplePos x="0" y="0"/>
                <wp:positionH relativeFrom="column">
                  <wp:posOffset>2286000</wp:posOffset>
                </wp:positionH>
                <wp:positionV relativeFrom="paragraph">
                  <wp:posOffset>150495</wp:posOffset>
                </wp:positionV>
                <wp:extent cx="0" cy="409575"/>
                <wp:effectExtent l="76200" t="0" r="57150" b="47625"/>
                <wp:wrapNone/>
                <wp:docPr id="2064" name="Straight Arrow Connector 2064"/>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8A9D3A" id="Straight Arrow Connector 2064" o:spid="_x0000_s1026" type="#_x0000_t32" style="position:absolute;margin-left:180pt;margin-top:11.85pt;width:0;height:32.25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" strokecolor="#4472c4 [3204]" strokeweight=".5pt">
                <v:stroke endarrow="block" joinstyle="miter"/>
              </v:shape>
            </w:pict>
          </mc:Fallback>
        </mc:AlternateContent>
      </w:r>
    </w:p>
    <w:p w14:paraId="5820CEB6" w14:textId="64C3C963" w:rsidR="00695ED4" w:rsidRPr="000B521B" w:rsidRDefault="00695ED4" w:rsidP="00695ED4">
      <w:pPr>
        <w:rPr>
          <w:rFonts w:ascii="Arial" w:hAnsi="Arial" w:cs="Arial"/>
          <w:b/>
          <w:bCs/>
          <w:u w:val="single"/>
        </w:rPr>
      </w:pPr>
    </w:p>
    <w:p w14:paraId="7DA6F02F" w14:textId="2C98C0A8" w:rsidR="00695ED4" w:rsidRPr="000B521B" w:rsidRDefault="00EB1967" w:rsidP="00695ED4">
      <w:pPr>
        <w:rPr>
          <w:rFonts w:ascii="Arial" w:hAnsi="Arial" w:cs="Arial"/>
          <w:b/>
          <w:bCs/>
          <w:u w:val="single"/>
        </w:rPr>
      </w:pPr>
      <w:r>
        <w:rPr>
          <w:rFonts w:ascii="Arial" w:hAnsi="Arial" w:cs="Arial"/>
          <w:b/>
          <w:bCs/>
          <w:noProof/>
          <w:u w:val="single"/>
        </w:rPr>
        <mc:AlternateContent>
          <mc:Choice Requires="wps">
            <w:drawing>
              <wp:anchor distT="0" distB="0" distL="114300" distR="114300" simplePos="0" relativeHeight="252767232" behindDoc="0" locked="0" layoutInCell="1" allowOverlap="1" wp14:anchorId="6DE29564" wp14:editId="21DF62E8">
                <wp:simplePos x="0" y="0"/>
                <wp:positionH relativeFrom="column">
                  <wp:posOffset>4181475</wp:posOffset>
                </wp:positionH>
                <wp:positionV relativeFrom="paragraph">
                  <wp:posOffset>133985</wp:posOffset>
                </wp:positionV>
                <wp:extent cx="1400175" cy="809625"/>
                <wp:effectExtent l="0" t="0" r="28575" b="28575"/>
                <wp:wrapNone/>
                <wp:docPr id="2067" name="Rectangle: Rounded Corners 2067"/>
                <wp:cNvGraphicFramePr/>
                <a:graphic xmlns:a="http://schemas.openxmlformats.org/drawingml/2006/main">
                  <a:graphicData uri="http://schemas.microsoft.com/office/word/2010/wordprocessingShape">
                    <wps:wsp>
                      <wps:cNvSpPr/>
                      <wps:spPr>
                        <a:xfrm>
                          <a:off x="0" y="0"/>
                          <a:ext cx="1400175" cy="8096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FC4D85" w14:textId="657455AB" w:rsidR="00EB1967" w:rsidRPr="00B62D18" w:rsidRDefault="00EB1967" w:rsidP="00B62D18">
                            <w:pPr>
                              <w:jc w:val="center"/>
                              <w:rPr>
                                <w:b/>
                                <w:bCs/>
                                <w:color w:val="000000" w:themeColor="text1"/>
                              </w:rPr>
                            </w:pPr>
                            <w:r w:rsidRPr="00B62D18">
                              <w:rPr>
                                <w:b/>
                                <w:bCs/>
                                <w:color w:val="000000" w:themeColor="text1"/>
                              </w:rPr>
                              <w:t>Unsaturated monocarboxylic acid</w:t>
                            </w:r>
                            <w:r w:rsidR="00B62D18">
                              <w:rPr>
                                <w:b/>
                                <w:bCs/>
                                <w:color w:val="000000" w:themeColor="text1"/>
                                <w:vertAlign w:val="superscript"/>
                              </w:rPr>
                              <w:t>1</w:t>
                            </w:r>
                            <w:r w:rsidRPr="00B62D18">
                              <w:rPr>
                                <w:b/>
                                <w:bCs/>
                                <w:color w:val="000000" w:themeColor="text1"/>
                              </w:rPr>
                              <w:t>, Additives</w:t>
                            </w:r>
                          </w:p>
                          <w:p w14:paraId="5853E5F2" w14:textId="46EB5ACE" w:rsidR="00EB1967" w:rsidRPr="00B62D18" w:rsidRDefault="00EB1967" w:rsidP="00B62D18">
                            <w:pPr>
                              <w:jc w:val="cente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E29564" id="Rectangle: Rounded Corners 2067" o:spid="_x0000_s1219" style="position:absolute;margin-left:329.25pt;margin-top:10.55pt;width:110.25pt;height:63.7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" fillcolor="#b4c6e7 [1300]" strokecolor="#1f3763 [1604]" strokeweight="1pt">
                <v:stroke joinstyle="miter"/>
                <v:textbox>
                  <w:txbxContent>
                    <w:p w14:paraId="28FC4D85" w14:textId="657455AB" w:rsidR="00EB1967" w:rsidRPr="00B62D18" w:rsidRDefault="00EB1967" w:rsidP="00B62D18">
                      <w:pPr>
                        <w:jc w:val="center"/>
                        <w:rPr>
                          <w:b/>
                          <w:bCs/>
                          <w:color w:val="000000" w:themeColor="text1"/>
                        </w:rPr>
                      </w:pPr>
                      <w:r w:rsidRPr="00B62D18">
                        <w:rPr>
                          <w:b/>
                          <w:bCs/>
                          <w:color w:val="000000" w:themeColor="text1"/>
                        </w:rPr>
                        <w:t>Unsaturated monocarboxylic acid</w:t>
                      </w:r>
                      <w:r w:rsidR="00B62D18">
                        <w:rPr>
                          <w:b/>
                          <w:bCs/>
                          <w:color w:val="000000" w:themeColor="text1"/>
                          <w:vertAlign w:val="superscript"/>
                        </w:rPr>
                        <w:t>1</w:t>
                      </w:r>
                      <w:r w:rsidRPr="00B62D18">
                        <w:rPr>
                          <w:b/>
                          <w:bCs/>
                          <w:color w:val="000000" w:themeColor="text1"/>
                        </w:rPr>
                        <w:t>, Additives</w:t>
                      </w:r>
                    </w:p>
                    <w:p w14:paraId="5853E5F2" w14:textId="46EB5ACE" w:rsidR="00EB1967" w:rsidRPr="00B62D18" w:rsidRDefault="00EB1967" w:rsidP="00B62D18">
                      <w:pPr>
                        <w:jc w:val="center"/>
                        <w:rPr>
                          <w:b/>
                          <w:bCs/>
                          <w:color w:val="000000" w:themeColor="text1"/>
                        </w:rPr>
                      </w:pPr>
                    </w:p>
                  </w:txbxContent>
                </v:textbox>
              </v:roundrect>
            </w:pict>
          </mc:Fallback>
        </mc:AlternateContent>
      </w:r>
      <w:r>
        <w:rPr>
          <w:rFonts w:ascii="Arial" w:hAnsi="Arial" w:cs="Arial"/>
          <w:b/>
          <w:bCs/>
          <w:noProof/>
          <w:u w:val="single"/>
        </w:rPr>
        <mc:AlternateContent>
          <mc:Choice Requires="wps">
            <w:drawing>
              <wp:anchor distT="0" distB="0" distL="114300" distR="114300" simplePos="0" relativeHeight="252765184" behindDoc="0" locked="0" layoutInCell="1" allowOverlap="1" wp14:anchorId="0FD24D6C" wp14:editId="2CF85372">
                <wp:simplePos x="0" y="0"/>
                <wp:positionH relativeFrom="column">
                  <wp:posOffset>1938655</wp:posOffset>
                </wp:positionH>
                <wp:positionV relativeFrom="paragraph">
                  <wp:posOffset>19685</wp:posOffset>
                </wp:positionV>
                <wp:extent cx="1280795" cy="1104900"/>
                <wp:effectExtent l="0" t="0" r="14605" b="19050"/>
                <wp:wrapNone/>
                <wp:docPr id="2066" name="Rectangle: Rounded Corners 2066"/>
                <wp:cNvGraphicFramePr/>
                <a:graphic xmlns:a="http://schemas.openxmlformats.org/drawingml/2006/main">
                  <a:graphicData uri="http://schemas.microsoft.com/office/word/2010/wordprocessingShape">
                    <wps:wsp>
                      <wps:cNvSpPr/>
                      <wps:spPr>
                        <a:xfrm>
                          <a:off x="0" y="0"/>
                          <a:ext cx="1280795" cy="1104900"/>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76B70A" w14:textId="77777777" w:rsidR="00EB1967" w:rsidRDefault="00EB1967" w:rsidP="00EB1967">
                            <w:pPr>
                              <w:jc w:val="center"/>
                              <w:rPr>
                                <w:b/>
                                <w:bCs/>
                                <w:color w:val="000000" w:themeColor="text1"/>
                              </w:rPr>
                            </w:pPr>
                            <w:r w:rsidRPr="00EB1967">
                              <w:rPr>
                                <w:b/>
                                <w:bCs/>
                                <w:color w:val="000000" w:themeColor="text1"/>
                              </w:rPr>
                              <w:t>Reactor</w:t>
                            </w:r>
                          </w:p>
                          <w:p w14:paraId="79987B12" w14:textId="488376F0" w:rsidR="00EB1967" w:rsidRPr="00EB1967" w:rsidRDefault="00EB1967" w:rsidP="00EB1967">
                            <w:pPr>
                              <w:jc w:val="center"/>
                              <w:rPr>
                                <w:b/>
                                <w:bCs/>
                                <w:color w:val="000000" w:themeColor="text1"/>
                              </w:rPr>
                            </w:pPr>
                            <w:r w:rsidRPr="00EB1967">
                              <w:rPr>
                                <w:b/>
                                <w:bCs/>
                                <w:color w:val="000000" w:themeColor="text1"/>
                              </w:rPr>
                              <w:t>Temp :160-170°C</w:t>
                            </w:r>
                          </w:p>
                          <w:p w14:paraId="01DF67C8" w14:textId="69B66350" w:rsidR="00EB1967" w:rsidRPr="00EB1967" w:rsidRDefault="00EB1967" w:rsidP="00EB1967">
                            <w:pPr>
                              <w:jc w:val="center"/>
                              <w:rPr>
                                <w:b/>
                                <w:bCs/>
                                <w:color w:val="000000" w:themeColor="text1"/>
                              </w:rPr>
                            </w:pPr>
                            <w:r w:rsidRPr="00EB1967">
                              <w:rPr>
                                <w:b/>
                                <w:bCs/>
                                <w:color w:val="000000" w:themeColor="text1"/>
                              </w:rPr>
                              <w:t>Time :4-6 Hr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D24D6C" id="Rectangle: Rounded Corners 2066" o:spid="_x0000_s1220" style="position:absolute;margin-left:152.65pt;margin-top:1.55pt;width:100.85pt;height:87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" fillcolor="#f7caac [1301]" strokecolor="#1f3763 [1604]" strokeweight="1pt">
                <v:stroke joinstyle="miter"/>
                <v:textbox>
                  <w:txbxContent>
                    <w:p w14:paraId="7676B70A" w14:textId="77777777" w:rsidR="00EB1967" w:rsidRDefault="00EB1967" w:rsidP="00EB1967">
                      <w:pPr>
                        <w:jc w:val="center"/>
                        <w:rPr>
                          <w:b/>
                          <w:bCs/>
                          <w:color w:val="000000" w:themeColor="text1"/>
                        </w:rPr>
                      </w:pPr>
                      <w:r w:rsidRPr="00EB1967">
                        <w:rPr>
                          <w:b/>
                          <w:bCs/>
                          <w:color w:val="000000" w:themeColor="text1"/>
                        </w:rPr>
                        <w:t>Reactor</w:t>
                      </w:r>
                    </w:p>
                    <w:p w14:paraId="79987B12" w14:textId="488376F0" w:rsidR="00EB1967" w:rsidRPr="00EB1967" w:rsidRDefault="00EB1967" w:rsidP="00EB1967">
                      <w:pPr>
                        <w:jc w:val="center"/>
                        <w:rPr>
                          <w:b/>
                          <w:bCs/>
                          <w:color w:val="000000" w:themeColor="text1"/>
                        </w:rPr>
                      </w:pPr>
                      <w:r w:rsidRPr="00EB1967">
                        <w:rPr>
                          <w:b/>
                          <w:bCs/>
                          <w:color w:val="000000" w:themeColor="text1"/>
                        </w:rPr>
                        <w:t>Temp :160-170°C</w:t>
                      </w:r>
                    </w:p>
                    <w:p w14:paraId="01DF67C8" w14:textId="69B66350" w:rsidR="00EB1967" w:rsidRPr="00EB1967" w:rsidRDefault="00EB1967" w:rsidP="00EB1967">
                      <w:pPr>
                        <w:jc w:val="center"/>
                        <w:rPr>
                          <w:b/>
                          <w:bCs/>
                          <w:color w:val="000000" w:themeColor="text1"/>
                        </w:rPr>
                      </w:pPr>
                      <w:r w:rsidRPr="00EB1967">
                        <w:rPr>
                          <w:b/>
                          <w:bCs/>
                          <w:color w:val="000000" w:themeColor="text1"/>
                        </w:rPr>
                        <w:t>Time :4-6 Hr</w:t>
                      </w:r>
                    </w:p>
                  </w:txbxContent>
                </v:textbox>
              </v:roundrect>
            </w:pict>
          </mc:Fallback>
        </mc:AlternateContent>
      </w:r>
      <w:r>
        <w:rPr>
          <w:rFonts w:ascii="Arial" w:hAnsi="Arial" w:cs="Arial"/>
          <w:b/>
          <w:bCs/>
          <w:noProof/>
          <w:u w:val="single"/>
        </w:rPr>
        <mc:AlternateContent>
          <mc:Choice Requires="wps">
            <w:drawing>
              <wp:anchor distT="0" distB="0" distL="114300" distR="114300" simplePos="0" relativeHeight="252758016" behindDoc="0" locked="0" layoutInCell="1" allowOverlap="1" wp14:anchorId="39B1F6B1" wp14:editId="2E21310E">
                <wp:simplePos x="0" y="0"/>
                <wp:positionH relativeFrom="column">
                  <wp:posOffset>104775</wp:posOffset>
                </wp:positionH>
                <wp:positionV relativeFrom="paragraph">
                  <wp:posOffset>181610</wp:posOffset>
                </wp:positionV>
                <wp:extent cx="1209675" cy="838200"/>
                <wp:effectExtent l="0" t="0" r="28575" b="19050"/>
                <wp:wrapNone/>
                <wp:docPr id="2062" name="Rectangle: Rounded Corners 2062"/>
                <wp:cNvGraphicFramePr/>
                <a:graphic xmlns:a="http://schemas.openxmlformats.org/drawingml/2006/main">
                  <a:graphicData uri="http://schemas.microsoft.com/office/word/2010/wordprocessingShape">
                    <wps:wsp>
                      <wps:cNvSpPr/>
                      <wps:spPr>
                        <a:xfrm>
                          <a:off x="0" y="0"/>
                          <a:ext cx="1209675" cy="838200"/>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E399D3" w14:textId="1E030172" w:rsidR="00EB1967" w:rsidRPr="00EB1967" w:rsidRDefault="00EB1967" w:rsidP="00EB1967">
                            <w:pPr>
                              <w:jc w:val="center"/>
                              <w:rPr>
                                <w:b/>
                                <w:bCs/>
                                <w:color w:val="000000" w:themeColor="text1"/>
                              </w:rPr>
                            </w:pPr>
                            <w:r w:rsidRPr="00EB1967">
                              <w:rPr>
                                <w:b/>
                                <w:bCs/>
                                <w:color w:val="000000" w:themeColor="text1"/>
                              </w:rPr>
                              <w:t>Liquid Epoxy Resin (Bisphenol –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9B1F6B1" id="Rectangle: Rounded Corners 2062" o:spid="_x0000_s1221" style="position:absolute;margin-left:8.25pt;margin-top:14.3pt;width:95.25pt;height:66pt;z-index:25275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" fillcolor="#b4c6e7 [1300]" strokecolor="#1f3763 [1604]" strokeweight="1pt">
                <v:stroke joinstyle="miter"/>
                <v:textbox>
                  <w:txbxContent>
                    <w:p w14:paraId="4DE399D3" w14:textId="1E030172" w:rsidR="00EB1967" w:rsidRPr="00EB1967" w:rsidRDefault="00EB1967" w:rsidP="00EB1967">
                      <w:pPr>
                        <w:jc w:val="center"/>
                        <w:rPr>
                          <w:b/>
                          <w:bCs/>
                          <w:color w:val="000000" w:themeColor="text1"/>
                        </w:rPr>
                      </w:pPr>
                      <w:r w:rsidRPr="00EB1967">
                        <w:rPr>
                          <w:b/>
                          <w:bCs/>
                          <w:color w:val="000000" w:themeColor="text1"/>
                        </w:rPr>
                        <w:t>Liquid Epoxy Resin (Bisphenol – A)</w:t>
                      </w:r>
                    </w:p>
                  </w:txbxContent>
                </v:textbox>
              </v:roundrect>
            </w:pict>
          </mc:Fallback>
        </mc:AlternateContent>
      </w:r>
    </w:p>
    <w:p w14:paraId="085933A3" w14:textId="1D1C439F" w:rsidR="00695ED4" w:rsidRPr="000B521B" w:rsidRDefault="00695ED4" w:rsidP="00695ED4">
      <w:pPr>
        <w:rPr>
          <w:rFonts w:ascii="Arial" w:hAnsi="Arial" w:cs="Arial"/>
          <w:b/>
          <w:bCs/>
          <w:u w:val="single"/>
        </w:rPr>
      </w:pPr>
      <w:r w:rsidRPr="000B521B">
        <w:rPr>
          <w:rFonts w:ascii="Arial" w:hAnsi="Arial" w:cs="Arial"/>
          <w:b/>
          <w:bCs/>
          <w:noProof/>
          <w:u w:val="single"/>
        </w:rPr>
        <mc:AlternateContent>
          <mc:Choice Requires="wps">
            <w:drawing>
              <wp:anchor distT="0" distB="0" distL="114300" distR="114300" simplePos="0" relativeHeight="252667904" behindDoc="0" locked="0" layoutInCell="1" allowOverlap="1" wp14:anchorId="3212790A" wp14:editId="1BE6BAFC">
                <wp:simplePos x="0" y="0"/>
                <wp:positionH relativeFrom="column">
                  <wp:posOffset>3248025</wp:posOffset>
                </wp:positionH>
                <wp:positionV relativeFrom="paragraph">
                  <wp:posOffset>266700</wp:posOffset>
                </wp:positionV>
                <wp:extent cx="904875" cy="9525"/>
                <wp:effectExtent l="38100" t="76200" r="0" b="85725"/>
                <wp:wrapNone/>
                <wp:docPr id="122" name="Straight Arrow Connector 122"/>
                <wp:cNvGraphicFramePr/>
                <a:graphic xmlns:a="http://schemas.openxmlformats.org/drawingml/2006/main">
                  <a:graphicData uri="http://schemas.microsoft.com/office/word/2010/wordprocessingShape">
                    <wps:wsp>
                      <wps:cNvCnPr/>
                      <wps:spPr>
                        <a:xfrm flipH="1" flipV="1">
                          <a:off x="0" y="0"/>
                          <a:ext cx="9048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CCD1EC" id="Straight Arrow Connector 122" o:spid="_x0000_s1026" type="#_x0000_t32" style="position:absolute;margin-left:255.75pt;margin-top:21pt;width:71.25pt;height:.75pt;flip:x y;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" strokecolor="#4472c4 [3204]" strokeweight=".5pt">
                <v:stroke endarrow="block" joinstyle="miter"/>
              </v:shape>
            </w:pict>
          </mc:Fallback>
        </mc:AlternateContent>
      </w:r>
    </w:p>
    <w:p w14:paraId="611EB1BB" w14:textId="549A229B" w:rsidR="00695ED4" w:rsidRPr="000B521B" w:rsidRDefault="00695ED4" w:rsidP="00695ED4">
      <w:pPr>
        <w:rPr>
          <w:rFonts w:ascii="Arial" w:hAnsi="Arial" w:cs="Arial"/>
          <w:b/>
          <w:bCs/>
          <w:u w:val="single"/>
        </w:rPr>
      </w:pPr>
      <w:r w:rsidRPr="000B521B">
        <w:rPr>
          <w:rFonts w:ascii="Arial" w:hAnsi="Arial" w:cs="Arial"/>
          <w:b/>
          <w:bCs/>
          <w:noProof/>
          <w:u w:val="single"/>
        </w:rPr>
        <mc:AlternateContent>
          <mc:Choice Requires="wps">
            <w:drawing>
              <wp:anchor distT="0" distB="0" distL="114300" distR="114300" simplePos="0" relativeHeight="252661760" behindDoc="0" locked="0" layoutInCell="1" allowOverlap="1" wp14:anchorId="46EC1CF9" wp14:editId="4D5877FC">
                <wp:simplePos x="0" y="0"/>
                <wp:positionH relativeFrom="column">
                  <wp:posOffset>1333500</wp:posOffset>
                </wp:positionH>
                <wp:positionV relativeFrom="paragraph">
                  <wp:posOffset>59690</wp:posOffset>
                </wp:positionV>
                <wp:extent cx="575945" cy="0"/>
                <wp:effectExtent l="0" t="76200" r="14605" b="95250"/>
                <wp:wrapNone/>
                <wp:docPr id="134" name="Straight Arrow Connector 134"/>
                <wp:cNvGraphicFramePr/>
                <a:graphic xmlns:a="http://schemas.openxmlformats.org/drawingml/2006/main">
                  <a:graphicData uri="http://schemas.microsoft.com/office/word/2010/wordprocessingShape">
                    <wps:wsp>
                      <wps:cNvCnPr/>
                      <wps:spPr>
                        <a:xfrm>
                          <a:off x="0" y="0"/>
                          <a:ext cx="5759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1533711" id="Straight Arrow Connector 134" o:spid="_x0000_s1026" type="#_x0000_t32" style="position:absolute;margin-left:105pt;margin-top:4.7pt;width:45.35pt;height:0;z-index:25266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" strokecolor="#4472c4 [3204]" strokeweight=".5pt">
                <v:stroke endarrow="block" joinstyle="miter"/>
              </v:shape>
            </w:pict>
          </mc:Fallback>
        </mc:AlternateContent>
      </w:r>
    </w:p>
    <w:p w14:paraId="719531A4" w14:textId="7933D1D8" w:rsidR="00695ED4" w:rsidRPr="000B521B" w:rsidRDefault="00EB1967" w:rsidP="00695ED4">
      <w:pPr>
        <w:tabs>
          <w:tab w:val="left" w:pos="7770"/>
        </w:tabs>
        <w:rPr>
          <w:rFonts w:ascii="Arial" w:hAnsi="Arial" w:cs="Arial"/>
        </w:rPr>
      </w:pPr>
      <w:r>
        <w:rPr>
          <w:rFonts w:ascii="Arial" w:hAnsi="Arial" w:cs="Arial"/>
          <w:b/>
          <w:bCs/>
          <w:noProof/>
          <w:u w:val="single"/>
        </w:rPr>
        <mc:AlternateContent>
          <mc:Choice Requires="wps">
            <w:drawing>
              <wp:anchor distT="0" distB="0" distL="114300" distR="114300" simplePos="0" relativeHeight="252772352" behindDoc="0" locked="0" layoutInCell="1" allowOverlap="1" wp14:anchorId="51C3311F" wp14:editId="67ED3262">
                <wp:simplePos x="0" y="0"/>
                <wp:positionH relativeFrom="column">
                  <wp:posOffset>4810125</wp:posOffset>
                </wp:positionH>
                <wp:positionV relativeFrom="paragraph">
                  <wp:posOffset>213995</wp:posOffset>
                </wp:positionV>
                <wp:extent cx="1323975" cy="352425"/>
                <wp:effectExtent l="0" t="0" r="28575" b="28575"/>
                <wp:wrapNone/>
                <wp:docPr id="2070" name="Rectangle: Rounded Corners 2070"/>
                <wp:cNvGraphicFramePr/>
                <a:graphic xmlns:a="http://schemas.openxmlformats.org/drawingml/2006/main">
                  <a:graphicData uri="http://schemas.microsoft.com/office/word/2010/wordprocessingShape">
                    <wps:wsp>
                      <wps:cNvSpPr/>
                      <wps:spPr>
                        <a:xfrm>
                          <a:off x="0" y="0"/>
                          <a:ext cx="1323975" cy="3524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2CF265" w14:textId="20D41DBA" w:rsidR="00EB1967" w:rsidRPr="00EB1967" w:rsidRDefault="00EB1967" w:rsidP="00EB1967">
                            <w:pPr>
                              <w:jc w:val="center"/>
                              <w:rPr>
                                <w:b/>
                                <w:bCs/>
                                <w:color w:val="000000" w:themeColor="text1"/>
                              </w:rPr>
                            </w:pPr>
                            <w:r w:rsidRPr="00EB1967">
                              <w:rPr>
                                <w:b/>
                                <w:bCs/>
                                <w:color w:val="000000" w:themeColor="text1"/>
                              </w:rPr>
                              <w:t>Styrene Monomer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C3311F" id="Rectangle: Rounded Corners 2070" o:spid="_x0000_s1222" style="position:absolute;margin-left:378.75pt;margin-top:16.85pt;width:104.25pt;height:27.75pt;z-index:252772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" fillcolor="#b4c6e7 [1300]" strokecolor="#1f3763 [1604]" strokeweight="1pt">
                <v:stroke joinstyle="miter"/>
                <v:textbox>
                  <w:txbxContent>
                    <w:p w14:paraId="2A2CF265" w14:textId="20D41DBA" w:rsidR="00EB1967" w:rsidRPr="00EB1967" w:rsidRDefault="00EB1967" w:rsidP="00EB1967">
                      <w:pPr>
                        <w:jc w:val="center"/>
                        <w:rPr>
                          <w:b/>
                          <w:bCs/>
                          <w:color w:val="000000" w:themeColor="text1"/>
                        </w:rPr>
                      </w:pPr>
                      <w:r w:rsidRPr="00EB1967">
                        <w:rPr>
                          <w:b/>
                          <w:bCs/>
                          <w:color w:val="000000" w:themeColor="text1"/>
                        </w:rPr>
                        <w:t>Styrene Monomer</w:t>
                      </w:r>
                    </w:p>
                  </w:txbxContent>
                </v:textbox>
              </v:roundrect>
            </w:pict>
          </mc:Fallback>
        </mc:AlternateContent>
      </w:r>
      <w:r w:rsidR="00695ED4" w:rsidRPr="000B521B">
        <w:rPr>
          <w:rFonts w:ascii="Arial" w:hAnsi="Arial" w:cs="Arial"/>
          <w:b/>
          <w:bCs/>
          <w:noProof/>
          <w:u w:val="single"/>
        </w:rPr>
        <mc:AlternateContent>
          <mc:Choice Requires="wps">
            <w:drawing>
              <wp:anchor distT="0" distB="0" distL="114300" distR="114300" simplePos="0" relativeHeight="252664832" behindDoc="0" locked="0" layoutInCell="1" allowOverlap="1" wp14:anchorId="79229509" wp14:editId="6C5FBFF4">
                <wp:simplePos x="0" y="0"/>
                <wp:positionH relativeFrom="column">
                  <wp:posOffset>3047365</wp:posOffset>
                </wp:positionH>
                <wp:positionV relativeFrom="paragraph">
                  <wp:posOffset>297815</wp:posOffset>
                </wp:positionV>
                <wp:extent cx="1762125" cy="1219200"/>
                <wp:effectExtent l="38100" t="0" r="9525" b="95250"/>
                <wp:wrapNone/>
                <wp:docPr id="138" name="Connector: Elbow 138"/>
                <wp:cNvGraphicFramePr/>
                <a:graphic xmlns:a="http://schemas.openxmlformats.org/drawingml/2006/main">
                  <a:graphicData uri="http://schemas.microsoft.com/office/word/2010/wordprocessingShape">
                    <wps:wsp>
                      <wps:cNvCnPr/>
                      <wps:spPr>
                        <a:xfrm flipH="1">
                          <a:off x="0" y="0"/>
                          <a:ext cx="1762125" cy="12192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0E1823" id="Connector: Elbow 138" o:spid="_x0000_s1026" type="#_x0000_t34" style="position:absolute;margin-left:239.95pt;margin-top:23.45pt;width:138.75pt;height:96pt;flip:x;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" strokecolor="#4472c4 [3204]" strokeweight=".5pt">
                <v:stroke endarrow="block"/>
              </v:shape>
            </w:pict>
          </mc:Fallback>
        </mc:AlternateContent>
      </w:r>
      <w:r w:rsidR="00695ED4" w:rsidRPr="000B521B">
        <w:rPr>
          <w:rFonts w:ascii="Arial" w:hAnsi="Arial" w:cs="Arial"/>
        </w:rPr>
        <w:tab/>
      </w:r>
    </w:p>
    <w:p w14:paraId="039E5133" w14:textId="57EB4E9D" w:rsidR="00695ED4" w:rsidRPr="000B521B" w:rsidRDefault="00695ED4" w:rsidP="00695ED4">
      <w:pPr>
        <w:rPr>
          <w:rFonts w:ascii="Arial" w:hAnsi="Arial" w:cs="Arial"/>
        </w:rPr>
      </w:pPr>
      <w:r w:rsidRPr="000B521B">
        <w:rPr>
          <w:rFonts w:ascii="Arial" w:hAnsi="Arial" w:cs="Arial"/>
          <w:b/>
          <w:bCs/>
          <w:noProof/>
          <w:u w:val="single"/>
        </w:rPr>
        <mc:AlternateContent>
          <mc:Choice Requires="wps">
            <w:drawing>
              <wp:anchor distT="0" distB="0" distL="114300" distR="114300" simplePos="0" relativeHeight="252665856" behindDoc="0" locked="0" layoutInCell="1" allowOverlap="1" wp14:anchorId="5DED1A23" wp14:editId="4E7D1EE6">
                <wp:simplePos x="0" y="0"/>
                <wp:positionH relativeFrom="column">
                  <wp:posOffset>2533650</wp:posOffset>
                </wp:positionH>
                <wp:positionV relativeFrom="paragraph">
                  <wp:posOffset>21590</wp:posOffset>
                </wp:positionV>
                <wp:extent cx="19050" cy="838200"/>
                <wp:effectExtent l="57150" t="0" r="57150" b="57150"/>
                <wp:wrapNone/>
                <wp:docPr id="143" name="Straight Arrow Connector 143"/>
                <wp:cNvGraphicFramePr/>
                <a:graphic xmlns:a="http://schemas.openxmlformats.org/drawingml/2006/main">
                  <a:graphicData uri="http://schemas.microsoft.com/office/word/2010/wordprocessingShape">
                    <wps:wsp>
                      <wps:cNvCnPr/>
                      <wps:spPr>
                        <a:xfrm>
                          <a:off x="0" y="0"/>
                          <a:ext cx="19050"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50C752" id="Straight Arrow Connector 143" o:spid="_x0000_s1026" type="#_x0000_t32" style="position:absolute;margin-left:199.5pt;margin-top:1.7pt;width:1.5pt;height:66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" strokecolor="#4472c4 [3204]" strokeweight=".5pt">
                <v:stroke endarrow="block" joinstyle="miter"/>
              </v:shape>
            </w:pict>
          </mc:Fallback>
        </mc:AlternateContent>
      </w:r>
    </w:p>
    <w:p w14:paraId="6B9DC54D" w14:textId="7BE6F7D5" w:rsidR="00695ED4" w:rsidRPr="000B521B" w:rsidRDefault="00695ED4" w:rsidP="00695ED4">
      <w:pPr>
        <w:rPr>
          <w:rFonts w:ascii="Arial" w:hAnsi="Arial" w:cs="Arial"/>
        </w:rPr>
      </w:pPr>
    </w:p>
    <w:p w14:paraId="1EA70885" w14:textId="0F0801E5" w:rsidR="00695ED4" w:rsidRPr="000B521B" w:rsidRDefault="00695ED4" w:rsidP="00695ED4">
      <w:pPr>
        <w:rPr>
          <w:rFonts w:ascii="Arial" w:hAnsi="Arial" w:cs="Arial"/>
        </w:rPr>
      </w:pPr>
    </w:p>
    <w:p w14:paraId="08FE9F60" w14:textId="413D5F1F" w:rsidR="00695ED4" w:rsidRPr="000B521B" w:rsidRDefault="00EB1967" w:rsidP="00695ED4">
      <w:pPr>
        <w:rPr>
          <w:rFonts w:ascii="Arial" w:hAnsi="Arial" w:cs="Arial"/>
        </w:rPr>
      </w:pPr>
      <w:r>
        <w:rPr>
          <w:rFonts w:ascii="Arial" w:hAnsi="Arial" w:cs="Arial"/>
          <w:b/>
          <w:bCs/>
          <w:noProof/>
          <w:u w:val="single"/>
        </w:rPr>
        <mc:AlternateContent>
          <mc:Choice Requires="wps">
            <w:drawing>
              <wp:anchor distT="0" distB="0" distL="114300" distR="114300" simplePos="0" relativeHeight="252769280" behindDoc="0" locked="0" layoutInCell="1" allowOverlap="1" wp14:anchorId="2DDAFCA8" wp14:editId="78A9D940">
                <wp:simplePos x="0" y="0"/>
                <wp:positionH relativeFrom="column">
                  <wp:posOffset>1857375</wp:posOffset>
                </wp:positionH>
                <wp:positionV relativeFrom="paragraph">
                  <wp:posOffset>47625</wp:posOffset>
                </wp:positionV>
                <wp:extent cx="1209675" cy="990600"/>
                <wp:effectExtent l="0" t="0" r="28575" b="19050"/>
                <wp:wrapNone/>
                <wp:docPr id="2068" name="Rectangle: Rounded Corners 2068"/>
                <wp:cNvGraphicFramePr/>
                <a:graphic xmlns:a="http://schemas.openxmlformats.org/drawingml/2006/main">
                  <a:graphicData uri="http://schemas.microsoft.com/office/word/2010/wordprocessingShape">
                    <wps:wsp>
                      <wps:cNvSpPr/>
                      <wps:spPr>
                        <a:xfrm>
                          <a:off x="0" y="0"/>
                          <a:ext cx="1209675" cy="990600"/>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50E2BC" w14:textId="77777777" w:rsidR="00EB1967" w:rsidRPr="00EB1967" w:rsidRDefault="00EB1967" w:rsidP="00EB1967">
                            <w:pPr>
                              <w:jc w:val="center"/>
                              <w:rPr>
                                <w:b/>
                                <w:bCs/>
                                <w:color w:val="000000" w:themeColor="text1"/>
                              </w:rPr>
                            </w:pPr>
                            <w:r w:rsidRPr="00EB1967">
                              <w:rPr>
                                <w:b/>
                                <w:bCs/>
                                <w:color w:val="000000" w:themeColor="text1"/>
                              </w:rPr>
                              <w:t>Blender</w:t>
                            </w:r>
                          </w:p>
                          <w:p w14:paraId="61172D3F" w14:textId="77777777" w:rsidR="00EB1967" w:rsidRPr="00EB1967" w:rsidRDefault="00EB1967" w:rsidP="00EB1967">
                            <w:pPr>
                              <w:jc w:val="center"/>
                              <w:rPr>
                                <w:b/>
                                <w:bCs/>
                                <w:color w:val="000000" w:themeColor="text1"/>
                              </w:rPr>
                            </w:pPr>
                            <w:r w:rsidRPr="00EB1967">
                              <w:rPr>
                                <w:b/>
                                <w:bCs/>
                                <w:color w:val="000000" w:themeColor="text1"/>
                              </w:rPr>
                              <w:t>Temp:70°C</w:t>
                            </w:r>
                          </w:p>
                          <w:p w14:paraId="00BCA1AE" w14:textId="512FB9C1" w:rsidR="00EB1967" w:rsidRPr="00EB1967" w:rsidRDefault="00EB1967" w:rsidP="00EB1967">
                            <w:pPr>
                              <w:jc w:val="center"/>
                              <w:rPr>
                                <w:b/>
                                <w:bCs/>
                                <w:color w:val="000000" w:themeColor="text1"/>
                              </w:rPr>
                            </w:pPr>
                            <w:r w:rsidRPr="00EB1967">
                              <w:rPr>
                                <w:b/>
                                <w:bCs/>
                                <w:color w:val="000000" w:themeColor="text1"/>
                              </w:rPr>
                              <w:t>Time: 2-4 Hr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DAFCA8" id="Rectangle: Rounded Corners 2068" o:spid="_x0000_s1223" style="position:absolute;margin-left:146.25pt;margin-top:3.75pt;width:95.25pt;height:78pt;z-index:25276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" fillcolor="#f7caac [1301]" strokecolor="#1f3763 [1604]" strokeweight="1pt">
                <v:stroke joinstyle="miter"/>
                <v:textbox>
                  <w:txbxContent>
                    <w:p w14:paraId="5350E2BC" w14:textId="77777777" w:rsidR="00EB1967" w:rsidRPr="00EB1967" w:rsidRDefault="00EB1967" w:rsidP="00EB1967">
                      <w:pPr>
                        <w:jc w:val="center"/>
                        <w:rPr>
                          <w:b/>
                          <w:bCs/>
                          <w:color w:val="000000" w:themeColor="text1"/>
                        </w:rPr>
                      </w:pPr>
                      <w:r w:rsidRPr="00EB1967">
                        <w:rPr>
                          <w:b/>
                          <w:bCs/>
                          <w:color w:val="000000" w:themeColor="text1"/>
                        </w:rPr>
                        <w:t>Blender</w:t>
                      </w:r>
                    </w:p>
                    <w:p w14:paraId="61172D3F" w14:textId="77777777" w:rsidR="00EB1967" w:rsidRPr="00EB1967" w:rsidRDefault="00EB1967" w:rsidP="00EB1967">
                      <w:pPr>
                        <w:jc w:val="center"/>
                        <w:rPr>
                          <w:b/>
                          <w:bCs/>
                          <w:color w:val="000000" w:themeColor="text1"/>
                        </w:rPr>
                      </w:pPr>
                      <w:r w:rsidRPr="00EB1967">
                        <w:rPr>
                          <w:b/>
                          <w:bCs/>
                          <w:color w:val="000000" w:themeColor="text1"/>
                        </w:rPr>
                        <w:t>Temp:70°C</w:t>
                      </w:r>
                    </w:p>
                    <w:p w14:paraId="00BCA1AE" w14:textId="512FB9C1" w:rsidR="00EB1967" w:rsidRPr="00EB1967" w:rsidRDefault="00EB1967" w:rsidP="00EB1967">
                      <w:pPr>
                        <w:jc w:val="center"/>
                        <w:rPr>
                          <w:b/>
                          <w:bCs/>
                          <w:color w:val="000000" w:themeColor="text1"/>
                        </w:rPr>
                      </w:pPr>
                      <w:r w:rsidRPr="00EB1967">
                        <w:rPr>
                          <w:b/>
                          <w:bCs/>
                          <w:color w:val="000000" w:themeColor="text1"/>
                        </w:rPr>
                        <w:t>Time: 2-4 Hr</w:t>
                      </w:r>
                    </w:p>
                  </w:txbxContent>
                </v:textbox>
              </v:roundrect>
            </w:pict>
          </mc:Fallback>
        </mc:AlternateContent>
      </w:r>
    </w:p>
    <w:p w14:paraId="2B34DD2C" w14:textId="77777777" w:rsidR="00695ED4" w:rsidRPr="000B521B" w:rsidRDefault="00695ED4" w:rsidP="00695ED4">
      <w:pPr>
        <w:rPr>
          <w:rFonts w:ascii="Arial" w:hAnsi="Arial" w:cs="Arial"/>
        </w:rPr>
      </w:pPr>
    </w:p>
    <w:p w14:paraId="2615BCC6" w14:textId="77777777" w:rsidR="00695ED4" w:rsidRPr="000B521B" w:rsidRDefault="00695ED4" w:rsidP="00695ED4">
      <w:pPr>
        <w:rPr>
          <w:rFonts w:ascii="Arial" w:hAnsi="Arial" w:cs="Arial"/>
        </w:rPr>
      </w:pPr>
    </w:p>
    <w:p w14:paraId="2AF7BEF7" w14:textId="489D7E0D" w:rsidR="00695ED4" w:rsidRPr="000B521B" w:rsidRDefault="00695ED4" w:rsidP="00695ED4">
      <w:pPr>
        <w:rPr>
          <w:rFonts w:ascii="Arial" w:hAnsi="Arial" w:cs="Arial"/>
        </w:rPr>
      </w:pPr>
      <w:r w:rsidRPr="000B521B">
        <w:rPr>
          <w:rFonts w:ascii="Arial" w:hAnsi="Arial" w:cs="Arial"/>
          <w:noProof/>
        </w:rPr>
        <mc:AlternateContent>
          <mc:Choice Requires="wps">
            <w:drawing>
              <wp:anchor distT="0" distB="0" distL="114300" distR="114300" simplePos="0" relativeHeight="252670976" behindDoc="0" locked="0" layoutInCell="1" allowOverlap="1" wp14:anchorId="2A8E9F0C" wp14:editId="6F109D9E">
                <wp:simplePos x="0" y="0"/>
                <wp:positionH relativeFrom="column">
                  <wp:posOffset>2571750</wp:posOffset>
                </wp:positionH>
                <wp:positionV relativeFrom="paragraph">
                  <wp:posOffset>168910</wp:posOffset>
                </wp:positionV>
                <wp:extent cx="0" cy="266700"/>
                <wp:effectExtent l="76200" t="0" r="57150" b="57150"/>
                <wp:wrapNone/>
                <wp:docPr id="145" name="Straight Arrow Connector 145"/>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2C5D7" id="Straight Arrow Connector 145" o:spid="_x0000_s1026" type="#_x0000_t32" style="position:absolute;margin-left:202.5pt;margin-top:13.3pt;width:0;height:21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" strokecolor="#4472c4 [3204]" strokeweight=".5pt">
                <v:stroke endarrow="block" joinstyle="miter"/>
              </v:shape>
            </w:pict>
          </mc:Fallback>
        </mc:AlternateContent>
      </w:r>
    </w:p>
    <w:p w14:paraId="7D65C4B2" w14:textId="31217D9C" w:rsidR="00695ED4" w:rsidRPr="000B521B" w:rsidRDefault="00EB1967" w:rsidP="00695ED4">
      <w:pPr>
        <w:tabs>
          <w:tab w:val="left" w:pos="3705"/>
        </w:tabs>
        <w:rPr>
          <w:rFonts w:ascii="Arial" w:hAnsi="Arial" w:cs="Arial"/>
        </w:rPr>
      </w:pPr>
      <w:r>
        <w:rPr>
          <w:rFonts w:ascii="Arial" w:hAnsi="Arial" w:cs="Arial"/>
          <w:b/>
          <w:bCs/>
          <w:noProof/>
          <w:u w:val="single"/>
        </w:rPr>
        <mc:AlternateContent>
          <mc:Choice Requires="wps">
            <w:drawing>
              <wp:anchor distT="0" distB="0" distL="114300" distR="114300" simplePos="0" relativeHeight="252771328" behindDoc="0" locked="0" layoutInCell="1" allowOverlap="1" wp14:anchorId="08B53C00" wp14:editId="67AA8810">
                <wp:simplePos x="0" y="0"/>
                <wp:positionH relativeFrom="column">
                  <wp:posOffset>1295399</wp:posOffset>
                </wp:positionH>
                <wp:positionV relativeFrom="paragraph">
                  <wp:posOffset>176530</wp:posOffset>
                </wp:positionV>
                <wp:extent cx="2543175" cy="419100"/>
                <wp:effectExtent l="0" t="0" r="28575" b="19050"/>
                <wp:wrapNone/>
                <wp:docPr id="2069" name="Rectangle: Rounded Corners 2069"/>
                <wp:cNvGraphicFramePr/>
                <a:graphic xmlns:a="http://schemas.openxmlformats.org/drawingml/2006/main">
                  <a:graphicData uri="http://schemas.microsoft.com/office/word/2010/wordprocessingShape">
                    <wps:wsp>
                      <wps:cNvSpPr/>
                      <wps:spPr>
                        <a:xfrm>
                          <a:off x="0" y="0"/>
                          <a:ext cx="2543175" cy="419100"/>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FF854D" w14:textId="77777777" w:rsidR="00EB1967" w:rsidRPr="00EB1967" w:rsidRDefault="00EB1967" w:rsidP="00EB1967">
                            <w:pPr>
                              <w:jc w:val="center"/>
                              <w:rPr>
                                <w:b/>
                                <w:bCs/>
                                <w:color w:val="000000" w:themeColor="text1"/>
                              </w:rPr>
                            </w:pPr>
                            <w:r w:rsidRPr="00EB1967">
                              <w:rPr>
                                <w:b/>
                                <w:bCs/>
                                <w:color w:val="000000" w:themeColor="text1"/>
                              </w:rPr>
                              <w:t>Finished Products ready for packing</w:t>
                            </w:r>
                          </w:p>
                          <w:p w14:paraId="4364BA76" w14:textId="1E4B56B2" w:rsidR="00EB1967" w:rsidRPr="00EB1967" w:rsidRDefault="00EB1967" w:rsidP="00EB1967">
                            <w:pPr>
                              <w:jc w:val="cente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B53C00" id="Rectangle: Rounded Corners 2069" o:spid="_x0000_s1224" style="position:absolute;margin-left:102pt;margin-top:13.9pt;width:200.25pt;height:33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" fillcolor="#f7caac [1301]" strokecolor="#1f3763 [1604]" strokeweight="1pt">
                <v:stroke joinstyle="miter"/>
                <v:textbox>
                  <w:txbxContent>
                    <w:p w14:paraId="41FF854D" w14:textId="77777777" w:rsidR="00EB1967" w:rsidRPr="00EB1967" w:rsidRDefault="00EB1967" w:rsidP="00EB1967">
                      <w:pPr>
                        <w:jc w:val="center"/>
                        <w:rPr>
                          <w:b/>
                          <w:bCs/>
                          <w:color w:val="000000" w:themeColor="text1"/>
                        </w:rPr>
                      </w:pPr>
                      <w:r w:rsidRPr="00EB1967">
                        <w:rPr>
                          <w:b/>
                          <w:bCs/>
                          <w:color w:val="000000" w:themeColor="text1"/>
                        </w:rPr>
                        <w:t>Finished Products ready for packing</w:t>
                      </w:r>
                    </w:p>
                    <w:p w14:paraId="4364BA76" w14:textId="1E4B56B2" w:rsidR="00EB1967" w:rsidRPr="00EB1967" w:rsidRDefault="00EB1967" w:rsidP="00EB1967">
                      <w:pPr>
                        <w:jc w:val="center"/>
                        <w:rPr>
                          <w:b/>
                          <w:bCs/>
                          <w:color w:val="000000" w:themeColor="text1"/>
                        </w:rPr>
                      </w:pPr>
                    </w:p>
                  </w:txbxContent>
                </v:textbox>
              </v:roundrect>
            </w:pict>
          </mc:Fallback>
        </mc:AlternateContent>
      </w:r>
    </w:p>
    <w:p w14:paraId="4437DEFE" w14:textId="6CDCA4C8" w:rsidR="00695ED4" w:rsidRDefault="00B62D18" w:rsidP="00695ED4">
      <w:pPr>
        <w:tabs>
          <w:tab w:val="left" w:pos="1365"/>
        </w:tabs>
        <w:spacing w:line="360" w:lineRule="auto"/>
        <w:jc w:val="both"/>
        <w:rPr>
          <w:rFonts w:ascii="Arial" w:hAnsi="Arial" w:cs="Arial"/>
          <w:b/>
          <w:bCs/>
          <w:sz w:val="24"/>
          <w:szCs w:val="24"/>
        </w:rPr>
      </w:pPr>
      <w:r w:rsidRPr="000B521B">
        <w:rPr>
          <w:rFonts w:ascii="Arial" w:hAnsi="Arial" w:cs="Arial"/>
          <w:noProof/>
        </w:rPr>
        <mc:AlternateContent>
          <mc:Choice Requires="wps">
            <w:drawing>
              <wp:anchor distT="0" distB="0" distL="114300" distR="114300" simplePos="0" relativeHeight="252774400" behindDoc="0" locked="0" layoutInCell="1" allowOverlap="1" wp14:anchorId="2A36FB0A" wp14:editId="4E40F12E">
                <wp:simplePos x="0" y="0"/>
                <wp:positionH relativeFrom="column">
                  <wp:posOffset>2571750</wp:posOffset>
                </wp:positionH>
                <wp:positionV relativeFrom="paragraph">
                  <wp:posOffset>320675</wp:posOffset>
                </wp:positionV>
                <wp:extent cx="0" cy="266700"/>
                <wp:effectExtent l="76200" t="0" r="57150" b="57150"/>
                <wp:wrapNone/>
                <wp:docPr id="2072" name="Straight Arrow Connector 2072"/>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DFD1E" id="Straight Arrow Connector 2072" o:spid="_x0000_s1026" type="#_x0000_t32" style="position:absolute;margin-left:202.5pt;margin-top:25.25pt;width:0;height:21pt;z-index:2527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" strokecolor="#4472c4 [3204]" strokeweight=".5pt">
                <v:stroke endarrow="block" joinstyle="miter"/>
              </v:shape>
            </w:pict>
          </mc:Fallback>
        </mc:AlternateContent>
      </w:r>
    </w:p>
    <w:p w14:paraId="25A51079" w14:textId="3A190A6E" w:rsidR="00EB1967" w:rsidRPr="00793AF4" w:rsidRDefault="00B62D18" w:rsidP="00EB1967">
      <w:pPr>
        <w:tabs>
          <w:tab w:val="left" w:pos="1365"/>
        </w:tabs>
        <w:spacing w:line="360" w:lineRule="auto"/>
        <w:jc w:val="both"/>
      </w:pPr>
      <w:r>
        <w:rPr>
          <w:rFonts w:ascii="Arial" w:hAnsi="Arial" w:cs="Arial"/>
          <w:bCs/>
          <w:noProof/>
          <w:color w:val="000000" w:themeColor="text1"/>
        </w:rPr>
        <mc:AlternateContent>
          <mc:Choice Requires="wps">
            <w:drawing>
              <wp:anchor distT="0" distB="0" distL="114300" distR="114300" simplePos="0" relativeHeight="252775424" behindDoc="0" locked="0" layoutInCell="1" allowOverlap="1" wp14:anchorId="7260B657" wp14:editId="7FD0DB1C">
                <wp:simplePos x="0" y="0"/>
                <wp:positionH relativeFrom="column">
                  <wp:posOffset>1943100</wp:posOffset>
                </wp:positionH>
                <wp:positionV relativeFrom="paragraph">
                  <wp:posOffset>232410</wp:posOffset>
                </wp:positionV>
                <wp:extent cx="1257300" cy="447675"/>
                <wp:effectExtent l="0" t="0" r="19050" b="28575"/>
                <wp:wrapNone/>
                <wp:docPr id="2073" name="Oval 2073"/>
                <wp:cNvGraphicFramePr/>
                <a:graphic xmlns:a="http://schemas.openxmlformats.org/drawingml/2006/main">
                  <a:graphicData uri="http://schemas.microsoft.com/office/word/2010/wordprocessingShape">
                    <wps:wsp>
                      <wps:cNvSpPr/>
                      <wps:spPr>
                        <a:xfrm>
                          <a:off x="0" y="0"/>
                          <a:ext cx="1257300" cy="447675"/>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8CEE88" w14:textId="6EC34704" w:rsidR="00B62D18" w:rsidRPr="00B62D18" w:rsidRDefault="00B62D18" w:rsidP="00B62D18">
                            <w:pPr>
                              <w:jc w:val="center"/>
                              <w:rPr>
                                <w:b/>
                                <w:bCs/>
                                <w:color w:val="000000" w:themeColor="text1"/>
                                <w:vertAlign w:val="superscript"/>
                              </w:rPr>
                            </w:pPr>
                            <w:r w:rsidRPr="00B62D18">
                              <w:rPr>
                                <w:b/>
                                <w:bCs/>
                                <w:color w:val="000000" w:themeColor="text1"/>
                              </w:rPr>
                              <w:t>Curing</w:t>
                            </w:r>
                            <w:r>
                              <w:rPr>
                                <w:b/>
                                <w:bCs/>
                                <w:color w:val="000000" w:themeColor="text1"/>
                                <w:vertAlign w:val="super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260B657" id="Oval 2073" o:spid="_x0000_s1225" style="position:absolute;left:0;text-align:left;margin-left:153pt;margin-top:18.3pt;width:99pt;height:35.25pt;z-index:252775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" fillcolor="#ffd966 [1943]" strokecolor="#1f3763 [1604]" strokeweight="1pt">
                <v:stroke joinstyle="miter"/>
                <v:textbox>
                  <w:txbxContent>
                    <w:p w14:paraId="178CEE88" w14:textId="6EC34704" w:rsidR="00B62D18" w:rsidRPr="00B62D18" w:rsidRDefault="00B62D18" w:rsidP="00B62D18">
                      <w:pPr>
                        <w:jc w:val="center"/>
                        <w:rPr>
                          <w:b/>
                          <w:bCs/>
                          <w:color w:val="000000" w:themeColor="text1"/>
                          <w:vertAlign w:val="superscript"/>
                        </w:rPr>
                      </w:pPr>
                      <w:r w:rsidRPr="00B62D18">
                        <w:rPr>
                          <w:b/>
                          <w:bCs/>
                          <w:color w:val="000000" w:themeColor="text1"/>
                        </w:rPr>
                        <w:t>Curing</w:t>
                      </w:r>
                      <w:r>
                        <w:rPr>
                          <w:b/>
                          <w:bCs/>
                          <w:color w:val="000000" w:themeColor="text1"/>
                          <w:vertAlign w:val="superscript"/>
                        </w:rPr>
                        <w:t>2</w:t>
                      </w:r>
                    </w:p>
                  </w:txbxContent>
                </v:textbox>
              </v:oval>
            </w:pict>
          </mc:Fallback>
        </mc:AlternateContent>
      </w:r>
    </w:p>
    <w:p w14:paraId="1C050EA7" w14:textId="6DB1F433" w:rsidR="00695ED4" w:rsidRDefault="00B62D18" w:rsidP="00695ED4">
      <w:pPr>
        <w:tabs>
          <w:tab w:val="left" w:pos="1365"/>
        </w:tabs>
        <w:spacing w:line="360" w:lineRule="auto"/>
        <w:jc w:val="both"/>
        <w:rPr>
          <w:rFonts w:ascii="Arial" w:hAnsi="Arial" w:cs="Arial"/>
          <w:b/>
          <w:bCs/>
          <w:sz w:val="24"/>
          <w:szCs w:val="24"/>
        </w:rPr>
      </w:pPr>
      <w:r w:rsidRPr="000B521B">
        <w:rPr>
          <w:rFonts w:ascii="Arial" w:hAnsi="Arial" w:cs="Arial"/>
          <w:bCs/>
          <w:noProof/>
          <w:color w:val="000000" w:themeColor="text1"/>
        </w:rPr>
        <mc:AlternateContent>
          <mc:Choice Requires="wps">
            <w:drawing>
              <wp:anchor distT="0" distB="0" distL="114300" distR="114300" simplePos="0" relativeHeight="252731392" behindDoc="0" locked="0" layoutInCell="1" allowOverlap="1" wp14:anchorId="0D848FD5" wp14:editId="6A46F282">
                <wp:simplePos x="0" y="0"/>
                <wp:positionH relativeFrom="margin">
                  <wp:posOffset>5050155</wp:posOffset>
                </wp:positionH>
                <wp:positionV relativeFrom="paragraph">
                  <wp:posOffset>326390</wp:posOffset>
                </wp:positionV>
                <wp:extent cx="1346835" cy="200025"/>
                <wp:effectExtent l="0" t="0" r="0" b="0"/>
                <wp:wrapNone/>
                <wp:docPr id="252" name="TextBox 4"/>
                <wp:cNvGraphicFramePr/>
                <a:graphic xmlns:a="http://schemas.openxmlformats.org/drawingml/2006/main">
                  <a:graphicData uri="http://schemas.microsoft.com/office/word/2010/wordprocessingShape">
                    <wps:wsp>
                      <wps:cNvSpPr txBox="1"/>
                      <wps:spPr>
                        <a:xfrm>
                          <a:off x="0" y="0"/>
                          <a:ext cx="1346835" cy="200025"/>
                        </a:xfrm>
                        <a:prstGeom prst="rect">
                          <a:avLst/>
                        </a:prstGeom>
                        <a:noFill/>
                      </wps:spPr>
                      <wps:txbx>
                        <w:txbxContent>
                          <w:p w14:paraId="07D1EA52" w14:textId="77777777" w:rsidR="00695ED4" w:rsidRPr="006F6D2F" w:rsidRDefault="00695ED4"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D848FD5" id="_x0000_s1226" type="#_x0000_t202" style="position:absolute;left:0;text-align:left;margin-left:397.65pt;margin-top:25.7pt;width:106.05pt;height:15.75pt;z-index:25273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" filled="f" stroked="f">
                <v:textbox style="mso-fit-shape-to-text:t">
                  <w:txbxContent>
                    <w:p w14:paraId="07D1EA52" w14:textId="77777777" w:rsidR="00695ED4" w:rsidRPr="006F6D2F" w:rsidRDefault="00695ED4"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090FCE33" w14:textId="77777777" w:rsidR="00695ED4" w:rsidRDefault="00695ED4" w:rsidP="00695ED4">
      <w:pPr>
        <w:tabs>
          <w:tab w:val="left" w:pos="1365"/>
        </w:tabs>
        <w:spacing w:line="360" w:lineRule="auto"/>
        <w:jc w:val="both"/>
        <w:rPr>
          <w:rFonts w:ascii="Arial" w:hAnsi="Arial" w:cs="Arial"/>
          <w:b/>
          <w:bCs/>
          <w:sz w:val="24"/>
          <w:szCs w:val="24"/>
        </w:rPr>
      </w:pPr>
    </w:p>
    <w:p w14:paraId="3E66307A" w14:textId="75443176" w:rsidR="00695ED4" w:rsidRDefault="00695ED4" w:rsidP="00695ED4">
      <w:pPr>
        <w:tabs>
          <w:tab w:val="left" w:pos="1365"/>
        </w:tabs>
        <w:spacing w:line="360" w:lineRule="auto"/>
        <w:jc w:val="both"/>
        <w:rPr>
          <w:rFonts w:ascii="Arial" w:hAnsi="Arial" w:cs="Arial"/>
          <w:b/>
          <w:bCs/>
          <w:sz w:val="24"/>
          <w:szCs w:val="24"/>
        </w:rPr>
      </w:pPr>
    </w:p>
    <w:p w14:paraId="542A84D6" w14:textId="7E36E114" w:rsidR="007E23D4" w:rsidRDefault="007E23D4" w:rsidP="00695ED4">
      <w:pPr>
        <w:tabs>
          <w:tab w:val="left" w:pos="1365"/>
        </w:tabs>
        <w:spacing w:line="360" w:lineRule="auto"/>
        <w:jc w:val="both"/>
        <w:rPr>
          <w:rFonts w:ascii="Arial" w:hAnsi="Arial" w:cs="Arial"/>
          <w:b/>
          <w:bCs/>
          <w:sz w:val="24"/>
          <w:szCs w:val="24"/>
        </w:rPr>
      </w:pPr>
    </w:p>
    <w:p w14:paraId="1A65A638" w14:textId="77777777" w:rsidR="007E23D4" w:rsidRDefault="007E23D4" w:rsidP="00695ED4">
      <w:pPr>
        <w:tabs>
          <w:tab w:val="left" w:pos="1365"/>
        </w:tabs>
        <w:spacing w:line="360" w:lineRule="auto"/>
        <w:jc w:val="both"/>
        <w:rPr>
          <w:rFonts w:ascii="Arial" w:hAnsi="Arial" w:cs="Arial"/>
          <w:b/>
          <w:bCs/>
          <w:sz w:val="24"/>
          <w:szCs w:val="24"/>
        </w:rPr>
      </w:pPr>
    </w:p>
    <w:p w14:paraId="715E89C4" w14:textId="37362274" w:rsidR="00695ED4" w:rsidRDefault="00695ED4" w:rsidP="00695ED4">
      <w:pPr>
        <w:tabs>
          <w:tab w:val="left" w:pos="1365"/>
        </w:tabs>
        <w:spacing w:line="360" w:lineRule="auto"/>
        <w:jc w:val="both"/>
        <w:rPr>
          <w:rFonts w:ascii="Arial" w:hAnsi="Arial" w:cs="Arial"/>
          <w:b/>
          <w:bCs/>
          <w:sz w:val="24"/>
          <w:szCs w:val="24"/>
        </w:rPr>
      </w:pPr>
    </w:p>
    <w:p w14:paraId="32D47FCD" w14:textId="1D37B623" w:rsidR="00613AE6" w:rsidRDefault="00613AE6" w:rsidP="00695ED4">
      <w:pPr>
        <w:tabs>
          <w:tab w:val="left" w:pos="1365"/>
        </w:tabs>
        <w:spacing w:line="360" w:lineRule="auto"/>
        <w:jc w:val="both"/>
        <w:rPr>
          <w:rFonts w:ascii="Arial" w:hAnsi="Arial" w:cs="Arial"/>
          <w:b/>
          <w:bCs/>
          <w:sz w:val="24"/>
          <w:szCs w:val="24"/>
        </w:rPr>
      </w:pPr>
    </w:p>
    <w:p w14:paraId="7D532E4F" w14:textId="7B24857B" w:rsidR="00613AE6" w:rsidRDefault="00613AE6" w:rsidP="00695ED4">
      <w:pPr>
        <w:tabs>
          <w:tab w:val="left" w:pos="1365"/>
        </w:tabs>
        <w:spacing w:line="360" w:lineRule="auto"/>
        <w:jc w:val="both"/>
        <w:rPr>
          <w:rFonts w:ascii="Arial" w:hAnsi="Arial" w:cs="Arial"/>
          <w:b/>
          <w:bCs/>
          <w:sz w:val="24"/>
          <w:szCs w:val="24"/>
        </w:rPr>
      </w:pPr>
    </w:p>
    <w:p w14:paraId="4321B865" w14:textId="77777777" w:rsidR="00613AE6" w:rsidRDefault="00613AE6" w:rsidP="00695ED4">
      <w:pPr>
        <w:tabs>
          <w:tab w:val="left" w:pos="1365"/>
        </w:tabs>
        <w:spacing w:line="360" w:lineRule="auto"/>
        <w:jc w:val="both"/>
        <w:rPr>
          <w:rFonts w:ascii="Arial" w:hAnsi="Arial" w:cs="Arial"/>
          <w:b/>
          <w:bCs/>
          <w:sz w:val="24"/>
          <w:szCs w:val="24"/>
        </w:rPr>
      </w:pPr>
    </w:p>
    <w:p w14:paraId="45C64076"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sz w:val="24"/>
          <w:szCs w:val="24"/>
        </w:rPr>
        <w:t>Vinyl Ester Resin Manufacturing Process Based on Solid Epoxy Resin (</w:t>
      </w:r>
      <w:proofErr w:type="spellStart"/>
      <w:r>
        <w:rPr>
          <w:rFonts w:ascii="Arial" w:hAnsi="Arial" w:cs="Arial"/>
          <w:b/>
          <w:bCs/>
          <w:sz w:val="24"/>
          <w:szCs w:val="24"/>
        </w:rPr>
        <w:t>Novolac</w:t>
      </w:r>
      <w:proofErr w:type="spellEnd"/>
      <w:r>
        <w:rPr>
          <w:rFonts w:ascii="Arial" w:hAnsi="Arial" w:cs="Arial"/>
          <w:b/>
          <w:bCs/>
          <w:sz w:val="24"/>
          <w:szCs w:val="24"/>
        </w:rPr>
        <w:t>)</w:t>
      </w:r>
    </w:p>
    <w:p w14:paraId="119A6482" w14:textId="77777777" w:rsidR="00B62D18" w:rsidRPr="000B521B" w:rsidRDefault="00B62D18" w:rsidP="00B62D18">
      <w:pPr>
        <w:rPr>
          <w:rFonts w:ascii="Arial" w:hAnsi="Arial" w:cs="Arial"/>
          <w:b/>
          <w:bCs/>
          <w:lang w:val="en-US"/>
        </w:rPr>
      </w:pPr>
    </w:p>
    <w:p w14:paraId="6B0E7B95" w14:textId="77777777" w:rsidR="00B62D18" w:rsidRPr="000B521B" w:rsidRDefault="00B62D18" w:rsidP="00B62D18">
      <w:pPr>
        <w:rPr>
          <w:rFonts w:ascii="Arial" w:hAnsi="Arial" w:cs="Arial"/>
          <w:b/>
          <w:bCs/>
          <w:lang w:val="en-US"/>
        </w:rPr>
      </w:pPr>
      <w:r>
        <w:rPr>
          <w:rFonts w:ascii="Arial" w:hAnsi="Arial" w:cs="Arial"/>
          <w:b/>
          <w:bCs/>
          <w:noProof/>
          <w:u w:val="single"/>
        </w:rPr>
        <mc:AlternateContent>
          <mc:Choice Requires="wps">
            <w:drawing>
              <wp:anchor distT="0" distB="0" distL="114300" distR="114300" simplePos="0" relativeHeight="252784640" behindDoc="0" locked="0" layoutInCell="1" allowOverlap="1" wp14:anchorId="5FEF899F" wp14:editId="037F9213">
                <wp:simplePos x="0" y="0"/>
                <wp:positionH relativeFrom="column">
                  <wp:posOffset>1967230</wp:posOffset>
                </wp:positionH>
                <wp:positionV relativeFrom="paragraph">
                  <wp:posOffset>73025</wp:posOffset>
                </wp:positionV>
                <wp:extent cx="1209675" cy="352425"/>
                <wp:effectExtent l="0" t="0" r="28575" b="28575"/>
                <wp:wrapNone/>
                <wp:docPr id="2075" name="Rectangle: Rounded Corners 2075"/>
                <wp:cNvGraphicFramePr/>
                <a:graphic xmlns:a="http://schemas.openxmlformats.org/drawingml/2006/main">
                  <a:graphicData uri="http://schemas.microsoft.com/office/word/2010/wordprocessingShape">
                    <wps:wsp>
                      <wps:cNvSpPr/>
                      <wps:spPr>
                        <a:xfrm>
                          <a:off x="0" y="0"/>
                          <a:ext cx="1209675" cy="352425"/>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A21248" w14:textId="77777777" w:rsidR="00B62D18" w:rsidRPr="00EB1967" w:rsidRDefault="00B62D18" w:rsidP="00B62D18">
                            <w:pPr>
                              <w:jc w:val="center"/>
                              <w:rPr>
                                <w:b/>
                                <w:bCs/>
                                <w:color w:val="000000" w:themeColor="text1"/>
                              </w:rPr>
                            </w:pPr>
                            <w:r w:rsidRPr="00EB1967">
                              <w:rPr>
                                <w:b/>
                                <w:bCs/>
                                <w:color w:val="000000" w:themeColor="text1"/>
                              </w:rPr>
                              <w:t>Condenser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FEF899F" id="Rectangle: Rounded Corners 2075" o:spid="_x0000_s1227" style="position:absolute;margin-left:154.9pt;margin-top:5.75pt;width:95.25pt;height:27.75pt;z-index:25278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" fillcolor="#f7caac [1301]" strokecolor="#1f3763 [1604]" strokeweight="1pt">
                <v:stroke joinstyle="miter"/>
                <v:textbox>
                  <w:txbxContent>
                    <w:p w14:paraId="3CA21248" w14:textId="77777777" w:rsidR="00B62D18" w:rsidRPr="00EB1967" w:rsidRDefault="00B62D18" w:rsidP="00B62D18">
                      <w:pPr>
                        <w:jc w:val="center"/>
                        <w:rPr>
                          <w:b/>
                          <w:bCs/>
                          <w:color w:val="000000" w:themeColor="text1"/>
                        </w:rPr>
                      </w:pPr>
                      <w:r w:rsidRPr="00EB1967">
                        <w:rPr>
                          <w:b/>
                          <w:bCs/>
                          <w:color w:val="000000" w:themeColor="text1"/>
                        </w:rPr>
                        <w:t>Condenser</w:t>
                      </w:r>
                    </w:p>
                  </w:txbxContent>
                </v:textbox>
              </v:roundrect>
            </w:pict>
          </mc:Fallback>
        </mc:AlternateContent>
      </w:r>
    </w:p>
    <w:p w14:paraId="25A7F15A" w14:textId="77777777" w:rsidR="00B62D18" w:rsidRPr="000B521B" w:rsidRDefault="00B62D18" w:rsidP="00B62D18">
      <w:pPr>
        <w:rPr>
          <w:rFonts w:ascii="Arial" w:hAnsi="Arial" w:cs="Arial"/>
          <w:b/>
          <w:bCs/>
          <w:lang w:val="en-US"/>
        </w:rPr>
      </w:pPr>
      <w:r>
        <w:rPr>
          <w:rFonts w:ascii="Arial" w:hAnsi="Arial" w:cs="Arial"/>
          <w:b/>
          <w:bCs/>
          <w:noProof/>
          <w:lang w:val="en-US"/>
        </w:rPr>
        <mc:AlternateContent>
          <mc:Choice Requires="wps">
            <w:drawing>
              <wp:anchor distT="0" distB="0" distL="114300" distR="114300" simplePos="0" relativeHeight="252786688" behindDoc="0" locked="0" layoutInCell="1" allowOverlap="1" wp14:anchorId="5013994D" wp14:editId="1AECF3DE">
                <wp:simplePos x="0" y="0"/>
                <wp:positionH relativeFrom="column">
                  <wp:posOffset>2924175</wp:posOffset>
                </wp:positionH>
                <wp:positionV relativeFrom="paragraph">
                  <wp:posOffset>140970</wp:posOffset>
                </wp:positionV>
                <wp:extent cx="0" cy="409575"/>
                <wp:effectExtent l="76200" t="38100" r="57150" b="9525"/>
                <wp:wrapNone/>
                <wp:docPr id="2076" name="Straight Arrow Connector 2076"/>
                <wp:cNvGraphicFramePr/>
                <a:graphic xmlns:a="http://schemas.openxmlformats.org/drawingml/2006/main">
                  <a:graphicData uri="http://schemas.microsoft.com/office/word/2010/wordprocessingShape">
                    <wps:wsp>
                      <wps:cNvCnPr/>
                      <wps:spPr>
                        <a:xfrm rot="10800000">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CE3261" id="Straight Arrow Connector 2076" o:spid="_x0000_s1026" type="#_x0000_t32" style="position:absolute;margin-left:230.25pt;margin-top:11.1pt;width:0;height:32.25pt;rotation:180;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" strokecolor="#4472c4 [3204]" strokeweight=".5pt">
                <v:stroke endarrow="block" joinstyle="miter"/>
              </v:shape>
            </w:pict>
          </mc:Fallback>
        </mc:AlternateContent>
      </w:r>
      <w:r>
        <w:rPr>
          <w:rFonts w:ascii="Arial" w:hAnsi="Arial" w:cs="Arial"/>
          <w:b/>
          <w:bCs/>
          <w:noProof/>
          <w:lang w:val="en-US"/>
        </w:rPr>
        <mc:AlternateContent>
          <mc:Choice Requires="wps">
            <w:drawing>
              <wp:anchor distT="0" distB="0" distL="114300" distR="114300" simplePos="0" relativeHeight="252785664" behindDoc="0" locked="0" layoutInCell="1" allowOverlap="1" wp14:anchorId="0F545DC6" wp14:editId="329E2B67">
                <wp:simplePos x="0" y="0"/>
                <wp:positionH relativeFrom="column">
                  <wp:posOffset>2286000</wp:posOffset>
                </wp:positionH>
                <wp:positionV relativeFrom="paragraph">
                  <wp:posOffset>150495</wp:posOffset>
                </wp:positionV>
                <wp:extent cx="0" cy="409575"/>
                <wp:effectExtent l="76200" t="0" r="57150" b="47625"/>
                <wp:wrapNone/>
                <wp:docPr id="2079" name="Straight Arrow Connector 2079"/>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7448CF" id="Straight Arrow Connector 2079" o:spid="_x0000_s1026" type="#_x0000_t32" style="position:absolute;margin-left:180pt;margin-top:11.85pt;width:0;height:32.25pt;z-index:25278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" strokecolor="#4472c4 [3204]" strokeweight=".5pt">
                <v:stroke endarrow="block" joinstyle="miter"/>
              </v:shape>
            </w:pict>
          </mc:Fallback>
        </mc:AlternateContent>
      </w:r>
    </w:p>
    <w:p w14:paraId="36E2C4AA" w14:textId="77777777" w:rsidR="00B62D18" w:rsidRPr="000B521B" w:rsidRDefault="00B62D18" w:rsidP="00B62D18">
      <w:pPr>
        <w:rPr>
          <w:rFonts w:ascii="Arial" w:hAnsi="Arial" w:cs="Arial"/>
          <w:b/>
          <w:bCs/>
          <w:u w:val="single"/>
        </w:rPr>
      </w:pPr>
    </w:p>
    <w:p w14:paraId="349F85BA" w14:textId="7935DB34" w:rsidR="00B62D18" w:rsidRPr="000B521B" w:rsidRDefault="00B62D18" w:rsidP="00B62D18">
      <w:pPr>
        <w:rPr>
          <w:rFonts w:ascii="Arial" w:hAnsi="Arial" w:cs="Arial"/>
          <w:b/>
          <w:bCs/>
          <w:u w:val="single"/>
        </w:rPr>
      </w:pPr>
      <w:r>
        <w:rPr>
          <w:rFonts w:ascii="Arial" w:hAnsi="Arial" w:cs="Arial"/>
          <w:b/>
          <w:bCs/>
          <w:noProof/>
          <w:u w:val="single"/>
        </w:rPr>
        <mc:AlternateContent>
          <mc:Choice Requires="wps">
            <w:drawing>
              <wp:anchor distT="0" distB="0" distL="114300" distR="114300" simplePos="0" relativeHeight="252783616" behindDoc="0" locked="0" layoutInCell="1" allowOverlap="1" wp14:anchorId="7C649B6E" wp14:editId="3CF7A116">
                <wp:simplePos x="0" y="0"/>
                <wp:positionH relativeFrom="column">
                  <wp:posOffset>104775</wp:posOffset>
                </wp:positionH>
                <wp:positionV relativeFrom="paragraph">
                  <wp:posOffset>177165</wp:posOffset>
                </wp:positionV>
                <wp:extent cx="1209675" cy="762000"/>
                <wp:effectExtent l="0" t="0" r="28575" b="19050"/>
                <wp:wrapNone/>
                <wp:docPr id="2084" name="Rectangle: Rounded Corners 2084"/>
                <wp:cNvGraphicFramePr/>
                <a:graphic xmlns:a="http://schemas.openxmlformats.org/drawingml/2006/main">
                  <a:graphicData uri="http://schemas.microsoft.com/office/word/2010/wordprocessingShape">
                    <wps:wsp>
                      <wps:cNvSpPr/>
                      <wps:spPr>
                        <a:xfrm>
                          <a:off x="0" y="0"/>
                          <a:ext cx="1209675" cy="762000"/>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1F13DE" w14:textId="51963F86" w:rsidR="00B62D18" w:rsidRPr="00EB1967" w:rsidRDefault="00B62D18" w:rsidP="00B62D18">
                            <w:pPr>
                              <w:jc w:val="center"/>
                              <w:rPr>
                                <w:b/>
                                <w:bCs/>
                                <w:color w:val="000000" w:themeColor="text1"/>
                              </w:rPr>
                            </w:pPr>
                            <w:r>
                              <w:rPr>
                                <w:b/>
                                <w:bCs/>
                                <w:color w:val="000000" w:themeColor="text1"/>
                              </w:rPr>
                              <w:t>Solid</w:t>
                            </w:r>
                            <w:r w:rsidRPr="00EB1967">
                              <w:rPr>
                                <w:b/>
                                <w:bCs/>
                                <w:color w:val="000000" w:themeColor="text1"/>
                              </w:rPr>
                              <w:t xml:space="preserve"> Epoxy Resin</w:t>
                            </w:r>
                            <w:r>
                              <w:rPr>
                                <w:b/>
                                <w:bCs/>
                                <w:color w:val="000000" w:themeColor="text1"/>
                              </w:rPr>
                              <w:t xml:space="preserve"> (</w:t>
                            </w:r>
                            <w:proofErr w:type="spellStart"/>
                            <w:r>
                              <w:rPr>
                                <w:b/>
                                <w:bCs/>
                                <w:color w:val="000000" w:themeColor="text1"/>
                              </w:rPr>
                              <w:t>Novolac</w:t>
                            </w:r>
                            <w:proofErr w:type="spellEnd"/>
                            <w:r w:rsidRPr="00EB1967">
                              <w:rPr>
                                <w:b/>
                                <w:b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C649B6E" id="Rectangle: Rounded Corners 2084" o:spid="_x0000_s1228" style="position:absolute;margin-left:8.25pt;margin-top:13.95pt;width:95.25pt;height:60pt;z-index:25278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" fillcolor="#b4c6e7 [1300]" strokecolor="#1f3763 [1604]" strokeweight="1pt">
                <v:stroke joinstyle="miter"/>
                <v:textbox>
                  <w:txbxContent>
                    <w:p w14:paraId="271F13DE" w14:textId="51963F86" w:rsidR="00B62D18" w:rsidRPr="00EB1967" w:rsidRDefault="00B62D18" w:rsidP="00B62D18">
                      <w:pPr>
                        <w:jc w:val="center"/>
                        <w:rPr>
                          <w:b/>
                          <w:bCs/>
                          <w:color w:val="000000" w:themeColor="text1"/>
                        </w:rPr>
                      </w:pPr>
                      <w:r>
                        <w:rPr>
                          <w:b/>
                          <w:bCs/>
                          <w:color w:val="000000" w:themeColor="text1"/>
                        </w:rPr>
                        <w:t>Solid</w:t>
                      </w:r>
                      <w:r w:rsidRPr="00EB1967">
                        <w:rPr>
                          <w:b/>
                          <w:bCs/>
                          <w:color w:val="000000" w:themeColor="text1"/>
                        </w:rPr>
                        <w:t xml:space="preserve"> Epoxy Resin</w:t>
                      </w:r>
                      <w:r>
                        <w:rPr>
                          <w:b/>
                          <w:bCs/>
                          <w:color w:val="000000" w:themeColor="text1"/>
                        </w:rPr>
                        <w:t xml:space="preserve"> (</w:t>
                      </w:r>
                      <w:proofErr w:type="spellStart"/>
                      <w:r>
                        <w:rPr>
                          <w:b/>
                          <w:bCs/>
                          <w:color w:val="000000" w:themeColor="text1"/>
                        </w:rPr>
                        <w:t>Novolac</w:t>
                      </w:r>
                      <w:proofErr w:type="spellEnd"/>
                      <w:r w:rsidRPr="00EB1967">
                        <w:rPr>
                          <w:b/>
                          <w:bCs/>
                          <w:color w:val="000000" w:themeColor="text1"/>
                        </w:rPr>
                        <w:t>)</w:t>
                      </w:r>
                    </w:p>
                  </w:txbxContent>
                </v:textbox>
              </v:roundrect>
            </w:pict>
          </mc:Fallback>
        </mc:AlternateContent>
      </w:r>
      <w:r>
        <w:rPr>
          <w:rFonts w:ascii="Arial" w:hAnsi="Arial" w:cs="Arial"/>
          <w:b/>
          <w:bCs/>
          <w:noProof/>
          <w:u w:val="single"/>
        </w:rPr>
        <mc:AlternateContent>
          <mc:Choice Requires="wps">
            <w:drawing>
              <wp:anchor distT="0" distB="0" distL="114300" distR="114300" simplePos="0" relativeHeight="252788736" behindDoc="0" locked="0" layoutInCell="1" allowOverlap="1" wp14:anchorId="78F3EA47" wp14:editId="406F9A28">
                <wp:simplePos x="0" y="0"/>
                <wp:positionH relativeFrom="column">
                  <wp:posOffset>4181475</wp:posOffset>
                </wp:positionH>
                <wp:positionV relativeFrom="paragraph">
                  <wp:posOffset>133985</wp:posOffset>
                </wp:positionV>
                <wp:extent cx="1400175" cy="809625"/>
                <wp:effectExtent l="0" t="0" r="28575" b="28575"/>
                <wp:wrapNone/>
                <wp:docPr id="2080" name="Rectangle: Rounded Corners 2080"/>
                <wp:cNvGraphicFramePr/>
                <a:graphic xmlns:a="http://schemas.openxmlformats.org/drawingml/2006/main">
                  <a:graphicData uri="http://schemas.microsoft.com/office/word/2010/wordprocessingShape">
                    <wps:wsp>
                      <wps:cNvSpPr/>
                      <wps:spPr>
                        <a:xfrm>
                          <a:off x="0" y="0"/>
                          <a:ext cx="1400175" cy="8096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A4278D" w14:textId="52DC389A" w:rsidR="00B62D18" w:rsidRPr="00B62D18" w:rsidRDefault="00B62D18" w:rsidP="00B62D18">
                            <w:pPr>
                              <w:jc w:val="center"/>
                              <w:rPr>
                                <w:b/>
                                <w:bCs/>
                                <w:color w:val="000000" w:themeColor="text1"/>
                              </w:rPr>
                            </w:pPr>
                            <w:r w:rsidRPr="00B62D18">
                              <w:rPr>
                                <w:b/>
                                <w:bCs/>
                                <w:color w:val="000000" w:themeColor="text1"/>
                              </w:rPr>
                              <w:t>Unsaturated monocarboxylic acid</w:t>
                            </w:r>
                            <w:r>
                              <w:rPr>
                                <w:b/>
                                <w:bCs/>
                                <w:color w:val="000000" w:themeColor="text1"/>
                                <w:vertAlign w:val="superscript"/>
                              </w:rPr>
                              <w:t>1</w:t>
                            </w:r>
                            <w:r w:rsidRPr="00B62D18">
                              <w:rPr>
                                <w:b/>
                                <w:bCs/>
                                <w:color w:val="000000" w:themeColor="text1"/>
                              </w:rPr>
                              <w:t>, Additives</w:t>
                            </w:r>
                          </w:p>
                          <w:p w14:paraId="248E2C6F" w14:textId="77777777" w:rsidR="00B62D18" w:rsidRPr="00B62D18" w:rsidRDefault="00B62D18" w:rsidP="00B62D18">
                            <w:pPr>
                              <w:jc w:val="cente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F3EA47" id="Rectangle: Rounded Corners 2080" o:spid="_x0000_s1229" style="position:absolute;margin-left:329.25pt;margin-top:10.55pt;width:110.25pt;height:63.7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" fillcolor="#b4c6e7 [1300]" strokecolor="#1f3763 [1604]" strokeweight="1pt">
                <v:stroke joinstyle="miter"/>
                <v:textbox>
                  <w:txbxContent>
                    <w:p w14:paraId="30A4278D" w14:textId="52DC389A" w:rsidR="00B62D18" w:rsidRPr="00B62D18" w:rsidRDefault="00B62D18" w:rsidP="00B62D18">
                      <w:pPr>
                        <w:jc w:val="center"/>
                        <w:rPr>
                          <w:b/>
                          <w:bCs/>
                          <w:color w:val="000000" w:themeColor="text1"/>
                        </w:rPr>
                      </w:pPr>
                      <w:r w:rsidRPr="00B62D18">
                        <w:rPr>
                          <w:b/>
                          <w:bCs/>
                          <w:color w:val="000000" w:themeColor="text1"/>
                        </w:rPr>
                        <w:t>Unsaturated monocarboxylic acid</w:t>
                      </w:r>
                      <w:r>
                        <w:rPr>
                          <w:b/>
                          <w:bCs/>
                          <w:color w:val="000000" w:themeColor="text1"/>
                          <w:vertAlign w:val="superscript"/>
                        </w:rPr>
                        <w:t>1</w:t>
                      </w:r>
                      <w:r w:rsidRPr="00B62D18">
                        <w:rPr>
                          <w:b/>
                          <w:bCs/>
                          <w:color w:val="000000" w:themeColor="text1"/>
                        </w:rPr>
                        <w:t>, Additives</w:t>
                      </w:r>
                    </w:p>
                    <w:p w14:paraId="248E2C6F" w14:textId="77777777" w:rsidR="00B62D18" w:rsidRPr="00B62D18" w:rsidRDefault="00B62D18" w:rsidP="00B62D18">
                      <w:pPr>
                        <w:jc w:val="center"/>
                        <w:rPr>
                          <w:b/>
                          <w:bCs/>
                          <w:color w:val="000000" w:themeColor="text1"/>
                        </w:rPr>
                      </w:pPr>
                    </w:p>
                  </w:txbxContent>
                </v:textbox>
              </v:roundrect>
            </w:pict>
          </mc:Fallback>
        </mc:AlternateContent>
      </w:r>
      <w:r>
        <w:rPr>
          <w:rFonts w:ascii="Arial" w:hAnsi="Arial" w:cs="Arial"/>
          <w:b/>
          <w:bCs/>
          <w:noProof/>
          <w:u w:val="single"/>
        </w:rPr>
        <mc:AlternateContent>
          <mc:Choice Requires="wps">
            <w:drawing>
              <wp:anchor distT="0" distB="0" distL="114300" distR="114300" simplePos="0" relativeHeight="252787712" behindDoc="0" locked="0" layoutInCell="1" allowOverlap="1" wp14:anchorId="1479CDD2" wp14:editId="7176E58B">
                <wp:simplePos x="0" y="0"/>
                <wp:positionH relativeFrom="column">
                  <wp:posOffset>1938655</wp:posOffset>
                </wp:positionH>
                <wp:positionV relativeFrom="paragraph">
                  <wp:posOffset>19685</wp:posOffset>
                </wp:positionV>
                <wp:extent cx="1280795" cy="1104900"/>
                <wp:effectExtent l="0" t="0" r="14605" b="19050"/>
                <wp:wrapNone/>
                <wp:docPr id="2083" name="Rectangle: Rounded Corners 2083"/>
                <wp:cNvGraphicFramePr/>
                <a:graphic xmlns:a="http://schemas.openxmlformats.org/drawingml/2006/main">
                  <a:graphicData uri="http://schemas.microsoft.com/office/word/2010/wordprocessingShape">
                    <wps:wsp>
                      <wps:cNvSpPr/>
                      <wps:spPr>
                        <a:xfrm>
                          <a:off x="0" y="0"/>
                          <a:ext cx="1280795" cy="1104900"/>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4B5A7D" w14:textId="77777777" w:rsidR="00B62D18" w:rsidRDefault="00B62D18" w:rsidP="00B62D18">
                            <w:pPr>
                              <w:jc w:val="center"/>
                              <w:rPr>
                                <w:b/>
                                <w:bCs/>
                                <w:color w:val="000000" w:themeColor="text1"/>
                              </w:rPr>
                            </w:pPr>
                            <w:r w:rsidRPr="00EB1967">
                              <w:rPr>
                                <w:b/>
                                <w:bCs/>
                                <w:color w:val="000000" w:themeColor="text1"/>
                              </w:rPr>
                              <w:t>Reactor</w:t>
                            </w:r>
                          </w:p>
                          <w:p w14:paraId="4EDB6824" w14:textId="77777777" w:rsidR="00B62D18" w:rsidRPr="00EB1967" w:rsidRDefault="00B62D18" w:rsidP="00B62D18">
                            <w:pPr>
                              <w:jc w:val="center"/>
                              <w:rPr>
                                <w:b/>
                                <w:bCs/>
                                <w:color w:val="000000" w:themeColor="text1"/>
                              </w:rPr>
                            </w:pPr>
                            <w:r w:rsidRPr="00EB1967">
                              <w:rPr>
                                <w:b/>
                                <w:bCs/>
                                <w:color w:val="000000" w:themeColor="text1"/>
                              </w:rPr>
                              <w:t>Temp :160-170°C</w:t>
                            </w:r>
                          </w:p>
                          <w:p w14:paraId="52371B4C" w14:textId="77777777" w:rsidR="00B62D18" w:rsidRPr="00EB1967" w:rsidRDefault="00B62D18" w:rsidP="00B62D18">
                            <w:pPr>
                              <w:jc w:val="center"/>
                              <w:rPr>
                                <w:b/>
                                <w:bCs/>
                                <w:color w:val="000000" w:themeColor="text1"/>
                              </w:rPr>
                            </w:pPr>
                            <w:r w:rsidRPr="00EB1967">
                              <w:rPr>
                                <w:b/>
                                <w:bCs/>
                                <w:color w:val="000000" w:themeColor="text1"/>
                              </w:rPr>
                              <w:t>Time :4-6 Hr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9CDD2" id="Rectangle: Rounded Corners 2083" o:spid="_x0000_s1230" style="position:absolute;margin-left:152.65pt;margin-top:1.55pt;width:100.85pt;height:87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" fillcolor="#f7caac [1301]" strokecolor="#1f3763 [1604]" strokeweight="1pt">
                <v:stroke joinstyle="miter"/>
                <v:textbox>
                  <w:txbxContent>
                    <w:p w14:paraId="7D4B5A7D" w14:textId="77777777" w:rsidR="00B62D18" w:rsidRDefault="00B62D18" w:rsidP="00B62D18">
                      <w:pPr>
                        <w:jc w:val="center"/>
                        <w:rPr>
                          <w:b/>
                          <w:bCs/>
                          <w:color w:val="000000" w:themeColor="text1"/>
                        </w:rPr>
                      </w:pPr>
                      <w:r w:rsidRPr="00EB1967">
                        <w:rPr>
                          <w:b/>
                          <w:bCs/>
                          <w:color w:val="000000" w:themeColor="text1"/>
                        </w:rPr>
                        <w:t>Reactor</w:t>
                      </w:r>
                    </w:p>
                    <w:p w14:paraId="4EDB6824" w14:textId="77777777" w:rsidR="00B62D18" w:rsidRPr="00EB1967" w:rsidRDefault="00B62D18" w:rsidP="00B62D18">
                      <w:pPr>
                        <w:jc w:val="center"/>
                        <w:rPr>
                          <w:b/>
                          <w:bCs/>
                          <w:color w:val="000000" w:themeColor="text1"/>
                        </w:rPr>
                      </w:pPr>
                      <w:r w:rsidRPr="00EB1967">
                        <w:rPr>
                          <w:b/>
                          <w:bCs/>
                          <w:color w:val="000000" w:themeColor="text1"/>
                        </w:rPr>
                        <w:t>Temp :160-170°C</w:t>
                      </w:r>
                    </w:p>
                    <w:p w14:paraId="52371B4C" w14:textId="77777777" w:rsidR="00B62D18" w:rsidRPr="00EB1967" w:rsidRDefault="00B62D18" w:rsidP="00B62D18">
                      <w:pPr>
                        <w:jc w:val="center"/>
                        <w:rPr>
                          <w:b/>
                          <w:bCs/>
                          <w:color w:val="000000" w:themeColor="text1"/>
                        </w:rPr>
                      </w:pPr>
                      <w:r w:rsidRPr="00EB1967">
                        <w:rPr>
                          <w:b/>
                          <w:bCs/>
                          <w:color w:val="000000" w:themeColor="text1"/>
                        </w:rPr>
                        <w:t>Time :4-6 Hr</w:t>
                      </w:r>
                    </w:p>
                  </w:txbxContent>
                </v:textbox>
              </v:roundrect>
            </w:pict>
          </mc:Fallback>
        </mc:AlternateContent>
      </w:r>
    </w:p>
    <w:p w14:paraId="66D9ED7C" w14:textId="77777777" w:rsidR="00B62D18" w:rsidRPr="000B521B" w:rsidRDefault="00B62D18" w:rsidP="00B62D18">
      <w:pPr>
        <w:rPr>
          <w:rFonts w:ascii="Arial" w:hAnsi="Arial" w:cs="Arial"/>
          <w:b/>
          <w:bCs/>
          <w:u w:val="single"/>
        </w:rPr>
      </w:pPr>
      <w:r w:rsidRPr="000B521B">
        <w:rPr>
          <w:rFonts w:ascii="Arial" w:hAnsi="Arial" w:cs="Arial"/>
          <w:b/>
          <w:bCs/>
          <w:noProof/>
          <w:u w:val="single"/>
        </w:rPr>
        <mc:AlternateContent>
          <mc:Choice Requires="wps">
            <w:drawing>
              <wp:anchor distT="0" distB="0" distL="114300" distR="114300" simplePos="0" relativeHeight="252780544" behindDoc="0" locked="0" layoutInCell="1" allowOverlap="1" wp14:anchorId="6C757261" wp14:editId="70B1D864">
                <wp:simplePos x="0" y="0"/>
                <wp:positionH relativeFrom="column">
                  <wp:posOffset>3248025</wp:posOffset>
                </wp:positionH>
                <wp:positionV relativeFrom="paragraph">
                  <wp:posOffset>266700</wp:posOffset>
                </wp:positionV>
                <wp:extent cx="904875" cy="9525"/>
                <wp:effectExtent l="38100" t="76200" r="0" b="85725"/>
                <wp:wrapNone/>
                <wp:docPr id="2085" name="Straight Arrow Connector 2085"/>
                <wp:cNvGraphicFramePr/>
                <a:graphic xmlns:a="http://schemas.openxmlformats.org/drawingml/2006/main">
                  <a:graphicData uri="http://schemas.microsoft.com/office/word/2010/wordprocessingShape">
                    <wps:wsp>
                      <wps:cNvCnPr/>
                      <wps:spPr>
                        <a:xfrm flipH="1" flipV="1">
                          <a:off x="0" y="0"/>
                          <a:ext cx="9048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1C03A4" id="Straight Arrow Connector 2085" o:spid="_x0000_s1026" type="#_x0000_t32" style="position:absolute;margin-left:255.75pt;margin-top:21pt;width:71.25pt;height:.75pt;flip:x y;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" strokecolor="#4472c4 [3204]" strokeweight=".5pt">
                <v:stroke endarrow="block" joinstyle="miter"/>
              </v:shape>
            </w:pict>
          </mc:Fallback>
        </mc:AlternateContent>
      </w:r>
    </w:p>
    <w:p w14:paraId="5178A1BC" w14:textId="77777777" w:rsidR="00B62D18" w:rsidRPr="000B521B" w:rsidRDefault="00B62D18" w:rsidP="00B62D18">
      <w:pPr>
        <w:rPr>
          <w:rFonts w:ascii="Arial" w:hAnsi="Arial" w:cs="Arial"/>
          <w:b/>
          <w:bCs/>
          <w:u w:val="single"/>
        </w:rPr>
      </w:pPr>
      <w:r w:rsidRPr="000B521B">
        <w:rPr>
          <w:rFonts w:ascii="Arial" w:hAnsi="Arial" w:cs="Arial"/>
          <w:b/>
          <w:bCs/>
          <w:noProof/>
          <w:u w:val="single"/>
        </w:rPr>
        <mc:AlternateContent>
          <mc:Choice Requires="wps">
            <w:drawing>
              <wp:anchor distT="0" distB="0" distL="114300" distR="114300" simplePos="0" relativeHeight="252777472" behindDoc="0" locked="0" layoutInCell="1" allowOverlap="1" wp14:anchorId="71C7568E" wp14:editId="07508AE3">
                <wp:simplePos x="0" y="0"/>
                <wp:positionH relativeFrom="column">
                  <wp:posOffset>1333500</wp:posOffset>
                </wp:positionH>
                <wp:positionV relativeFrom="paragraph">
                  <wp:posOffset>59690</wp:posOffset>
                </wp:positionV>
                <wp:extent cx="575945" cy="0"/>
                <wp:effectExtent l="0" t="76200" r="14605" b="95250"/>
                <wp:wrapNone/>
                <wp:docPr id="2086" name="Straight Arrow Connector 2086"/>
                <wp:cNvGraphicFramePr/>
                <a:graphic xmlns:a="http://schemas.openxmlformats.org/drawingml/2006/main">
                  <a:graphicData uri="http://schemas.microsoft.com/office/word/2010/wordprocessingShape">
                    <wps:wsp>
                      <wps:cNvCnPr/>
                      <wps:spPr>
                        <a:xfrm>
                          <a:off x="0" y="0"/>
                          <a:ext cx="5759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F637BC2" id="Straight Arrow Connector 2086" o:spid="_x0000_s1026" type="#_x0000_t32" style="position:absolute;margin-left:105pt;margin-top:4.7pt;width:45.35pt;height:0;z-index:25277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" strokecolor="#4472c4 [3204]" strokeweight=".5pt">
                <v:stroke endarrow="block" joinstyle="miter"/>
              </v:shape>
            </w:pict>
          </mc:Fallback>
        </mc:AlternateContent>
      </w:r>
    </w:p>
    <w:p w14:paraId="1BE19486" w14:textId="77777777" w:rsidR="00B62D18" w:rsidRPr="000B521B" w:rsidRDefault="00B62D18" w:rsidP="00B62D18">
      <w:pPr>
        <w:tabs>
          <w:tab w:val="left" w:pos="7770"/>
        </w:tabs>
        <w:rPr>
          <w:rFonts w:ascii="Arial" w:hAnsi="Arial" w:cs="Arial"/>
        </w:rPr>
      </w:pPr>
      <w:r>
        <w:rPr>
          <w:rFonts w:ascii="Arial" w:hAnsi="Arial" w:cs="Arial"/>
          <w:b/>
          <w:bCs/>
          <w:noProof/>
          <w:u w:val="single"/>
        </w:rPr>
        <mc:AlternateContent>
          <mc:Choice Requires="wps">
            <w:drawing>
              <wp:anchor distT="0" distB="0" distL="114300" distR="114300" simplePos="0" relativeHeight="252791808" behindDoc="0" locked="0" layoutInCell="1" allowOverlap="1" wp14:anchorId="37ECDF56" wp14:editId="52B8770F">
                <wp:simplePos x="0" y="0"/>
                <wp:positionH relativeFrom="column">
                  <wp:posOffset>4810125</wp:posOffset>
                </wp:positionH>
                <wp:positionV relativeFrom="paragraph">
                  <wp:posOffset>213995</wp:posOffset>
                </wp:positionV>
                <wp:extent cx="1323975" cy="352425"/>
                <wp:effectExtent l="0" t="0" r="28575" b="28575"/>
                <wp:wrapNone/>
                <wp:docPr id="2087" name="Rectangle: Rounded Corners 2087"/>
                <wp:cNvGraphicFramePr/>
                <a:graphic xmlns:a="http://schemas.openxmlformats.org/drawingml/2006/main">
                  <a:graphicData uri="http://schemas.microsoft.com/office/word/2010/wordprocessingShape">
                    <wps:wsp>
                      <wps:cNvSpPr/>
                      <wps:spPr>
                        <a:xfrm>
                          <a:off x="0" y="0"/>
                          <a:ext cx="1323975" cy="3524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49FCA5" w14:textId="77777777" w:rsidR="00B62D18" w:rsidRPr="00EB1967" w:rsidRDefault="00B62D18" w:rsidP="00B62D18">
                            <w:pPr>
                              <w:jc w:val="center"/>
                              <w:rPr>
                                <w:b/>
                                <w:bCs/>
                                <w:color w:val="000000" w:themeColor="text1"/>
                              </w:rPr>
                            </w:pPr>
                            <w:r w:rsidRPr="00EB1967">
                              <w:rPr>
                                <w:b/>
                                <w:bCs/>
                                <w:color w:val="000000" w:themeColor="text1"/>
                              </w:rPr>
                              <w:t>Styrene Monomer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ECDF56" id="Rectangle: Rounded Corners 2087" o:spid="_x0000_s1231" style="position:absolute;margin-left:378.75pt;margin-top:16.85pt;width:104.25pt;height:27.75pt;z-index:2527918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" fillcolor="#b4c6e7 [1300]" strokecolor="#1f3763 [1604]" strokeweight="1pt">
                <v:stroke joinstyle="miter"/>
                <v:textbox>
                  <w:txbxContent>
                    <w:p w14:paraId="6E49FCA5" w14:textId="77777777" w:rsidR="00B62D18" w:rsidRPr="00EB1967" w:rsidRDefault="00B62D18" w:rsidP="00B62D18">
                      <w:pPr>
                        <w:jc w:val="center"/>
                        <w:rPr>
                          <w:b/>
                          <w:bCs/>
                          <w:color w:val="000000" w:themeColor="text1"/>
                        </w:rPr>
                      </w:pPr>
                      <w:r w:rsidRPr="00EB1967">
                        <w:rPr>
                          <w:b/>
                          <w:bCs/>
                          <w:color w:val="000000" w:themeColor="text1"/>
                        </w:rPr>
                        <w:t>Styrene Monomer</w:t>
                      </w:r>
                    </w:p>
                  </w:txbxContent>
                </v:textbox>
              </v:roundrect>
            </w:pict>
          </mc:Fallback>
        </mc:AlternateContent>
      </w:r>
      <w:r w:rsidRPr="000B521B">
        <w:rPr>
          <w:rFonts w:ascii="Arial" w:hAnsi="Arial" w:cs="Arial"/>
          <w:b/>
          <w:bCs/>
          <w:noProof/>
          <w:u w:val="single"/>
        </w:rPr>
        <mc:AlternateContent>
          <mc:Choice Requires="wps">
            <w:drawing>
              <wp:anchor distT="0" distB="0" distL="114300" distR="114300" simplePos="0" relativeHeight="252778496" behindDoc="0" locked="0" layoutInCell="1" allowOverlap="1" wp14:anchorId="6F4F6039" wp14:editId="532B53E8">
                <wp:simplePos x="0" y="0"/>
                <wp:positionH relativeFrom="column">
                  <wp:posOffset>3047365</wp:posOffset>
                </wp:positionH>
                <wp:positionV relativeFrom="paragraph">
                  <wp:posOffset>297815</wp:posOffset>
                </wp:positionV>
                <wp:extent cx="1762125" cy="1219200"/>
                <wp:effectExtent l="38100" t="0" r="9525" b="95250"/>
                <wp:wrapNone/>
                <wp:docPr id="2088" name="Connector: Elbow 2088"/>
                <wp:cNvGraphicFramePr/>
                <a:graphic xmlns:a="http://schemas.openxmlformats.org/drawingml/2006/main">
                  <a:graphicData uri="http://schemas.microsoft.com/office/word/2010/wordprocessingShape">
                    <wps:wsp>
                      <wps:cNvCnPr/>
                      <wps:spPr>
                        <a:xfrm flipH="1">
                          <a:off x="0" y="0"/>
                          <a:ext cx="1762125" cy="12192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CF25DA" id="Connector: Elbow 2088" o:spid="_x0000_s1026" type="#_x0000_t34" style="position:absolute;margin-left:239.95pt;margin-top:23.45pt;width:138.75pt;height:96pt;flip:x;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" strokecolor="#4472c4 [3204]" strokeweight=".5pt">
                <v:stroke endarrow="block"/>
              </v:shape>
            </w:pict>
          </mc:Fallback>
        </mc:AlternateContent>
      </w:r>
      <w:r w:rsidRPr="000B521B">
        <w:rPr>
          <w:rFonts w:ascii="Arial" w:hAnsi="Arial" w:cs="Arial"/>
        </w:rPr>
        <w:tab/>
      </w:r>
    </w:p>
    <w:p w14:paraId="380B8962" w14:textId="77777777" w:rsidR="00B62D18" w:rsidRPr="000B521B" w:rsidRDefault="00B62D18" w:rsidP="00B62D18">
      <w:pPr>
        <w:rPr>
          <w:rFonts w:ascii="Arial" w:hAnsi="Arial" w:cs="Arial"/>
        </w:rPr>
      </w:pPr>
      <w:r w:rsidRPr="000B521B">
        <w:rPr>
          <w:rFonts w:ascii="Arial" w:hAnsi="Arial" w:cs="Arial"/>
          <w:b/>
          <w:bCs/>
          <w:noProof/>
          <w:u w:val="single"/>
        </w:rPr>
        <mc:AlternateContent>
          <mc:Choice Requires="wps">
            <w:drawing>
              <wp:anchor distT="0" distB="0" distL="114300" distR="114300" simplePos="0" relativeHeight="252779520" behindDoc="0" locked="0" layoutInCell="1" allowOverlap="1" wp14:anchorId="403EC605" wp14:editId="433F8662">
                <wp:simplePos x="0" y="0"/>
                <wp:positionH relativeFrom="column">
                  <wp:posOffset>2533650</wp:posOffset>
                </wp:positionH>
                <wp:positionV relativeFrom="paragraph">
                  <wp:posOffset>21590</wp:posOffset>
                </wp:positionV>
                <wp:extent cx="19050" cy="838200"/>
                <wp:effectExtent l="57150" t="0" r="57150" b="57150"/>
                <wp:wrapNone/>
                <wp:docPr id="2091" name="Straight Arrow Connector 2091"/>
                <wp:cNvGraphicFramePr/>
                <a:graphic xmlns:a="http://schemas.openxmlformats.org/drawingml/2006/main">
                  <a:graphicData uri="http://schemas.microsoft.com/office/word/2010/wordprocessingShape">
                    <wps:wsp>
                      <wps:cNvCnPr/>
                      <wps:spPr>
                        <a:xfrm>
                          <a:off x="0" y="0"/>
                          <a:ext cx="19050"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380663" id="Straight Arrow Connector 2091" o:spid="_x0000_s1026" type="#_x0000_t32" style="position:absolute;margin-left:199.5pt;margin-top:1.7pt;width:1.5pt;height:66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" strokecolor="#4472c4 [3204]" strokeweight=".5pt">
                <v:stroke endarrow="block" joinstyle="miter"/>
              </v:shape>
            </w:pict>
          </mc:Fallback>
        </mc:AlternateContent>
      </w:r>
    </w:p>
    <w:p w14:paraId="2DA250FD" w14:textId="77777777" w:rsidR="00B62D18" w:rsidRPr="000B521B" w:rsidRDefault="00B62D18" w:rsidP="00B62D18">
      <w:pPr>
        <w:rPr>
          <w:rFonts w:ascii="Arial" w:hAnsi="Arial" w:cs="Arial"/>
        </w:rPr>
      </w:pPr>
    </w:p>
    <w:p w14:paraId="4709D253" w14:textId="77777777" w:rsidR="00B62D18" w:rsidRPr="000B521B" w:rsidRDefault="00B62D18" w:rsidP="00B62D18">
      <w:pPr>
        <w:rPr>
          <w:rFonts w:ascii="Arial" w:hAnsi="Arial" w:cs="Arial"/>
        </w:rPr>
      </w:pPr>
    </w:p>
    <w:p w14:paraId="5ED6A0E1" w14:textId="77777777" w:rsidR="00B62D18" w:rsidRPr="000B521B" w:rsidRDefault="00B62D18" w:rsidP="00B62D18">
      <w:pPr>
        <w:rPr>
          <w:rFonts w:ascii="Arial" w:hAnsi="Arial" w:cs="Arial"/>
        </w:rPr>
      </w:pPr>
      <w:r>
        <w:rPr>
          <w:rFonts w:ascii="Arial" w:hAnsi="Arial" w:cs="Arial"/>
          <w:b/>
          <w:bCs/>
          <w:noProof/>
          <w:u w:val="single"/>
        </w:rPr>
        <mc:AlternateContent>
          <mc:Choice Requires="wps">
            <w:drawing>
              <wp:anchor distT="0" distB="0" distL="114300" distR="114300" simplePos="0" relativeHeight="252789760" behindDoc="0" locked="0" layoutInCell="1" allowOverlap="1" wp14:anchorId="77132BE6" wp14:editId="35880FA4">
                <wp:simplePos x="0" y="0"/>
                <wp:positionH relativeFrom="column">
                  <wp:posOffset>1857375</wp:posOffset>
                </wp:positionH>
                <wp:positionV relativeFrom="paragraph">
                  <wp:posOffset>47625</wp:posOffset>
                </wp:positionV>
                <wp:extent cx="1209675" cy="990600"/>
                <wp:effectExtent l="0" t="0" r="28575" b="19050"/>
                <wp:wrapNone/>
                <wp:docPr id="2092" name="Rectangle: Rounded Corners 2092"/>
                <wp:cNvGraphicFramePr/>
                <a:graphic xmlns:a="http://schemas.openxmlformats.org/drawingml/2006/main">
                  <a:graphicData uri="http://schemas.microsoft.com/office/word/2010/wordprocessingShape">
                    <wps:wsp>
                      <wps:cNvSpPr/>
                      <wps:spPr>
                        <a:xfrm>
                          <a:off x="0" y="0"/>
                          <a:ext cx="1209675" cy="990600"/>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6E2D58" w14:textId="77777777" w:rsidR="00B62D18" w:rsidRPr="00EB1967" w:rsidRDefault="00B62D18" w:rsidP="00B62D18">
                            <w:pPr>
                              <w:jc w:val="center"/>
                              <w:rPr>
                                <w:b/>
                                <w:bCs/>
                                <w:color w:val="000000" w:themeColor="text1"/>
                              </w:rPr>
                            </w:pPr>
                            <w:r w:rsidRPr="00EB1967">
                              <w:rPr>
                                <w:b/>
                                <w:bCs/>
                                <w:color w:val="000000" w:themeColor="text1"/>
                              </w:rPr>
                              <w:t>Blender</w:t>
                            </w:r>
                          </w:p>
                          <w:p w14:paraId="48CE55EB" w14:textId="77777777" w:rsidR="00B62D18" w:rsidRPr="00EB1967" w:rsidRDefault="00B62D18" w:rsidP="00B62D18">
                            <w:pPr>
                              <w:jc w:val="center"/>
                              <w:rPr>
                                <w:b/>
                                <w:bCs/>
                                <w:color w:val="000000" w:themeColor="text1"/>
                              </w:rPr>
                            </w:pPr>
                            <w:r w:rsidRPr="00EB1967">
                              <w:rPr>
                                <w:b/>
                                <w:bCs/>
                                <w:color w:val="000000" w:themeColor="text1"/>
                              </w:rPr>
                              <w:t>Temp:70°C</w:t>
                            </w:r>
                          </w:p>
                          <w:p w14:paraId="2EC3071E" w14:textId="77777777" w:rsidR="00B62D18" w:rsidRPr="00EB1967" w:rsidRDefault="00B62D18" w:rsidP="00B62D18">
                            <w:pPr>
                              <w:jc w:val="center"/>
                              <w:rPr>
                                <w:b/>
                                <w:bCs/>
                                <w:color w:val="000000" w:themeColor="text1"/>
                              </w:rPr>
                            </w:pPr>
                            <w:r w:rsidRPr="00EB1967">
                              <w:rPr>
                                <w:b/>
                                <w:bCs/>
                                <w:color w:val="000000" w:themeColor="text1"/>
                              </w:rPr>
                              <w:t>Time: 2-4 Hr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7132BE6" id="Rectangle: Rounded Corners 2092" o:spid="_x0000_s1232" style="position:absolute;margin-left:146.25pt;margin-top:3.75pt;width:95.25pt;height:78pt;z-index:25278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" fillcolor="#f7caac [1301]" strokecolor="#1f3763 [1604]" strokeweight="1pt">
                <v:stroke joinstyle="miter"/>
                <v:textbox>
                  <w:txbxContent>
                    <w:p w14:paraId="276E2D58" w14:textId="77777777" w:rsidR="00B62D18" w:rsidRPr="00EB1967" w:rsidRDefault="00B62D18" w:rsidP="00B62D18">
                      <w:pPr>
                        <w:jc w:val="center"/>
                        <w:rPr>
                          <w:b/>
                          <w:bCs/>
                          <w:color w:val="000000" w:themeColor="text1"/>
                        </w:rPr>
                      </w:pPr>
                      <w:r w:rsidRPr="00EB1967">
                        <w:rPr>
                          <w:b/>
                          <w:bCs/>
                          <w:color w:val="000000" w:themeColor="text1"/>
                        </w:rPr>
                        <w:t>Blender</w:t>
                      </w:r>
                    </w:p>
                    <w:p w14:paraId="48CE55EB" w14:textId="77777777" w:rsidR="00B62D18" w:rsidRPr="00EB1967" w:rsidRDefault="00B62D18" w:rsidP="00B62D18">
                      <w:pPr>
                        <w:jc w:val="center"/>
                        <w:rPr>
                          <w:b/>
                          <w:bCs/>
                          <w:color w:val="000000" w:themeColor="text1"/>
                        </w:rPr>
                      </w:pPr>
                      <w:r w:rsidRPr="00EB1967">
                        <w:rPr>
                          <w:b/>
                          <w:bCs/>
                          <w:color w:val="000000" w:themeColor="text1"/>
                        </w:rPr>
                        <w:t>Temp:70°C</w:t>
                      </w:r>
                    </w:p>
                    <w:p w14:paraId="2EC3071E" w14:textId="77777777" w:rsidR="00B62D18" w:rsidRPr="00EB1967" w:rsidRDefault="00B62D18" w:rsidP="00B62D18">
                      <w:pPr>
                        <w:jc w:val="center"/>
                        <w:rPr>
                          <w:b/>
                          <w:bCs/>
                          <w:color w:val="000000" w:themeColor="text1"/>
                        </w:rPr>
                      </w:pPr>
                      <w:r w:rsidRPr="00EB1967">
                        <w:rPr>
                          <w:b/>
                          <w:bCs/>
                          <w:color w:val="000000" w:themeColor="text1"/>
                        </w:rPr>
                        <w:t>Time: 2-4 Hr</w:t>
                      </w:r>
                    </w:p>
                  </w:txbxContent>
                </v:textbox>
              </v:roundrect>
            </w:pict>
          </mc:Fallback>
        </mc:AlternateContent>
      </w:r>
    </w:p>
    <w:p w14:paraId="6AE6B2B3" w14:textId="77777777" w:rsidR="00B62D18" w:rsidRPr="000B521B" w:rsidRDefault="00B62D18" w:rsidP="00B62D18">
      <w:pPr>
        <w:rPr>
          <w:rFonts w:ascii="Arial" w:hAnsi="Arial" w:cs="Arial"/>
        </w:rPr>
      </w:pPr>
    </w:p>
    <w:p w14:paraId="2F626A80" w14:textId="77777777" w:rsidR="00B62D18" w:rsidRPr="000B521B" w:rsidRDefault="00B62D18" w:rsidP="00B62D18">
      <w:pPr>
        <w:rPr>
          <w:rFonts w:ascii="Arial" w:hAnsi="Arial" w:cs="Arial"/>
        </w:rPr>
      </w:pPr>
    </w:p>
    <w:p w14:paraId="6D9C7282" w14:textId="77777777" w:rsidR="00B62D18" w:rsidRPr="000B521B" w:rsidRDefault="00B62D18" w:rsidP="00B62D18">
      <w:pPr>
        <w:rPr>
          <w:rFonts w:ascii="Arial" w:hAnsi="Arial" w:cs="Arial"/>
        </w:rPr>
      </w:pPr>
      <w:r w:rsidRPr="000B521B">
        <w:rPr>
          <w:rFonts w:ascii="Arial" w:hAnsi="Arial" w:cs="Arial"/>
          <w:noProof/>
        </w:rPr>
        <mc:AlternateContent>
          <mc:Choice Requires="wps">
            <w:drawing>
              <wp:anchor distT="0" distB="0" distL="114300" distR="114300" simplePos="0" relativeHeight="252781568" behindDoc="0" locked="0" layoutInCell="1" allowOverlap="1" wp14:anchorId="3FCCCE6F" wp14:editId="2F185995">
                <wp:simplePos x="0" y="0"/>
                <wp:positionH relativeFrom="column">
                  <wp:posOffset>2571750</wp:posOffset>
                </wp:positionH>
                <wp:positionV relativeFrom="paragraph">
                  <wp:posOffset>168910</wp:posOffset>
                </wp:positionV>
                <wp:extent cx="0" cy="266700"/>
                <wp:effectExtent l="76200" t="0" r="57150" b="57150"/>
                <wp:wrapNone/>
                <wp:docPr id="2094" name="Straight Arrow Connector 2094"/>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276AF5" id="Straight Arrow Connector 2094" o:spid="_x0000_s1026" type="#_x0000_t32" style="position:absolute;margin-left:202.5pt;margin-top:13.3pt;width:0;height:21pt;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" strokecolor="#4472c4 [3204]" strokeweight=".5pt">
                <v:stroke endarrow="block" joinstyle="miter"/>
              </v:shape>
            </w:pict>
          </mc:Fallback>
        </mc:AlternateContent>
      </w:r>
    </w:p>
    <w:p w14:paraId="25E1E668" w14:textId="77777777" w:rsidR="00B62D18" w:rsidRPr="000B521B" w:rsidRDefault="00B62D18" w:rsidP="00B62D18">
      <w:pPr>
        <w:tabs>
          <w:tab w:val="left" w:pos="3705"/>
        </w:tabs>
        <w:rPr>
          <w:rFonts w:ascii="Arial" w:hAnsi="Arial" w:cs="Arial"/>
        </w:rPr>
      </w:pPr>
      <w:r>
        <w:rPr>
          <w:rFonts w:ascii="Arial" w:hAnsi="Arial" w:cs="Arial"/>
          <w:b/>
          <w:bCs/>
          <w:noProof/>
          <w:u w:val="single"/>
        </w:rPr>
        <mc:AlternateContent>
          <mc:Choice Requires="wps">
            <w:drawing>
              <wp:anchor distT="0" distB="0" distL="114300" distR="114300" simplePos="0" relativeHeight="252790784" behindDoc="0" locked="0" layoutInCell="1" allowOverlap="1" wp14:anchorId="54317A20" wp14:editId="09270508">
                <wp:simplePos x="0" y="0"/>
                <wp:positionH relativeFrom="column">
                  <wp:posOffset>1295399</wp:posOffset>
                </wp:positionH>
                <wp:positionV relativeFrom="paragraph">
                  <wp:posOffset>176530</wp:posOffset>
                </wp:positionV>
                <wp:extent cx="2543175" cy="419100"/>
                <wp:effectExtent l="0" t="0" r="28575" b="19050"/>
                <wp:wrapNone/>
                <wp:docPr id="2095" name="Rectangle: Rounded Corners 2095"/>
                <wp:cNvGraphicFramePr/>
                <a:graphic xmlns:a="http://schemas.openxmlformats.org/drawingml/2006/main">
                  <a:graphicData uri="http://schemas.microsoft.com/office/word/2010/wordprocessingShape">
                    <wps:wsp>
                      <wps:cNvSpPr/>
                      <wps:spPr>
                        <a:xfrm>
                          <a:off x="0" y="0"/>
                          <a:ext cx="2543175" cy="419100"/>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F4CF36" w14:textId="77777777" w:rsidR="00B62D18" w:rsidRPr="00EB1967" w:rsidRDefault="00B62D18" w:rsidP="00B62D18">
                            <w:pPr>
                              <w:jc w:val="center"/>
                              <w:rPr>
                                <w:b/>
                                <w:bCs/>
                                <w:color w:val="000000" w:themeColor="text1"/>
                              </w:rPr>
                            </w:pPr>
                            <w:r w:rsidRPr="00EB1967">
                              <w:rPr>
                                <w:b/>
                                <w:bCs/>
                                <w:color w:val="000000" w:themeColor="text1"/>
                              </w:rPr>
                              <w:t>Finished Products ready for packing</w:t>
                            </w:r>
                          </w:p>
                          <w:p w14:paraId="6CBDFEC4" w14:textId="77777777" w:rsidR="00B62D18" w:rsidRPr="00EB1967" w:rsidRDefault="00B62D18" w:rsidP="00B62D18">
                            <w:pPr>
                              <w:jc w:val="cente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317A20" id="Rectangle: Rounded Corners 2095" o:spid="_x0000_s1233" style="position:absolute;margin-left:102pt;margin-top:13.9pt;width:200.25pt;height:33pt;z-index:2527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" fillcolor="#f7caac [1301]" strokecolor="#1f3763 [1604]" strokeweight="1pt">
                <v:stroke joinstyle="miter"/>
                <v:textbox>
                  <w:txbxContent>
                    <w:p w14:paraId="0AF4CF36" w14:textId="77777777" w:rsidR="00B62D18" w:rsidRPr="00EB1967" w:rsidRDefault="00B62D18" w:rsidP="00B62D18">
                      <w:pPr>
                        <w:jc w:val="center"/>
                        <w:rPr>
                          <w:b/>
                          <w:bCs/>
                          <w:color w:val="000000" w:themeColor="text1"/>
                        </w:rPr>
                      </w:pPr>
                      <w:r w:rsidRPr="00EB1967">
                        <w:rPr>
                          <w:b/>
                          <w:bCs/>
                          <w:color w:val="000000" w:themeColor="text1"/>
                        </w:rPr>
                        <w:t>Finished Products ready for packing</w:t>
                      </w:r>
                    </w:p>
                    <w:p w14:paraId="6CBDFEC4" w14:textId="77777777" w:rsidR="00B62D18" w:rsidRPr="00EB1967" w:rsidRDefault="00B62D18" w:rsidP="00B62D18">
                      <w:pPr>
                        <w:jc w:val="center"/>
                        <w:rPr>
                          <w:b/>
                          <w:bCs/>
                          <w:color w:val="000000" w:themeColor="text1"/>
                        </w:rPr>
                      </w:pPr>
                    </w:p>
                  </w:txbxContent>
                </v:textbox>
              </v:roundrect>
            </w:pict>
          </mc:Fallback>
        </mc:AlternateContent>
      </w:r>
    </w:p>
    <w:p w14:paraId="6650DCF3" w14:textId="77777777" w:rsidR="00B62D18" w:rsidRDefault="00B62D18" w:rsidP="00B62D18">
      <w:pPr>
        <w:tabs>
          <w:tab w:val="left" w:pos="1365"/>
        </w:tabs>
        <w:spacing w:line="360" w:lineRule="auto"/>
        <w:jc w:val="both"/>
        <w:rPr>
          <w:rFonts w:ascii="Arial" w:hAnsi="Arial" w:cs="Arial"/>
          <w:b/>
          <w:bCs/>
          <w:sz w:val="24"/>
          <w:szCs w:val="24"/>
        </w:rPr>
      </w:pPr>
      <w:r w:rsidRPr="000B521B">
        <w:rPr>
          <w:rFonts w:ascii="Arial" w:hAnsi="Arial" w:cs="Arial"/>
          <w:noProof/>
        </w:rPr>
        <mc:AlternateContent>
          <mc:Choice Requires="wps">
            <w:drawing>
              <wp:anchor distT="0" distB="0" distL="114300" distR="114300" simplePos="0" relativeHeight="252792832" behindDoc="0" locked="0" layoutInCell="1" allowOverlap="1" wp14:anchorId="38F8AA7F" wp14:editId="36B19285">
                <wp:simplePos x="0" y="0"/>
                <wp:positionH relativeFrom="column">
                  <wp:posOffset>2571750</wp:posOffset>
                </wp:positionH>
                <wp:positionV relativeFrom="paragraph">
                  <wp:posOffset>320675</wp:posOffset>
                </wp:positionV>
                <wp:extent cx="0" cy="266700"/>
                <wp:effectExtent l="76200" t="0" r="57150" b="57150"/>
                <wp:wrapNone/>
                <wp:docPr id="2099" name="Straight Arrow Connector 2099"/>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ABC4F" id="Straight Arrow Connector 2099" o:spid="_x0000_s1026" type="#_x0000_t32" style="position:absolute;margin-left:202.5pt;margin-top:25.25pt;width:0;height:21pt;z-index:25279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" strokecolor="#4472c4 [3204]" strokeweight=".5pt">
                <v:stroke endarrow="block" joinstyle="miter"/>
              </v:shape>
            </w:pict>
          </mc:Fallback>
        </mc:AlternateContent>
      </w:r>
    </w:p>
    <w:p w14:paraId="473946D2" w14:textId="77777777" w:rsidR="00B62D18" w:rsidRPr="00793AF4" w:rsidRDefault="00B62D18" w:rsidP="00B62D18">
      <w:pPr>
        <w:tabs>
          <w:tab w:val="left" w:pos="1365"/>
        </w:tabs>
        <w:spacing w:line="360" w:lineRule="auto"/>
        <w:jc w:val="both"/>
      </w:pPr>
      <w:r>
        <w:rPr>
          <w:rFonts w:ascii="Arial" w:hAnsi="Arial" w:cs="Arial"/>
          <w:bCs/>
          <w:noProof/>
          <w:color w:val="000000" w:themeColor="text1"/>
        </w:rPr>
        <mc:AlternateContent>
          <mc:Choice Requires="wps">
            <w:drawing>
              <wp:anchor distT="0" distB="0" distL="114300" distR="114300" simplePos="0" relativeHeight="252793856" behindDoc="0" locked="0" layoutInCell="1" allowOverlap="1" wp14:anchorId="554EBDA0" wp14:editId="48CD7DA3">
                <wp:simplePos x="0" y="0"/>
                <wp:positionH relativeFrom="column">
                  <wp:posOffset>1943100</wp:posOffset>
                </wp:positionH>
                <wp:positionV relativeFrom="paragraph">
                  <wp:posOffset>232410</wp:posOffset>
                </wp:positionV>
                <wp:extent cx="1257300" cy="447675"/>
                <wp:effectExtent l="0" t="0" r="19050" b="28575"/>
                <wp:wrapNone/>
                <wp:docPr id="2100" name="Oval 2100"/>
                <wp:cNvGraphicFramePr/>
                <a:graphic xmlns:a="http://schemas.openxmlformats.org/drawingml/2006/main">
                  <a:graphicData uri="http://schemas.microsoft.com/office/word/2010/wordprocessingShape">
                    <wps:wsp>
                      <wps:cNvSpPr/>
                      <wps:spPr>
                        <a:xfrm>
                          <a:off x="0" y="0"/>
                          <a:ext cx="1257300" cy="447675"/>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E38F3A" w14:textId="7E907845" w:rsidR="00B62D18" w:rsidRPr="00B62D18" w:rsidRDefault="00B62D18" w:rsidP="00B62D18">
                            <w:pPr>
                              <w:jc w:val="center"/>
                              <w:rPr>
                                <w:b/>
                                <w:bCs/>
                                <w:color w:val="000000" w:themeColor="text1"/>
                                <w:vertAlign w:val="superscript"/>
                              </w:rPr>
                            </w:pPr>
                            <w:r w:rsidRPr="00B62D18">
                              <w:rPr>
                                <w:b/>
                                <w:bCs/>
                                <w:color w:val="000000" w:themeColor="text1"/>
                              </w:rPr>
                              <w:t>Curing</w:t>
                            </w:r>
                            <w:r>
                              <w:rPr>
                                <w:b/>
                                <w:bCs/>
                                <w:color w:val="000000" w:themeColor="text1"/>
                                <w:vertAlign w:val="super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54EBDA0" id="Oval 2100" o:spid="_x0000_s1234" style="position:absolute;left:0;text-align:left;margin-left:153pt;margin-top:18.3pt;width:99pt;height:35.25pt;z-index:252793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" fillcolor="#ffd966 [1943]" strokecolor="#1f3763 [1604]" strokeweight="1pt">
                <v:stroke joinstyle="miter"/>
                <v:textbox>
                  <w:txbxContent>
                    <w:p w14:paraId="4FE38F3A" w14:textId="7E907845" w:rsidR="00B62D18" w:rsidRPr="00B62D18" w:rsidRDefault="00B62D18" w:rsidP="00B62D18">
                      <w:pPr>
                        <w:jc w:val="center"/>
                        <w:rPr>
                          <w:b/>
                          <w:bCs/>
                          <w:color w:val="000000" w:themeColor="text1"/>
                          <w:vertAlign w:val="superscript"/>
                        </w:rPr>
                      </w:pPr>
                      <w:r w:rsidRPr="00B62D18">
                        <w:rPr>
                          <w:b/>
                          <w:bCs/>
                          <w:color w:val="000000" w:themeColor="text1"/>
                        </w:rPr>
                        <w:t>Curing</w:t>
                      </w:r>
                      <w:r>
                        <w:rPr>
                          <w:b/>
                          <w:bCs/>
                          <w:color w:val="000000" w:themeColor="text1"/>
                          <w:vertAlign w:val="superscript"/>
                        </w:rPr>
                        <w:t>2</w:t>
                      </w:r>
                    </w:p>
                  </w:txbxContent>
                </v:textbox>
              </v:oval>
            </w:pict>
          </mc:Fallback>
        </mc:AlternateContent>
      </w:r>
    </w:p>
    <w:p w14:paraId="7B5EB962" w14:textId="77777777" w:rsidR="00B62D18" w:rsidRDefault="00B62D18" w:rsidP="00B62D18">
      <w:pPr>
        <w:tabs>
          <w:tab w:val="left" w:pos="1365"/>
        </w:tabs>
        <w:spacing w:line="360" w:lineRule="auto"/>
        <w:jc w:val="both"/>
        <w:rPr>
          <w:rFonts w:ascii="Arial" w:hAnsi="Arial" w:cs="Arial"/>
          <w:b/>
          <w:bCs/>
          <w:sz w:val="24"/>
          <w:szCs w:val="24"/>
        </w:rPr>
      </w:pPr>
      <w:r w:rsidRPr="000B521B">
        <w:rPr>
          <w:rFonts w:ascii="Arial" w:hAnsi="Arial" w:cs="Arial"/>
          <w:bCs/>
          <w:noProof/>
          <w:color w:val="000000" w:themeColor="text1"/>
        </w:rPr>
        <mc:AlternateContent>
          <mc:Choice Requires="wps">
            <w:drawing>
              <wp:anchor distT="0" distB="0" distL="114300" distR="114300" simplePos="0" relativeHeight="252782592" behindDoc="0" locked="0" layoutInCell="1" allowOverlap="1" wp14:anchorId="0E59C03E" wp14:editId="2430BED3">
                <wp:simplePos x="0" y="0"/>
                <wp:positionH relativeFrom="margin">
                  <wp:posOffset>5050155</wp:posOffset>
                </wp:positionH>
                <wp:positionV relativeFrom="paragraph">
                  <wp:posOffset>326390</wp:posOffset>
                </wp:positionV>
                <wp:extent cx="1346835" cy="200025"/>
                <wp:effectExtent l="0" t="0" r="0" b="0"/>
                <wp:wrapNone/>
                <wp:docPr id="2101" name="TextBox 4"/>
                <wp:cNvGraphicFramePr/>
                <a:graphic xmlns:a="http://schemas.openxmlformats.org/drawingml/2006/main">
                  <a:graphicData uri="http://schemas.microsoft.com/office/word/2010/wordprocessingShape">
                    <wps:wsp>
                      <wps:cNvSpPr txBox="1"/>
                      <wps:spPr>
                        <a:xfrm>
                          <a:off x="0" y="0"/>
                          <a:ext cx="1346835" cy="200025"/>
                        </a:xfrm>
                        <a:prstGeom prst="rect">
                          <a:avLst/>
                        </a:prstGeom>
                        <a:noFill/>
                      </wps:spPr>
                      <wps:txbx>
                        <w:txbxContent>
                          <w:p w14:paraId="67FA7ECE" w14:textId="77777777" w:rsidR="00B62D18" w:rsidRPr="006F6D2F" w:rsidRDefault="00B62D18" w:rsidP="00B62D1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E59C03E" id="_x0000_s1235" type="#_x0000_t202" style="position:absolute;left:0;text-align:left;margin-left:397.65pt;margin-top:25.7pt;width:106.05pt;height:15.75pt;z-index:25278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" filled="f" stroked="f">
                <v:textbox style="mso-fit-shape-to-text:t">
                  <w:txbxContent>
                    <w:p w14:paraId="67FA7ECE" w14:textId="77777777" w:rsidR="00B62D18" w:rsidRPr="006F6D2F" w:rsidRDefault="00B62D18" w:rsidP="00B62D1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7BFACF4C" w14:textId="77777777" w:rsidR="00B62D18" w:rsidRDefault="00B62D18" w:rsidP="00B62D18">
      <w:pPr>
        <w:tabs>
          <w:tab w:val="left" w:pos="1365"/>
        </w:tabs>
        <w:spacing w:line="360" w:lineRule="auto"/>
        <w:jc w:val="both"/>
        <w:rPr>
          <w:rFonts w:ascii="Arial" w:hAnsi="Arial" w:cs="Arial"/>
          <w:b/>
          <w:bCs/>
          <w:sz w:val="24"/>
          <w:szCs w:val="24"/>
        </w:rPr>
      </w:pPr>
    </w:p>
    <w:p w14:paraId="559D17FE" w14:textId="083E2348" w:rsidR="00695ED4" w:rsidRDefault="00B62D18" w:rsidP="00695ED4">
      <w:pPr>
        <w:jc w:val="both"/>
        <w:rPr>
          <w:rFonts w:ascii="Arial" w:hAnsi="Arial" w:cs="Arial"/>
          <w:i/>
          <w:iCs/>
          <w:color w:val="000000" w:themeColor="text1"/>
          <w:sz w:val="18"/>
          <w:szCs w:val="18"/>
          <w:shd w:val="clear" w:color="auto" w:fill="FFFFFF"/>
        </w:rPr>
      </w:pPr>
      <w:r w:rsidRPr="00B62D18">
        <w:rPr>
          <w:rFonts w:ascii="Arial" w:hAnsi="Arial" w:cs="Arial"/>
          <w:i/>
          <w:iCs/>
          <w:color w:val="000000" w:themeColor="text1"/>
          <w:sz w:val="18"/>
          <w:szCs w:val="18"/>
          <w:shd w:val="clear" w:color="auto" w:fill="FFFFFF"/>
        </w:rPr>
        <w:t>1</w:t>
      </w:r>
      <w:r w:rsidR="00695ED4" w:rsidRPr="00B62D18">
        <w:rPr>
          <w:rFonts w:ascii="Arial" w:hAnsi="Arial" w:cs="Arial"/>
          <w:i/>
          <w:iCs/>
          <w:color w:val="000000" w:themeColor="text1"/>
          <w:sz w:val="18"/>
          <w:szCs w:val="18"/>
          <w:shd w:val="clear" w:color="auto" w:fill="FFFFFF"/>
        </w:rPr>
        <w:t xml:space="preserve"> </w:t>
      </w:r>
      <w:r w:rsidR="00695ED4" w:rsidRPr="00D72A4F">
        <w:rPr>
          <w:rFonts w:ascii="Arial" w:hAnsi="Arial" w:cs="Arial"/>
          <w:i/>
          <w:iCs/>
          <w:color w:val="000000" w:themeColor="text1"/>
          <w:sz w:val="18"/>
          <w:szCs w:val="18"/>
          <w:shd w:val="clear" w:color="auto" w:fill="FFFFFF"/>
        </w:rPr>
        <w:t>Unsaturated monocarboxylic</w:t>
      </w:r>
      <w:r>
        <w:rPr>
          <w:rFonts w:ascii="Arial" w:hAnsi="Arial" w:cs="Arial"/>
          <w:i/>
          <w:iCs/>
          <w:color w:val="000000" w:themeColor="text1"/>
          <w:sz w:val="18"/>
          <w:szCs w:val="18"/>
          <w:shd w:val="clear" w:color="auto" w:fill="FFFFFF"/>
        </w:rPr>
        <w:t xml:space="preserve"> </w:t>
      </w:r>
      <w:r w:rsidR="00705138" w:rsidRPr="00D72A4F">
        <w:rPr>
          <w:rFonts w:ascii="Arial" w:hAnsi="Arial" w:cs="Arial"/>
          <w:i/>
          <w:iCs/>
          <w:color w:val="000000" w:themeColor="text1"/>
          <w:sz w:val="18"/>
          <w:szCs w:val="18"/>
          <w:shd w:val="clear" w:color="auto" w:fill="FFFFFF"/>
        </w:rPr>
        <w:t>acid</w:t>
      </w:r>
      <w:r w:rsidR="00695ED4" w:rsidRPr="00D72A4F">
        <w:rPr>
          <w:rFonts w:ascii="Arial" w:hAnsi="Arial" w:cs="Arial"/>
          <w:i/>
          <w:iCs/>
          <w:color w:val="000000" w:themeColor="text1"/>
          <w:sz w:val="18"/>
          <w:szCs w:val="18"/>
          <w:shd w:val="clear" w:color="auto" w:fill="FFFFFF"/>
        </w:rPr>
        <w:t xml:space="preserve"> include acrylic acid, methacrylic acid, </w:t>
      </w:r>
      <w:proofErr w:type="spellStart"/>
      <w:r w:rsidR="00695ED4" w:rsidRPr="00D72A4F">
        <w:rPr>
          <w:rFonts w:ascii="Arial" w:hAnsi="Arial" w:cs="Arial"/>
          <w:i/>
          <w:iCs/>
          <w:color w:val="000000" w:themeColor="text1"/>
          <w:sz w:val="18"/>
          <w:szCs w:val="18"/>
          <w:shd w:val="clear" w:color="auto" w:fill="FFFFFF"/>
        </w:rPr>
        <w:t>crotonic</w:t>
      </w:r>
      <w:proofErr w:type="spellEnd"/>
      <w:r w:rsidR="00695ED4" w:rsidRPr="00D72A4F">
        <w:rPr>
          <w:rFonts w:ascii="Arial" w:hAnsi="Arial" w:cs="Arial"/>
          <w:i/>
          <w:iCs/>
          <w:color w:val="000000" w:themeColor="text1"/>
          <w:sz w:val="18"/>
          <w:szCs w:val="18"/>
          <w:shd w:val="clear" w:color="auto" w:fill="FFFFFF"/>
        </w:rPr>
        <w:t xml:space="preserve"> acid, monoesters of unsaturated </w:t>
      </w:r>
      <w:proofErr w:type="spellStart"/>
      <w:r w:rsidR="00695ED4" w:rsidRPr="00D72A4F">
        <w:rPr>
          <w:rFonts w:ascii="Arial" w:hAnsi="Arial" w:cs="Arial"/>
          <w:i/>
          <w:iCs/>
          <w:color w:val="000000" w:themeColor="text1"/>
          <w:sz w:val="18"/>
          <w:szCs w:val="18"/>
          <w:shd w:val="clear" w:color="auto" w:fill="FFFFFF"/>
        </w:rPr>
        <w:t>polycarboxylic</w:t>
      </w:r>
      <w:proofErr w:type="spellEnd"/>
      <w:r w:rsidR="00695ED4" w:rsidRPr="00D72A4F">
        <w:rPr>
          <w:rFonts w:ascii="Arial" w:hAnsi="Arial" w:cs="Arial"/>
          <w:i/>
          <w:iCs/>
          <w:color w:val="000000" w:themeColor="text1"/>
          <w:sz w:val="18"/>
          <w:szCs w:val="18"/>
          <w:shd w:val="clear" w:color="auto" w:fill="FFFFFF"/>
        </w:rPr>
        <w:t xml:space="preserve"> acids, and monoesters of maleic acid. The unsaturated acids and monoesters may be used singly or as a mixture of two or more of them.</w:t>
      </w:r>
      <w:r w:rsidR="00695ED4">
        <w:rPr>
          <w:rFonts w:ascii="Arial" w:hAnsi="Arial" w:cs="Arial"/>
          <w:i/>
          <w:iCs/>
          <w:color w:val="000000" w:themeColor="text1"/>
          <w:sz w:val="18"/>
          <w:szCs w:val="18"/>
          <w:shd w:val="clear" w:color="auto" w:fill="FFFFFF"/>
        </w:rPr>
        <w:t xml:space="preserve"> The unsaturated </w:t>
      </w:r>
      <w:r w:rsidR="00695ED4" w:rsidRPr="00D72A4F">
        <w:rPr>
          <w:rFonts w:ascii="Arial" w:hAnsi="Arial" w:cs="Arial"/>
          <w:i/>
          <w:iCs/>
          <w:color w:val="000000" w:themeColor="text1"/>
          <w:sz w:val="18"/>
          <w:szCs w:val="18"/>
          <w:shd w:val="clear" w:color="auto" w:fill="FFFFFF"/>
        </w:rPr>
        <w:t>monocarboxylic acids</w:t>
      </w:r>
      <w:r w:rsidR="00695ED4">
        <w:rPr>
          <w:rFonts w:ascii="Arial" w:hAnsi="Arial" w:cs="Arial"/>
          <w:i/>
          <w:iCs/>
          <w:color w:val="000000" w:themeColor="text1"/>
          <w:sz w:val="18"/>
          <w:szCs w:val="18"/>
          <w:shd w:val="clear" w:color="auto" w:fill="FFFFFF"/>
        </w:rPr>
        <w:t xml:space="preserve"> can be derived from renewable sources like lignin or soyabean oil therefore, the name bio- based vinyl ester resin is used.</w:t>
      </w:r>
    </w:p>
    <w:p w14:paraId="39C03E66" w14:textId="5A1B73AD" w:rsidR="00B62D18" w:rsidRPr="00B62D18" w:rsidRDefault="00B62D18" w:rsidP="00B62D18">
      <w:pPr>
        <w:spacing w:line="240" w:lineRule="auto"/>
        <w:jc w:val="both"/>
        <w:rPr>
          <w:rFonts w:ascii="Arial" w:hAnsi="Arial" w:cs="Arial"/>
          <w:i/>
          <w:iCs/>
          <w:color w:val="000000" w:themeColor="text1"/>
          <w:sz w:val="18"/>
          <w:szCs w:val="18"/>
          <w:shd w:val="clear" w:color="auto" w:fill="FFFFFF"/>
        </w:rPr>
      </w:pPr>
      <w:r>
        <w:rPr>
          <w:rFonts w:ascii="Arial" w:hAnsi="Arial" w:cs="Arial"/>
          <w:i/>
          <w:iCs/>
          <w:color w:val="000000" w:themeColor="text1"/>
          <w:sz w:val="18"/>
          <w:szCs w:val="18"/>
          <w:shd w:val="clear" w:color="auto" w:fill="FFFFFF"/>
        </w:rPr>
        <w:t>2 Curing of vinyl ester resin is done by the end user industries according to the application in which it is used. Curing defines the gelation time of vinyl ester resin</w:t>
      </w:r>
      <w:r w:rsidR="00490F7E">
        <w:rPr>
          <w:rFonts w:ascii="Arial" w:hAnsi="Arial" w:cs="Arial"/>
          <w:i/>
          <w:iCs/>
          <w:color w:val="000000" w:themeColor="text1"/>
          <w:sz w:val="18"/>
          <w:szCs w:val="18"/>
          <w:shd w:val="clear" w:color="auto" w:fill="FFFFFF"/>
        </w:rPr>
        <w:t>.</w:t>
      </w:r>
      <w:r>
        <w:rPr>
          <w:rFonts w:ascii="Arial" w:hAnsi="Arial" w:cs="Arial"/>
          <w:i/>
          <w:iCs/>
          <w:color w:val="000000" w:themeColor="text1"/>
          <w:sz w:val="18"/>
          <w:szCs w:val="18"/>
          <w:shd w:val="clear" w:color="auto" w:fill="FFFFFF"/>
        </w:rPr>
        <w:t xml:space="preserve"> </w:t>
      </w:r>
      <w:r w:rsidR="00490F7E" w:rsidRPr="00490F7E">
        <w:rPr>
          <w:rFonts w:ascii="Arial" w:hAnsi="Arial" w:cs="Arial"/>
          <w:i/>
          <w:iCs/>
          <w:color w:val="000000" w:themeColor="text1"/>
          <w:sz w:val="18"/>
          <w:szCs w:val="18"/>
          <w:shd w:val="clear" w:color="auto" w:fill="FFFFFF"/>
        </w:rPr>
        <w:t>Curing is a process that is employed to change the viscosities of the epoxy resin according to the customer's requirement. This process is completely optional and varies from manufacturer to manufacturer depending on the grade of VER to be manufactured.</w:t>
      </w:r>
    </w:p>
    <w:p w14:paraId="567F7987" w14:textId="1F26932B" w:rsidR="00B62D18" w:rsidRPr="00D72A4F" w:rsidRDefault="00B62D18" w:rsidP="00695ED4">
      <w:pPr>
        <w:jc w:val="both"/>
        <w:rPr>
          <w:rFonts w:ascii="Arial" w:hAnsi="Arial" w:cs="Arial"/>
          <w:i/>
          <w:iCs/>
          <w:sz w:val="18"/>
          <w:szCs w:val="18"/>
        </w:rPr>
      </w:pPr>
    </w:p>
    <w:p w14:paraId="31B7054F" w14:textId="55537181" w:rsidR="007E23D4" w:rsidRDefault="007E23D4" w:rsidP="00695ED4">
      <w:pPr>
        <w:tabs>
          <w:tab w:val="left" w:pos="1365"/>
        </w:tabs>
        <w:spacing w:line="360" w:lineRule="auto"/>
        <w:jc w:val="both"/>
        <w:rPr>
          <w:rFonts w:ascii="Arial" w:hAnsi="Arial" w:cs="Arial"/>
          <w:b/>
          <w:bCs/>
          <w:sz w:val="24"/>
          <w:szCs w:val="24"/>
        </w:rPr>
      </w:pPr>
    </w:p>
    <w:p w14:paraId="6BF53EC4" w14:textId="744F68CB" w:rsidR="00695ED4" w:rsidRDefault="00695ED4" w:rsidP="00695ED4">
      <w:pPr>
        <w:tabs>
          <w:tab w:val="left" w:pos="1365"/>
        </w:tabs>
        <w:spacing w:line="360" w:lineRule="auto"/>
        <w:jc w:val="both"/>
        <w:rPr>
          <w:rFonts w:ascii="Arial" w:hAnsi="Arial" w:cs="Arial"/>
          <w:b/>
          <w:bCs/>
          <w:sz w:val="24"/>
          <w:szCs w:val="24"/>
        </w:rPr>
      </w:pPr>
      <w:r w:rsidRPr="005B6140">
        <w:rPr>
          <w:rFonts w:ascii="Arial" w:hAnsi="Arial" w:cs="Arial"/>
          <w:b/>
          <w:bCs/>
          <w:noProof/>
          <w:sz w:val="24"/>
          <w:szCs w:val="24"/>
        </w:rPr>
        <w:lastRenderedPageBreak/>
        <mc:AlternateContent>
          <mc:Choice Requires="wps">
            <w:drawing>
              <wp:anchor distT="45720" distB="45720" distL="114300" distR="114300" simplePos="0" relativeHeight="252677120" behindDoc="0" locked="0" layoutInCell="1" allowOverlap="1" wp14:anchorId="7F3FB849" wp14:editId="4A8DB4CA">
                <wp:simplePos x="0" y="0"/>
                <wp:positionH relativeFrom="column">
                  <wp:posOffset>-142875</wp:posOffset>
                </wp:positionH>
                <wp:positionV relativeFrom="paragraph">
                  <wp:posOffset>330200</wp:posOffset>
                </wp:positionV>
                <wp:extent cx="1009650" cy="638175"/>
                <wp:effectExtent l="0" t="0" r="19050" b="28575"/>
                <wp:wrapSquare wrapText="bothSides"/>
                <wp:docPr id="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38175"/>
                        </a:xfrm>
                        <a:prstGeom prst="rect">
                          <a:avLst/>
                        </a:prstGeom>
                        <a:solidFill>
                          <a:srgbClr val="FFFFFF"/>
                        </a:solidFill>
                        <a:ln w="9525">
                          <a:solidFill>
                            <a:srgbClr val="000000"/>
                          </a:solidFill>
                          <a:miter lim="800000"/>
                          <a:headEnd/>
                          <a:tailEnd/>
                        </a:ln>
                      </wps:spPr>
                      <wps:txbx>
                        <w:txbxContent>
                          <w:p w14:paraId="34F0409D" w14:textId="77777777" w:rsidR="00695ED4" w:rsidRPr="005B6140" w:rsidRDefault="00695ED4" w:rsidP="00695ED4">
                            <w:pPr>
                              <w:jc w:val="center"/>
                              <w:rPr>
                                <w:rFonts w:ascii="Arial" w:hAnsi="Arial" w:cs="Arial"/>
                                <w:sz w:val="20"/>
                                <w:szCs w:val="20"/>
                              </w:rPr>
                            </w:pPr>
                            <w:r>
                              <w:rPr>
                                <w:rFonts w:ascii="Arial" w:hAnsi="Arial" w:cs="Arial"/>
                                <w:sz w:val="20"/>
                                <w:szCs w:val="20"/>
                              </w:rPr>
                              <w:t>Raw material storage and handling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FB849" id="_x0000_s1236" type="#_x0000_t202" style="position:absolute;left:0;text-align:left;margin-left:-11.25pt;margin-top:26pt;width:79.5pt;height:50.25pt;z-index:25267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">
                <v:textbox>
                  <w:txbxContent>
                    <w:p w14:paraId="34F0409D" w14:textId="77777777" w:rsidR="00695ED4" w:rsidRPr="005B6140" w:rsidRDefault="00695ED4" w:rsidP="00695ED4">
                      <w:pPr>
                        <w:jc w:val="center"/>
                        <w:rPr>
                          <w:rFonts w:ascii="Arial" w:hAnsi="Arial" w:cs="Arial"/>
                          <w:sz w:val="20"/>
                          <w:szCs w:val="20"/>
                        </w:rPr>
                      </w:pPr>
                      <w:r>
                        <w:rPr>
                          <w:rFonts w:ascii="Arial" w:hAnsi="Arial" w:cs="Arial"/>
                          <w:sz w:val="20"/>
                          <w:szCs w:val="20"/>
                        </w:rPr>
                        <w:t>Raw material storage and handling</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78144" behindDoc="0" locked="0" layoutInCell="1" allowOverlap="1" wp14:anchorId="395D955B" wp14:editId="56379415">
                <wp:simplePos x="0" y="0"/>
                <wp:positionH relativeFrom="column">
                  <wp:posOffset>933450</wp:posOffset>
                </wp:positionH>
                <wp:positionV relativeFrom="paragraph">
                  <wp:posOffset>330200</wp:posOffset>
                </wp:positionV>
                <wp:extent cx="1009650" cy="638175"/>
                <wp:effectExtent l="0" t="0" r="19050" b="28575"/>
                <wp:wrapSquare wrapText="bothSides"/>
                <wp:docPr id="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38175"/>
                        </a:xfrm>
                        <a:prstGeom prst="rect">
                          <a:avLst/>
                        </a:prstGeom>
                        <a:solidFill>
                          <a:srgbClr val="FFFFFF"/>
                        </a:solidFill>
                        <a:ln w="9525">
                          <a:solidFill>
                            <a:srgbClr val="000000"/>
                          </a:solidFill>
                          <a:miter lim="800000"/>
                          <a:headEnd/>
                          <a:tailEnd/>
                        </a:ln>
                      </wps:spPr>
                      <wps:txbx>
                        <w:txbxContent>
                          <w:p w14:paraId="0D59851F" w14:textId="77777777" w:rsidR="00695ED4" w:rsidRPr="005B6140" w:rsidRDefault="00695ED4" w:rsidP="00695ED4">
                            <w:pPr>
                              <w:spacing w:line="240" w:lineRule="auto"/>
                              <w:jc w:val="center"/>
                              <w:rPr>
                                <w:rFonts w:ascii="Arial" w:hAnsi="Arial" w:cs="Arial"/>
                                <w:sz w:val="20"/>
                                <w:szCs w:val="20"/>
                              </w:rPr>
                            </w:pPr>
                            <w:r w:rsidRPr="005B6140">
                              <w:rPr>
                                <w:rFonts w:ascii="Arial" w:hAnsi="Arial" w:cs="Arial"/>
                                <w:sz w:val="20"/>
                                <w:szCs w:val="20"/>
                              </w:rPr>
                              <w:t>Reaction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D955B" id="_x0000_s1237" type="#_x0000_t202" style="position:absolute;left:0;text-align:left;margin-left:73.5pt;margin-top:26pt;width:79.5pt;height:50.25pt;z-index:252678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">
                <v:textbox>
                  <w:txbxContent>
                    <w:p w14:paraId="0D59851F" w14:textId="77777777" w:rsidR="00695ED4" w:rsidRPr="005B6140" w:rsidRDefault="00695ED4" w:rsidP="00695ED4">
                      <w:pPr>
                        <w:spacing w:line="240" w:lineRule="auto"/>
                        <w:jc w:val="center"/>
                        <w:rPr>
                          <w:rFonts w:ascii="Arial" w:hAnsi="Arial" w:cs="Arial"/>
                          <w:sz w:val="20"/>
                          <w:szCs w:val="20"/>
                        </w:rPr>
                      </w:pPr>
                      <w:r w:rsidRPr="005B6140">
                        <w:rPr>
                          <w:rFonts w:ascii="Arial" w:hAnsi="Arial" w:cs="Arial"/>
                          <w:sz w:val="20"/>
                          <w:szCs w:val="20"/>
                        </w:rPr>
                        <w:t>Reaction</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79168" behindDoc="0" locked="0" layoutInCell="1" allowOverlap="1" wp14:anchorId="2D38C32B" wp14:editId="75A424C8">
                <wp:simplePos x="0" y="0"/>
                <wp:positionH relativeFrom="column">
                  <wp:posOffset>2047875</wp:posOffset>
                </wp:positionH>
                <wp:positionV relativeFrom="paragraph">
                  <wp:posOffset>349250</wp:posOffset>
                </wp:positionV>
                <wp:extent cx="1009650" cy="619125"/>
                <wp:effectExtent l="0" t="0" r="19050" b="28575"/>
                <wp:wrapSquare wrapText="bothSides"/>
                <wp:docPr id="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19125"/>
                        </a:xfrm>
                        <a:prstGeom prst="rect">
                          <a:avLst/>
                        </a:prstGeom>
                        <a:solidFill>
                          <a:srgbClr val="FFFFFF"/>
                        </a:solidFill>
                        <a:ln w="9525">
                          <a:solidFill>
                            <a:srgbClr val="000000"/>
                          </a:solidFill>
                          <a:miter lim="800000"/>
                          <a:headEnd/>
                          <a:tailEnd/>
                        </a:ln>
                      </wps:spPr>
                      <wps:txbx>
                        <w:txbxContent>
                          <w:p w14:paraId="4F571C79" w14:textId="77777777" w:rsidR="00695ED4" w:rsidRPr="005B6140" w:rsidRDefault="00695ED4" w:rsidP="00695ED4">
                            <w:pPr>
                              <w:spacing w:line="240" w:lineRule="auto"/>
                              <w:jc w:val="center"/>
                              <w:rPr>
                                <w:rFonts w:ascii="Arial" w:hAnsi="Arial" w:cs="Arial"/>
                                <w:sz w:val="20"/>
                                <w:szCs w:val="20"/>
                              </w:rPr>
                            </w:pPr>
                            <w:r w:rsidRPr="005B6140">
                              <w:rPr>
                                <w:rFonts w:ascii="Arial" w:hAnsi="Arial" w:cs="Arial"/>
                                <w:sz w:val="20"/>
                                <w:szCs w:val="20"/>
                              </w:rPr>
                              <w:t>Blending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38C32B" id="_x0000_s1238" type="#_x0000_t202" style="position:absolute;left:0;text-align:left;margin-left:161.25pt;margin-top:27.5pt;width:79.5pt;height:48.75pt;z-index:252679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">
                <v:textbox>
                  <w:txbxContent>
                    <w:p w14:paraId="4F571C79" w14:textId="77777777" w:rsidR="00695ED4" w:rsidRPr="005B6140" w:rsidRDefault="00695ED4" w:rsidP="00695ED4">
                      <w:pPr>
                        <w:spacing w:line="240" w:lineRule="auto"/>
                        <w:jc w:val="center"/>
                        <w:rPr>
                          <w:rFonts w:ascii="Arial" w:hAnsi="Arial" w:cs="Arial"/>
                          <w:sz w:val="20"/>
                          <w:szCs w:val="20"/>
                        </w:rPr>
                      </w:pPr>
                      <w:r w:rsidRPr="005B6140">
                        <w:rPr>
                          <w:rFonts w:ascii="Arial" w:hAnsi="Arial" w:cs="Arial"/>
                          <w:sz w:val="20"/>
                          <w:szCs w:val="20"/>
                        </w:rPr>
                        <w:t>Blending</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0192" behindDoc="0" locked="0" layoutInCell="1" allowOverlap="1" wp14:anchorId="3523F688" wp14:editId="3FB58C35">
                <wp:simplePos x="0" y="0"/>
                <wp:positionH relativeFrom="column">
                  <wp:posOffset>3152775</wp:posOffset>
                </wp:positionH>
                <wp:positionV relativeFrom="paragraph">
                  <wp:posOffset>349250</wp:posOffset>
                </wp:positionV>
                <wp:extent cx="1009650" cy="619125"/>
                <wp:effectExtent l="0" t="0" r="19050" b="28575"/>
                <wp:wrapSquare wrapText="bothSides"/>
                <wp:docPr id="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19125"/>
                        </a:xfrm>
                        <a:prstGeom prst="rect">
                          <a:avLst/>
                        </a:prstGeom>
                        <a:solidFill>
                          <a:srgbClr val="FFFFFF"/>
                        </a:solidFill>
                        <a:ln w="9525">
                          <a:solidFill>
                            <a:srgbClr val="000000"/>
                          </a:solidFill>
                          <a:miter lim="800000"/>
                          <a:headEnd/>
                          <a:tailEnd/>
                        </a:ln>
                      </wps:spPr>
                      <wps:txbx>
                        <w:txbxContent>
                          <w:p w14:paraId="0D18D649" w14:textId="77777777" w:rsidR="00695ED4" w:rsidRPr="005B6140" w:rsidRDefault="00695ED4" w:rsidP="00695ED4">
                            <w:pPr>
                              <w:jc w:val="center"/>
                              <w:rPr>
                                <w:rFonts w:ascii="Arial" w:hAnsi="Arial" w:cs="Arial"/>
                                <w:sz w:val="20"/>
                                <w:szCs w:val="20"/>
                              </w:rPr>
                            </w:pPr>
                            <w:r w:rsidRPr="005B6140">
                              <w:rPr>
                                <w:rFonts w:ascii="Arial" w:hAnsi="Arial" w:cs="Arial"/>
                                <w:sz w:val="20"/>
                                <w:szCs w:val="20"/>
                              </w:rPr>
                              <w:t>Intermediate storage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23F688" id="_x0000_s1239" type="#_x0000_t202" style="position:absolute;left:0;text-align:left;margin-left:248.25pt;margin-top:27.5pt;width:79.5pt;height:48.75pt;z-index:252680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">
                <v:textbox>
                  <w:txbxContent>
                    <w:p w14:paraId="0D18D649" w14:textId="77777777" w:rsidR="00695ED4" w:rsidRPr="005B6140" w:rsidRDefault="00695ED4" w:rsidP="00695ED4">
                      <w:pPr>
                        <w:jc w:val="center"/>
                        <w:rPr>
                          <w:rFonts w:ascii="Arial" w:hAnsi="Arial" w:cs="Arial"/>
                          <w:sz w:val="20"/>
                          <w:szCs w:val="20"/>
                        </w:rPr>
                      </w:pPr>
                      <w:r w:rsidRPr="005B6140">
                        <w:rPr>
                          <w:rFonts w:ascii="Arial" w:hAnsi="Arial" w:cs="Arial"/>
                          <w:sz w:val="20"/>
                          <w:szCs w:val="20"/>
                        </w:rPr>
                        <w:t>Intermediate storage</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1216" behindDoc="0" locked="0" layoutInCell="1" allowOverlap="1" wp14:anchorId="32D0AE10" wp14:editId="0AB2695E">
                <wp:simplePos x="0" y="0"/>
                <wp:positionH relativeFrom="column">
                  <wp:posOffset>4295775</wp:posOffset>
                </wp:positionH>
                <wp:positionV relativeFrom="paragraph">
                  <wp:posOffset>349250</wp:posOffset>
                </wp:positionV>
                <wp:extent cx="1009650" cy="619125"/>
                <wp:effectExtent l="0" t="0" r="19050" b="28575"/>
                <wp:wrapSquare wrapText="bothSides"/>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19125"/>
                        </a:xfrm>
                        <a:prstGeom prst="rect">
                          <a:avLst/>
                        </a:prstGeom>
                        <a:solidFill>
                          <a:srgbClr val="FFFFFF"/>
                        </a:solidFill>
                        <a:ln w="9525">
                          <a:solidFill>
                            <a:srgbClr val="000000"/>
                          </a:solidFill>
                          <a:miter lim="800000"/>
                          <a:headEnd/>
                          <a:tailEnd/>
                        </a:ln>
                      </wps:spPr>
                      <wps:txbx>
                        <w:txbxContent>
                          <w:p w14:paraId="3EBB36D3" w14:textId="77777777" w:rsidR="00695ED4" w:rsidRPr="005B6140" w:rsidRDefault="00695ED4" w:rsidP="00695ED4">
                            <w:pPr>
                              <w:jc w:val="center"/>
                              <w:rPr>
                                <w:rFonts w:ascii="Arial" w:hAnsi="Arial" w:cs="Arial"/>
                                <w:sz w:val="20"/>
                                <w:szCs w:val="20"/>
                              </w:rPr>
                            </w:pPr>
                            <w:r w:rsidRPr="005B6140">
                              <w:rPr>
                                <w:rFonts w:ascii="Arial" w:hAnsi="Arial" w:cs="Arial"/>
                                <w:sz w:val="20"/>
                                <w:szCs w:val="20"/>
                              </w:rPr>
                              <w:t>Finishing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0AE10" id="_x0000_s1240" type="#_x0000_t202" style="position:absolute;left:0;text-align:left;margin-left:338.25pt;margin-top:27.5pt;width:79.5pt;height:48.75pt;z-index:25268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">
                <v:textbox>
                  <w:txbxContent>
                    <w:p w14:paraId="3EBB36D3" w14:textId="77777777" w:rsidR="00695ED4" w:rsidRPr="005B6140" w:rsidRDefault="00695ED4" w:rsidP="00695ED4">
                      <w:pPr>
                        <w:jc w:val="center"/>
                        <w:rPr>
                          <w:rFonts w:ascii="Arial" w:hAnsi="Arial" w:cs="Arial"/>
                          <w:sz w:val="20"/>
                          <w:szCs w:val="20"/>
                        </w:rPr>
                      </w:pPr>
                      <w:r w:rsidRPr="005B6140">
                        <w:rPr>
                          <w:rFonts w:ascii="Arial" w:hAnsi="Arial" w:cs="Arial"/>
                          <w:sz w:val="20"/>
                          <w:szCs w:val="20"/>
                        </w:rPr>
                        <w:t>Finishing</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2240" behindDoc="0" locked="0" layoutInCell="1" allowOverlap="1" wp14:anchorId="7980EE8C" wp14:editId="624C61ED">
                <wp:simplePos x="0" y="0"/>
                <wp:positionH relativeFrom="column">
                  <wp:posOffset>5438775</wp:posOffset>
                </wp:positionH>
                <wp:positionV relativeFrom="paragraph">
                  <wp:posOffset>349250</wp:posOffset>
                </wp:positionV>
                <wp:extent cx="1181100" cy="619125"/>
                <wp:effectExtent l="0" t="0" r="19050" b="28575"/>
                <wp:wrapSquare wrapText="bothSides"/>
                <wp:docPr id="1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619125"/>
                        </a:xfrm>
                        <a:prstGeom prst="rect">
                          <a:avLst/>
                        </a:prstGeom>
                        <a:solidFill>
                          <a:srgbClr val="FFFFFF"/>
                        </a:solidFill>
                        <a:ln w="9525">
                          <a:solidFill>
                            <a:srgbClr val="000000"/>
                          </a:solidFill>
                          <a:miter lim="800000"/>
                          <a:headEnd/>
                          <a:tailEnd/>
                        </a:ln>
                      </wps:spPr>
                      <wps:txbx>
                        <w:txbxContent>
                          <w:p w14:paraId="55B3744A" w14:textId="77777777" w:rsidR="00695ED4" w:rsidRPr="005B6140" w:rsidRDefault="00695ED4" w:rsidP="00695ED4">
                            <w:pPr>
                              <w:jc w:val="center"/>
                              <w:rPr>
                                <w:rFonts w:ascii="Arial" w:hAnsi="Arial" w:cs="Arial"/>
                                <w:sz w:val="20"/>
                                <w:szCs w:val="20"/>
                              </w:rPr>
                            </w:pPr>
                            <w:r w:rsidRPr="005B6140">
                              <w:rPr>
                                <w:rFonts w:ascii="Arial" w:hAnsi="Arial" w:cs="Arial"/>
                                <w:sz w:val="20"/>
                                <w:szCs w:val="20"/>
                              </w:rPr>
                              <w:t>Finished product storage and handling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0EE8C" id="_x0000_s1241" type="#_x0000_t202" style="position:absolute;left:0;text-align:left;margin-left:428.25pt;margin-top:27.5pt;width:93pt;height:48.75pt;z-index:25268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">
                <v:textbox>
                  <w:txbxContent>
                    <w:p w14:paraId="55B3744A" w14:textId="77777777" w:rsidR="00695ED4" w:rsidRPr="005B6140" w:rsidRDefault="00695ED4" w:rsidP="00695ED4">
                      <w:pPr>
                        <w:jc w:val="center"/>
                        <w:rPr>
                          <w:rFonts w:ascii="Arial" w:hAnsi="Arial" w:cs="Arial"/>
                          <w:sz w:val="20"/>
                          <w:szCs w:val="20"/>
                        </w:rPr>
                      </w:pPr>
                      <w:r w:rsidRPr="005B6140">
                        <w:rPr>
                          <w:rFonts w:ascii="Arial" w:hAnsi="Arial" w:cs="Arial"/>
                          <w:sz w:val="20"/>
                          <w:szCs w:val="20"/>
                        </w:rPr>
                        <w:t>Finished product storage and handling</w:t>
                      </w:r>
                    </w:p>
                  </w:txbxContent>
                </v:textbox>
                <w10:wrap type="square"/>
              </v:shape>
            </w:pict>
          </mc:Fallback>
        </mc:AlternateContent>
      </w:r>
      <w:r>
        <w:rPr>
          <w:rFonts w:ascii="Arial" w:hAnsi="Arial" w:cs="Arial"/>
          <w:b/>
          <w:bCs/>
          <w:sz w:val="24"/>
          <w:szCs w:val="24"/>
        </w:rPr>
        <w:t>Process Flow Diagram</w:t>
      </w:r>
    </w:p>
    <w:p w14:paraId="3A75D200"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15008" behindDoc="0" locked="0" layoutInCell="1" allowOverlap="1" wp14:anchorId="27559EAF" wp14:editId="1AB57465">
                <wp:simplePos x="0" y="0"/>
                <wp:positionH relativeFrom="column">
                  <wp:posOffset>1825032</wp:posOffset>
                </wp:positionH>
                <wp:positionV relativeFrom="paragraph">
                  <wp:posOffset>900528</wp:posOffset>
                </wp:positionV>
                <wp:extent cx="0" cy="160334"/>
                <wp:effectExtent l="76200" t="0" r="57150" b="49530"/>
                <wp:wrapNone/>
                <wp:docPr id="229" name="Straight Arrow Connector 229"/>
                <wp:cNvGraphicFramePr/>
                <a:graphic xmlns:a="http://schemas.openxmlformats.org/drawingml/2006/main">
                  <a:graphicData uri="http://schemas.microsoft.com/office/word/2010/wordprocessingShape">
                    <wps:wsp>
                      <wps:cNvCnPr/>
                      <wps:spPr>
                        <a:xfrm>
                          <a:off x="0" y="0"/>
                          <a:ext cx="0" cy="1603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7BBB74" id="Straight Arrow Connector 229" o:spid="_x0000_s1026" type="#_x0000_t32" style="position:absolute;margin-left:143.7pt;margin-top:70.9pt;width:0;height:12.6pt;z-index:25271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3984" behindDoc="0" locked="0" layoutInCell="1" allowOverlap="1" wp14:anchorId="3E3F11D8" wp14:editId="149C6C6E">
                <wp:simplePos x="0" y="0"/>
                <wp:positionH relativeFrom="column">
                  <wp:posOffset>2915278</wp:posOffset>
                </wp:positionH>
                <wp:positionV relativeFrom="paragraph">
                  <wp:posOffset>815117</wp:posOffset>
                </wp:positionV>
                <wp:extent cx="0" cy="245745"/>
                <wp:effectExtent l="76200" t="0" r="57150" b="59055"/>
                <wp:wrapNone/>
                <wp:docPr id="227" name="Straight Arrow Connector 227"/>
                <wp:cNvGraphicFramePr/>
                <a:graphic xmlns:a="http://schemas.openxmlformats.org/drawingml/2006/main">
                  <a:graphicData uri="http://schemas.microsoft.com/office/word/2010/wordprocessingShape">
                    <wps:wsp>
                      <wps:cNvCnPr/>
                      <wps:spPr>
                        <a:xfrm>
                          <a:off x="0" y="0"/>
                          <a:ext cx="0" cy="245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64D334" id="Straight Arrow Connector 227" o:spid="_x0000_s1026" type="#_x0000_t32" style="position:absolute;margin-left:229.55pt;margin-top:64.2pt;width:0;height:19.35pt;z-index:25271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2960" behindDoc="0" locked="0" layoutInCell="1" allowOverlap="1" wp14:anchorId="4FF86D16" wp14:editId="087DB685">
                <wp:simplePos x="0" y="0"/>
                <wp:positionH relativeFrom="column">
                  <wp:posOffset>1614016</wp:posOffset>
                </wp:positionH>
                <wp:positionV relativeFrom="paragraph">
                  <wp:posOffset>815117</wp:posOffset>
                </wp:positionV>
                <wp:extent cx="0" cy="226088"/>
                <wp:effectExtent l="76200" t="0" r="57150" b="59690"/>
                <wp:wrapNone/>
                <wp:docPr id="226" name="Straight Arrow Connector 226"/>
                <wp:cNvGraphicFramePr/>
                <a:graphic xmlns:a="http://schemas.openxmlformats.org/drawingml/2006/main">
                  <a:graphicData uri="http://schemas.microsoft.com/office/word/2010/wordprocessingShape">
                    <wps:wsp>
                      <wps:cNvCnPr/>
                      <wps:spPr>
                        <a:xfrm>
                          <a:off x="0" y="0"/>
                          <a:ext cx="0" cy="2260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2E9FCC" id="Straight Arrow Connector 226" o:spid="_x0000_s1026" type="#_x0000_t32" style="position:absolute;margin-left:127.1pt;margin-top:64.2pt;width:0;height:17.8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1936" behindDoc="0" locked="0" layoutInCell="1" allowOverlap="1" wp14:anchorId="59CFB168" wp14:editId="0FD5B940">
                <wp:simplePos x="0" y="0"/>
                <wp:positionH relativeFrom="column">
                  <wp:posOffset>5245784</wp:posOffset>
                </wp:positionH>
                <wp:positionV relativeFrom="paragraph">
                  <wp:posOffset>815117</wp:posOffset>
                </wp:positionV>
                <wp:extent cx="0" cy="246184"/>
                <wp:effectExtent l="76200" t="0" r="57150" b="59055"/>
                <wp:wrapNone/>
                <wp:docPr id="225" name="Straight Arrow Connector 225"/>
                <wp:cNvGraphicFramePr/>
                <a:graphic xmlns:a="http://schemas.openxmlformats.org/drawingml/2006/main">
                  <a:graphicData uri="http://schemas.microsoft.com/office/word/2010/wordprocessingShape">
                    <wps:wsp>
                      <wps:cNvCnPr/>
                      <wps:spPr>
                        <a:xfrm>
                          <a:off x="0" y="0"/>
                          <a:ext cx="0" cy="2461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D3BC74" id="Straight Arrow Connector 225" o:spid="_x0000_s1026" type="#_x0000_t32" style="position:absolute;margin-left:413.05pt;margin-top:64.2pt;width:0;height:19.4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0912" behindDoc="0" locked="0" layoutInCell="1" allowOverlap="1" wp14:anchorId="15309742" wp14:editId="04276BA3">
                <wp:simplePos x="0" y="0"/>
                <wp:positionH relativeFrom="column">
                  <wp:posOffset>1082144</wp:posOffset>
                </wp:positionH>
                <wp:positionV relativeFrom="paragraph">
                  <wp:posOffset>815117</wp:posOffset>
                </wp:positionV>
                <wp:extent cx="4164351" cy="0"/>
                <wp:effectExtent l="0" t="0" r="0" b="0"/>
                <wp:wrapNone/>
                <wp:docPr id="223" name="Straight Connector 223"/>
                <wp:cNvGraphicFramePr/>
                <a:graphic xmlns:a="http://schemas.openxmlformats.org/drawingml/2006/main">
                  <a:graphicData uri="http://schemas.microsoft.com/office/word/2010/wordprocessingShape">
                    <wps:wsp>
                      <wps:cNvCnPr/>
                      <wps:spPr>
                        <a:xfrm>
                          <a:off x="0" y="0"/>
                          <a:ext cx="416435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BAF8AC" id="Straight Connector 223" o:spid="_x0000_s1026" style="position:absolute;z-index:252710912;visibility:visible;mso-wrap-style:square;mso-wrap-distance-left:9pt;mso-wrap-distance-top:0;mso-wrap-distance-right:9pt;mso-wrap-distance-bottom:0;mso-position-horizontal:absolute;mso-position-horizontal-relative:text;mso-position-vertical:absolute;mso-position-vertical-relative:text" from="85.2pt,64.2pt" to="413.1pt,6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09888" behindDoc="0" locked="0" layoutInCell="1" allowOverlap="1" wp14:anchorId="77590994" wp14:editId="2DD169E7">
                <wp:simplePos x="0" y="0"/>
                <wp:positionH relativeFrom="column">
                  <wp:posOffset>1075158</wp:posOffset>
                </wp:positionH>
                <wp:positionV relativeFrom="paragraph">
                  <wp:posOffset>810895</wp:posOffset>
                </wp:positionV>
                <wp:extent cx="6267" cy="2075290"/>
                <wp:effectExtent l="0" t="0" r="32385" b="20320"/>
                <wp:wrapNone/>
                <wp:docPr id="221" name="Straight Connector 221"/>
                <wp:cNvGraphicFramePr/>
                <a:graphic xmlns:a="http://schemas.openxmlformats.org/drawingml/2006/main">
                  <a:graphicData uri="http://schemas.microsoft.com/office/word/2010/wordprocessingShape">
                    <wps:wsp>
                      <wps:cNvCnPr/>
                      <wps:spPr>
                        <a:xfrm flipV="1">
                          <a:off x="0" y="0"/>
                          <a:ext cx="6267" cy="20752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9180F6" id="Straight Connector 221" o:spid="_x0000_s1026" style="position:absolute;flip:y;z-index:252709888;visibility:visible;mso-wrap-style:square;mso-wrap-distance-left:9pt;mso-wrap-distance-top:0;mso-wrap-distance-right:9pt;mso-wrap-distance-bottom:0;mso-position-horizontal:absolute;mso-position-horizontal-relative:text;mso-position-vertical:absolute;mso-position-vertical-relative:text" from="84.65pt,63.85pt" to="85.15pt,2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06816" behindDoc="0" locked="0" layoutInCell="1" allowOverlap="1" wp14:anchorId="55D89590" wp14:editId="70EE9C90">
                <wp:simplePos x="0" y="0"/>
                <wp:positionH relativeFrom="column">
                  <wp:posOffset>5073926</wp:posOffset>
                </wp:positionH>
                <wp:positionV relativeFrom="paragraph">
                  <wp:posOffset>898387</wp:posOffset>
                </wp:positionV>
                <wp:extent cx="0" cy="166977"/>
                <wp:effectExtent l="76200" t="0" r="57150" b="62230"/>
                <wp:wrapNone/>
                <wp:docPr id="215" name="Straight Arrow Connector 215"/>
                <wp:cNvGraphicFramePr/>
                <a:graphic xmlns:a="http://schemas.openxmlformats.org/drawingml/2006/main">
                  <a:graphicData uri="http://schemas.microsoft.com/office/word/2010/wordprocessingShape">
                    <wps:wsp>
                      <wps:cNvCnPr/>
                      <wps:spPr>
                        <a:xfrm>
                          <a:off x="0" y="0"/>
                          <a:ext cx="0" cy="166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0E836" id="Straight Arrow Connector 215" o:spid="_x0000_s1026" type="#_x0000_t32" style="position:absolute;margin-left:399.5pt;margin-top:70.75pt;width:0;height:13.15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05792" behindDoc="0" locked="0" layoutInCell="1" allowOverlap="1" wp14:anchorId="0CF925B2" wp14:editId="4D27C800">
                <wp:simplePos x="0" y="0"/>
                <wp:positionH relativeFrom="column">
                  <wp:posOffset>3149710</wp:posOffset>
                </wp:positionH>
                <wp:positionV relativeFrom="paragraph">
                  <wp:posOffset>898387</wp:posOffset>
                </wp:positionV>
                <wp:extent cx="0" cy="166977"/>
                <wp:effectExtent l="76200" t="0" r="57150" b="62230"/>
                <wp:wrapNone/>
                <wp:docPr id="214" name="Straight Arrow Connector 214"/>
                <wp:cNvGraphicFramePr/>
                <a:graphic xmlns:a="http://schemas.openxmlformats.org/drawingml/2006/main">
                  <a:graphicData uri="http://schemas.microsoft.com/office/word/2010/wordprocessingShape">
                    <wps:wsp>
                      <wps:cNvCnPr/>
                      <wps:spPr>
                        <a:xfrm>
                          <a:off x="0" y="0"/>
                          <a:ext cx="0" cy="166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FC3533" id="Straight Arrow Connector 214" o:spid="_x0000_s1026" type="#_x0000_t32" style="position:absolute;margin-left:248pt;margin-top:70.75pt;width:0;height:13.1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04768" behindDoc="0" locked="0" layoutInCell="1" allowOverlap="1" wp14:anchorId="0A307388" wp14:editId="7FCCDF7A">
                <wp:simplePos x="0" y="0"/>
                <wp:positionH relativeFrom="column">
                  <wp:posOffset>866775</wp:posOffset>
                </wp:positionH>
                <wp:positionV relativeFrom="paragraph">
                  <wp:posOffset>901700</wp:posOffset>
                </wp:positionV>
                <wp:extent cx="4206240" cy="0"/>
                <wp:effectExtent l="0" t="0" r="0" b="0"/>
                <wp:wrapNone/>
                <wp:docPr id="207" name="Straight Connector 207"/>
                <wp:cNvGraphicFramePr/>
                <a:graphic xmlns:a="http://schemas.openxmlformats.org/drawingml/2006/main">
                  <a:graphicData uri="http://schemas.microsoft.com/office/word/2010/wordprocessingShape">
                    <wps:wsp>
                      <wps:cNvCnPr/>
                      <wps:spPr>
                        <a:xfrm flipV="1">
                          <a:off x="0" y="0"/>
                          <a:ext cx="42062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EDD3AF" id="Straight Connector 207" o:spid="_x0000_s1026" style="position:absolute;flip:y;z-index:2527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25pt,71pt" to="399.4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03744" behindDoc="0" locked="0" layoutInCell="1" allowOverlap="1" wp14:anchorId="71A63890" wp14:editId="10D4E639">
                <wp:simplePos x="0" y="0"/>
                <wp:positionH relativeFrom="column">
                  <wp:posOffset>864870</wp:posOffset>
                </wp:positionH>
                <wp:positionV relativeFrom="paragraph">
                  <wp:posOffset>901700</wp:posOffset>
                </wp:positionV>
                <wp:extent cx="3810" cy="861060"/>
                <wp:effectExtent l="0" t="0" r="34290" b="15240"/>
                <wp:wrapNone/>
                <wp:docPr id="206" name="Straight Connector 206"/>
                <wp:cNvGraphicFramePr/>
                <a:graphic xmlns:a="http://schemas.openxmlformats.org/drawingml/2006/main">
                  <a:graphicData uri="http://schemas.microsoft.com/office/word/2010/wordprocessingShape">
                    <wps:wsp>
                      <wps:cNvCnPr/>
                      <wps:spPr>
                        <a:xfrm flipV="1">
                          <a:off x="0" y="0"/>
                          <a:ext cx="3810" cy="8610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AF99114" id="Straight Connector 206" o:spid="_x0000_s1026" style="position:absolute;flip:y;z-index:25270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8.1pt,71pt" to="68.4pt,1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692480" behindDoc="0" locked="0" layoutInCell="1" allowOverlap="1" wp14:anchorId="5290E090" wp14:editId="1B03D592">
                <wp:simplePos x="0" y="0"/>
                <wp:positionH relativeFrom="column">
                  <wp:posOffset>-187960</wp:posOffset>
                </wp:positionH>
                <wp:positionV relativeFrom="paragraph">
                  <wp:posOffset>814070</wp:posOffset>
                </wp:positionV>
                <wp:extent cx="387985" cy="0"/>
                <wp:effectExtent l="0" t="0" r="0" b="0"/>
                <wp:wrapNone/>
                <wp:docPr id="183" name="Straight Connector 183"/>
                <wp:cNvGraphicFramePr/>
                <a:graphic xmlns:a="http://schemas.openxmlformats.org/drawingml/2006/main">
                  <a:graphicData uri="http://schemas.microsoft.com/office/word/2010/wordprocessingShape">
                    <wps:wsp>
                      <wps:cNvCnPr/>
                      <wps:spPr>
                        <a:xfrm>
                          <a:off x="0" y="0"/>
                          <a:ext cx="3879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26A7EE5" id="Straight Connector 183" o:spid="_x0000_s1026" style="position:absolute;z-index:252692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8pt,64.1pt" to="15.75pt,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691456" behindDoc="0" locked="0" layoutInCell="1" allowOverlap="1" wp14:anchorId="7D251308" wp14:editId="125827AC">
                <wp:simplePos x="0" y="0"/>
                <wp:positionH relativeFrom="column">
                  <wp:posOffset>203835</wp:posOffset>
                </wp:positionH>
                <wp:positionV relativeFrom="paragraph">
                  <wp:posOffset>814070</wp:posOffset>
                </wp:positionV>
                <wp:extent cx="0" cy="182880"/>
                <wp:effectExtent l="76200" t="0" r="57150" b="64770"/>
                <wp:wrapNone/>
                <wp:docPr id="179" name="Straight Arrow Connector 179"/>
                <wp:cNvGraphicFramePr/>
                <a:graphic xmlns:a="http://schemas.openxmlformats.org/drawingml/2006/main">
                  <a:graphicData uri="http://schemas.microsoft.com/office/word/2010/wordprocessingShape">
                    <wps:wsp>
                      <wps:cNvCnPr/>
                      <wps:spPr>
                        <a:xfrm flipH="1">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6BD519" id="Straight Arrow Connector 179" o:spid="_x0000_s1026" type="#_x0000_t32" style="position:absolute;margin-left:16.05pt;margin-top:64.1pt;width:0;height:14.4pt;flip:x;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" strokecolor="#4472c4 [3204]" strokeweight=".5pt">
                <v:stroke endarrow="block" joinstyle="miter"/>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3264" behindDoc="0" locked="0" layoutInCell="1" allowOverlap="1" wp14:anchorId="5AF6BE6F" wp14:editId="46F49711">
                <wp:simplePos x="0" y="0"/>
                <wp:positionH relativeFrom="column">
                  <wp:posOffset>-142875</wp:posOffset>
                </wp:positionH>
                <wp:positionV relativeFrom="paragraph">
                  <wp:posOffset>1042670</wp:posOffset>
                </wp:positionV>
                <wp:extent cx="933450" cy="638175"/>
                <wp:effectExtent l="0" t="0" r="19050" b="28575"/>
                <wp:wrapSquare wrapText="bothSides"/>
                <wp:docPr id="1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638175"/>
                        </a:xfrm>
                        <a:prstGeom prst="rect">
                          <a:avLst/>
                        </a:prstGeom>
                        <a:solidFill>
                          <a:srgbClr val="FFFFFF"/>
                        </a:solidFill>
                        <a:ln w="9525">
                          <a:solidFill>
                            <a:srgbClr val="000000"/>
                          </a:solidFill>
                          <a:miter lim="800000"/>
                          <a:headEnd/>
                          <a:tailEnd/>
                        </a:ln>
                      </wps:spPr>
                      <wps:txbx>
                        <w:txbxContent>
                          <w:p w14:paraId="550A3799" w14:textId="77777777" w:rsidR="00695ED4" w:rsidRPr="005B6140" w:rsidRDefault="00695ED4" w:rsidP="00695ED4">
                            <w:pPr>
                              <w:jc w:val="center"/>
                              <w:rPr>
                                <w:rFonts w:ascii="Arial" w:hAnsi="Arial" w:cs="Arial"/>
                                <w:sz w:val="20"/>
                                <w:szCs w:val="20"/>
                              </w:rPr>
                            </w:pPr>
                            <w:r>
                              <w:rPr>
                                <w:rFonts w:ascii="Arial" w:hAnsi="Arial" w:cs="Arial"/>
                                <w:sz w:val="20"/>
                                <w:szCs w:val="20"/>
                              </w:rPr>
                              <w:t>Bulk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6BE6F" id="_x0000_s1242" type="#_x0000_t202" style="position:absolute;left:0;text-align:left;margin-left:-11.25pt;margin-top:82.1pt;width:73.5pt;height:50.25pt;z-index:25268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">
                <v:textbox>
                  <w:txbxContent>
                    <w:p w14:paraId="550A3799" w14:textId="77777777" w:rsidR="00695ED4" w:rsidRPr="005B6140" w:rsidRDefault="00695ED4" w:rsidP="00695ED4">
                      <w:pPr>
                        <w:jc w:val="center"/>
                        <w:rPr>
                          <w:rFonts w:ascii="Arial" w:hAnsi="Arial" w:cs="Arial"/>
                          <w:sz w:val="20"/>
                          <w:szCs w:val="20"/>
                        </w:rPr>
                      </w:pPr>
                      <w:r>
                        <w:rPr>
                          <w:rFonts w:ascii="Arial" w:hAnsi="Arial" w:cs="Arial"/>
                          <w:sz w:val="20"/>
                          <w:szCs w:val="20"/>
                        </w:rPr>
                        <w:t>Bulk</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9408" behindDoc="0" locked="0" layoutInCell="1" allowOverlap="1" wp14:anchorId="305452D9" wp14:editId="2DFB2959">
                <wp:simplePos x="0" y="0"/>
                <wp:positionH relativeFrom="column">
                  <wp:posOffset>5762625</wp:posOffset>
                </wp:positionH>
                <wp:positionV relativeFrom="paragraph">
                  <wp:posOffset>1069340</wp:posOffset>
                </wp:positionV>
                <wp:extent cx="762000" cy="638175"/>
                <wp:effectExtent l="0" t="0" r="19050" b="28575"/>
                <wp:wrapSquare wrapText="bothSides"/>
                <wp:docPr id="1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638175"/>
                        </a:xfrm>
                        <a:prstGeom prst="rect">
                          <a:avLst/>
                        </a:prstGeom>
                        <a:solidFill>
                          <a:srgbClr val="FFFFFF"/>
                        </a:solidFill>
                        <a:ln w="9525">
                          <a:solidFill>
                            <a:srgbClr val="000000"/>
                          </a:solidFill>
                          <a:miter lim="800000"/>
                          <a:headEnd/>
                          <a:tailEnd/>
                        </a:ln>
                      </wps:spPr>
                      <wps:txbx>
                        <w:txbxContent>
                          <w:p w14:paraId="23068FB7" w14:textId="77777777" w:rsidR="00695ED4" w:rsidRPr="005B6140" w:rsidRDefault="00695ED4" w:rsidP="00695ED4">
                            <w:pPr>
                              <w:spacing w:line="720" w:lineRule="auto"/>
                              <w:jc w:val="center"/>
                              <w:rPr>
                                <w:rFonts w:ascii="Arial" w:hAnsi="Arial" w:cs="Arial"/>
                                <w:sz w:val="20"/>
                                <w:szCs w:val="20"/>
                              </w:rPr>
                            </w:pPr>
                            <w:r>
                              <w:rPr>
                                <w:rFonts w:ascii="Arial" w:hAnsi="Arial" w:cs="Arial"/>
                                <w:sz w:val="20"/>
                                <w:szCs w:val="20"/>
                              </w:rPr>
                              <w:t>Storage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5452D9" id="_x0000_s1243" type="#_x0000_t202" style="position:absolute;left:0;text-align:left;margin-left:453.75pt;margin-top:84.2pt;width:60pt;height:50.25pt;z-index:252689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">
                <v:textbox>
                  <w:txbxContent>
                    <w:p w14:paraId="23068FB7" w14:textId="77777777" w:rsidR="00695ED4" w:rsidRPr="005B6140" w:rsidRDefault="00695ED4" w:rsidP="00695ED4">
                      <w:pPr>
                        <w:spacing w:line="720" w:lineRule="auto"/>
                        <w:jc w:val="center"/>
                        <w:rPr>
                          <w:rFonts w:ascii="Arial" w:hAnsi="Arial" w:cs="Arial"/>
                          <w:sz w:val="20"/>
                          <w:szCs w:val="20"/>
                        </w:rPr>
                      </w:pPr>
                      <w:r>
                        <w:rPr>
                          <w:rFonts w:ascii="Arial" w:hAnsi="Arial" w:cs="Arial"/>
                          <w:sz w:val="20"/>
                          <w:szCs w:val="20"/>
                        </w:rPr>
                        <w:t>Storage</w:t>
                      </w:r>
                    </w:p>
                  </w:txbxContent>
                </v:textbox>
                <w10:wrap type="square"/>
              </v:shape>
            </w:pict>
          </mc:Fallback>
        </mc:AlternateContent>
      </w:r>
    </w:p>
    <w:p w14:paraId="550619F3"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20128" behindDoc="0" locked="0" layoutInCell="1" allowOverlap="1" wp14:anchorId="176DFEFF" wp14:editId="71DC30EF">
                <wp:simplePos x="0" y="0"/>
                <wp:positionH relativeFrom="column">
                  <wp:posOffset>3432768</wp:posOffset>
                </wp:positionH>
                <wp:positionV relativeFrom="paragraph">
                  <wp:posOffset>346040</wp:posOffset>
                </wp:positionV>
                <wp:extent cx="0" cy="511629"/>
                <wp:effectExtent l="0" t="0" r="38100" b="22225"/>
                <wp:wrapNone/>
                <wp:docPr id="234" name="Straight Connector 234"/>
                <wp:cNvGraphicFramePr/>
                <a:graphic xmlns:a="http://schemas.openxmlformats.org/drawingml/2006/main">
                  <a:graphicData uri="http://schemas.microsoft.com/office/word/2010/wordprocessingShape">
                    <wps:wsp>
                      <wps:cNvCnPr/>
                      <wps:spPr>
                        <a:xfrm>
                          <a:off x="0" y="0"/>
                          <a:ext cx="0" cy="5116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AC7F2D" id="Straight Connector 234" o:spid="_x0000_s1026" style="position:absolute;z-index:252720128;visibility:visible;mso-wrap-style:square;mso-wrap-distance-left:9pt;mso-wrap-distance-top:0;mso-wrap-distance-right:9pt;mso-wrap-distance-bottom:0;mso-position-horizontal:absolute;mso-position-horizontal-relative:text;mso-position-vertical:absolute;mso-position-vertical-relative:text" from="270.3pt,27.25pt" to="270.3pt,6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19104" behindDoc="0" locked="0" layoutInCell="1" allowOverlap="1" wp14:anchorId="274E38C9" wp14:editId="7EE54983">
                <wp:simplePos x="0" y="0"/>
                <wp:positionH relativeFrom="column">
                  <wp:posOffset>5487656</wp:posOffset>
                </wp:positionH>
                <wp:positionV relativeFrom="paragraph">
                  <wp:posOffset>346040</wp:posOffset>
                </wp:positionV>
                <wp:extent cx="276330" cy="0"/>
                <wp:effectExtent l="0" t="76200" r="9525" b="95250"/>
                <wp:wrapNone/>
                <wp:docPr id="233" name="Straight Arrow Connector 233"/>
                <wp:cNvGraphicFramePr/>
                <a:graphic xmlns:a="http://schemas.openxmlformats.org/drawingml/2006/main">
                  <a:graphicData uri="http://schemas.microsoft.com/office/word/2010/wordprocessingShape">
                    <wps:wsp>
                      <wps:cNvCnPr/>
                      <wps:spPr>
                        <a:xfrm>
                          <a:off x="0" y="0"/>
                          <a:ext cx="276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A9241E" id="Straight Arrow Connector 233" o:spid="_x0000_s1026" type="#_x0000_t32" style="position:absolute;margin-left:432.1pt;margin-top:27.25pt;width:21.75pt;height:0;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8080" behindDoc="0" locked="0" layoutInCell="1" allowOverlap="1" wp14:anchorId="3D422645" wp14:editId="2DC2EC53">
                <wp:simplePos x="0" y="0"/>
                <wp:positionH relativeFrom="column">
                  <wp:posOffset>4430381</wp:posOffset>
                </wp:positionH>
                <wp:positionV relativeFrom="paragraph">
                  <wp:posOffset>346040</wp:posOffset>
                </wp:positionV>
                <wp:extent cx="293600" cy="0"/>
                <wp:effectExtent l="0" t="76200" r="11430" b="95250"/>
                <wp:wrapNone/>
                <wp:docPr id="232" name="Straight Arrow Connector 232"/>
                <wp:cNvGraphicFramePr/>
                <a:graphic xmlns:a="http://schemas.openxmlformats.org/drawingml/2006/main">
                  <a:graphicData uri="http://schemas.microsoft.com/office/word/2010/wordprocessingShape">
                    <wps:wsp>
                      <wps:cNvCnPr/>
                      <wps:spPr>
                        <a:xfrm>
                          <a:off x="0" y="0"/>
                          <a:ext cx="293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E54D9F" id="Straight Arrow Connector 232" o:spid="_x0000_s1026" type="#_x0000_t32" style="position:absolute;margin-left:348.85pt;margin-top:27.25pt;width:23.1pt;height:0;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7056" behindDoc="0" locked="0" layoutInCell="1" allowOverlap="1" wp14:anchorId="29F0FC07" wp14:editId="1D016426">
                <wp:simplePos x="0" y="0"/>
                <wp:positionH relativeFrom="column">
                  <wp:posOffset>3325900</wp:posOffset>
                </wp:positionH>
                <wp:positionV relativeFrom="paragraph">
                  <wp:posOffset>346040</wp:posOffset>
                </wp:positionV>
                <wp:extent cx="332956" cy="0"/>
                <wp:effectExtent l="0" t="76200" r="10160" b="95250"/>
                <wp:wrapNone/>
                <wp:docPr id="231" name="Straight Arrow Connector 231"/>
                <wp:cNvGraphicFramePr/>
                <a:graphic xmlns:a="http://schemas.openxmlformats.org/drawingml/2006/main">
                  <a:graphicData uri="http://schemas.microsoft.com/office/word/2010/wordprocessingShape">
                    <wps:wsp>
                      <wps:cNvCnPr/>
                      <wps:spPr>
                        <a:xfrm>
                          <a:off x="0" y="0"/>
                          <a:ext cx="33295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FB8F17" id="Straight Arrow Connector 231" o:spid="_x0000_s1026" type="#_x0000_t32" style="position:absolute;margin-left:261.9pt;margin-top:27.25pt;width:26.2pt;height:0;z-index:25271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16032" behindDoc="0" locked="0" layoutInCell="1" allowOverlap="1" wp14:anchorId="596BC3D8" wp14:editId="16451E99">
                <wp:simplePos x="0" y="0"/>
                <wp:positionH relativeFrom="column">
                  <wp:posOffset>2151603</wp:posOffset>
                </wp:positionH>
                <wp:positionV relativeFrom="paragraph">
                  <wp:posOffset>345203</wp:posOffset>
                </wp:positionV>
                <wp:extent cx="326572" cy="0"/>
                <wp:effectExtent l="0" t="76200" r="16510" b="95250"/>
                <wp:wrapNone/>
                <wp:docPr id="230" name="Straight Arrow Connector 230"/>
                <wp:cNvGraphicFramePr/>
                <a:graphic xmlns:a="http://schemas.openxmlformats.org/drawingml/2006/main">
                  <a:graphicData uri="http://schemas.microsoft.com/office/word/2010/wordprocessingShape">
                    <wps:wsp>
                      <wps:cNvCnPr/>
                      <wps:spPr>
                        <a:xfrm>
                          <a:off x="0" y="0"/>
                          <a:ext cx="32657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09E57C" id="Straight Arrow Connector 230" o:spid="_x0000_s1026" type="#_x0000_t32" style="position:absolute;margin-left:169.4pt;margin-top:27.2pt;width:25.7pt;height:0;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" strokecolor="#4472c4 [3204]" strokeweight=".5pt">
                <v:stroke endarrow="block" joinstyle="miter"/>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8384" behindDoc="0" locked="0" layoutInCell="1" allowOverlap="1" wp14:anchorId="74B380FC" wp14:editId="25684699">
                <wp:simplePos x="0" y="0"/>
                <wp:positionH relativeFrom="column">
                  <wp:posOffset>4724400</wp:posOffset>
                </wp:positionH>
                <wp:positionV relativeFrom="paragraph">
                  <wp:posOffset>28575</wp:posOffset>
                </wp:positionV>
                <wp:extent cx="762000" cy="638175"/>
                <wp:effectExtent l="0" t="0" r="19050" b="28575"/>
                <wp:wrapSquare wrapText="bothSides"/>
                <wp:docPr id="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638175"/>
                        </a:xfrm>
                        <a:prstGeom prst="rect">
                          <a:avLst/>
                        </a:prstGeom>
                        <a:solidFill>
                          <a:srgbClr val="FFFFFF"/>
                        </a:solidFill>
                        <a:ln w="9525">
                          <a:solidFill>
                            <a:srgbClr val="000000"/>
                          </a:solidFill>
                          <a:miter lim="800000"/>
                          <a:headEnd/>
                          <a:tailEnd/>
                        </a:ln>
                      </wps:spPr>
                      <wps:txbx>
                        <w:txbxContent>
                          <w:p w14:paraId="76B90B6E" w14:textId="77777777" w:rsidR="00695ED4" w:rsidRDefault="00695ED4" w:rsidP="00695ED4">
                            <w:pPr>
                              <w:spacing w:line="240" w:lineRule="auto"/>
                              <w:jc w:val="center"/>
                              <w:rPr>
                                <w:rFonts w:ascii="Arial" w:hAnsi="Arial" w:cs="Arial"/>
                                <w:sz w:val="20"/>
                                <w:szCs w:val="20"/>
                              </w:rPr>
                            </w:pPr>
                            <w:r>
                              <w:rPr>
                                <w:rFonts w:ascii="Arial" w:hAnsi="Arial" w:cs="Arial"/>
                                <w:sz w:val="20"/>
                                <w:szCs w:val="20"/>
                              </w:rPr>
                              <w:t>Finishing</w:t>
                            </w:r>
                          </w:p>
                          <w:p w14:paraId="33F87A1E" w14:textId="77777777" w:rsidR="00695ED4" w:rsidRDefault="00695ED4" w:rsidP="00695ED4">
                            <w:pPr>
                              <w:spacing w:line="240" w:lineRule="auto"/>
                              <w:jc w:val="center"/>
                              <w:rPr>
                                <w:rFonts w:ascii="Arial" w:hAnsi="Arial" w:cs="Arial"/>
                                <w:sz w:val="20"/>
                                <w:szCs w:val="20"/>
                              </w:rPr>
                            </w:pPr>
                            <w:r>
                              <w:rPr>
                                <w:rFonts w:ascii="Arial" w:hAnsi="Arial" w:cs="Arial"/>
                                <w:sz w:val="20"/>
                                <w:szCs w:val="20"/>
                              </w:rPr>
                              <w:t xml:space="preserve">Tank </w:t>
                            </w:r>
                          </w:p>
                          <w:p w14:paraId="5E718DD0" w14:textId="77777777" w:rsidR="00695ED4" w:rsidRPr="005B6140" w:rsidRDefault="00695ED4" w:rsidP="00695ED4">
                            <w:pPr>
                              <w:spacing w:line="720" w:lineRule="auto"/>
                              <w:jc w:val="center"/>
                              <w:rPr>
                                <w:rFonts w:ascii="Arial" w:hAnsi="Arial" w:cs="Arial"/>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B380FC" id="_x0000_s1244" type="#_x0000_t202" style="position:absolute;left:0;text-align:left;margin-left:372pt;margin-top:2.25pt;width:60pt;height:50.25pt;z-index:25268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">
                <v:textbox>
                  <w:txbxContent>
                    <w:p w14:paraId="76B90B6E" w14:textId="77777777" w:rsidR="00695ED4" w:rsidRDefault="00695ED4" w:rsidP="00695ED4">
                      <w:pPr>
                        <w:spacing w:line="240" w:lineRule="auto"/>
                        <w:jc w:val="center"/>
                        <w:rPr>
                          <w:rFonts w:ascii="Arial" w:hAnsi="Arial" w:cs="Arial"/>
                          <w:sz w:val="20"/>
                          <w:szCs w:val="20"/>
                        </w:rPr>
                      </w:pPr>
                      <w:r>
                        <w:rPr>
                          <w:rFonts w:ascii="Arial" w:hAnsi="Arial" w:cs="Arial"/>
                          <w:sz w:val="20"/>
                          <w:szCs w:val="20"/>
                        </w:rPr>
                        <w:t>Finishing</w:t>
                      </w:r>
                    </w:p>
                    <w:p w14:paraId="33F87A1E" w14:textId="77777777" w:rsidR="00695ED4" w:rsidRDefault="00695ED4" w:rsidP="00695ED4">
                      <w:pPr>
                        <w:spacing w:line="240" w:lineRule="auto"/>
                        <w:jc w:val="center"/>
                        <w:rPr>
                          <w:rFonts w:ascii="Arial" w:hAnsi="Arial" w:cs="Arial"/>
                          <w:sz w:val="20"/>
                          <w:szCs w:val="20"/>
                        </w:rPr>
                      </w:pPr>
                      <w:r>
                        <w:rPr>
                          <w:rFonts w:ascii="Arial" w:hAnsi="Arial" w:cs="Arial"/>
                          <w:sz w:val="20"/>
                          <w:szCs w:val="20"/>
                        </w:rPr>
                        <w:t xml:space="preserve">Tank </w:t>
                      </w:r>
                    </w:p>
                    <w:p w14:paraId="5E718DD0" w14:textId="77777777" w:rsidR="00695ED4" w:rsidRPr="005B6140" w:rsidRDefault="00695ED4" w:rsidP="00695ED4">
                      <w:pPr>
                        <w:spacing w:line="720" w:lineRule="auto"/>
                        <w:jc w:val="center"/>
                        <w:rPr>
                          <w:rFonts w:ascii="Arial" w:hAnsi="Arial" w:cs="Arial"/>
                          <w:sz w:val="20"/>
                          <w:szCs w:val="20"/>
                        </w:rPr>
                      </w:pP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7360" behindDoc="0" locked="0" layoutInCell="1" allowOverlap="1" wp14:anchorId="2C692995" wp14:editId="596D1657">
                <wp:simplePos x="0" y="0"/>
                <wp:positionH relativeFrom="column">
                  <wp:posOffset>3657600</wp:posOffset>
                </wp:positionH>
                <wp:positionV relativeFrom="paragraph">
                  <wp:posOffset>19050</wp:posOffset>
                </wp:positionV>
                <wp:extent cx="771525" cy="638175"/>
                <wp:effectExtent l="0" t="0" r="28575" b="28575"/>
                <wp:wrapSquare wrapText="bothSides"/>
                <wp:docPr id="1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638175"/>
                        </a:xfrm>
                        <a:prstGeom prst="rect">
                          <a:avLst/>
                        </a:prstGeom>
                        <a:solidFill>
                          <a:srgbClr val="FFFFFF"/>
                        </a:solidFill>
                        <a:ln w="9525">
                          <a:solidFill>
                            <a:srgbClr val="000000"/>
                          </a:solidFill>
                          <a:miter lim="800000"/>
                          <a:headEnd/>
                          <a:tailEnd/>
                        </a:ln>
                      </wps:spPr>
                      <wps:txbx>
                        <w:txbxContent>
                          <w:p w14:paraId="35F87A79" w14:textId="77777777" w:rsidR="00695ED4" w:rsidRPr="005B6140" w:rsidRDefault="00695ED4" w:rsidP="00695ED4">
                            <w:pPr>
                              <w:spacing w:line="720" w:lineRule="auto"/>
                              <w:jc w:val="center"/>
                              <w:rPr>
                                <w:rFonts w:ascii="Arial" w:hAnsi="Arial" w:cs="Arial"/>
                                <w:sz w:val="20"/>
                                <w:szCs w:val="20"/>
                              </w:rPr>
                            </w:pPr>
                            <w:r>
                              <w:rPr>
                                <w:rFonts w:ascii="Arial" w:hAnsi="Arial" w:cs="Arial"/>
                                <w:sz w:val="20"/>
                                <w:szCs w:val="20"/>
                              </w:rPr>
                              <w:t>Storage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92995" id="_x0000_s1245" type="#_x0000_t202" style="position:absolute;left:0;text-align:left;margin-left:4in;margin-top:1.5pt;width:60.75pt;height:50.25pt;z-index:25268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">
                <v:textbox>
                  <w:txbxContent>
                    <w:p w14:paraId="35F87A79" w14:textId="77777777" w:rsidR="00695ED4" w:rsidRPr="005B6140" w:rsidRDefault="00695ED4" w:rsidP="00695ED4">
                      <w:pPr>
                        <w:spacing w:line="720" w:lineRule="auto"/>
                        <w:jc w:val="center"/>
                        <w:rPr>
                          <w:rFonts w:ascii="Arial" w:hAnsi="Arial" w:cs="Arial"/>
                          <w:sz w:val="20"/>
                          <w:szCs w:val="20"/>
                        </w:rPr>
                      </w:pPr>
                      <w:r>
                        <w:rPr>
                          <w:rFonts w:ascii="Arial" w:hAnsi="Arial" w:cs="Arial"/>
                          <w:sz w:val="20"/>
                          <w:szCs w:val="20"/>
                        </w:rPr>
                        <w:t>Storage</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6336" behindDoc="0" locked="0" layoutInCell="1" allowOverlap="1" wp14:anchorId="48FEDFF2" wp14:editId="74E226AB">
                <wp:simplePos x="0" y="0"/>
                <wp:positionH relativeFrom="column">
                  <wp:posOffset>2476500</wp:posOffset>
                </wp:positionH>
                <wp:positionV relativeFrom="paragraph">
                  <wp:posOffset>18415</wp:posOffset>
                </wp:positionV>
                <wp:extent cx="847725" cy="638175"/>
                <wp:effectExtent l="0" t="0" r="28575" b="28575"/>
                <wp:wrapSquare wrapText="bothSides"/>
                <wp:docPr id="1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638175"/>
                        </a:xfrm>
                        <a:prstGeom prst="rect">
                          <a:avLst/>
                        </a:prstGeom>
                        <a:solidFill>
                          <a:srgbClr val="FFFFFF"/>
                        </a:solidFill>
                        <a:ln w="9525">
                          <a:solidFill>
                            <a:srgbClr val="000000"/>
                          </a:solidFill>
                          <a:miter lim="800000"/>
                          <a:headEnd/>
                          <a:tailEnd/>
                        </a:ln>
                      </wps:spPr>
                      <wps:txbx>
                        <w:txbxContent>
                          <w:p w14:paraId="666E0190" w14:textId="77777777" w:rsidR="00695ED4" w:rsidRPr="005B6140" w:rsidRDefault="00695ED4" w:rsidP="00695ED4">
                            <w:pPr>
                              <w:spacing w:line="720" w:lineRule="auto"/>
                              <w:jc w:val="center"/>
                              <w:rPr>
                                <w:rFonts w:ascii="Arial" w:hAnsi="Arial" w:cs="Arial"/>
                                <w:sz w:val="20"/>
                                <w:szCs w:val="20"/>
                              </w:rPr>
                            </w:pPr>
                            <w:r>
                              <w:rPr>
                                <w:rFonts w:ascii="Arial" w:hAnsi="Arial" w:cs="Arial"/>
                                <w:sz w:val="20"/>
                                <w:szCs w:val="20"/>
                              </w:rPr>
                              <w:t>Blender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FEDFF2" id="_x0000_s1246" type="#_x0000_t202" style="position:absolute;left:0;text-align:left;margin-left:195pt;margin-top:1.45pt;width:66.75pt;height:50.25pt;z-index:25268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">
                <v:textbox>
                  <w:txbxContent>
                    <w:p w14:paraId="666E0190" w14:textId="77777777" w:rsidR="00695ED4" w:rsidRPr="005B6140" w:rsidRDefault="00695ED4" w:rsidP="00695ED4">
                      <w:pPr>
                        <w:spacing w:line="720" w:lineRule="auto"/>
                        <w:jc w:val="center"/>
                        <w:rPr>
                          <w:rFonts w:ascii="Arial" w:hAnsi="Arial" w:cs="Arial"/>
                          <w:sz w:val="20"/>
                          <w:szCs w:val="20"/>
                        </w:rPr>
                      </w:pPr>
                      <w:r>
                        <w:rPr>
                          <w:rFonts w:ascii="Arial" w:hAnsi="Arial" w:cs="Arial"/>
                          <w:sz w:val="20"/>
                          <w:szCs w:val="20"/>
                        </w:rPr>
                        <w:t>Blender</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5312" behindDoc="0" locked="0" layoutInCell="1" allowOverlap="1" wp14:anchorId="22F27392" wp14:editId="4A486ED9">
                <wp:simplePos x="0" y="0"/>
                <wp:positionH relativeFrom="column">
                  <wp:posOffset>1323975</wp:posOffset>
                </wp:positionH>
                <wp:positionV relativeFrom="paragraph">
                  <wp:posOffset>19050</wp:posOffset>
                </wp:positionV>
                <wp:extent cx="828675" cy="638175"/>
                <wp:effectExtent l="0" t="0" r="28575" b="28575"/>
                <wp:wrapSquare wrapText="bothSides"/>
                <wp:docPr id="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638175"/>
                        </a:xfrm>
                        <a:prstGeom prst="rect">
                          <a:avLst/>
                        </a:prstGeom>
                        <a:solidFill>
                          <a:srgbClr val="FFFFFF"/>
                        </a:solidFill>
                        <a:ln w="9525">
                          <a:solidFill>
                            <a:srgbClr val="000000"/>
                          </a:solidFill>
                          <a:miter lim="800000"/>
                          <a:headEnd/>
                          <a:tailEnd/>
                        </a:ln>
                      </wps:spPr>
                      <wps:txbx>
                        <w:txbxContent>
                          <w:p w14:paraId="7A8D8914" w14:textId="77777777" w:rsidR="00695ED4" w:rsidRPr="005B6140" w:rsidRDefault="00695ED4" w:rsidP="00695ED4">
                            <w:pPr>
                              <w:spacing w:line="240" w:lineRule="auto"/>
                              <w:jc w:val="center"/>
                              <w:rPr>
                                <w:rFonts w:ascii="Arial" w:hAnsi="Arial" w:cs="Arial"/>
                                <w:sz w:val="20"/>
                                <w:szCs w:val="20"/>
                              </w:rPr>
                            </w:pPr>
                            <w:r>
                              <w:rPr>
                                <w:rFonts w:ascii="Arial" w:hAnsi="Arial" w:cs="Arial"/>
                                <w:sz w:val="20"/>
                                <w:szCs w:val="20"/>
                              </w:rPr>
                              <w:t>Reactor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F27392" id="_x0000_s1247" type="#_x0000_t202" style="position:absolute;left:0;text-align:left;margin-left:104.25pt;margin-top:1.5pt;width:65.25pt;height:50.25pt;z-index:25268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">
                <v:textbox>
                  <w:txbxContent>
                    <w:p w14:paraId="7A8D8914" w14:textId="77777777" w:rsidR="00695ED4" w:rsidRPr="005B6140" w:rsidRDefault="00695ED4" w:rsidP="00695ED4">
                      <w:pPr>
                        <w:spacing w:line="240" w:lineRule="auto"/>
                        <w:jc w:val="center"/>
                        <w:rPr>
                          <w:rFonts w:ascii="Arial" w:hAnsi="Arial" w:cs="Arial"/>
                          <w:sz w:val="20"/>
                          <w:szCs w:val="20"/>
                        </w:rPr>
                      </w:pPr>
                      <w:r>
                        <w:rPr>
                          <w:rFonts w:ascii="Arial" w:hAnsi="Arial" w:cs="Arial"/>
                          <w:sz w:val="20"/>
                          <w:szCs w:val="20"/>
                        </w:rPr>
                        <w:t>Reactor</w:t>
                      </w:r>
                    </w:p>
                  </w:txbxContent>
                </v:textbox>
                <w10:wrap type="square"/>
              </v:shape>
            </w:pict>
          </mc:Fallback>
        </mc:AlternateContent>
      </w:r>
    </w:p>
    <w:p w14:paraId="661E51D9"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23200" behindDoc="0" locked="0" layoutInCell="1" allowOverlap="1" wp14:anchorId="57D14742" wp14:editId="12A7934F">
                <wp:simplePos x="0" y="0"/>
                <wp:positionH relativeFrom="column">
                  <wp:posOffset>5248275</wp:posOffset>
                </wp:positionH>
                <wp:positionV relativeFrom="paragraph">
                  <wp:posOffset>302260</wp:posOffset>
                </wp:positionV>
                <wp:extent cx="0" cy="704850"/>
                <wp:effectExtent l="0" t="0" r="38100" b="19050"/>
                <wp:wrapNone/>
                <wp:docPr id="241" name="Straight Connector 241"/>
                <wp:cNvGraphicFramePr/>
                <a:graphic xmlns:a="http://schemas.openxmlformats.org/drawingml/2006/main">
                  <a:graphicData uri="http://schemas.microsoft.com/office/word/2010/wordprocessingShape">
                    <wps:wsp>
                      <wps:cNvCnPr/>
                      <wps:spPr>
                        <a:xfrm>
                          <a:off x="0" y="0"/>
                          <a:ext cx="0" cy="704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64459D" id="Straight Connector 241" o:spid="_x0000_s1026" style="position:absolute;z-index:252723200;visibility:visible;mso-wrap-style:square;mso-wrap-distance-left:9pt;mso-wrap-distance-top:0;mso-wrap-distance-right:9pt;mso-wrap-distance-bottom:0;mso-position-horizontal:absolute;mso-position-horizontal-relative:text;mso-position-vertical:absolute;mso-position-vertical-relative:text" from="413.25pt,23.8pt" to="413.25pt,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22176" behindDoc="0" locked="0" layoutInCell="1" allowOverlap="1" wp14:anchorId="41CAF97E" wp14:editId="22D22EAB">
                <wp:simplePos x="0" y="0"/>
                <wp:positionH relativeFrom="column">
                  <wp:posOffset>5071068</wp:posOffset>
                </wp:positionH>
                <wp:positionV relativeFrom="paragraph">
                  <wp:posOffset>302365</wp:posOffset>
                </wp:positionV>
                <wp:extent cx="0" cy="190814"/>
                <wp:effectExtent l="76200" t="38100" r="57150" b="19050"/>
                <wp:wrapNone/>
                <wp:docPr id="239" name="Straight Arrow Connector 239"/>
                <wp:cNvGraphicFramePr/>
                <a:graphic xmlns:a="http://schemas.openxmlformats.org/drawingml/2006/main">
                  <a:graphicData uri="http://schemas.microsoft.com/office/word/2010/wordprocessingShape">
                    <wps:wsp>
                      <wps:cNvCnPr/>
                      <wps:spPr>
                        <a:xfrm flipV="1">
                          <a:off x="0" y="0"/>
                          <a:ext cx="0" cy="190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C0E9B7" id="Straight Arrow Connector 239" o:spid="_x0000_s1026" type="#_x0000_t32" style="position:absolute;margin-left:399.3pt;margin-top:23.8pt;width:0;height:15pt;flip:y;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" strokecolor="#4472c4 [3204]"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2702720" behindDoc="0" locked="0" layoutInCell="1" allowOverlap="1" wp14:anchorId="74550C11" wp14:editId="7DBCDFFC">
                <wp:simplePos x="0" y="0"/>
                <wp:positionH relativeFrom="column">
                  <wp:posOffset>301625</wp:posOffset>
                </wp:positionH>
                <wp:positionV relativeFrom="paragraph">
                  <wp:posOffset>356235</wp:posOffset>
                </wp:positionV>
                <wp:extent cx="563670" cy="0"/>
                <wp:effectExtent l="0" t="0" r="0" b="0"/>
                <wp:wrapNone/>
                <wp:docPr id="205" name="Straight Connector 205"/>
                <wp:cNvGraphicFramePr/>
                <a:graphic xmlns:a="http://schemas.openxmlformats.org/drawingml/2006/main">
                  <a:graphicData uri="http://schemas.microsoft.com/office/word/2010/wordprocessingShape">
                    <wps:wsp>
                      <wps:cNvCnPr/>
                      <wps:spPr>
                        <a:xfrm flipV="1">
                          <a:off x="0" y="0"/>
                          <a:ext cx="5636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D6E0DE8" id="Straight Connector 205" o:spid="_x0000_s1026" style="position:absolute;flip:y;z-index:25270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75pt,28.05pt" to="68.15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01696" behindDoc="0" locked="0" layoutInCell="1" allowOverlap="1" wp14:anchorId="51E9B178" wp14:editId="0D4A2A3B">
                <wp:simplePos x="0" y="0"/>
                <wp:positionH relativeFrom="column">
                  <wp:posOffset>303631</wp:posOffset>
                </wp:positionH>
                <wp:positionV relativeFrom="paragraph">
                  <wp:posOffset>272867</wp:posOffset>
                </wp:positionV>
                <wp:extent cx="0" cy="85491"/>
                <wp:effectExtent l="0" t="0" r="38100" b="29210"/>
                <wp:wrapNone/>
                <wp:docPr id="204" name="Straight Connector 204"/>
                <wp:cNvGraphicFramePr/>
                <a:graphic xmlns:a="http://schemas.openxmlformats.org/drawingml/2006/main">
                  <a:graphicData uri="http://schemas.microsoft.com/office/word/2010/wordprocessingShape">
                    <wps:wsp>
                      <wps:cNvCnPr/>
                      <wps:spPr>
                        <a:xfrm>
                          <a:off x="0" y="0"/>
                          <a:ext cx="0" cy="854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C696B8" id="Straight Connector 204" o:spid="_x0000_s1026" style="position:absolute;z-index:252701696;visibility:visible;mso-wrap-style:square;mso-wrap-distance-left:9pt;mso-wrap-distance-top:0;mso-wrap-distance-right:9pt;mso-wrap-distance-bottom:0;mso-position-horizontal:absolute;mso-position-horizontal-relative:text;mso-position-vertical:absolute;mso-position-vertical-relative:text" from="23.9pt,21.5pt" to="23.9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" strokecolor="#4472c4 [3204]" strokeweight=".5pt">
                <v:stroke joinstyle="miter"/>
              </v:line>
            </w:pict>
          </mc:Fallback>
        </mc:AlternateContent>
      </w:r>
    </w:p>
    <w:p w14:paraId="3436D21E"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21152" behindDoc="0" locked="0" layoutInCell="1" allowOverlap="1" wp14:anchorId="7142C08B" wp14:editId="28E18DA8">
                <wp:simplePos x="0" y="0"/>
                <wp:positionH relativeFrom="column">
                  <wp:posOffset>3432767</wp:posOffset>
                </wp:positionH>
                <wp:positionV relativeFrom="paragraph">
                  <wp:posOffset>127398</wp:posOffset>
                </wp:positionV>
                <wp:extent cx="1638719" cy="0"/>
                <wp:effectExtent l="0" t="0" r="0" b="0"/>
                <wp:wrapNone/>
                <wp:docPr id="237" name="Straight Connector 237"/>
                <wp:cNvGraphicFramePr/>
                <a:graphic xmlns:a="http://schemas.openxmlformats.org/drawingml/2006/main">
                  <a:graphicData uri="http://schemas.microsoft.com/office/word/2010/wordprocessingShape">
                    <wps:wsp>
                      <wps:cNvCnPr/>
                      <wps:spPr>
                        <a:xfrm>
                          <a:off x="0" y="0"/>
                          <a:ext cx="163871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EB7FB4" id="Straight Connector 237" o:spid="_x0000_s1026" style="position:absolute;z-index:252721152;visibility:visible;mso-wrap-style:square;mso-wrap-distance-left:9pt;mso-wrap-distance-top:0;mso-wrap-distance-right:9pt;mso-wrap-distance-bottom:0;mso-position-horizontal:absolute;mso-position-horizontal-relative:text;mso-position-vertical:absolute;mso-position-vertical-relative:text" from="270.3pt,10.05pt" to="399.3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700672" behindDoc="0" locked="0" layoutInCell="1" allowOverlap="1" wp14:anchorId="700434EE" wp14:editId="6C6F7290">
                <wp:simplePos x="0" y="0"/>
                <wp:positionH relativeFrom="column">
                  <wp:posOffset>-131710</wp:posOffset>
                </wp:positionH>
                <wp:positionV relativeFrom="paragraph">
                  <wp:posOffset>80645</wp:posOffset>
                </wp:positionV>
                <wp:extent cx="533400" cy="0"/>
                <wp:effectExtent l="0" t="0" r="0" b="0"/>
                <wp:wrapNone/>
                <wp:docPr id="203" name="Straight Connector 203"/>
                <wp:cNvGraphicFramePr/>
                <a:graphic xmlns:a="http://schemas.openxmlformats.org/drawingml/2006/main">
                  <a:graphicData uri="http://schemas.microsoft.com/office/word/2010/wordprocessingShape">
                    <wps:wsp>
                      <wps:cNvCnPr/>
                      <wps:spPr>
                        <a:xfrm>
                          <a:off x="0" y="0"/>
                          <a:ext cx="533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18BAA7" id="Straight Connector 203" o:spid="_x0000_s1026" style="position:absolute;z-index:252700672;visibility:visible;mso-wrap-style:square;mso-wrap-distance-left:9pt;mso-wrap-distance-top:0;mso-wrap-distance-right:9pt;mso-wrap-distance-bottom:0;mso-position-horizontal:absolute;mso-position-horizontal-relative:text;mso-position-vertical:absolute;mso-position-vertical-relative:text" from="-10.35pt,6.35pt" to="31.6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" strokecolor="#4472c4 [3204]"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2699648" behindDoc="0" locked="0" layoutInCell="1" allowOverlap="1" wp14:anchorId="0A8AF1EE" wp14:editId="0F6FF56E">
                <wp:simplePos x="0" y="0"/>
                <wp:positionH relativeFrom="column">
                  <wp:posOffset>399415</wp:posOffset>
                </wp:positionH>
                <wp:positionV relativeFrom="paragraph">
                  <wp:posOffset>80645</wp:posOffset>
                </wp:positionV>
                <wp:extent cx="0" cy="228600"/>
                <wp:effectExtent l="76200" t="0" r="57150" b="57150"/>
                <wp:wrapNone/>
                <wp:docPr id="202" name="Straight Arrow Connector 202"/>
                <wp:cNvGraphicFramePr/>
                <a:graphic xmlns:a="http://schemas.openxmlformats.org/drawingml/2006/main">
                  <a:graphicData uri="http://schemas.microsoft.com/office/word/2010/wordprocessingShape">
                    <wps:wsp>
                      <wps:cNvCnPr/>
                      <wps:spPr>
                        <a:xfrm flipH="1">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411C0C" id="Straight Arrow Connector 202" o:spid="_x0000_s1026" type="#_x0000_t32" style="position:absolute;margin-left:31.45pt;margin-top:6.35pt;width:0;height:18pt;flip:x;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" strokecolor="#4472c4 [3204]" strokeweight=".5pt">
                <v:stroke endarrow="block" joinstyle="miter"/>
              </v:shape>
            </w:pict>
          </mc:Fallback>
        </mc:AlternateContent>
      </w:r>
      <w:r w:rsidRPr="00F6544D">
        <w:rPr>
          <w:rFonts w:ascii="Arial" w:hAnsi="Arial" w:cs="Arial"/>
          <w:b/>
          <w:bCs/>
          <w:noProof/>
          <w:sz w:val="24"/>
          <w:szCs w:val="24"/>
        </w:rPr>
        <mc:AlternateContent>
          <mc:Choice Requires="wps">
            <w:drawing>
              <wp:anchor distT="0" distB="0" distL="114300" distR="114300" simplePos="0" relativeHeight="252697600" behindDoc="0" locked="0" layoutInCell="1" allowOverlap="1" wp14:anchorId="552738C1" wp14:editId="5CB91C01">
                <wp:simplePos x="0" y="0"/>
                <wp:positionH relativeFrom="column">
                  <wp:posOffset>1232535</wp:posOffset>
                </wp:positionH>
                <wp:positionV relativeFrom="paragraph">
                  <wp:posOffset>7791450</wp:posOffset>
                </wp:positionV>
                <wp:extent cx="0" cy="182880"/>
                <wp:effectExtent l="76200" t="0" r="57150" b="64770"/>
                <wp:wrapNone/>
                <wp:docPr id="198" name="Straight Arrow Connector 198"/>
                <wp:cNvGraphicFramePr/>
                <a:graphic xmlns:a="http://schemas.openxmlformats.org/drawingml/2006/main">
                  <a:graphicData uri="http://schemas.microsoft.com/office/word/2010/wordprocessingShape">
                    <wps:wsp>
                      <wps:cNvCnPr/>
                      <wps:spPr>
                        <a:xfrm flipH="1">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B48AE" id="Straight Arrow Connector 198" o:spid="_x0000_s1026" type="#_x0000_t32" style="position:absolute;margin-left:97.05pt;margin-top:613.5pt;width:0;height:14.4pt;flip:x;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" strokecolor="#4472c4 [3204]" strokeweight=".5pt">
                <v:stroke endarrow="block" joinstyle="miter"/>
              </v:shape>
            </w:pict>
          </mc:Fallback>
        </mc:AlternateContent>
      </w:r>
      <w:r w:rsidRPr="00F6544D">
        <w:rPr>
          <w:rFonts w:ascii="Arial" w:hAnsi="Arial" w:cs="Arial"/>
          <w:b/>
          <w:bCs/>
          <w:noProof/>
          <w:sz w:val="24"/>
          <w:szCs w:val="24"/>
        </w:rPr>
        <mc:AlternateContent>
          <mc:Choice Requires="wps">
            <w:drawing>
              <wp:anchor distT="0" distB="0" distL="114300" distR="114300" simplePos="0" relativeHeight="252698624" behindDoc="0" locked="0" layoutInCell="1" allowOverlap="1" wp14:anchorId="44742EAD" wp14:editId="382F744C">
                <wp:simplePos x="0" y="0"/>
                <wp:positionH relativeFrom="column">
                  <wp:posOffset>840740</wp:posOffset>
                </wp:positionH>
                <wp:positionV relativeFrom="paragraph">
                  <wp:posOffset>7791450</wp:posOffset>
                </wp:positionV>
                <wp:extent cx="387985"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3879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CE26759" id="Straight Connector 201" o:spid="_x0000_s1026" style="position:absolute;z-index:252698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6.2pt,613.5pt" to="96.75pt,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" strokecolor="#4472c4 [3204]" strokeweight=".5pt">
                <v:stroke joinstyle="miter"/>
              </v:line>
            </w:pict>
          </mc:Fallback>
        </mc:AlternateContent>
      </w:r>
      <w:r w:rsidRPr="00F6544D">
        <w:rPr>
          <w:rFonts w:ascii="Arial" w:hAnsi="Arial" w:cs="Arial"/>
          <w:b/>
          <w:bCs/>
          <w:noProof/>
          <w:sz w:val="24"/>
          <w:szCs w:val="24"/>
        </w:rPr>
        <mc:AlternateContent>
          <mc:Choice Requires="wps">
            <w:drawing>
              <wp:anchor distT="0" distB="0" distL="114300" distR="114300" simplePos="0" relativeHeight="252695552" behindDoc="0" locked="0" layoutInCell="1" allowOverlap="1" wp14:anchorId="0F8D4C19" wp14:editId="3AAD0F4F">
                <wp:simplePos x="0" y="0"/>
                <wp:positionH relativeFrom="column">
                  <wp:posOffset>1080135</wp:posOffset>
                </wp:positionH>
                <wp:positionV relativeFrom="paragraph">
                  <wp:posOffset>7639050</wp:posOffset>
                </wp:positionV>
                <wp:extent cx="0" cy="182880"/>
                <wp:effectExtent l="76200" t="0" r="57150" b="64770"/>
                <wp:wrapNone/>
                <wp:docPr id="191" name="Straight Arrow Connector 191"/>
                <wp:cNvGraphicFramePr/>
                <a:graphic xmlns:a="http://schemas.openxmlformats.org/drawingml/2006/main">
                  <a:graphicData uri="http://schemas.microsoft.com/office/word/2010/wordprocessingShape">
                    <wps:wsp>
                      <wps:cNvCnPr/>
                      <wps:spPr>
                        <a:xfrm flipH="1">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316B2" id="Straight Arrow Connector 191" o:spid="_x0000_s1026" type="#_x0000_t32" style="position:absolute;margin-left:85.05pt;margin-top:601.5pt;width:0;height:14.4pt;flip:x;z-index:2526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" strokecolor="#4472c4 [3204]" strokeweight=".5pt">
                <v:stroke endarrow="block" joinstyle="miter"/>
              </v:shape>
            </w:pict>
          </mc:Fallback>
        </mc:AlternateContent>
      </w:r>
      <w:r w:rsidRPr="00F6544D">
        <w:rPr>
          <w:rFonts w:ascii="Arial" w:hAnsi="Arial" w:cs="Arial"/>
          <w:b/>
          <w:bCs/>
          <w:noProof/>
          <w:sz w:val="24"/>
          <w:szCs w:val="24"/>
        </w:rPr>
        <mc:AlternateContent>
          <mc:Choice Requires="wps">
            <w:drawing>
              <wp:anchor distT="0" distB="0" distL="114300" distR="114300" simplePos="0" relativeHeight="252696576" behindDoc="0" locked="0" layoutInCell="1" allowOverlap="1" wp14:anchorId="1C311455" wp14:editId="21E5B10F">
                <wp:simplePos x="0" y="0"/>
                <wp:positionH relativeFrom="column">
                  <wp:posOffset>688340</wp:posOffset>
                </wp:positionH>
                <wp:positionV relativeFrom="paragraph">
                  <wp:posOffset>7639050</wp:posOffset>
                </wp:positionV>
                <wp:extent cx="387985" cy="0"/>
                <wp:effectExtent l="0" t="0" r="0" b="0"/>
                <wp:wrapNone/>
                <wp:docPr id="197" name="Straight Connector 197"/>
                <wp:cNvGraphicFramePr/>
                <a:graphic xmlns:a="http://schemas.openxmlformats.org/drawingml/2006/main">
                  <a:graphicData uri="http://schemas.microsoft.com/office/word/2010/wordprocessingShape">
                    <wps:wsp>
                      <wps:cNvCnPr/>
                      <wps:spPr>
                        <a:xfrm>
                          <a:off x="0" y="0"/>
                          <a:ext cx="3879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F7A36F1" id="Straight Connector 197" o:spid="_x0000_s1026" style="position:absolute;z-index:25269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2pt,601.5pt" to="84.75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" strokecolor="#4472c4 [3204]" strokeweight=".5pt">
                <v:stroke joinstyle="miter"/>
              </v:line>
            </w:pict>
          </mc:Fallback>
        </mc:AlternateContent>
      </w:r>
      <w:r w:rsidRPr="00F6544D">
        <w:rPr>
          <w:rFonts w:ascii="Arial" w:hAnsi="Arial" w:cs="Arial"/>
          <w:b/>
          <w:bCs/>
          <w:noProof/>
          <w:sz w:val="24"/>
          <w:szCs w:val="24"/>
        </w:rPr>
        <mc:AlternateContent>
          <mc:Choice Requires="wps">
            <w:drawing>
              <wp:anchor distT="0" distB="0" distL="114300" distR="114300" simplePos="0" relativeHeight="252693504" behindDoc="0" locked="0" layoutInCell="1" allowOverlap="1" wp14:anchorId="03C65E6D" wp14:editId="6C212422">
                <wp:simplePos x="0" y="0"/>
                <wp:positionH relativeFrom="column">
                  <wp:posOffset>927735</wp:posOffset>
                </wp:positionH>
                <wp:positionV relativeFrom="paragraph">
                  <wp:posOffset>7486650</wp:posOffset>
                </wp:positionV>
                <wp:extent cx="0" cy="182880"/>
                <wp:effectExtent l="76200" t="0" r="57150" b="64770"/>
                <wp:wrapNone/>
                <wp:docPr id="188" name="Straight Arrow Connector 188"/>
                <wp:cNvGraphicFramePr/>
                <a:graphic xmlns:a="http://schemas.openxmlformats.org/drawingml/2006/main">
                  <a:graphicData uri="http://schemas.microsoft.com/office/word/2010/wordprocessingShape">
                    <wps:wsp>
                      <wps:cNvCnPr/>
                      <wps:spPr>
                        <a:xfrm flipH="1">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7CFC0B" id="Straight Arrow Connector 188" o:spid="_x0000_s1026" type="#_x0000_t32" style="position:absolute;margin-left:73.05pt;margin-top:589.5pt;width:0;height:14.4pt;flip:x;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" strokecolor="#4472c4 [3204]" strokeweight=".5pt">
                <v:stroke endarrow="block" joinstyle="miter"/>
              </v:shape>
            </w:pict>
          </mc:Fallback>
        </mc:AlternateContent>
      </w:r>
      <w:r w:rsidRPr="00F6544D">
        <w:rPr>
          <w:rFonts w:ascii="Arial" w:hAnsi="Arial" w:cs="Arial"/>
          <w:b/>
          <w:bCs/>
          <w:noProof/>
          <w:sz w:val="24"/>
          <w:szCs w:val="24"/>
        </w:rPr>
        <mc:AlternateContent>
          <mc:Choice Requires="wps">
            <w:drawing>
              <wp:anchor distT="0" distB="0" distL="114300" distR="114300" simplePos="0" relativeHeight="252694528" behindDoc="0" locked="0" layoutInCell="1" allowOverlap="1" wp14:anchorId="4E741075" wp14:editId="55A825C1">
                <wp:simplePos x="0" y="0"/>
                <wp:positionH relativeFrom="column">
                  <wp:posOffset>535940</wp:posOffset>
                </wp:positionH>
                <wp:positionV relativeFrom="paragraph">
                  <wp:posOffset>7486650</wp:posOffset>
                </wp:positionV>
                <wp:extent cx="387985" cy="0"/>
                <wp:effectExtent l="0" t="0" r="0" b="0"/>
                <wp:wrapNone/>
                <wp:docPr id="189" name="Straight Connector 189"/>
                <wp:cNvGraphicFramePr/>
                <a:graphic xmlns:a="http://schemas.openxmlformats.org/drawingml/2006/main">
                  <a:graphicData uri="http://schemas.microsoft.com/office/word/2010/wordprocessingShape">
                    <wps:wsp>
                      <wps:cNvCnPr/>
                      <wps:spPr>
                        <a:xfrm>
                          <a:off x="0" y="0"/>
                          <a:ext cx="3879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8E9ECD6" id="Straight Connector 189" o:spid="_x0000_s1026" style="position:absolute;z-index:25269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2pt,589.5pt" to="72.7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" strokecolor="#4472c4 [3204]" strokeweight=".5pt">
                <v:stroke joinstyle="miter"/>
              </v:lin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84288" behindDoc="0" locked="0" layoutInCell="1" allowOverlap="1" wp14:anchorId="2EBD415E" wp14:editId="2D818E56">
                <wp:simplePos x="0" y="0"/>
                <wp:positionH relativeFrom="column">
                  <wp:posOffset>9525</wp:posOffset>
                </wp:positionH>
                <wp:positionV relativeFrom="paragraph">
                  <wp:posOffset>309245</wp:posOffset>
                </wp:positionV>
                <wp:extent cx="1009650" cy="628650"/>
                <wp:effectExtent l="0" t="0" r="19050" b="19050"/>
                <wp:wrapSquare wrapText="bothSides"/>
                <wp:docPr id="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28650"/>
                        </a:xfrm>
                        <a:prstGeom prst="rect">
                          <a:avLst/>
                        </a:prstGeom>
                        <a:solidFill>
                          <a:srgbClr val="FFFFFF"/>
                        </a:solidFill>
                        <a:ln w="9525">
                          <a:solidFill>
                            <a:srgbClr val="000000"/>
                          </a:solidFill>
                          <a:miter lim="800000"/>
                          <a:headEnd/>
                          <a:tailEnd/>
                        </a:ln>
                      </wps:spPr>
                      <wps:txbx>
                        <w:txbxContent>
                          <w:p w14:paraId="3E391F7A" w14:textId="77777777" w:rsidR="00695ED4" w:rsidRPr="005B6140" w:rsidRDefault="00695ED4" w:rsidP="00695ED4">
                            <w:pPr>
                              <w:jc w:val="center"/>
                              <w:rPr>
                                <w:rFonts w:ascii="Arial" w:hAnsi="Arial" w:cs="Arial"/>
                                <w:sz w:val="20"/>
                                <w:szCs w:val="20"/>
                              </w:rPr>
                            </w:pPr>
                            <w:r>
                              <w:rPr>
                                <w:rFonts w:ascii="Arial" w:hAnsi="Arial" w:cs="Arial"/>
                                <w:sz w:val="20"/>
                                <w:szCs w:val="20"/>
                              </w:rPr>
                              <w:t>Non- bulk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D415E" id="_x0000_s1248" type="#_x0000_t202" style="position:absolute;left:0;text-align:left;margin-left:.75pt;margin-top:24.35pt;width:79.5pt;height:49.5pt;z-index:252684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">
                <v:textbox>
                  <w:txbxContent>
                    <w:p w14:paraId="3E391F7A" w14:textId="77777777" w:rsidR="00695ED4" w:rsidRPr="005B6140" w:rsidRDefault="00695ED4" w:rsidP="00695ED4">
                      <w:pPr>
                        <w:jc w:val="center"/>
                        <w:rPr>
                          <w:rFonts w:ascii="Arial" w:hAnsi="Arial" w:cs="Arial"/>
                          <w:sz w:val="20"/>
                          <w:szCs w:val="20"/>
                        </w:rPr>
                      </w:pPr>
                      <w:r>
                        <w:rPr>
                          <w:rFonts w:ascii="Arial" w:hAnsi="Arial" w:cs="Arial"/>
                          <w:sz w:val="20"/>
                          <w:szCs w:val="20"/>
                        </w:rPr>
                        <w:t>Non- bulk</w:t>
                      </w:r>
                    </w:p>
                  </w:txbxContent>
                </v:textbox>
                <w10:wrap type="square"/>
              </v:shape>
            </w:pict>
          </mc:Fallback>
        </mc:AlternateContent>
      </w:r>
      <w:r w:rsidRPr="005B6140">
        <w:rPr>
          <w:rFonts w:ascii="Arial" w:hAnsi="Arial" w:cs="Arial"/>
          <w:b/>
          <w:bCs/>
          <w:noProof/>
          <w:sz w:val="24"/>
          <w:szCs w:val="24"/>
        </w:rPr>
        <mc:AlternateContent>
          <mc:Choice Requires="wps">
            <w:drawing>
              <wp:anchor distT="45720" distB="45720" distL="114300" distR="114300" simplePos="0" relativeHeight="252690432" behindDoc="0" locked="0" layoutInCell="1" allowOverlap="1" wp14:anchorId="5E3E5541" wp14:editId="18597A8E">
                <wp:simplePos x="0" y="0"/>
                <wp:positionH relativeFrom="column">
                  <wp:posOffset>5486400</wp:posOffset>
                </wp:positionH>
                <wp:positionV relativeFrom="paragraph">
                  <wp:posOffset>309245</wp:posOffset>
                </wp:positionV>
                <wp:extent cx="1133475" cy="742950"/>
                <wp:effectExtent l="0" t="0" r="28575" b="19050"/>
                <wp:wrapSquare wrapText="bothSides"/>
                <wp:docPr id="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742950"/>
                        </a:xfrm>
                        <a:prstGeom prst="rect">
                          <a:avLst/>
                        </a:prstGeom>
                        <a:solidFill>
                          <a:srgbClr val="FFFFFF"/>
                        </a:solidFill>
                        <a:ln w="9525">
                          <a:solidFill>
                            <a:srgbClr val="000000"/>
                          </a:solidFill>
                          <a:miter lim="800000"/>
                          <a:headEnd/>
                          <a:tailEnd/>
                        </a:ln>
                      </wps:spPr>
                      <wps:txbx>
                        <w:txbxContent>
                          <w:p w14:paraId="3AAC58C4" w14:textId="77777777" w:rsidR="00695ED4" w:rsidRPr="00FA13A7" w:rsidRDefault="00695ED4" w:rsidP="00F14E20">
                            <w:pPr>
                              <w:pStyle w:val="ListParagraph"/>
                              <w:numPr>
                                <w:ilvl w:val="0"/>
                                <w:numId w:val="22"/>
                              </w:numPr>
                              <w:rPr>
                                <w:sz w:val="20"/>
                                <w:szCs w:val="20"/>
                              </w:rPr>
                            </w:pPr>
                            <w:r w:rsidRPr="00FA13A7">
                              <w:rPr>
                                <w:sz w:val="20"/>
                                <w:szCs w:val="20"/>
                              </w:rPr>
                              <w:t>Tank</w:t>
                            </w:r>
                          </w:p>
                          <w:p w14:paraId="00D63B9C" w14:textId="77777777" w:rsidR="00695ED4" w:rsidRDefault="00695ED4" w:rsidP="00F14E20">
                            <w:pPr>
                              <w:pStyle w:val="ListParagraph"/>
                              <w:numPr>
                                <w:ilvl w:val="0"/>
                                <w:numId w:val="22"/>
                              </w:numPr>
                              <w:rPr>
                                <w:sz w:val="20"/>
                                <w:szCs w:val="20"/>
                              </w:rPr>
                            </w:pPr>
                            <w:r w:rsidRPr="00FA13A7">
                              <w:rPr>
                                <w:sz w:val="20"/>
                                <w:szCs w:val="20"/>
                              </w:rPr>
                              <w:t>Tr</w:t>
                            </w:r>
                            <w:r>
                              <w:rPr>
                                <w:sz w:val="20"/>
                                <w:szCs w:val="20"/>
                              </w:rPr>
                              <w:t>uck</w:t>
                            </w:r>
                          </w:p>
                          <w:p w14:paraId="35B9926F" w14:textId="77777777" w:rsidR="00695ED4" w:rsidRDefault="00695ED4" w:rsidP="00F14E20">
                            <w:pPr>
                              <w:pStyle w:val="ListParagraph"/>
                              <w:numPr>
                                <w:ilvl w:val="0"/>
                                <w:numId w:val="22"/>
                              </w:numPr>
                              <w:rPr>
                                <w:sz w:val="20"/>
                                <w:szCs w:val="20"/>
                              </w:rPr>
                            </w:pPr>
                            <w:r>
                              <w:rPr>
                                <w:sz w:val="20"/>
                                <w:szCs w:val="20"/>
                              </w:rPr>
                              <w:t>IBC</w:t>
                            </w:r>
                          </w:p>
                          <w:p w14:paraId="2B338019" w14:textId="77777777" w:rsidR="00695ED4" w:rsidRPr="00FA13A7" w:rsidRDefault="00695ED4" w:rsidP="00F14E20">
                            <w:pPr>
                              <w:pStyle w:val="ListParagraph"/>
                              <w:numPr>
                                <w:ilvl w:val="0"/>
                                <w:numId w:val="22"/>
                              </w:numPr>
                              <w:rPr>
                                <w:sz w:val="20"/>
                                <w:szCs w:val="20"/>
                              </w:rPr>
                            </w:pPr>
                            <w:r>
                              <w:rPr>
                                <w:sz w:val="20"/>
                                <w:szCs w:val="20"/>
                              </w:rPr>
                              <w:t>Drums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3E5541" id="_x0000_s1249" type="#_x0000_t202" style="position:absolute;left:0;text-align:left;margin-left:6in;margin-top:24.35pt;width:89.25pt;height:58.5pt;z-index:252690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">
                <v:textbox>
                  <w:txbxContent>
                    <w:p w14:paraId="3AAC58C4" w14:textId="77777777" w:rsidR="00695ED4" w:rsidRPr="00FA13A7" w:rsidRDefault="00695ED4" w:rsidP="00F14E20">
                      <w:pPr>
                        <w:pStyle w:val="ListParagraph"/>
                        <w:numPr>
                          <w:ilvl w:val="0"/>
                          <w:numId w:val="22"/>
                        </w:numPr>
                        <w:rPr>
                          <w:sz w:val="20"/>
                          <w:szCs w:val="20"/>
                        </w:rPr>
                      </w:pPr>
                      <w:r w:rsidRPr="00FA13A7">
                        <w:rPr>
                          <w:sz w:val="20"/>
                          <w:szCs w:val="20"/>
                        </w:rPr>
                        <w:t>Tank</w:t>
                      </w:r>
                    </w:p>
                    <w:p w14:paraId="00D63B9C" w14:textId="77777777" w:rsidR="00695ED4" w:rsidRDefault="00695ED4" w:rsidP="00F14E20">
                      <w:pPr>
                        <w:pStyle w:val="ListParagraph"/>
                        <w:numPr>
                          <w:ilvl w:val="0"/>
                          <w:numId w:val="22"/>
                        </w:numPr>
                        <w:rPr>
                          <w:sz w:val="20"/>
                          <w:szCs w:val="20"/>
                        </w:rPr>
                      </w:pPr>
                      <w:r w:rsidRPr="00FA13A7">
                        <w:rPr>
                          <w:sz w:val="20"/>
                          <w:szCs w:val="20"/>
                        </w:rPr>
                        <w:t>Tr</w:t>
                      </w:r>
                      <w:r>
                        <w:rPr>
                          <w:sz w:val="20"/>
                          <w:szCs w:val="20"/>
                        </w:rPr>
                        <w:t>uck</w:t>
                      </w:r>
                    </w:p>
                    <w:p w14:paraId="35B9926F" w14:textId="77777777" w:rsidR="00695ED4" w:rsidRDefault="00695ED4" w:rsidP="00F14E20">
                      <w:pPr>
                        <w:pStyle w:val="ListParagraph"/>
                        <w:numPr>
                          <w:ilvl w:val="0"/>
                          <w:numId w:val="22"/>
                        </w:numPr>
                        <w:rPr>
                          <w:sz w:val="20"/>
                          <w:szCs w:val="20"/>
                        </w:rPr>
                      </w:pPr>
                      <w:r>
                        <w:rPr>
                          <w:sz w:val="20"/>
                          <w:szCs w:val="20"/>
                        </w:rPr>
                        <w:t>IBC</w:t>
                      </w:r>
                    </w:p>
                    <w:p w14:paraId="2B338019" w14:textId="77777777" w:rsidR="00695ED4" w:rsidRPr="00FA13A7" w:rsidRDefault="00695ED4" w:rsidP="00F14E20">
                      <w:pPr>
                        <w:pStyle w:val="ListParagraph"/>
                        <w:numPr>
                          <w:ilvl w:val="0"/>
                          <w:numId w:val="22"/>
                        </w:numPr>
                        <w:rPr>
                          <w:sz w:val="20"/>
                          <w:szCs w:val="20"/>
                        </w:rPr>
                      </w:pPr>
                      <w:r>
                        <w:rPr>
                          <w:sz w:val="20"/>
                          <w:szCs w:val="20"/>
                        </w:rPr>
                        <w:t>Drums</w:t>
                      </w:r>
                    </w:p>
                  </w:txbxContent>
                </v:textbox>
                <w10:wrap type="square"/>
              </v:shape>
            </w:pict>
          </mc:Fallback>
        </mc:AlternateContent>
      </w:r>
    </w:p>
    <w:p w14:paraId="36278C09"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24224" behindDoc="0" locked="0" layoutInCell="1" allowOverlap="1" wp14:anchorId="3BBF4831" wp14:editId="344158E4">
                <wp:simplePos x="0" y="0"/>
                <wp:positionH relativeFrom="column">
                  <wp:posOffset>5246767</wp:posOffset>
                </wp:positionH>
                <wp:positionV relativeFrom="paragraph">
                  <wp:posOffset>278130</wp:posOffset>
                </wp:positionV>
                <wp:extent cx="239486" cy="0"/>
                <wp:effectExtent l="0" t="76200" r="27305" b="95250"/>
                <wp:wrapNone/>
                <wp:docPr id="242" name="Straight Arrow Connector 242"/>
                <wp:cNvGraphicFramePr/>
                <a:graphic xmlns:a="http://schemas.openxmlformats.org/drawingml/2006/main">
                  <a:graphicData uri="http://schemas.microsoft.com/office/word/2010/wordprocessingShape">
                    <wps:wsp>
                      <wps:cNvCnPr/>
                      <wps:spPr>
                        <a:xfrm>
                          <a:off x="0" y="0"/>
                          <a:ext cx="23948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D6F579" id="Straight Arrow Connector 242" o:spid="_x0000_s1026" type="#_x0000_t32" style="position:absolute;margin-left:413.15pt;margin-top:21.9pt;width:18.85pt;height:0;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cz+1gEAAAMEAAAOAAAAZHJzL2Uyb0RvYy54bWysU9tuEzEQfUfiHyy/k01CVZU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" strokecolor="#4472c4 [3204]" strokeweight=".5pt">
                <v:stroke endarrow="block" joinstyle="miter"/>
              </v:shape>
            </w:pict>
          </mc:Fallback>
        </mc:AlternateContent>
      </w:r>
    </w:p>
    <w:p w14:paraId="26340585" w14:textId="77777777" w:rsidR="00695ED4" w:rsidRDefault="00695ED4" w:rsidP="00695ED4">
      <w:pPr>
        <w:tabs>
          <w:tab w:val="left" w:pos="1365"/>
        </w:tabs>
        <w:spacing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707840" behindDoc="0" locked="0" layoutInCell="1" allowOverlap="1" wp14:anchorId="49FBFB8B" wp14:editId="62EDDFBB">
                <wp:simplePos x="0" y="0"/>
                <wp:positionH relativeFrom="column">
                  <wp:posOffset>486023</wp:posOffset>
                </wp:positionH>
                <wp:positionV relativeFrom="paragraph">
                  <wp:posOffset>211151</wp:posOffset>
                </wp:positionV>
                <wp:extent cx="0" cy="174432"/>
                <wp:effectExtent l="0" t="0" r="38100" b="35560"/>
                <wp:wrapNone/>
                <wp:docPr id="216" name="Straight Connector 216"/>
                <wp:cNvGraphicFramePr/>
                <a:graphic xmlns:a="http://schemas.openxmlformats.org/drawingml/2006/main">
                  <a:graphicData uri="http://schemas.microsoft.com/office/word/2010/wordprocessingShape">
                    <wps:wsp>
                      <wps:cNvCnPr/>
                      <wps:spPr>
                        <a:xfrm>
                          <a:off x="0" y="0"/>
                          <a:ext cx="0" cy="1744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37413F" id="Straight Connector 216" o:spid="_x0000_s1026" style="position:absolute;z-index:252707840;visibility:visible;mso-wrap-style:square;mso-wrap-distance-left:9pt;mso-wrap-distance-top:0;mso-wrap-distance-right:9pt;mso-wrap-distance-bottom:0;mso-position-horizontal:absolute;mso-position-horizontal-relative:text;mso-position-vertical:absolute;mso-position-vertical-relative:text" from="38.25pt,16.65pt" to="38.2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" strokecolor="#4472c4 [3204]" strokeweight=".5pt">
                <v:stroke joinstyle="miter"/>
              </v:line>
            </w:pict>
          </mc:Fallback>
        </mc:AlternateContent>
      </w:r>
    </w:p>
    <w:p w14:paraId="34C48766" w14:textId="77777777" w:rsidR="00695ED4" w:rsidRDefault="00695ED4" w:rsidP="00695ED4">
      <w:pPr>
        <w:tabs>
          <w:tab w:val="left" w:pos="1365"/>
        </w:tabs>
        <w:spacing w:line="360" w:lineRule="auto"/>
        <w:jc w:val="both"/>
        <w:rPr>
          <w:rFonts w:ascii="Arial" w:hAnsi="Arial" w:cs="Arial"/>
          <w:b/>
          <w:bCs/>
          <w:sz w:val="24"/>
          <w:szCs w:val="24"/>
        </w:rPr>
      </w:pPr>
      <w:r w:rsidRPr="000B521B">
        <w:rPr>
          <w:rFonts w:ascii="Arial" w:hAnsi="Arial" w:cs="Arial"/>
          <w:bCs/>
          <w:noProof/>
          <w:color w:val="000000" w:themeColor="text1"/>
        </w:rPr>
        <mc:AlternateContent>
          <mc:Choice Requires="wps">
            <w:drawing>
              <wp:anchor distT="0" distB="0" distL="114300" distR="114300" simplePos="0" relativeHeight="252732416" behindDoc="0" locked="0" layoutInCell="1" allowOverlap="1" wp14:anchorId="5AACF9C6" wp14:editId="38F70FE6">
                <wp:simplePos x="0" y="0"/>
                <wp:positionH relativeFrom="margin">
                  <wp:posOffset>5177790</wp:posOffset>
                </wp:positionH>
                <wp:positionV relativeFrom="paragraph">
                  <wp:posOffset>69215</wp:posOffset>
                </wp:positionV>
                <wp:extent cx="1346835" cy="200025"/>
                <wp:effectExtent l="0" t="0" r="0" b="0"/>
                <wp:wrapNone/>
                <wp:docPr id="254" name="TextBox 4"/>
                <wp:cNvGraphicFramePr/>
                <a:graphic xmlns:a="http://schemas.openxmlformats.org/drawingml/2006/main">
                  <a:graphicData uri="http://schemas.microsoft.com/office/word/2010/wordprocessingShape">
                    <wps:wsp>
                      <wps:cNvSpPr txBox="1"/>
                      <wps:spPr>
                        <a:xfrm>
                          <a:off x="0" y="0"/>
                          <a:ext cx="1346835" cy="200025"/>
                        </a:xfrm>
                        <a:prstGeom prst="rect">
                          <a:avLst/>
                        </a:prstGeom>
                        <a:noFill/>
                      </wps:spPr>
                      <wps:txbx>
                        <w:txbxContent>
                          <w:p w14:paraId="541C30EB" w14:textId="77777777" w:rsidR="00695ED4" w:rsidRPr="006F6D2F" w:rsidRDefault="00695ED4"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AACF9C6" id="_x0000_s1250" type="#_x0000_t202" style="position:absolute;left:0;text-align:left;margin-left:407.7pt;margin-top:5.45pt;width:106.05pt;height:15.75pt;z-index:25273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" filled="f" stroked="f">
                <v:textbox style="mso-fit-shape-to-text:t">
                  <w:txbxContent>
                    <w:p w14:paraId="541C30EB" w14:textId="77777777" w:rsidR="00695ED4" w:rsidRPr="006F6D2F" w:rsidRDefault="00695ED4"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Pr>
          <w:rFonts w:ascii="Arial" w:hAnsi="Arial" w:cs="Arial"/>
          <w:b/>
          <w:bCs/>
          <w:noProof/>
          <w:sz w:val="24"/>
          <w:szCs w:val="24"/>
        </w:rPr>
        <mc:AlternateContent>
          <mc:Choice Requires="wps">
            <w:drawing>
              <wp:anchor distT="0" distB="0" distL="114300" distR="114300" simplePos="0" relativeHeight="252708864" behindDoc="0" locked="0" layoutInCell="1" allowOverlap="1" wp14:anchorId="7929C4C4" wp14:editId="526E87B7">
                <wp:simplePos x="0" y="0"/>
                <wp:positionH relativeFrom="column">
                  <wp:posOffset>486023</wp:posOffset>
                </wp:positionH>
                <wp:positionV relativeFrom="paragraph">
                  <wp:posOffset>20154</wp:posOffset>
                </wp:positionV>
                <wp:extent cx="593035" cy="0"/>
                <wp:effectExtent l="0" t="0" r="0" b="0"/>
                <wp:wrapNone/>
                <wp:docPr id="219" name="Straight Connector 219"/>
                <wp:cNvGraphicFramePr/>
                <a:graphic xmlns:a="http://schemas.openxmlformats.org/drawingml/2006/main">
                  <a:graphicData uri="http://schemas.microsoft.com/office/word/2010/wordprocessingShape">
                    <wps:wsp>
                      <wps:cNvCnPr/>
                      <wps:spPr>
                        <a:xfrm>
                          <a:off x="0" y="0"/>
                          <a:ext cx="5930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3D280D" id="Straight Connector 219" o:spid="_x0000_s1026" style="position:absolute;z-index:252708864;visibility:visible;mso-wrap-style:square;mso-wrap-distance-left:9pt;mso-wrap-distance-top:0;mso-wrap-distance-right:9pt;mso-wrap-distance-bottom:0;mso-position-horizontal:absolute;mso-position-horizontal-relative:text;mso-position-vertical:absolute;mso-position-vertical-relative:text" from="38.25pt,1.6pt" to="84.9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" strokecolor="#4472c4 [3204]" strokeweight=".5pt">
                <v:stroke joinstyle="miter"/>
              </v:line>
            </w:pict>
          </mc:Fallback>
        </mc:AlternateContent>
      </w:r>
    </w:p>
    <w:p w14:paraId="728B23DA" w14:textId="77777777" w:rsidR="00695ED4" w:rsidRDefault="00695ED4" w:rsidP="00695ED4">
      <w:pPr>
        <w:tabs>
          <w:tab w:val="left" w:pos="1365"/>
        </w:tabs>
        <w:spacing w:line="360" w:lineRule="auto"/>
        <w:jc w:val="both"/>
        <w:rPr>
          <w:rFonts w:ascii="Arial" w:hAnsi="Arial" w:cs="Arial"/>
          <w:b/>
          <w:bCs/>
          <w:sz w:val="24"/>
          <w:szCs w:val="24"/>
        </w:rPr>
      </w:pPr>
      <w:r w:rsidRPr="000B521B">
        <w:rPr>
          <w:rFonts w:ascii="Arial" w:hAnsi="Arial" w:cs="Arial"/>
          <w:bCs/>
          <w:noProof/>
          <w:color w:val="000000" w:themeColor="text1"/>
        </w:rPr>
        <mc:AlternateContent>
          <mc:Choice Requires="wps">
            <w:drawing>
              <wp:anchor distT="0" distB="0" distL="114300" distR="114300" simplePos="0" relativeHeight="252733440" behindDoc="0" locked="0" layoutInCell="1" allowOverlap="1" wp14:anchorId="755962B3" wp14:editId="012C6A76">
                <wp:simplePos x="0" y="0"/>
                <wp:positionH relativeFrom="margin">
                  <wp:posOffset>5048250</wp:posOffset>
                </wp:positionH>
                <wp:positionV relativeFrom="paragraph">
                  <wp:posOffset>3096260</wp:posOffset>
                </wp:positionV>
                <wp:extent cx="1447800" cy="200025"/>
                <wp:effectExtent l="0" t="0" r="0" b="0"/>
                <wp:wrapNone/>
                <wp:docPr id="2048" name="TextBox 4"/>
                <wp:cNvGraphicFramePr/>
                <a:graphic xmlns:a="http://schemas.openxmlformats.org/drawingml/2006/main">
                  <a:graphicData uri="http://schemas.microsoft.com/office/word/2010/wordprocessingShape">
                    <wps:wsp>
                      <wps:cNvSpPr txBox="1"/>
                      <wps:spPr>
                        <a:xfrm>
                          <a:off x="0" y="0"/>
                          <a:ext cx="1447800" cy="200025"/>
                        </a:xfrm>
                        <a:prstGeom prst="rect">
                          <a:avLst/>
                        </a:prstGeom>
                        <a:noFill/>
                      </wps:spPr>
                      <wps:txbx>
                        <w:txbxContent>
                          <w:p w14:paraId="4A5A66FE" w14:textId="77777777" w:rsidR="00695ED4" w:rsidRPr="006F6D2F" w:rsidRDefault="00695ED4"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55962B3" id="_x0000_s1251" type="#_x0000_t202" style="position:absolute;left:0;text-align:left;margin-left:397.5pt;margin-top:243.8pt;width:114pt;height:15.75pt;z-index:25273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" filled="f" stroked="f">
                <v:textbox style="mso-fit-shape-to-text:t">
                  <w:txbxContent>
                    <w:p w14:paraId="4A5A66FE" w14:textId="77777777" w:rsidR="00695ED4" w:rsidRPr="006F6D2F" w:rsidRDefault="00695ED4" w:rsidP="00695ED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Pr>
          <w:rFonts w:ascii="Arial" w:hAnsi="Arial" w:cs="Arial"/>
          <w:b/>
          <w:bCs/>
          <w:noProof/>
          <w:sz w:val="24"/>
          <w:szCs w:val="24"/>
        </w:rPr>
        <mc:AlternateContent>
          <mc:Choice Requires="wps">
            <w:drawing>
              <wp:anchor distT="0" distB="0" distL="114300" distR="114300" simplePos="0" relativeHeight="252727296" behindDoc="0" locked="0" layoutInCell="1" allowOverlap="1" wp14:anchorId="1FFCE70B" wp14:editId="443850FC">
                <wp:simplePos x="0" y="0"/>
                <wp:positionH relativeFrom="column">
                  <wp:posOffset>428625</wp:posOffset>
                </wp:positionH>
                <wp:positionV relativeFrom="paragraph">
                  <wp:posOffset>2260600</wp:posOffset>
                </wp:positionV>
                <wp:extent cx="2066925" cy="285750"/>
                <wp:effectExtent l="0" t="0" r="28575" b="19050"/>
                <wp:wrapNone/>
                <wp:docPr id="2098" name="Rectangle 2098"/>
                <wp:cNvGraphicFramePr/>
                <a:graphic xmlns:a="http://schemas.openxmlformats.org/drawingml/2006/main">
                  <a:graphicData uri="http://schemas.microsoft.com/office/word/2010/wordprocessingShape">
                    <wps:wsp>
                      <wps:cNvSpPr/>
                      <wps:spPr>
                        <a:xfrm>
                          <a:off x="0" y="0"/>
                          <a:ext cx="206692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8C2B9" w14:textId="77777777" w:rsidR="00695ED4" w:rsidRDefault="00695ED4" w:rsidP="00695ED4">
                            <w:pPr>
                              <w:jc w:val="center"/>
                            </w:pPr>
                            <w:r>
                              <w:t>Room Temperature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FCE70B" id="Rectangle 2098" o:spid="_x0000_s1252" style="position:absolute;left:0;text-align:left;margin-left:33.75pt;margin-top:178pt;width:162.75pt;height:22.5pt;z-index:25272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" fillcolor="#4472c4 [3204]" strokecolor="#1f3763 [1604]" strokeweight="1pt">
                <v:textbox>
                  <w:txbxContent>
                    <w:p w14:paraId="4388C2B9" w14:textId="77777777" w:rsidR="00695ED4" w:rsidRDefault="00695ED4" w:rsidP="00695ED4">
                      <w:pPr>
                        <w:jc w:val="center"/>
                      </w:pPr>
                      <w:r>
                        <w:t>Room Temperature</w:t>
                      </w:r>
                    </w:p>
                  </w:txbxContent>
                </v:textbox>
              </v:rect>
            </w:pict>
          </mc:Fallback>
        </mc:AlternateContent>
      </w:r>
      <w:r>
        <w:rPr>
          <w:rFonts w:ascii="Arial" w:hAnsi="Arial" w:cs="Arial"/>
          <w:b/>
          <w:bCs/>
          <w:noProof/>
          <w:sz w:val="24"/>
          <w:szCs w:val="24"/>
        </w:rPr>
        <mc:AlternateContent>
          <mc:Choice Requires="wps">
            <w:drawing>
              <wp:anchor distT="0" distB="0" distL="114300" distR="114300" simplePos="0" relativeHeight="252726272" behindDoc="0" locked="0" layoutInCell="1" allowOverlap="1" wp14:anchorId="3F87BD89" wp14:editId="557EF4CE">
                <wp:simplePos x="0" y="0"/>
                <wp:positionH relativeFrom="column">
                  <wp:posOffset>428625</wp:posOffset>
                </wp:positionH>
                <wp:positionV relativeFrom="paragraph">
                  <wp:posOffset>1355725</wp:posOffset>
                </wp:positionV>
                <wp:extent cx="2066925" cy="276225"/>
                <wp:effectExtent l="0" t="0" r="28575" b="28575"/>
                <wp:wrapNone/>
                <wp:docPr id="2097" name="Rectangle 2097"/>
                <wp:cNvGraphicFramePr/>
                <a:graphic xmlns:a="http://schemas.openxmlformats.org/drawingml/2006/main">
                  <a:graphicData uri="http://schemas.microsoft.com/office/word/2010/wordprocessingShape">
                    <wps:wsp>
                      <wps:cNvSpPr/>
                      <wps:spPr>
                        <a:xfrm>
                          <a:off x="0" y="0"/>
                          <a:ext cx="206692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9F7B5B" w14:textId="2D326D87" w:rsidR="00695ED4" w:rsidRPr="00A212FD" w:rsidRDefault="00695ED4" w:rsidP="00695ED4">
                            <w:pPr>
                              <w:jc w:val="center"/>
                              <w:rPr>
                                <w:vertAlign w:val="superscript"/>
                              </w:rPr>
                            </w:pPr>
                            <w:r>
                              <w:t>Heating 95</w:t>
                            </w:r>
                            <w:r w:rsidRPr="00CB52BC">
                              <w:rPr>
                                <w:rFonts w:ascii="Arial" w:hAnsi="Arial" w:cs="Arial"/>
                                <w:sz w:val="20"/>
                                <w:szCs w:val="20"/>
                              </w:rPr>
                              <w:t>°</w:t>
                            </w:r>
                            <w:r>
                              <w:rPr>
                                <w:rFonts w:ascii="Arial" w:hAnsi="Arial" w:cs="Arial"/>
                                <w:sz w:val="20"/>
                                <w:szCs w:val="20"/>
                              </w:rPr>
                              <w:t>C to 100</w:t>
                            </w:r>
                            <w:r w:rsidRPr="00CB52BC">
                              <w:rPr>
                                <w:rFonts w:ascii="Arial" w:hAnsi="Arial" w:cs="Arial"/>
                                <w:sz w:val="20"/>
                                <w:szCs w:val="20"/>
                              </w:rPr>
                              <w:t>°</w:t>
                            </w:r>
                            <w:r>
                              <w:rPr>
                                <w:rFonts w:ascii="Arial" w:hAnsi="Arial" w:cs="Arial"/>
                                <w:sz w:val="20"/>
                                <w:szCs w:val="20"/>
                              </w:rPr>
                              <w:t>C</w:t>
                            </w:r>
                            <w:r w:rsidR="00A212FD">
                              <w:rPr>
                                <w:rFonts w:ascii="Arial" w:hAnsi="Arial" w:cs="Arial"/>
                                <w:sz w:val="20"/>
                                <w:szCs w:val="20"/>
                                <w:vertAlign w:val="super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7BD89" id="Rectangle 2097" o:spid="_x0000_s1253" style="position:absolute;left:0;text-align:left;margin-left:33.75pt;margin-top:106.75pt;width:162.75pt;height:21.75pt;z-index:252726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" fillcolor="#4472c4 [3204]" strokecolor="#1f3763 [1604]" strokeweight="1pt">
                <v:textbox>
                  <w:txbxContent>
                    <w:p w14:paraId="3C9F7B5B" w14:textId="2D326D87" w:rsidR="00695ED4" w:rsidRPr="00A212FD" w:rsidRDefault="00695ED4" w:rsidP="00695ED4">
                      <w:pPr>
                        <w:jc w:val="center"/>
                        <w:rPr>
                          <w:vertAlign w:val="superscript"/>
                        </w:rPr>
                      </w:pPr>
                      <w:r>
                        <w:t>Heating 95</w:t>
                      </w:r>
                      <w:r w:rsidRPr="00CB52BC">
                        <w:rPr>
                          <w:rFonts w:ascii="Arial" w:hAnsi="Arial" w:cs="Arial"/>
                          <w:sz w:val="20"/>
                          <w:szCs w:val="20"/>
                        </w:rPr>
                        <w:t>°</w:t>
                      </w:r>
                      <w:r>
                        <w:rPr>
                          <w:rFonts w:ascii="Arial" w:hAnsi="Arial" w:cs="Arial"/>
                          <w:sz w:val="20"/>
                          <w:szCs w:val="20"/>
                        </w:rPr>
                        <w:t>C to 100</w:t>
                      </w:r>
                      <w:r w:rsidRPr="00CB52BC">
                        <w:rPr>
                          <w:rFonts w:ascii="Arial" w:hAnsi="Arial" w:cs="Arial"/>
                          <w:sz w:val="20"/>
                          <w:szCs w:val="20"/>
                        </w:rPr>
                        <w:t>°</w:t>
                      </w:r>
                      <w:r>
                        <w:rPr>
                          <w:rFonts w:ascii="Arial" w:hAnsi="Arial" w:cs="Arial"/>
                          <w:sz w:val="20"/>
                          <w:szCs w:val="20"/>
                        </w:rPr>
                        <w:t>C</w:t>
                      </w:r>
                      <w:r w:rsidR="00A212FD">
                        <w:rPr>
                          <w:rFonts w:ascii="Arial" w:hAnsi="Arial" w:cs="Arial"/>
                          <w:sz w:val="20"/>
                          <w:szCs w:val="20"/>
                          <w:vertAlign w:val="superscript"/>
                        </w:rPr>
                        <w:t>1</w:t>
                      </w:r>
                    </w:p>
                  </w:txbxContent>
                </v:textbox>
              </v:rect>
            </w:pict>
          </mc:Fallback>
        </mc:AlternateContent>
      </w:r>
      <w:r>
        <w:rPr>
          <w:rFonts w:ascii="Arial" w:hAnsi="Arial" w:cs="Arial"/>
          <w:b/>
          <w:bCs/>
          <w:noProof/>
          <w:sz w:val="24"/>
          <w:szCs w:val="24"/>
        </w:rPr>
        <mc:AlternateContent>
          <mc:Choice Requires="wps">
            <w:drawing>
              <wp:anchor distT="0" distB="0" distL="114300" distR="114300" simplePos="0" relativeHeight="252725248" behindDoc="0" locked="0" layoutInCell="1" allowOverlap="1" wp14:anchorId="028259FB" wp14:editId="5DC2AF2C">
                <wp:simplePos x="0" y="0"/>
                <wp:positionH relativeFrom="column">
                  <wp:posOffset>428625</wp:posOffset>
                </wp:positionH>
                <wp:positionV relativeFrom="paragraph">
                  <wp:posOffset>517525</wp:posOffset>
                </wp:positionV>
                <wp:extent cx="2066925" cy="285750"/>
                <wp:effectExtent l="0" t="0" r="28575" b="19050"/>
                <wp:wrapNone/>
                <wp:docPr id="2096" name="Rectangle 2096"/>
                <wp:cNvGraphicFramePr/>
                <a:graphic xmlns:a="http://schemas.openxmlformats.org/drawingml/2006/main">
                  <a:graphicData uri="http://schemas.microsoft.com/office/word/2010/wordprocessingShape">
                    <wps:wsp>
                      <wps:cNvSpPr/>
                      <wps:spPr>
                        <a:xfrm>
                          <a:off x="0" y="0"/>
                          <a:ext cx="206692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3CE839" w14:textId="6A28CE76" w:rsidR="00695ED4" w:rsidRPr="00A212FD" w:rsidRDefault="00695ED4" w:rsidP="00695ED4">
                            <w:pPr>
                              <w:jc w:val="center"/>
                              <w:rPr>
                                <w:rFonts w:ascii="Arial" w:hAnsi="Arial" w:cs="Arial"/>
                                <w:sz w:val="20"/>
                                <w:szCs w:val="20"/>
                                <w:vertAlign w:val="superscript"/>
                              </w:rPr>
                            </w:pPr>
                            <w:r>
                              <w:rPr>
                                <w:rFonts w:ascii="Arial" w:hAnsi="Arial" w:cs="Arial"/>
                                <w:sz w:val="20"/>
                                <w:szCs w:val="20"/>
                              </w:rPr>
                              <w:t>Heating 160</w:t>
                            </w:r>
                            <w:r w:rsidRPr="00CB52BC">
                              <w:rPr>
                                <w:rFonts w:ascii="Arial" w:hAnsi="Arial" w:cs="Arial"/>
                                <w:sz w:val="20"/>
                                <w:szCs w:val="20"/>
                              </w:rPr>
                              <w:t>°</w:t>
                            </w:r>
                            <w:r>
                              <w:rPr>
                                <w:rFonts w:ascii="Arial" w:hAnsi="Arial" w:cs="Arial"/>
                                <w:sz w:val="20"/>
                                <w:szCs w:val="20"/>
                              </w:rPr>
                              <w:t>C-170</w:t>
                            </w:r>
                            <w:r w:rsidRPr="00CB52BC">
                              <w:rPr>
                                <w:rFonts w:ascii="Arial" w:hAnsi="Arial" w:cs="Arial"/>
                                <w:sz w:val="20"/>
                                <w:szCs w:val="20"/>
                              </w:rPr>
                              <w:t>°</w:t>
                            </w:r>
                            <w:r>
                              <w:rPr>
                                <w:rFonts w:ascii="Arial" w:hAnsi="Arial" w:cs="Arial"/>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8259FB" id="Rectangle 2096" o:spid="_x0000_s1254" style="position:absolute;left:0;text-align:left;margin-left:33.75pt;margin-top:40.75pt;width:162.75pt;height:22.5pt;z-index:252725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" fillcolor="#4472c4 [3204]" strokecolor="#1f3763 [1604]" strokeweight="1pt">
                <v:textbox>
                  <w:txbxContent>
                    <w:p w14:paraId="7E3CE839" w14:textId="6A28CE76" w:rsidR="00695ED4" w:rsidRPr="00A212FD" w:rsidRDefault="00695ED4" w:rsidP="00695ED4">
                      <w:pPr>
                        <w:jc w:val="center"/>
                        <w:rPr>
                          <w:rFonts w:ascii="Arial" w:hAnsi="Arial" w:cs="Arial"/>
                          <w:sz w:val="20"/>
                          <w:szCs w:val="20"/>
                          <w:vertAlign w:val="superscript"/>
                        </w:rPr>
                      </w:pPr>
                      <w:r>
                        <w:rPr>
                          <w:rFonts w:ascii="Arial" w:hAnsi="Arial" w:cs="Arial"/>
                          <w:sz w:val="20"/>
                          <w:szCs w:val="20"/>
                        </w:rPr>
                        <w:t>Heating 160</w:t>
                      </w:r>
                      <w:r w:rsidRPr="00CB52BC">
                        <w:rPr>
                          <w:rFonts w:ascii="Arial" w:hAnsi="Arial" w:cs="Arial"/>
                          <w:sz w:val="20"/>
                          <w:szCs w:val="20"/>
                        </w:rPr>
                        <w:t>°</w:t>
                      </w:r>
                      <w:r>
                        <w:rPr>
                          <w:rFonts w:ascii="Arial" w:hAnsi="Arial" w:cs="Arial"/>
                          <w:sz w:val="20"/>
                          <w:szCs w:val="20"/>
                        </w:rPr>
                        <w:t>C-170</w:t>
                      </w:r>
                      <w:r w:rsidRPr="00CB52BC">
                        <w:rPr>
                          <w:rFonts w:ascii="Arial" w:hAnsi="Arial" w:cs="Arial"/>
                          <w:sz w:val="20"/>
                          <w:szCs w:val="20"/>
                        </w:rPr>
                        <w:t>°</w:t>
                      </w:r>
                      <w:r>
                        <w:rPr>
                          <w:rFonts w:ascii="Arial" w:hAnsi="Arial" w:cs="Arial"/>
                          <w:sz w:val="20"/>
                          <w:szCs w:val="20"/>
                        </w:rPr>
                        <w:t>C</w:t>
                      </w:r>
                    </w:p>
                  </w:txbxContent>
                </v:textbox>
              </v:rect>
            </w:pict>
          </mc:Fallback>
        </mc:AlternateContent>
      </w:r>
      <w:r>
        <w:rPr>
          <w:rFonts w:ascii="Arial" w:hAnsi="Arial" w:cs="Arial"/>
          <w:b/>
          <w:bCs/>
          <w:noProof/>
          <w:sz w:val="24"/>
          <w:szCs w:val="24"/>
        </w:rPr>
        <w:drawing>
          <wp:inline distT="0" distB="0" distL="0" distR="0" wp14:anchorId="10C725A6" wp14:editId="42FC02AF">
            <wp:extent cx="6276975" cy="3038475"/>
            <wp:effectExtent l="0" t="0" r="0" b="9525"/>
            <wp:docPr id="2093" name="Diagram 20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14:paraId="5EEB4D31" w14:textId="770DB69B" w:rsidR="00695ED4" w:rsidRDefault="00695ED4" w:rsidP="00695ED4">
      <w:pPr>
        <w:tabs>
          <w:tab w:val="left" w:pos="1365"/>
        </w:tabs>
        <w:spacing w:line="360" w:lineRule="auto"/>
        <w:jc w:val="both"/>
        <w:rPr>
          <w:rFonts w:ascii="Arial" w:hAnsi="Arial" w:cs="Arial"/>
          <w:b/>
          <w:bCs/>
          <w:sz w:val="24"/>
          <w:szCs w:val="24"/>
        </w:rPr>
      </w:pPr>
    </w:p>
    <w:p w14:paraId="349C5074" w14:textId="798B0242" w:rsidR="00613AE6" w:rsidRPr="00A212FD" w:rsidRDefault="00A212FD" w:rsidP="00695ED4">
      <w:pPr>
        <w:tabs>
          <w:tab w:val="left" w:pos="1365"/>
        </w:tabs>
        <w:spacing w:line="360" w:lineRule="auto"/>
        <w:jc w:val="both"/>
        <w:rPr>
          <w:rFonts w:ascii="Arial" w:hAnsi="Arial" w:cs="Arial"/>
          <w:i/>
          <w:iCs/>
          <w:sz w:val="16"/>
          <w:szCs w:val="16"/>
        </w:rPr>
      </w:pPr>
      <w:r w:rsidRPr="00A212FD">
        <w:rPr>
          <w:rFonts w:ascii="Arial" w:hAnsi="Arial" w:cs="Arial"/>
          <w:i/>
          <w:iCs/>
          <w:sz w:val="16"/>
          <w:szCs w:val="16"/>
        </w:rPr>
        <w:t>1</w:t>
      </w:r>
      <w:r>
        <w:rPr>
          <w:rFonts w:ascii="Arial" w:hAnsi="Arial" w:cs="Arial"/>
          <w:i/>
          <w:iCs/>
          <w:sz w:val="16"/>
          <w:szCs w:val="16"/>
        </w:rPr>
        <w:t>.</w:t>
      </w:r>
      <w:r w:rsidRPr="00A212FD">
        <w:rPr>
          <w:i/>
          <w:iCs/>
          <w:sz w:val="14"/>
          <w:szCs w:val="14"/>
        </w:rPr>
        <w:t xml:space="preserve"> </w:t>
      </w:r>
      <w:r w:rsidRPr="00A212FD">
        <w:rPr>
          <w:rFonts w:ascii="Arial" w:hAnsi="Arial" w:cs="Arial"/>
          <w:i/>
          <w:iCs/>
          <w:sz w:val="16"/>
          <w:szCs w:val="16"/>
        </w:rPr>
        <w:t>The temperature is gradually decreased from a range of 160°C-170°C to 95°C-100°C.</w:t>
      </w:r>
    </w:p>
    <w:p w14:paraId="56677D1D" w14:textId="5B37B4D9" w:rsidR="00613AE6" w:rsidRDefault="00613AE6" w:rsidP="00695ED4">
      <w:pPr>
        <w:tabs>
          <w:tab w:val="left" w:pos="1365"/>
        </w:tabs>
        <w:spacing w:line="360" w:lineRule="auto"/>
        <w:jc w:val="both"/>
        <w:rPr>
          <w:rFonts w:ascii="Arial" w:hAnsi="Arial" w:cs="Arial"/>
          <w:b/>
          <w:bCs/>
          <w:sz w:val="24"/>
          <w:szCs w:val="24"/>
        </w:rPr>
      </w:pPr>
    </w:p>
    <w:p w14:paraId="0321D795" w14:textId="7FA9BD79" w:rsidR="00613AE6" w:rsidRDefault="00613AE6" w:rsidP="00695ED4">
      <w:pPr>
        <w:tabs>
          <w:tab w:val="left" w:pos="1365"/>
        </w:tabs>
        <w:spacing w:line="360" w:lineRule="auto"/>
        <w:jc w:val="both"/>
        <w:rPr>
          <w:rFonts w:ascii="Arial" w:hAnsi="Arial" w:cs="Arial"/>
          <w:b/>
          <w:bCs/>
          <w:sz w:val="24"/>
          <w:szCs w:val="24"/>
        </w:rPr>
      </w:pPr>
    </w:p>
    <w:p w14:paraId="2DD6CBFC" w14:textId="5EADD90C" w:rsidR="00B57048" w:rsidRDefault="00B57048" w:rsidP="00695ED4">
      <w:pPr>
        <w:tabs>
          <w:tab w:val="left" w:pos="1365"/>
        </w:tabs>
        <w:spacing w:line="360" w:lineRule="auto"/>
        <w:jc w:val="both"/>
        <w:rPr>
          <w:rFonts w:ascii="Arial" w:hAnsi="Arial" w:cs="Arial"/>
          <w:b/>
          <w:bCs/>
          <w:sz w:val="24"/>
          <w:szCs w:val="24"/>
        </w:rPr>
      </w:pPr>
    </w:p>
    <w:p w14:paraId="4E6C974C" w14:textId="77777777" w:rsidR="007F2D45" w:rsidRDefault="007F2D45" w:rsidP="00695ED4">
      <w:pPr>
        <w:tabs>
          <w:tab w:val="left" w:pos="1365"/>
        </w:tabs>
        <w:spacing w:line="360" w:lineRule="auto"/>
        <w:jc w:val="both"/>
        <w:rPr>
          <w:rFonts w:ascii="Arial" w:hAnsi="Arial" w:cs="Arial"/>
          <w:b/>
          <w:bCs/>
          <w:sz w:val="24"/>
          <w:szCs w:val="24"/>
        </w:rPr>
      </w:pPr>
    </w:p>
    <w:p w14:paraId="03FD3954" w14:textId="77777777" w:rsidR="00695ED4" w:rsidRPr="00CB52BC" w:rsidRDefault="00695ED4" w:rsidP="00695ED4">
      <w:pPr>
        <w:tabs>
          <w:tab w:val="left" w:pos="1365"/>
        </w:tabs>
        <w:spacing w:line="360" w:lineRule="auto"/>
        <w:jc w:val="both"/>
        <w:rPr>
          <w:rFonts w:ascii="Arial" w:hAnsi="Arial" w:cs="Arial"/>
          <w:b/>
          <w:bCs/>
          <w:sz w:val="24"/>
          <w:szCs w:val="24"/>
        </w:rPr>
      </w:pPr>
      <w:r w:rsidRPr="00CB52BC">
        <w:rPr>
          <w:rFonts w:ascii="Arial" w:hAnsi="Arial" w:cs="Arial"/>
          <w:b/>
          <w:bCs/>
          <w:sz w:val="24"/>
          <w:szCs w:val="24"/>
        </w:rPr>
        <w:lastRenderedPageBreak/>
        <w:t>Standard Process</w:t>
      </w:r>
    </w:p>
    <w:p w14:paraId="248D0DE7" w14:textId="77777777" w:rsidR="00695ED4" w:rsidRPr="008E1F6E" w:rsidRDefault="00695ED4" w:rsidP="00695ED4">
      <w:pPr>
        <w:tabs>
          <w:tab w:val="left" w:pos="1365"/>
        </w:tabs>
        <w:spacing w:line="360" w:lineRule="auto"/>
        <w:jc w:val="both"/>
        <w:rPr>
          <w:rFonts w:ascii="Arial" w:hAnsi="Arial" w:cs="Arial"/>
          <w:sz w:val="24"/>
          <w:szCs w:val="24"/>
        </w:rPr>
      </w:pPr>
      <w:r w:rsidRPr="00CB52BC">
        <w:rPr>
          <w:rFonts w:ascii="Arial" w:hAnsi="Arial" w:cs="Arial"/>
          <w:sz w:val="24"/>
          <w:szCs w:val="24"/>
        </w:rPr>
        <w:t xml:space="preserve">One mole of bisphenol A was catalytically reacted with two moles of </w:t>
      </w:r>
      <w:proofErr w:type="spellStart"/>
      <w:r w:rsidRPr="00CB52BC">
        <w:rPr>
          <w:rFonts w:ascii="Arial" w:hAnsi="Arial" w:cs="Arial"/>
          <w:sz w:val="24"/>
          <w:szCs w:val="24"/>
        </w:rPr>
        <w:t>diglycidylether</w:t>
      </w:r>
      <w:proofErr w:type="spellEnd"/>
      <w:r w:rsidRPr="00CB52BC">
        <w:rPr>
          <w:rFonts w:ascii="Arial" w:hAnsi="Arial" w:cs="Arial"/>
          <w:sz w:val="24"/>
          <w:szCs w:val="24"/>
        </w:rPr>
        <w:t xml:space="preserve"> of bisphenol A at 150° C for two hours under atmospheric conditions. This yielded a </w:t>
      </w:r>
      <w:proofErr w:type="spellStart"/>
      <w:r w:rsidRPr="00CB52BC">
        <w:rPr>
          <w:rFonts w:ascii="Arial" w:hAnsi="Arial" w:cs="Arial"/>
          <w:sz w:val="24"/>
          <w:szCs w:val="24"/>
        </w:rPr>
        <w:t>polyepoxide</w:t>
      </w:r>
      <w:proofErr w:type="spellEnd"/>
      <w:r w:rsidRPr="00CB52BC">
        <w:rPr>
          <w:rFonts w:ascii="Arial" w:hAnsi="Arial" w:cs="Arial"/>
          <w:sz w:val="24"/>
          <w:szCs w:val="24"/>
        </w:rPr>
        <w:t xml:space="preserve"> resin having an epoxide equivalent weight of </w:t>
      </w:r>
      <w:r w:rsidRPr="003C77DB">
        <w:rPr>
          <w:rFonts w:ascii="Arial" w:hAnsi="Arial" w:cs="Arial"/>
          <w:sz w:val="24"/>
          <w:szCs w:val="24"/>
        </w:rPr>
        <w:t>500</w:t>
      </w:r>
      <w:r w:rsidRPr="00CB52BC">
        <w:rPr>
          <w:rFonts w:ascii="Arial" w:hAnsi="Arial" w:cs="Arial"/>
          <w:sz w:val="24"/>
          <w:szCs w:val="24"/>
        </w:rPr>
        <w:t xml:space="preserve"> </w:t>
      </w:r>
      <w:r>
        <w:rPr>
          <w:rFonts w:ascii="Arial" w:hAnsi="Arial" w:cs="Arial"/>
          <w:sz w:val="24"/>
          <w:szCs w:val="24"/>
        </w:rPr>
        <w:t>(g/</w:t>
      </w:r>
      <w:proofErr w:type="spellStart"/>
      <w:r>
        <w:rPr>
          <w:rFonts w:ascii="Arial" w:hAnsi="Arial" w:cs="Arial"/>
          <w:sz w:val="24"/>
          <w:szCs w:val="24"/>
        </w:rPr>
        <w:t>eq</w:t>
      </w:r>
      <w:proofErr w:type="spellEnd"/>
      <w:r>
        <w:rPr>
          <w:rFonts w:ascii="Arial" w:hAnsi="Arial" w:cs="Arial"/>
          <w:sz w:val="24"/>
          <w:szCs w:val="24"/>
        </w:rPr>
        <w:t xml:space="preserve">) </w:t>
      </w:r>
      <w:r w:rsidRPr="00CB52BC">
        <w:rPr>
          <w:rFonts w:ascii="Arial" w:hAnsi="Arial" w:cs="Arial"/>
          <w:sz w:val="24"/>
          <w:szCs w:val="24"/>
        </w:rPr>
        <w:t>which was subsequently cooled to 130° C. Next, two moles of methacrylic acid and 180 ppm of hydroquinone (based on finished product) were added under an air sparge and esterified at 120° C until an acid value less than 10 units was recorded. The vinyl ester resin was then cooled to 110° C and 0.05 moles of maleic anhydride were added. The vinyl ester resin was allowed to continue esterifying for 15 minutes at these conditions before thinning with styrene monomer to 65% non-volatiles and cooling to room temperature. This product is the control.</w:t>
      </w:r>
    </w:p>
    <w:p w14:paraId="525B2E35" w14:textId="77777777" w:rsidR="00695ED4" w:rsidRPr="00CB52BC" w:rsidRDefault="00695ED4" w:rsidP="00695ED4">
      <w:pPr>
        <w:tabs>
          <w:tab w:val="left" w:pos="1365"/>
        </w:tabs>
        <w:spacing w:line="360" w:lineRule="auto"/>
        <w:jc w:val="both"/>
        <w:rPr>
          <w:rFonts w:ascii="Arial" w:hAnsi="Arial" w:cs="Arial"/>
          <w:b/>
          <w:bCs/>
          <w:sz w:val="24"/>
          <w:szCs w:val="24"/>
        </w:rPr>
      </w:pPr>
      <w:r>
        <w:rPr>
          <w:rFonts w:ascii="Arial" w:hAnsi="Arial" w:cs="Arial"/>
          <w:b/>
          <w:bCs/>
          <w:sz w:val="24"/>
          <w:szCs w:val="24"/>
        </w:rPr>
        <w:t>Specialised Process</w:t>
      </w:r>
      <w:r w:rsidRPr="00CB52BC">
        <w:rPr>
          <w:rFonts w:ascii="Arial" w:hAnsi="Arial" w:cs="Arial"/>
          <w:b/>
          <w:bCs/>
          <w:sz w:val="24"/>
          <w:szCs w:val="24"/>
        </w:rPr>
        <w:t xml:space="preserve"> </w:t>
      </w:r>
      <w:r>
        <w:rPr>
          <w:rFonts w:ascii="Arial" w:hAnsi="Arial" w:cs="Arial"/>
          <w:b/>
          <w:bCs/>
          <w:sz w:val="24"/>
          <w:szCs w:val="24"/>
        </w:rPr>
        <w:t>(</w:t>
      </w:r>
      <w:r w:rsidRPr="00CB52BC">
        <w:rPr>
          <w:rFonts w:ascii="Arial" w:hAnsi="Arial" w:cs="Arial"/>
          <w:b/>
          <w:bCs/>
          <w:sz w:val="24"/>
          <w:szCs w:val="24"/>
        </w:rPr>
        <w:t>Low Epoxy Value</w:t>
      </w:r>
      <w:r>
        <w:rPr>
          <w:rFonts w:ascii="Arial" w:hAnsi="Arial" w:cs="Arial"/>
          <w:b/>
          <w:bCs/>
          <w:sz w:val="24"/>
          <w:szCs w:val="24"/>
        </w:rPr>
        <w:t>)</w:t>
      </w:r>
    </w:p>
    <w:p w14:paraId="0F08988C" w14:textId="77777777" w:rsidR="00695ED4" w:rsidRDefault="00695ED4" w:rsidP="00695ED4">
      <w:pPr>
        <w:tabs>
          <w:tab w:val="left" w:pos="1365"/>
        </w:tabs>
        <w:spacing w:line="360" w:lineRule="auto"/>
        <w:jc w:val="both"/>
        <w:rPr>
          <w:rFonts w:ascii="Arial" w:hAnsi="Arial" w:cs="Arial"/>
          <w:sz w:val="24"/>
          <w:szCs w:val="24"/>
        </w:rPr>
      </w:pPr>
      <w:r w:rsidRPr="00CB52BC">
        <w:rPr>
          <w:rFonts w:ascii="Arial" w:hAnsi="Arial" w:cs="Arial"/>
          <w:sz w:val="24"/>
          <w:szCs w:val="24"/>
        </w:rPr>
        <w:t>This vinyl ester resin was prepared the same way as</w:t>
      </w:r>
      <w:r>
        <w:rPr>
          <w:rFonts w:ascii="Arial" w:hAnsi="Arial" w:cs="Arial"/>
          <w:sz w:val="24"/>
          <w:szCs w:val="24"/>
        </w:rPr>
        <w:t xml:space="preserve"> standard process</w:t>
      </w:r>
      <w:r w:rsidRPr="00CB52BC">
        <w:rPr>
          <w:rFonts w:ascii="Arial" w:hAnsi="Arial" w:cs="Arial"/>
          <w:sz w:val="24"/>
          <w:szCs w:val="24"/>
        </w:rPr>
        <w:t>, except that 2.26 moles of methacrylic acid were used and the vinyl ester resin was esterified to an epoxy value</w:t>
      </w:r>
      <w:r>
        <w:rPr>
          <w:rFonts w:ascii="Arial" w:hAnsi="Arial" w:cs="Arial"/>
          <w:sz w:val="24"/>
          <w:szCs w:val="24"/>
        </w:rPr>
        <w:t xml:space="preserve"> (</w:t>
      </w:r>
      <w:r w:rsidRPr="0095424D">
        <w:rPr>
          <w:rFonts w:ascii="Arial" w:hAnsi="Arial" w:cs="Arial"/>
          <w:sz w:val="24"/>
          <w:szCs w:val="24"/>
        </w:rPr>
        <w:t>epoxy value EW is the reciprocal of the epoxy number and thus describes the number of epoxy groups that are contained in 100 g of resin</w:t>
      </w:r>
      <w:r>
        <w:rPr>
          <w:rFonts w:ascii="Arial" w:hAnsi="Arial" w:cs="Arial"/>
          <w:sz w:val="24"/>
          <w:szCs w:val="24"/>
        </w:rPr>
        <w:t>)</w:t>
      </w:r>
      <w:r w:rsidRPr="00CB52BC">
        <w:rPr>
          <w:rFonts w:ascii="Arial" w:hAnsi="Arial" w:cs="Arial"/>
          <w:sz w:val="24"/>
          <w:szCs w:val="24"/>
        </w:rPr>
        <w:t xml:space="preserve"> less than two units before cooling to 110° C and adding maleic anhydride. This product was thinned in styrene monomer to 65% non-volatiles and cooled to room temperature.</w:t>
      </w:r>
    </w:p>
    <w:p w14:paraId="57D0FEE9" w14:textId="77777777" w:rsidR="00695ED4" w:rsidRDefault="00695ED4" w:rsidP="00695ED4">
      <w:pPr>
        <w:tabs>
          <w:tab w:val="left" w:pos="1365"/>
        </w:tabs>
        <w:spacing w:line="360" w:lineRule="auto"/>
        <w:jc w:val="both"/>
        <w:rPr>
          <w:rFonts w:ascii="Arial" w:hAnsi="Arial" w:cs="Arial"/>
          <w:b/>
          <w:bCs/>
          <w:sz w:val="24"/>
          <w:szCs w:val="24"/>
        </w:rPr>
      </w:pPr>
      <w:r w:rsidRPr="0096196D">
        <w:rPr>
          <w:rFonts w:ascii="Arial" w:hAnsi="Arial" w:cs="Arial"/>
          <w:b/>
          <w:bCs/>
          <w:sz w:val="24"/>
          <w:szCs w:val="24"/>
        </w:rPr>
        <w:t>Low Styrene Emission Vinyl Ester Resin</w:t>
      </w:r>
    </w:p>
    <w:p w14:paraId="07D01880" w14:textId="77777777" w:rsidR="00695ED4" w:rsidRPr="002213E9" w:rsidRDefault="00695ED4" w:rsidP="00695ED4">
      <w:pPr>
        <w:tabs>
          <w:tab w:val="left" w:pos="1365"/>
        </w:tabs>
        <w:spacing w:line="360" w:lineRule="auto"/>
        <w:jc w:val="both"/>
        <w:rPr>
          <w:rFonts w:ascii="Arial" w:hAnsi="Arial" w:cs="Arial"/>
          <w:sz w:val="24"/>
          <w:szCs w:val="24"/>
        </w:rPr>
      </w:pPr>
      <w:r>
        <w:rPr>
          <w:rFonts w:ascii="Arial" w:hAnsi="Arial" w:cs="Arial"/>
          <w:sz w:val="24"/>
          <w:szCs w:val="24"/>
        </w:rPr>
        <w:t xml:space="preserve">The production of low styrene emission vinyl ester resin includes paraffin as a styrene emission inhibitor and a drying oil as an adhesion promoter for fibre-reinforced applications. It has been found that due to paraffin wax additives there is a substantial loss in the adhesive properties of the vinyl ester resin therefore adhesion promoter in the form of a drying oil is added. </w:t>
      </w:r>
    </w:p>
    <w:p w14:paraId="55489089" w14:textId="77777777" w:rsidR="00695ED4" w:rsidRDefault="00695ED4" w:rsidP="00695ED4">
      <w:pPr>
        <w:tabs>
          <w:tab w:val="left" w:pos="1365"/>
        </w:tabs>
        <w:spacing w:line="360" w:lineRule="auto"/>
        <w:rPr>
          <w:rFonts w:ascii="Arial" w:hAnsi="Arial" w:cs="Arial"/>
          <w:b/>
          <w:bCs/>
          <w:sz w:val="24"/>
          <w:szCs w:val="24"/>
        </w:rPr>
      </w:pPr>
      <w:r>
        <w:rPr>
          <w:rFonts w:ascii="Arial" w:hAnsi="Arial" w:cs="Arial"/>
          <w:b/>
          <w:bCs/>
          <w:sz w:val="24"/>
          <w:szCs w:val="24"/>
        </w:rPr>
        <w:t>India Scenario of Vinyl Ester Process</w:t>
      </w:r>
    </w:p>
    <w:p w14:paraId="5BDDADC9" w14:textId="77777777" w:rsidR="00695ED4" w:rsidRPr="0080313C" w:rsidRDefault="00695ED4" w:rsidP="00695ED4">
      <w:pPr>
        <w:tabs>
          <w:tab w:val="left" w:pos="1365"/>
        </w:tabs>
        <w:spacing w:line="360" w:lineRule="auto"/>
        <w:jc w:val="both"/>
        <w:rPr>
          <w:rFonts w:ascii="Arial" w:hAnsi="Arial" w:cs="Arial"/>
          <w:sz w:val="24"/>
          <w:szCs w:val="24"/>
        </w:rPr>
      </w:pPr>
      <w:r>
        <w:rPr>
          <w:rFonts w:ascii="Arial" w:hAnsi="Arial" w:cs="Arial"/>
          <w:sz w:val="24"/>
          <w:szCs w:val="24"/>
        </w:rPr>
        <w:t xml:space="preserve">The standard process is majorly used in the country as the demand of the product is project based in which only blending is done in the reactor which involves no technology licensor. Indian Companies manufactures vinyl ester of INEOS’s quality like </w:t>
      </w:r>
      <w:proofErr w:type="spellStart"/>
      <w:r>
        <w:rPr>
          <w:rFonts w:ascii="Arial" w:hAnsi="Arial" w:cs="Arial"/>
          <w:sz w:val="24"/>
          <w:szCs w:val="24"/>
        </w:rPr>
        <w:t>Derakane</w:t>
      </w:r>
      <w:r>
        <w:rPr>
          <w:rFonts w:ascii="Arial" w:hAnsi="Arial" w:cs="Arial"/>
          <w:sz w:val="24"/>
          <w:szCs w:val="24"/>
          <w:vertAlign w:val="superscript"/>
        </w:rPr>
        <w:t>TM</w:t>
      </w:r>
      <w:proofErr w:type="spellEnd"/>
      <w:r>
        <w:rPr>
          <w:rFonts w:ascii="Arial" w:hAnsi="Arial" w:cs="Arial"/>
          <w:sz w:val="24"/>
          <w:szCs w:val="24"/>
        </w:rPr>
        <w:t>. The specialized process is mainly used by western companies as they produce low epoxy and styrene free vinyl ester resin.</w:t>
      </w:r>
    </w:p>
    <w:p w14:paraId="6260E5F0" w14:textId="77777777" w:rsidR="00695ED4" w:rsidRDefault="00695ED4" w:rsidP="00695ED4">
      <w:pPr>
        <w:tabs>
          <w:tab w:val="left" w:pos="1365"/>
        </w:tabs>
        <w:spacing w:line="360" w:lineRule="auto"/>
        <w:jc w:val="both"/>
        <w:rPr>
          <w:rFonts w:ascii="Arial" w:hAnsi="Arial" w:cs="Arial"/>
          <w:b/>
          <w:bCs/>
          <w:sz w:val="24"/>
          <w:szCs w:val="24"/>
        </w:rPr>
      </w:pPr>
    </w:p>
    <w:p w14:paraId="6FA92BEF" w14:textId="77777777" w:rsidR="00D16404" w:rsidRDefault="00D16404" w:rsidP="00D16404">
      <w:pPr>
        <w:spacing w:line="240" w:lineRule="auto"/>
        <w:rPr>
          <w:rFonts w:ascii="Verdana" w:hAnsi="Verdana"/>
          <w:b/>
          <w:bCs/>
          <w:sz w:val="20"/>
          <w:szCs w:val="20"/>
        </w:rPr>
      </w:pPr>
    </w:p>
    <w:p w14:paraId="0B7ED75C" w14:textId="77777777" w:rsidR="00D16404" w:rsidRDefault="00D16404" w:rsidP="00D16404">
      <w:pPr>
        <w:tabs>
          <w:tab w:val="left" w:pos="1365"/>
        </w:tabs>
        <w:spacing w:line="360" w:lineRule="auto"/>
        <w:jc w:val="both"/>
        <w:rPr>
          <w:rFonts w:ascii="Arial" w:hAnsi="Arial" w:cs="Arial"/>
          <w:sz w:val="24"/>
          <w:szCs w:val="24"/>
        </w:rPr>
      </w:pPr>
    </w:p>
    <w:p w14:paraId="1C189102" w14:textId="03578B9B" w:rsidR="00D16404" w:rsidRPr="00B03E75" w:rsidRDefault="00D16404" w:rsidP="00D16404">
      <w:pPr>
        <w:spacing w:line="240" w:lineRule="auto"/>
        <w:rPr>
          <w:rFonts w:ascii="Arial" w:hAnsi="Arial" w:cs="Arial"/>
          <w:b/>
          <w:bCs/>
          <w:sz w:val="24"/>
          <w:szCs w:val="24"/>
        </w:rPr>
      </w:pPr>
      <w:r w:rsidRPr="00B03E75">
        <w:rPr>
          <w:rFonts w:ascii="Arial" w:hAnsi="Arial" w:cs="Arial"/>
          <w:b/>
          <w:bCs/>
          <w:sz w:val="24"/>
          <w:szCs w:val="24"/>
        </w:rPr>
        <w:t>4.</w:t>
      </w:r>
      <w:r>
        <w:rPr>
          <w:rFonts w:ascii="Arial" w:hAnsi="Arial" w:cs="Arial"/>
          <w:b/>
          <w:bCs/>
          <w:sz w:val="24"/>
          <w:szCs w:val="24"/>
        </w:rPr>
        <w:t>1</w:t>
      </w:r>
      <w:r w:rsidRPr="00B03E75">
        <w:rPr>
          <w:rFonts w:ascii="Arial" w:hAnsi="Arial" w:cs="Arial"/>
          <w:b/>
          <w:bCs/>
          <w:sz w:val="24"/>
          <w:szCs w:val="24"/>
        </w:rPr>
        <w:t>.</w:t>
      </w:r>
      <w:r>
        <w:rPr>
          <w:rFonts w:ascii="Arial" w:hAnsi="Arial" w:cs="Arial"/>
          <w:b/>
          <w:bCs/>
          <w:sz w:val="24"/>
          <w:szCs w:val="24"/>
        </w:rPr>
        <w:t>4.</w:t>
      </w:r>
      <w:r w:rsidRPr="00B03E75">
        <w:rPr>
          <w:rFonts w:ascii="Arial" w:hAnsi="Arial" w:cs="Arial"/>
          <w:b/>
          <w:bCs/>
          <w:sz w:val="24"/>
          <w:szCs w:val="24"/>
        </w:rPr>
        <w:t xml:space="preserve"> Major Equipment List (List of major equipment in terms of value &amp; importance)</w:t>
      </w:r>
    </w:p>
    <w:tbl>
      <w:tblPr>
        <w:tblW w:w="10155" w:type="dxa"/>
        <w:tblLook w:val="04A0" w:firstRow="1" w:lastRow="0" w:firstColumn="1" w:lastColumn="0" w:noHBand="0" w:noVBand="1"/>
      </w:tblPr>
      <w:tblGrid>
        <w:gridCol w:w="1271"/>
        <w:gridCol w:w="6674"/>
        <w:gridCol w:w="2210"/>
      </w:tblGrid>
      <w:tr w:rsidR="00D16404" w:rsidRPr="00B03E75" w14:paraId="607D07C4" w14:textId="77777777" w:rsidTr="00373244">
        <w:trPr>
          <w:trHeight w:val="305"/>
        </w:trPr>
        <w:tc>
          <w:tcPr>
            <w:tcW w:w="1271" w:type="dxa"/>
            <w:tcBorders>
              <w:top w:val="single" w:sz="8" w:space="0" w:color="auto"/>
              <w:left w:val="single" w:sz="8" w:space="0" w:color="auto"/>
              <w:bottom w:val="single" w:sz="8" w:space="0" w:color="auto"/>
              <w:right w:val="single" w:sz="8" w:space="0" w:color="auto"/>
            </w:tcBorders>
            <w:shd w:val="clear" w:color="000000" w:fill="F4B084"/>
            <w:noWrap/>
            <w:vAlign w:val="center"/>
            <w:hideMark/>
          </w:tcPr>
          <w:p w14:paraId="799174E6"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S No</w:t>
            </w:r>
          </w:p>
        </w:tc>
        <w:tc>
          <w:tcPr>
            <w:tcW w:w="6674" w:type="dxa"/>
            <w:tcBorders>
              <w:top w:val="single" w:sz="8" w:space="0" w:color="auto"/>
              <w:left w:val="nil"/>
              <w:bottom w:val="single" w:sz="8" w:space="0" w:color="auto"/>
              <w:right w:val="single" w:sz="8" w:space="0" w:color="auto"/>
            </w:tcBorders>
            <w:shd w:val="clear" w:color="000000" w:fill="F4B084"/>
            <w:noWrap/>
            <w:vAlign w:val="center"/>
            <w:hideMark/>
          </w:tcPr>
          <w:p w14:paraId="5C3E8E58"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Equipment</w:t>
            </w:r>
          </w:p>
        </w:tc>
        <w:tc>
          <w:tcPr>
            <w:tcW w:w="2210" w:type="dxa"/>
            <w:tcBorders>
              <w:top w:val="single" w:sz="8" w:space="0" w:color="auto"/>
              <w:left w:val="nil"/>
              <w:bottom w:val="single" w:sz="8" w:space="0" w:color="auto"/>
              <w:right w:val="single" w:sz="8" w:space="0" w:color="auto"/>
            </w:tcBorders>
            <w:shd w:val="clear" w:color="000000" w:fill="F4B084"/>
            <w:noWrap/>
            <w:vAlign w:val="center"/>
            <w:hideMark/>
          </w:tcPr>
          <w:p w14:paraId="66E7AA4C"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Tag No</w:t>
            </w:r>
          </w:p>
        </w:tc>
      </w:tr>
      <w:tr w:rsidR="00D16404" w:rsidRPr="00B03E75" w14:paraId="00C5828C"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379FC218"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1</w:t>
            </w:r>
          </w:p>
        </w:tc>
        <w:tc>
          <w:tcPr>
            <w:tcW w:w="6674" w:type="dxa"/>
            <w:tcBorders>
              <w:top w:val="nil"/>
              <w:left w:val="nil"/>
              <w:bottom w:val="single" w:sz="4" w:space="0" w:color="auto"/>
              <w:right w:val="single" w:sz="4" w:space="0" w:color="auto"/>
            </w:tcBorders>
            <w:shd w:val="clear" w:color="auto" w:fill="auto"/>
            <w:noWrap/>
            <w:vAlign w:val="bottom"/>
            <w:hideMark/>
          </w:tcPr>
          <w:p w14:paraId="06E5EF09"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 xml:space="preserve">Hopper  </w:t>
            </w:r>
          </w:p>
        </w:tc>
        <w:tc>
          <w:tcPr>
            <w:tcW w:w="2210" w:type="dxa"/>
            <w:tcBorders>
              <w:top w:val="nil"/>
              <w:left w:val="nil"/>
              <w:bottom w:val="single" w:sz="4" w:space="0" w:color="auto"/>
              <w:right w:val="single" w:sz="4" w:space="0" w:color="auto"/>
            </w:tcBorders>
            <w:shd w:val="clear" w:color="auto" w:fill="auto"/>
            <w:noWrap/>
            <w:vAlign w:val="bottom"/>
            <w:hideMark/>
          </w:tcPr>
          <w:p w14:paraId="3E0FD75B"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H-101 &amp;102</w:t>
            </w:r>
          </w:p>
        </w:tc>
      </w:tr>
      <w:tr w:rsidR="00D16404" w:rsidRPr="00B03E75" w14:paraId="622C537E"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342DE916"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2</w:t>
            </w:r>
          </w:p>
        </w:tc>
        <w:tc>
          <w:tcPr>
            <w:tcW w:w="6674" w:type="dxa"/>
            <w:tcBorders>
              <w:top w:val="nil"/>
              <w:left w:val="nil"/>
              <w:bottom w:val="single" w:sz="4" w:space="0" w:color="auto"/>
              <w:right w:val="single" w:sz="4" w:space="0" w:color="auto"/>
            </w:tcBorders>
            <w:shd w:val="clear" w:color="auto" w:fill="auto"/>
            <w:noWrap/>
            <w:vAlign w:val="bottom"/>
            <w:hideMark/>
          </w:tcPr>
          <w:p w14:paraId="6053BB9F"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Crusher</w:t>
            </w:r>
          </w:p>
        </w:tc>
        <w:tc>
          <w:tcPr>
            <w:tcW w:w="2210" w:type="dxa"/>
            <w:tcBorders>
              <w:top w:val="nil"/>
              <w:left w:val="nil"/>
              <w:bottom w:val="single" w:sz="4" w:space="0" w:color="auto"/>
              <w:right w:val="single" w:sz="4" w:space="0" w:color="auto"/>
            </w:tcBorders>
            <w:shd w:val="clear" w:color="auto" w:fill="auto"/>
            <w:noWrap/>
            <w:vAlign w:val="bottom"/>
            <w:hideMark/>
          </w:tcPr>
          <w:p w14:paraId="0751A4CF"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T-101</w:t>
            </w:r>
          </w:p>
        </w:tc>
      </w:tr>
      <w:tr w:rsidR="00D16404" w:rsidRPr="00B03E75" w14:paraId="18A51184" w14:textId="77777777" w:rsidTr="00373244">
        <w:trPr>
          <w:trHeight w:val="346"/>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598BEEC0"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3</w:t>
            </w:r>
          </w:p>
        </w:tc>
        <w:tc>
          <w:tcPr>
            <w:tcW w:w="6674" w:type="dxa"/>
            <w:tcBorders>
              <w:top w:val="nil"/>
              <w:left w:val="nil"/>
              <w:bottom w:val="single" w:sz="4" w:space="0" w:color="auto"/>
              <w:right w:val="single" w:sz="4" w:space="0" w:color="auto"/>
            </w:tcBorders>
            <w:shd w:val="clear" w:color="auto" w:fill="auto"/>
            <w:noWrap/>
            <w:vAlign w:val="bottom"/>
            <w:hideMark/>
          </w:tcPr>
          <w:p w14:paraId="68531DC1"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Condenser</w:t>
            </w:r>
          </w:p>
        </w:tc>
        <w:tc>
          <w:tcPr>
            <w:tcW w:w="2210" w:type="dxa"/>
            <w:tcBorders>
              <w:top w:val="nil"/>
              <w:left w:val="nil"/>
              <w:bottom w:val="single" w:sz="4" w:space="0" w:color="auto"/>
              <w:right w:val="single" w:sz="4" w:space="0" w:color="auto"/>
            </w:tcBorders>
            <w:shd w:val="clear" w:color="auto" w:fill="auto"/>
            <w:noWrap/>
            <w:vAlign w:val="bottom"/>
            <w:hideMark/>
          </w:tcPr>
          <w:p w14:paraId="57A9656E"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S-101</w:t>
            </w:r>
          </w:p>
        </w:tc>
      </w:tr>
      <w:tr w:rsidR="00D16404" w:rsidRPr="00B03E75" w14:paraId="50C3A4D4"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0F9DC5A7"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4</w:t>
            </w:r>
          </w:p>
        </w:tc>
        <w:tc>
          <w:tcPr>
            <w:tcW w:w="6674" w:type="dxa"/>
            <w:tcBorders>
              <w:top w:val="nil"/>
              <w:left w:val="nil"/>
              <w:bottom w:val="single" w:sz="4" w:space="0" w:color="auto"/>
              <w:right w:val="single" w:sz="4" w:space="0" w:color="auto"/>
            </w:tcBorders>
            <w:shd w:val="clear" w:color="auto" w:fill="auto"/>
            <w:noWrap/>
            <w:vAlign w:val="bottom"/>
            <w:hideMark/>
          </w:tcPr>
          <w:p w14:paraId="32B46332" w14:textId="7A87D457" w:rsidR="00D16404" w:rsidRPr="00B03E75" w:rsidRDefault="00CD321F"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Vacuum</w:t>
            </w:r>
            <w:r w:rsidR="00D16404" w:rsidRPr="00B03E75">
              <w:rPr>
                <w:rFonts w:ascii="Arial" w:eastAsia="Times New Roman" w:hAnsi="Arial" w:cs="Arial"/>
                <w:color w:val="000000"/>
                <w:sz w:val="20"/>
                <w:szCs w:val="20"/>
                <w:lang w:eastAsia="en-IN"/>
              </w:rPr>
              <w:t xml:space="preserve"> Pump</w:t>
            </w:r>
          </w:p>
        </w:tc>
        <w:tc>
          <w:tcPr>
            <w:tcW w:w="2210" w:type="dxa"/>
            <w:tcBorders>
              <w:top w:val="nil"/>
              <w:left w:val="nil"/>
              <w:bottom w:val="single" w:sz="4" w:space="0" w:color="auto"/>
              <w:right w:val="single" w:sz="4" w:space="0" w:color="auto"/>
            </w:tcBorders>
            <w:shd w:val="clear" w:color="auto" w:fill="auto"/>
            <w:noWrap/>
            <w:vAlign w:val="bottom"/>
            <w:hideMark/>
          </w:tcPr>
          <w:p w14:paraId="4D4E5299"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VP-101</w:t>
            </w:r>
          </w:p>
        </w:tc>
      </w:tr>
      <w:tr w:rsidR="00D16404" w:rsidRPr="00B03E75" w14:paraId="77BA6070"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7C972C68"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5</w:t>
            </w:r>
          </w:p>
        </w:tc>
        <w:tc>
          <w:tcPr>
            <w:tcW w:w="6674" w:type="dxa"/>
            <w:tcBorders>
              <w:top w:val="nil"/>
              <w:left w:val="nil"/>
              <w:bottom w:val="single" w:sz="4" w:space="0" w:color="auto"/>
              <w:right w:val="single" w:sz="4" w:space="0" w:color="auto"/>
            </w:tcBorders>
            <w:shd w:val="clear" w:color="auto" w:fill="auto"/>
            <w:noWrap/>
            <w:vAlign w:val="bottom"/>
            <w:hideMark/>
          </w:tcPr>
          <w:p w14:paraId="4E8F985A"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Batch Reactor</w:t>
            </w:r>
          </w:p>
        </w:tc>
        <w:tc>
          <w:tcPr>
            <w:tcW w:w="2210" w:type="dxa"/>
            <w:tcBorders>
              <w:top w:val="nil"/>
              <w:left w:val="nil"/>
              <w:bottom w:val="single" w:sz="4" w:space="0" w:color="auto"/>
              <w:right w:val="single" w:sz="4" w:space="0" w:color="auto"/>
            </w:tcBorders>
            <w:shd w:val="clear" w:color="auto" w:fill="auto"/>
            <w:noWrap/>
            <w:vAlign w:val="bottom"/>
            <w:hideMark/>
          </w:tcPr>
          <w:p w14:paraId="75D49739"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R-101</w:t>
            </w:r>
          </w:p>
        </w:tc>
      </w:tr>
      <w:tr w:rsidR="00D16404" w:rsidRPr="00B03E75" w14:paraId="7923E147"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441296E8"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6</w:t>
            </w:r>
          </w:p>
        </w:tc>
        <w:tc>
          <w:tcPr>
            <w:tcW w:w="6674" w:type="dxa"/>
            <w:tcBorders>
              <w:top w:val="nil"/>
              <w:left w:val="nil"/>
              <w:bottom w:val="single" w:sz="4" w:space="0" w:color="auto"/>
              <w:right w:val="single" w:sz="4" w:space="0" w:color="auto"/>
            </w:tcBorders>
            <w:shd w:val="clear" w:color="auto" w:fill="auto"/>
            <w:noWrap/>
            <w:vAlign w:val="bottom"/>
            <w:hideMark/>
          </w:tcPr>
          <w:p w14:paraId="1834239E"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Epoxy Storage Tank</w:t>
            </w:r>
          </w:p>
        </w:tc>
        <w:tc>
          <w:tcPr>
            <w:tcW w:w="2210" w:type="dxa"/>
            <w:tcBorders>
              <w:top w:val="nil"/>
              <w:left w:val="nil"/>
              <w:bottom w:val="single" w:sz="4" w:space="0" w:color="auto"/>
              <w:right w:val="single" w:sz="4" w:space="0" w:color="auto"/>
            </w:tcBorders>
            <w:shd w:val="clear" w:color="auto" w:fill="auto"/>
            <w:noWrap/>
            <w:vAlign w:val="bottom"/>
            <w:hideMark/>
          </w:tcPr>
          <w:p w14:paraId="23471601"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V-101</w:t>
            </w:r>
          </w:p>
        </w:tc>
      </w:tr>
      <w:tr w:rsidR="00D16404" w:rsidRPr="00B03E75" w14:paraId="43FBE6AA"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7086547B"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7</w:t>
            </w:r>
          </w:p>
        </w:tc>
        <w:tc>
          <w:tcPr>
            <w:tcW w:w="6674" w:type="dxa"/>
            <w:tcBorders>
              <w:top w:val="nil"/>
              <w:left w:val="nil"/>
              <w:bottom w:val="single" w:sz="4" w:space="0" w:color="auto"/>
              <w:right w:val="single" w:sz="4" w:space="0" w:color="auto"/>
            </w:tcBorders>
            <w:shd w:val="clear" w:color="auto" w:fill="auto"/>
            <w:noWrap/>
            <w:vAlign w:val="bottom"/>
            <w:hideMark/>
          </w:tcPr>
          <w:p w14:paraId="6C63DDE7"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Epoxy Transfer Pump</w:t>
            </w:r>
          </w:p>
        </w:tc>
        <w:tc>
          <w:tcPr>
            <w:tcW w:w="2210" w:type="dxa"/>
            <w:tcBorders>
              <w:top w:val="nil"/>
              <w:left w:val="nil"/>
              <w:bottom w:val="single" w:sz="4" w:space="0" w:color="auto"/>
              <w:right w:val="single" w:sz="4" w:space="0" w:color="auto"/>
            </w:tcBorders>
            <w:shd w:val="clear" w:color="auto" w:fill="auto"/>
            <w:noWrap/>
            <w:vAlign w:val="bottom"/>
            <w:hideMark/>
          </w:tcPr>
          <w:p w14:paraId="4E44E46C"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P-101</w:t>
            </w:r>
          </w:p>
        </w:tc>
      </w:tr>
      <w:tr w:rsidR="00D16404" w:rsidRPr="00B03E75" w14:paraId="3B321F71"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31CCE306"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8</w:t>
            </w:r>
          </w:p>
        </w:tc>
        <w:tc>
          <w:tcPr>
            <w:tcW w:w="6674" w:type="dxa"/>
            <w:tcBorders>
              <w:top w:val="nil"/>
              <w:left w:val="nil"/>
              <w:bottom w:val="single" w:sz="4" w:space="0" w:color="auto"/>
              <w:right w:val="single" w:sz="4" w:space="0" w:color="auto"/>
            </w:tcBorders>
            <w:shd w:val="clear" w:color="auto" w:fill="auto"/>
            <w:noWrap/>
            <w:vAlign w:val="bottom"/>
            <w:hideMark/>
          </w:tcPr>
          <w:p w14:paraId="1C2E19CD"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Styrene Storage Tank</w:t>
            </w:r>
          </w:p>
        </w:tc>
        <w:tc>
          <w:tcPr>
            <w:tcW w:w="2210" w:type="dxa"/>
            <w:tcBorders>
              <w:top w:val="nil"/>
              <w:left w:val="nil"/>
              <w:bottom w:val="single" w:sz="4" w:space="0" w:color="auto"/>
              <w:right w:val="single" w:sz="4" w:space="0" w:color="auto"/>
            </w:tcBorders>
            <w:shd w:val="clear" w:color="auto" w:fill="auto"/>
            <w:noWrap/>
            <w:vAlign w:val="bottom"/>
            <w:hideMark/>
          </w:tcPr>
          <w:p w14:paraId="2FA07EED"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V-102</w:t>
            </w:r>
          </w:p>
        </w:tc>
      </w:tr>
      <w:tr w:rsidR="00D16404" w:rsidRPr="00B03E75" w14:paraId="0906BB80"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0CED079F"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9</w:t>
            </w:r>
          </w:p>
        </w:tc>
        <w:tc>
          <w:tcPr>
            <w:tcW w:w="6674" w:type="dxa"/>
            <w:tcBorders>
              <w:top w:val="nil"/>
              <w:left w:val="nil"/>
              <w:bottom w:val="single" w:sz="4" w:space="0" w:color="auto"/>
              <w:right w:val="single" w:sz="4" w:space="0" w:color="auto"/>
            </w:tcBorders>
            <w:shd w:val="clear" w:color="auto" w:fill="auto"/>
            <w:noWrap/>
            <w:vAlign w:val="bottom"/>
            <w:hideMark/>
          </w:tcPr>
          <w:p w14:paraId="7C4A22DE"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Styrene Transfer pump</w:t>
            </w:r>
          </w:p>
        </w:tc>
        <w:tc>
          <w:tcPr>
            <w:tcW w:w="2210" w:type="dxa"/>
            <w:tcBorders>
              <w:top w:val="nil"/>
              <w:left w:val="nil"/>
              <w:bottom w:val="single" w:sz="4" w:space="0" w:color="auto"/>
              <w:right w:val="single" w:sz="4" w:space="0" w:color="auto"/>
            </w:tcBorders>
            <w:shd w:val="clear" w:color="auto" w:fill="auto"/>
            <w:noWrap/>
            <w:vAlign w:val="bottom"/>
            <w:hideMark/>
          </w:tcPr>
          <w:p w14:paraId="4328A31F"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P-102</w:t>
            </w:r>
          </w:p>
        </w:tc>
      </w:tr>
      <w:tr w:rsidR="00D16404" w:rsidRPr="00B03E75" w14:paraId="4F90027E"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6253CBCE"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10</w:t>
            </w:r>
          </w:p>
        </w:tc>
        <w:tc>
          <w:tcPr>
            <w:tcW w:w="6674" w:type="dxa"/>
            <w:tcBorders>
              <w:top w:val="nil"/>
              <w:left w:val="nil"/>
              <w:bottom w:val="single" w:sz="4" w:space="0" w:color="auto"/>
              <w:right w:val="single" w:sz="4" w:space="0" w:color="auto"/>
            </w:tcBorders>
            <w:shd w:val="clear" w:color="auto" w:fill="auto"/>
            <w:noWrap/>
            <w:vAlign w:val="bottom"/>
            <w:hideMark/>
          </w:tcPr>
          <w:p w14:paraId="43BE816A"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Methyl Methacrylic storage tank</w:t>
            </w:r>
          </w:p>
        </w:tc>
        <w:tc>
          <w:tcPr>
            <w:tcW w:w="2210" w:type="dxa"/>
            <w:tcBorders>
              <w:top w:val="nil"/>
              <w:left w:val="nil"/>
              <w:bottom w:val="single" w:sz="4" w:space="0" w:color="auto"/>
              <w:right w:val="single" w:sz="4" w:space="0" w:color="auto"/>
            </w:tcBorders>
            <w:shd w:val="clear" w:color="auto" w:fill="auto"/>
            <w:noWrap/>
            <w:vAlign w:val="bottom"/>
            <w:hideMark/>
          </w:tcPr>
          <w:p w14:paraId="7E77A8B4"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V-103</w:t>
            </w:r>
          </w:p>
        </w:tc>
      </w:tr>
      <w:tr w:rsidR="00D16404" w:rsidRPr="00B03E75" w14:paraId="17602C80"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62BC7469"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11</w:t>
            </w:r>
          </w:p>
        </w:tc>
        <w:tc>
          <w:tcPr>
            <w:tcW w:w="6674" w:type="dxa"/>
            <w:tcBorders>
              <w:top w:val="nil"/>
              <w:left w:val="nil"/>
              <w:bottom w:val="single" w:sz="4" w:space="0" w:color="auto"/>
              <w:right w:val="single" w:sz="4" w:space="0" w:color="auto"/>
            </w:tcBorders>
            <w:shd w:val="clear" w:color="auto" w:fill="auto"/>
            <w:noWrap/>
            <w:vAlign w:val="bottom"/>
            <w:hideMark/>
          </w:tcPr>
          <w:p w14:paraId="72CADBC6"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Methyl Methacrylic Transfer Pump</w:t>
            </w:r>
          </w:p>
        </w:tc>
        <w:tc>
          <w:tcPr>
            <w:tcW w:w="2210" w:type="dxa"/>
            <w:tcBorders>
              <w:top w:val="nil"/>
              <w:left w:val="nil"/>
              <w:bottom w:val="single" w:sz="4" w:space="0" w:color="auto"/>
              <w:right w:val="single" w:sz="4" w:space="0" w:color="auto"/>
            </w:tcBorders>
            <w:shd w:val="clear" w:color="auto" w:fill="auto"/>
            <w:noWrap/>
            <w:vAlign w:val="bottom"/>
            <w:hideMark/>
          </w:tcPr>
          <w:p w14:paraId="6B5E2FE4"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P-103</w:t>
            </w:r>
          </w:p>
        </w:tc>
      </w:tr>
      <w:tr w:rsidR="00D16404" w:rsidRPr="00B03E75" w14:paraId="68239F16"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5F97E8EA"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12</w:t>
            </w:r>
          </w:p>
        </w:tc>
        <w:tc>
          <w:tcPr>
            <w:tcW w:w="6674" w:type="dxa"/>
            <w:tcBorders>
              <w:top w:val="nil"/>
              <w:left w:val="nil"/>
              <w:bottom w:val="single" w:sz="4" w:space="0" w:color="auto"/>
              <w:right w:val="single" w:sz="4" w:space="0" w:color="auto"/>
            </w:tcBorders>
            <w:shd w:val="clear" w:color="auto" w:fill="auto"/>
            <w:noWrap/>
            <w:vAlign w:val="bottom"/>
            <w:hideMark/>
          </w:tcPr>
          <w:p w14:paraId="61CF3E9C"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Jacketed Blender</w:t>
            </w:r>
          </w:p>
        </w:tc>
        <w:tc>
          <w:tcPr>
            <w:tcW w:w="2210" w:type="dxa"/>
            <w:tcBorders>
              <w:top w:val="nil"/>
              <w:left w:val="nil"/>
              <w:bottom w:val="single" w:sz="4" w:space="0" w:color="auto"/>
              <w:right w:val="single" w:sz="4" w:space="0" w:color="auto"/>
            </w:tcBorders>
            <w:shd w:val="clear" w:color="auto" w:fill="auto"/>
            <w:noWrap/>
            <w:vAlign w:val="bottom"/>
            <w:hideMark/>
          </w:tcPr>
          <w:p w14:paraId="66A1CC33"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B-101</w:t>
            </w:r>
          </w:p>
        </w:tc>
      </w:tr>
      <w:tr w:rsidR="00D16404" w:rsidRPr="00B03E75" w14:paraId="64D627AF" w14:textId="77777777" w:rsidTr="00373244">
        <w:trPr>
          <w:trHeight w:val="291"/>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399AF1AC" w14:textId="77777777" w:rsidR="00D16404" w:rsidRPr="00B03E75" w:rsidRDefault="00D16404" w:rsidP="00373244">
            <w:pPr>
              <w:spacing w:after="0" w:line="240" w:lineRule="auto"/>
              <w:jc w:val="center"/>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13</w:t>
            </w:r>
          </w:p>
        </w:tc>
        <w:tc>
          <w:tcPr>
            <w:tcW w:w="6674" w:type="dxa"/>
            <w:tcBorders>
              <w:top w:val="nil"/>
              <w:left w:val="nil"/>
              <w:bottom w:val="single" w:sz="4" w:space="0" w:color="auto"/>
              <w:right w:val="single" w:sz="4" w:space="0" w:color="auto"/>
            </w:tcBorders>
            <w:shd w:val="clear" w:color="auto" w:fill="auto"/>
            <w:noWrap/>
            <w:vAlign w:val="bottom"/>
            <w:hideMark/>
          </w:tcPr>
          <w:p w14:paraId="083635CB"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Packaging Equipment</w:t>
            </w:r>
          </w:p>
        </w:tc>
        <w:tc>
          <w:tcPr>
            <w:tcW w:w="2210" w:type="dxa"/>
            <w:tcBorders>
              <w:top w:val="nil"/>
              <w:left w:val="nil"/>
              <w:bottom w:val="single" w:sz="4" w:space="0" w:color="auto"/>
              <w:right w:val="single" w:sz="4" w:space="0" w:color="auto"/>
            </w:tcBorders>
            <w:shd w:val="clear" w:color="auto" w:fill="auto"/>
            <w:noWrap/>
            <w:vAlign w:val="bottom"/>
            <w:hideMark/>
          </w:tcPr>
          <w:p w14:paraId="22BA6C36" w14:textId="77777777" w:rsidR="00D16404" w:rsidRPr="00B03E75" w:rsidRDefault="00D16404" w:rsidP="00373244">
            <w:pPr>
              <w:spacing w:after="0" w:line="240" w:lineRule="auto"/>
              <w:rPr>
                <w:rFonts w:ascii="Arial" w:eastAsia="Times New Roman" w:hAnsi="Arial" w:cs="Arial"/>
                <w:color w:val="000000"/>
                <w:sz w:val="20"/>
                <w:szCs w:val="20"/>
                <w:lang w:eastAsia="en-IN"/>
              </w:rPr>
            </w:pPr>
            <w:r w:rsidRPr="00B03E75">
              <w:rPr>
                <w:rFonts w:ascii="Arial" w:eastAsia="Times New Roman" w:hAnsi="Arial" w:cs="Arial"/>
                <w:color w:val="000000"/>
                <w:sz w:val="20"/>
                <w:szCs w:val="20"/>
                <w:lang w:eastAsia="en-IN"/>
              </w:rPr>
              <w:t>PA-101</w:t>
            </w:r>
          </w:p>
        </w:tc>
      </w:tr>
    </w:tbl>
    <w:p w14:paraId="06BD5D23" w14:textId="77777777" w:rsidR="00D16404" w:rsidRDefault="00D16404" w:rsidP="00D16404">
      <w:pPr>
        <w:spacing w:line="240" w:lineRule="auto"/>
        <w:rPr>
          <w:rFonts w:ascii="Verdana" w:hAnsi="Verdana"/>
          <w:b/>
          <w:bCs/>
          <w:sz w:val="20"/>
          <w:szCs w:val="20"/>
        </w:rPr>
      </w:pPr>
    </w:p>
    <w:p w14:paraId="4096AF8B" w14:textId="77777777" w:rsidR="00D16404" w:rsidRDefault="00D16404" w:rsidP="00D16404">
      <w:pPr>
        <w:spacing w:line="240" w:lineRule="auto"/>
        <w:rPr>
          <w:rFonts w:ascii="Verdana" w:hAnsi="Verdana"/>
          <w:b/>
          <w:bCs/>
          <w:sz w:val="20"/>
          <w:szCs w:val="20"/>
        </w:rPr>
      </w:pPr>
    </w:p>
    <w:p w14:paraId="6FD94DEC" w14:textId="77777777" w:rsidR="00D16404" w:rsidRDefault="00D16404" w:rsidP="00D16404">
      <w:pPr>
        <w:tabs>
          <w:tab w:val="left" w:pos="1365"/>
        </w:tabs>
        <w:spacing w:line="360" w:lineRule="auto"/>
        <w:jc w:val="both"/>
        <w:rPr>
          <w:rFonts w:ascii="Arial" w:hAnsi="Arial" w:cs="Arial"/>
          <w:b/>
          <w:bCs/>
          <w:sz w:val="24"/>
          <w:szCs w:val="24"/>
        </w:rPr>
      </w:pPr>
      <w:r>
        <w:rPr>
          <w:rFonts w:ascii="Arial" w:hAnsi="Arial" w:cs="Arial"/>
          <w:b/>
          <w:bCs/>
          <w:sz w:val="24"/>
          <w:szCs w:val="24"/>
        </w:rPr>
        <w:t>4.1.5. Technology Licensor</w:t>
      </w:r>
    </w:p>
    <w:p w14:paraId="7E8F3C2F" w14:textId="77777777" w:rsidR="00D16404" w:rsidRPr="00F80A4F" w:rsidRDefault="00D16404" w:rsidP="00F14E20">
      <w:pPr>
        <w:pStyle w:val="ListParagraph"/>
        <w:numPr>
          <w:ilvl w:val="0"/>
          <w:numId w:val="21"/>
        </w:numPr>
        <w:tabs>
          <w:tab w:val="left" w:pos="1365"/>
        </w:tabs>
        <w:spacing w:line="360" w:lineRule="auto"/>
        <w:jc w:val="both"/>
        <w:rPr>
          <w:sz w:val="24"/>
          <w:szCs w:val="24"/>
        </w:rPr>
      </w:pPr>
      <w:r w:rsidRPr="00F80A4F">
        <w:rPr>
          <w:sz w:val="24"/>
          <w:szCs w:val="24"/>
        </w:rPr>
        <w:t xml:space="preserve">Vinyl ester resins are downstream product of Epoxy Resin. Mostly manufacturing companies have their in-house technology and R&amp;D facilities to make formulations. </w:t>
      </w:r>
    </w:p>
    <w:p w14:paraId="5804D52D" w14:textId="448E3AB8" w:rsidR="00D16404" w:rsidRPr="00F80A4F" w:rsidRDefault="00D16404" w:rsidP="00F14E20">
      <w:pPr>
        <w:pStyle w:val="ListParagraph"/>
        <w:numPr>
          <w:ilvl w:val="0"/>
          <w:numId w:val="21"/>
        </w:numPr>
        <w:tabs>
          <w:tab w:val="left" w:pos="1365"/>
        </w:tabs>
        <w:spacing w:line="360" w:lineRule="auto"/>
        <w:jc w:val="both"/>
        <w:rPr>
          <w:sz w:val="24"/>
          <w:szCs w:val="24"/>
        </w:rPr>
      </w:pPr>
      <w:r w:rsidRPr="00F80A4F">
        <w:rPr>
          <w:sz w:val="24"/>
          <w:szCs w:val="24"/>
        </w:rPr>
        <w:t xml:space="preserve">Major reactions are carried out with the help of batch reactor and blender which can be outsourced. </w:t>
      </w:r>
      <w:r w:rsidR="00A212FD" w:rsidRPr="00A212FD">
        <w:rPr>
          <w:sz w:val="24"/>
          <w:szCs w:val="24"/>
        </w:rPr>
        <w:t>For 30KTPA, 15 different size reactors of 1 to 20 tons to produce 45 tons per batch.</w:t>
      </w:r>
    </w:p>
    <w:p w14:paraId="4C731429" w14:textId="77777777" w:rsidR="00D16404" w:rsidRPr="00F80A4F" w:rsidRDefault="00D16404" w:rsidP="00F14E20">
      <w:pPr>
        <w:pStyle w:val="ListParagraph"/>
        <w:numPr>
          <w:ilvl w:val="0"/>
          <w:numId w:val="21"/>
        </w:numPr>
        <w:tabs>
          <w:tab w:val="left" w:pos="1365"/>
        </w:tabs>
        <w:spacing w:line="360" w:lineRule="auto"/>
        <w:jc w:val="both"/>
        <w:rPr>
          <w:sz w:val="24"/>
          <w:szCs w:val="24"/>
        </w:rPr>
      </w:pPr>
      <w:r w:rsidRPr="00F80A4F">
        <w:rPr>
          <w:sz w:val="24"/>
          <w:szCs w:val="24"/>
        </w:rPr>
        <w:t>Generally</w:t>
      </w:r>
      <w:r>
        <w:rPr>
          <w:sz w:val="24"/>
          <w:szCs w:val="24"/>
        </w:rPr>
        <w:t>,</w:t>
      </w:r>
      <w:r w:rsidRPr="00F80A4F">
        <w:rPr>
          <w:sz w:val="24"/>
          <w:szCs w:val="24"/>
        </w:rPr>
        <w:t xml:space="preserve"> </w:t>
      </w:r>
      <w:r>
        <w:rPr>
          <w:sz w:val="24"/>
          <w:szCs w:val="24"/>
        </w:rPr>
        <w:t>m</w:t>
      </w:r>
      <w:r w:rsidRPr="00F80A4F">
        <w:rPr>
          <w:sz w:val="24"/>
          <w:szCs w:val="24"/>
        </w:rPr>
        <w:t xml:space="preserve">anufacturing process involves mixing of feedstock material in batch reactor and blending with organic solvent such as styrene monomer. </w:t>
      </w:r>
    </w:p>
    <w:p w14:paraId="75D9498D" w14:textId="77777777" w:rsidR="00D16404" w:rsidRPr="00D97B15" w:rsidRDefault="00D16404" w:rsidP="00F14E20">
      <w:pPr>
        <w:pStyle w:val="ListParagraph"/>
        <w:numPr>
          <w:ilvl w:val="0"/>
          <w:numId w:val="21"/>
        </w:numPr>
        <w:tabs>
          <w:tab w:val="left" w:pos="1365"/>
        </w:tabs>
        <w:spacing w:line="360" w:lineRule="auto"/>
        <w:jc w:val="both"/>
        <w:rPr>
          <w:b/>
          <w:bCs/>
        </w:rPr>
      </w:pPr>
      <w:r w:rsidRPr="00F80A4F">
        <w:rPr>
          <w:sz w:val="24"/>
          <w:szCs w:val="24"/>
        </w:rPr>
        <w:t xml:space="preserve">There is no technology licensor for the product. Indian manufacturing company Atul limited has vertically integrated Epoxy resin capacity and downstream integrated Vinyl Ester Resin capacity while other Indian players such as Innovative Resins, </w:t>
      </w:r>
      <w:proofErr w:type="spellStart"/>
      <w:r w:rsidRPr="00F80A4F">
        <w:rPr>
          <w:sz w:val="24"/>
          <w:szCs w:val="24"/>
        </w:rPr>
        <w:t>Satyen</w:t>
      </w:r>
      <w:proofErr w:type="spellEnd"/>
      <w:r w:rsidRPr="00F80A4F">
        <w:rPr>
          <w:sz w:val="24"/>
          <w:szCs w:val="24"/>
        </w:rPr>
        <w:t xml:space="preserve"> Polymers, </w:t>
      </w:r>
      <w:proofErr w:type="spellStart"/>
      <w:r w:rsidRPr="00F80A4F">
        <w:rPr>
          <w:sz w:val="24"/>
          <w:szCs w:val="24"/>
        </w:rPr>
        <w:t>Mechemco</w:t>
      </w:r>
      <w:proofErr w:type="spellEnd"/>
      <w:r w:rsidRPr="00F80A4F">
        <w:rPr>
          <w:sz w:val="24"/>
          <w:szCs w:val="24"/>
        </w:rPr>
        <w:t xml:space="preserve"> Resins among others have </w:t>
      </w:r>
      <w:r>
        <w:rPr>
          <w:sz w:val="24"/>
          <w:szCs w:val="24"/>
        </w:rPr>
        <w:t>i</w:t>
      </w:r>
      <w:r w:rsidRPr="00F80A4F">
        <w:rPr>
          <w:sz w:val="24"/>
          <w:szCs w:val="24"/>
        </w:rPr>
        <w:t>n-house batch reactor set up. However, they import feedstocks Epoxy resin, Bisphenol-A, and other additives from the domestic or international market.</w:t>
      </w:r>
    </w:p>
    <w:p w14:paraId="2BE78C34" w14:textId="29AAC528" w:rsidR="00D16404" w:rsidRDefault="00D16404" w:rsidP="00D16404">
      <w:pPr>
        <w:tabs>
          <w:tab w:val="left" w:pos="1365"/>
        </w:tabs>
        <w:spacing w:line="360" w:lineRule="auto"/>
        <w:jc w:val="both"/>
        <w:rPr>
          <w:b/>
          <w:bCs/>
        </w:rPr>
      </w:pPr>
    </w:p>
    <w:p w14:paraId="175A6746" w14:textId="0238B6CF" w:rsidR="00D16404" w:rsidRDefault="00D16404" w:rsidP="00D16404">
      <w:pPr>
        <w:tabs>
          <w:tab w:val="left" w:pos="1365"/>
        </w:tabs>
        <w:spacing w:line="360" w:lineRule="auto"/>
        <w:jc w:val="both"/>
        <w:rPr>
          <w:b/>
          <w:bCs/>
        </w:rPr>
      </w:pPr>
    </w:p>
    <w:p w14:paraId="54C9D686" w14:textId="5E37BCC7" w:rsidR="00D16404" w:rsidRDefault="00D16404" w:rsidP="00D16404">
      <w:pPr>
        <w:tabs>
          <w:tab w:val="left" w:pos="1365"/>
        </w:tabs>
        <w:spacing w:line="360" w:lineRule="auto"/>
        <w:jc w:val="both"/>
        <w:rPr>
          <w:b/>
          <w:bCs/>
        </w:rPr>
      </w:pPr>
    </w:p>
    <w:p w14:paraId="1B5216EE" w14:textId="77777777" w:rsidR="00D16404" w:rsidRDefault="00D16404" w:rsidP="00D16404">
      <w:pPr>
        <w:tabs>
          <w:tab w:val="left" w:pos="1365"/>
        </w:tabs>
        <w:spacing w:line="360" w:lineRule="auto"/>
        <w:jc w:val="both"/>
        <w:rPr>
          <w:b/>
          <w:bCs/>
        </w:rPr>
      </w:pPr>
    </w:p>
    <w:p w14:paraId="6CFA629B" w14:textId="23CB7AA2" w:rsidR="00D16404" w:rsidRDefault="00D16404" w:rsidP="00D16404">
      <w:pPr>
        <w:tabs>
          <w:tab w:val="left" w:pos="1365"/>
        </w:tabs>
        <w:spacing w:line="360" w:lineRule="auto"/>
        <w:jc w:val="both"/>
        <w:rPr>
          <w:rFonts w:ascii="Arial" w:hAnsi="Arial" w:cs="Arial"/>
          <w:b/>
          <w:bCs/>
          <w:sz w:val="24"/>
          <w:szCs w:val="24"/>
        </w:rPr>
      </w:pPr>
      <w:r w:rsidRPr="00D97B15">
        <w:rPr>
          <w:rFonts w:ascii="Arial" w:hAnsi="Arial" w:cs="Arial"/>
          <w:b/>
          <w:bCs/>
          <w:sz w:val="24"/>
          <w:szCs w:val="24"/>
        </w:rPr>
        <w:t>4.</w:t>
      </w:r>
      <w:r>
        <w:rPr>
          <w:rFonts w:ascii="Arial" w:hAnsi="Arial" w:cs="Arial"/>
          <w:b/>
          <w:bCs/>
          <w:sz w:val="24"/>
          <w:szCs w:val="24"/>
        </w:rPr>
        <w:t>1</w:t>
      </w:r>
      <w:r w:rsidRPr="00D97B15">
        <w:rPr>
          <w:rFonts w:ascii="Arial" w:hAnsi="Arial" w:cs="Arial"/>
          <w:b/>
          <w:bCs/>
          <w:sz w:val="24"/>
          <w:szCs w:val="24"/>
        </w:rPr>
        <w:t xml:space="preserve">.6. </w:t>
      </w:r>
      <w:r>
        <w:rPr>
          <w:rFonts w:ascii="Arial" w:hAnsi="Arial" w:cs="Arial"/>
          <w:b/>
          <w:bCs/>
          <w:sz w:val="24"/>
          <w:szCs w:val="24"/>
        </w:rPr>
        <w:t>Utilities Overview (For a 30 KTPA plant)</w:t>
      </w:r>
    </w:p>
    <w:p w14:paraId="5CA5CB98" w14:textId="77777777" w:rsidR="00D16404" w:rsidRDefault="00D16404" w:rsidP="00D16404">
      <w:pPr>
        <w:tabs>
          <w:tab w:val="left" w:pos="1365"/>
        </w:tabs>
        <w:spacing w:line="360" w:lineRule="auto"/>
        <w:jc w:val="both"/>
        <w:rPr>
          <w:rFonts w:ascii="Arial" w:hAnsi="Arial" w:cs="Arial"/>
          <w:b/>
          <w:bCs/>
          <w:sz w:val="24"/>
          <w:szCs w:val="24"/>
        </w:rPr>
      </w:pPr>
      <w:r w:rsidRPr="00803ACD">
        <w:rPr>
          <w:rFonts w:ascii="Arial" w:hAnsi="Arial" w:cs="Arial"/>
          <w:b/>
          <w:bCs/>
          <w:sz w:val="24"/>
          <w:szCs w:val="24"/>
        </w:rPr>
        <w:t>Energy/power Requirements</w:t>
      </w:r>
      <w:r>
        <w:rPr>
          <w:rFonts w:ascii="Arial" w:hAnsi="Arial" w:cs="Arial"/>
          <w:b/>
          <w:bCs/>
          <w:sz w:val="24"/>
          <w:szCs w:val="24"/>
        </w:rPr>
        <w:tab/>
      </w:r>
    </w:p>
    <w:p w14:paraId="5F8066A6" w14:textId="77777777" w:rsidR="00D16404" w:rsidRPr="00803ACD" w:rsidRDefault="00D16404" w:rsidP="00F14E20">
      <w:pPr>
        <w:pStyle w:val="ListParagraph"/>
        <w:numPr>
          <w:ilvl w:val="0"/>
          <w:numId w:val="23"/>
        </w:numPr>
        <w:tabs>
          <w:tab w:val="left" w:pos="1365"/>
        </w:tabs>
        <w:spacing w:line="360" w:lineRule="auto"/>
        <w:jc w:val="both"/>
        <w:rPr>
          <w:b/>
          <w:bCs/>
          <w:sz w:val="24"/>
          <w:szCs w:val="24"/>
        </w:rPr>
      </w:pPr>
      <w:r>
        <w:rPr>
          <w:sz w:val="24"/>
          <w:szCs w:val="24"/>
        </w:rPr>
        <w:t>Total connected load is 1000 KW which is sufficient to carry out proposed vinyl ester resin manufacturing activity.</w:t>
      </w:r>
      <w:r>
        <w:rPr>
          <w:sz w:val="24"/>
          <w:szCs w:val="24"/>
        </w:rPr>
        <w:tab/>
      </w:r>
    </w:p>
    <w:p w14:paraId="5BEEE5BD" w14:textId="77777777" w:rsidR="00D16404" w:rsidRDefault="00D16404" w:rsidP="00D16404">
      <w:pPr>
        <w:tabs>
          <w:tab w:val="left" w:pos="1365"/>
        </w:tabs>
        <w:spacing w:line="360" w:lineRule="auto"/>
        <w:jc w:val="both"/>
        <w:rPr>
          <w:rFonts w:ascii="Arial" w:hAnsi="Arial" w:cs="Arial"/>
          <w:b/>
          <w:bCs/>
          <w:sz w:val="24"/>
          <w:szCs w:val="24"/>
        </w:rPr>
      </w:pPr>
      <w:r>
        <w:rPr>
          <w:rFonts w:ascii="Arial" w:hAnsi="Arial" w:cs="Arial"/>
          <w:b/>
          <w:bCs/>
          <w:sz w:val="24"/>
          <w:szCs w:val="24"/>
        </w:rPr>
        <w:t xml:space="preserve">Fuel </w:t>
      </w:r>
    </w:p>
    <w:p w14:paraId="76F07207" w14:textId="77777777" w:rsidR="00D16404" w:rsidRPr="001E3098" w:rsidRDefault="00D16404" w:rsidP="00F14E20">
      <w:pPr>
        <w:pStyle w:val="ListParagraph"/>
        <w:numPr>
          <w:ilvl w:val="0"/>
          <w:numId w:val="23"/>
        </w:numPr>
        <w:tabs>
          <w:tab w:val="left" w:pos="1365"/>
        </w:tabs>
        <w:spacing w:line="360" w:lineRule="auto"/>
        <w:jc w:val="both"/>
        <w:rPr>
          <w:b/>
          <w:bCs/>
          <w:sz w:val="24"/>
          <w:szCs w:val="24"/>
        </w:rPr>
      </w:pPr>
      <w:r>
        <w:rPr>
          <w:sz w:val="24"/>
          <w:szCs w:val="24"/>
        </w:rPr>
        <w:t xml:space="preserve">LDO will be used as fuel in Thermic Oil Heater with quantity 352 Lit./Hr. Electricity will be used in reactors. </w:t>
      </w:r>
    </w:p>
    <w:p w14:paraId="015365BE" w14:textId="77777777" w:rsidR="00D16404" w:rsidRPr="001E3098" w:rsidRDefault="00D16404" w:rsidP="00F14E20">
      <w:pPr>
        <w:pStyle w:val="ListParagraph"/>
        <w:numPr>
          <w:ilvl w:val="0"/>
          <w:numId w:val="23"/>
        </w:numPr>
        <w:tabs>
          <w:tab w:val="left" w:pos="1365"/>
        </w:tabs>
        <w:spacing w:line="360" w:lineRule="auto"/>
        <w:jc w:val="both"/>
        <w:rPr>
          <w:b/>
          <w:bCs/>
          <w:sz w:val="24"/>
          <w:szCs w:val="24"/>
        </w:rPr>
      </w:pPr>
      <w:r>
        <w:rPr>
          <w:sz w:val="24"/>
          <w:szCs w:val="24"/>
        </w:rPr>
        <w:t>Diesel will be used to run the D.G. set, if needed.</w:t>
      </w:r>
    </w:p>
    <w:p w14:paraId="7772CC6A" w14:textId="77777777" w:rsidR="00D16404" w:rsidRDefault="00D16404" w:rsidP="00D16404">
      <w:pPr>
        <w:tabs>
          <w:tab w:val="left" w:pos="1365"/>
        </w:tabs>
        <w:spacing w:line="360" w:lineRule="auto"/>
        <w:jc w:val="both"/>
        <w:rPr>
          <w:rFonts w:ascii="Arial" w:hAnsi="Arial" w:cs="Arial"/>
          <w:b/>
          <w:bCs/>
          <w:sz w:val="24"/>
          <w:szCs w:val="24"/>
        </w:rPr>
      </w:pPr>
      <w:r w:rsidRPr="00A07604">
        <w:rPr>
          <w:rFonts w:ascii="Arial" w:hAnsi="Arial" w:cs="Arial"/>
          <w:b/>
          <w:bCs/>
          <w:sz w:val="24"/>
          <w:szCs w:val="24"/>
        </w:rPr>
        <w:t>Water Requirement</w:t>
      </w:r>
    </w:p>
    <w:p w14:paraId="0A18E6AA" w14:textId="77777777" w:rsidR="00D16404" w:rsidRPr="00B66C11" w:rsidRDefault="00D16404" w:rsidP="00F14E20">
      <w:pPr>
        <w:pStyle w:val="ListParagraph"/>
        <w:numPr>
          <w:ilvl w:val="0"/>
          <w:numId w:val="24"/>
        </w:numPr>
        <w:tabs>
          <w:tab w:val="left" w:pos="1365"/>
        </w:tabs>
        <w:spacing w:line="360" w:lineRule="auto"/>
        <w:jc w:val="both"/>
        <w:rPr>
          <w:b/>
          <w:bCs/>
          <w:sz w:val="24"/>
          <w:szCs w:val="24"/>
        </w:rPr>
      </w:pPr>
      <w:r w:rsidRPr="00A07604">
        <w:rPr>
          <w:sz w:val="24"/>
          <w:szCs w:val="24"/>
        </w:rPr>
        <w:t xml:space="preserve">Total water requirement will be </w:t>
      </w:r>
      <w:r>
        <w:rPr>
          <w:sz w:val="24"/>
          <w:szCs w:val="24"/>
        </w:rPr>
        <w:t>5</w:t>
      </w:r>
      <w:r w:rsidRPr="00A07604">
        <w:rPr>
          <w:sz w:val="24"/>
          <w:szCs w:val="24"/>
        </w:rPr>
        <w:t xml:space="preserve"> KL/da</w:t>
      </w:r>
      <w:r>
        <w:rPr>
          <w:sz w:val="24"/>
          <w:szCs w:val="24"/>
        </w:rPr>
        <w:t>y for the vinyl ester resin plant which will be used in cooling. There is no use of any water in vinyl ester resin manufacturing process.</w:t>
      </w:r>
    </w:p>
    <w:tbl>
      <w:tblPr>
        <w:tblW w:w="9936" w:type="dxa"/>
        <w:tblLook w:val="04A0" w:firstRow="1" w:lastRow="0" w:firstColumn="1" w:lastColumn="0" w:noHBand="0" w:noVBand="1"/>
      </w:tblPr>
      <w:tblGrid>
        <w:gridCol w:w="1817"/>
        <w:gridCol w:w="2210"/>
        <w:gridCol w:w="3106"/>
        <w:gridCol w:w="2803"/>
      </w:tblGrid>
      <w:tr w:rsidR="00D16404" w:rsidRPr="00B370EC" w14:paraId="7855E922" w14:textId="77777777" w:rsidTr="00373244">
        <w:trPr>
          <w:trHeight w:val="711"/>
        </w:trPr>
        <w:tc>
          <w:tcPr>
            <w:tcW w:w="1817"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855B2D7" w14:textId="77777777" w:rsidR="00D16404" w:rsidRPr="00B370EC" w:rsidRDefault="00D16404" w:rsidP="00373244">
            <w:pPr>
              <w:spacing w:after="0" w:line="240" w:lineRule="auto"/>
              <w:rPr>
                <w:rFonts w:ascii="Arial" w:eastAsia="Times New Roman" w:hAnsi="Arial" w:cs="Arial"/>
                <w:b/>
                <w:bCs/>
                <w:color w:val="FFFFFF" w:themeColor="background1"/>
                <w:sz w:val="20"/>
                <w:szCs w:val="20"/>
                <w:lang w:val="en-US"/>
              </w:rPr>
            </w:pPr>
            <w:r w:rsidRPr="00B370EC">
              <w:rPr>
                <w:rFonts w:ascii="Arial" w:eastAsia="Times New Roman" w:hAnsi="Arial" w:cs="Arial"/>
                <w:b/>
                <w:bCs/>
                <w:color w:val="FFFFFF" w:themeColor="background1"/>
                <w:sz w:val="20"/>
                <w:szCs w:val="20"/>
                <w:lang w:val="en-US"/>
              </w:rPr>
              <w:t xml:space="preserve">Sr. No. </w:t>
            </w:r>
          </w:p>
        </w:tc>
        <w:tc>
          <w:tcPr>
            <w:tcW w:w="2210" w:type="dxa"/>
            <w:tcBorders>
              <w:top w:val="single" w:sz="4" w:space="0" w:color="auto"/>
              <w:left w:val="nil"/>
              <w:bottom w:val="single" w:sz="4" w:space="0" w:color="auto"/>
              <w:right w:val="single" w:sz="4" w:space="0" w:color="auto"/>
            </w:tcBorders>
            <w:shd w:val="clear" w:color="auto" w:fill="C00000"/>
            <w:noWrap/>
            <w:vAlign w:val="bottom"/>
            <w:hideMark/>
          </w:tcPr>
          <w:p w14:paraId="0ABACCF5" w14:textId="77777777" w:rsidR="00D16404" w:rsidRPr="00B370EC" w:rsidRDefault="00D16404" w:rsidP="00373244">
            <w:pPr>
              <w:spacing w:after="0" w:line="240" w:lineRule="auto"/>
              <w:rPr>
                <w:rFonts w:ascii="Arial" w:eastAsia="Times New Roman" w:hAnsi="Arial" w:cs="Arial"/>
                <w:b/>
                <w:bCs/>
                <w:color w:val="FFFFFF" w:themeColor="background1"/>
                <w:sz w:val="20"/>
                <w:szCs w:val="20"/>
                <w:lang w:val="en-US"/>
              </w:rPr>
            </w:pPr>
            <w:r w:rsidRPr="00B370EC">
              <w:rPr>
                <w:rFonts w:ascii="Arial" w:eastAsia="Times New Roman" w:hAnsi="Arial" w:cs="Arial"/>
                <w:b/>
                <w:bCs/>
                <w:color w:val="FFFFFF" w:themeColor="background1"/>
                <w:sz w:val="20"/>
                <w:szCs w:val="20"/>
                <w:lang w:val="en-US"/>
              </w:rPr>
              <w:t>Usage</w:t>
            </w:r>
          </w:p>
        </w:tc>
        <w:tc>
          <w:tcPr>
            <w:tcW w:w="3106" w:type="dxa"/>
            <w:tcBorders>
              <w:top w:val="single" w:sz="4" w:space="0" w:color="auto"/>
              <w:left w:val="nil"/>
              <w:bottom w:val="single" w:sz="4" w:space="0" w:color="auto"/>
              <w:right w:val="single" w:sz="4" w:space="0" w:color="auto"/>
            </w:tcBorders>
            <w:shd w:val="clear" w:color="auto" w:fill="C00000"/>
            <w:vAlign w:val="bottom"/>
            <w:hideMark/>
          </w:tcPr>
          <w:p w14:paraId="3B558761" w14:textId="77777777" w:rsidR="00D16404" w:rsidRPr="00B370EC" w:rsidRDefault="00D16404" w:rsidP="00373244">
            <w:pPr>
              <w:spacing w:after="0" w:line="240" w:lineRule="auto"/>
              <w:rPr>
                <w:rFonts w:ascii="Arial" w:eastAsia="Times New Roman" w:hAnsi="Arial" w:cs="Arial"/>
                <w:b/>
                <w:bCs/>
                <w:color w:val="FFFFFF" w:themeColor="background1"/>
                <w:sz w:val="20"/>
                <w:szCs w:val="20"/>
                <w:lang w:val="en-US"/>
              </w:rPr>
            </w:pPr>
            <w:r w:rsidRPr="00B370EC">
              <w:rPr>
                <w:rFonts w:ascii="Arial" w:eastAsia="Times New Roman" w:hAnsi="Arial" w:cs="Arial"/>
                <w:b/>
                <w:bCs/>
                <w:color w:val="FFFFFF" w:themeColor="background1"/>
                <w:sz w:val="20"/>
                <w:szCs w:val="20"/>
                <w:lang w:val="en-US"/>
              </w:rPr>
              <w:t>Water consumption (KL/Day)</w:t>
            </w:r>
          </w:p>
        </w:tc>
        <w:tc>
          <w:tcPr>
            <w:tcW w:w="2803" w:type="dxa"/>
            <w:tcBorders>
              <w:top w:val="single" w:sz="4" w:space="0" w:color="auto"/>
              <w:left w:val="nil"/>
              <w:bottom w:val="single" w:sz="4" w:space="0" w:color="auto"/>
              <w:right w:val="single" w:sz="4" w:space="0" w:color="auto"/>
            </w:tcBorders>
            <w:shd w:val="clear" w:color="auto" w:fill="C00000"/>
            <w:vAlign w:val="bottom"/>
            <w:hideMark/>
          </w:tcPr>
          <w:p w14:paraId="5B376CCD" w14:textId="77777777" w:rsidR="00D16404" w:rsidRPr="00B370EC" w:rsidRDefault="00D16404" w:rsidP="00373244">
            <w:pPr>
              <w:spacing w:after="0" w:line="240" w:lineRule="auto"/>
              <w:rPr>
                <w:rFonts w:ascii="Arial" w:eastAsia="Times New Roman" w:hAnsi="Arial" w:cs="Arial"/>
                <w:b/>
                <w:bCs/>
                <w:color w:val="FFFFFF" w:themeColor="background1"/>
                <w:sz w:val="20"/>
                <w:szCs w:val="20"/>
                <w:lang w:val="en-US"/>
              </w:rPr>
            </w:pPr>
            <w:r w:rsidRPr="00B370EC">
              <w:rPr>
                <w:rFonts w:ascii="Arial" w:eastAsia="Times New Roman" w:hAnsi="Arial" w:cs="Arial"/>
                <w:b/>
                <w:bCs/>
                <w:color w:val="FFFFFF" w:themeColor="background1"/>
                <w:sz w:val="20"/>
                <w:szCs w:val="20"/>
                <w:lang w:val="en-US"/>
              </w:rPr>
              <w:t>Wastewater generation (KL/day)</w:t>
            </w:r>
          </w:p>
        </w:tc>
      </w:tr>
      <w:tr w:rsidR="00D16404" w:rsidRPr="00B370EC" w14:paraId="11B04593" w14:textId="77777777" w:rsidTr="00373244">
        <w:trPr>
          <w:trHeight w:val="949"/>
        </w:trPr>
        <w:tc>
          <w:tcPr>
            <w:tcW w:w="1817" w:type="dxa"/>
            <w:tcBorders>
              <w:top w:val="nil"/>
              <w:left w:val="single" w:sz="4" w:space="0" w:color="auto"/>
              <w:bottom w:val="single" w:sz="4" w:space="0" w:color="auto"/>
              <w:right w:val="single" w:sz="4" w:space="0" w:color="auto"/>
            </w:tcBorders>
            <w:shd w:val="clear" w:color="auto" w:fill="auto"/>
            <w:noWrap/>
            <w:vAlign w:val="bottom"/>
            <w:hideMark/>
          </w:tcPr>
          <w:p w14:paraId="12DDB670"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1.</w:t>
            </w:r>
          </w:p>
        </w:tc>
        <w:tc>
          <w:tcPr>
            <w:tcW w:w="2210" w:type="dxa"/>
            <w:tcBorders>
              <w:top w:val="nil"/>
              <w:left w:val="nil"/>
              <w:bottom w:val="single" w:sz="4" w:space="0" w:color="auto"/>
              <w:right w:val="single" w:sz="4" w:space="0" w:color="auto"/>
            </w:tcBorders>
            <w:shd w:val="clear" w:color="auto" w:fill="auto"/>
            <w:noWrap/>
            <w:vAlign w:val="bottom"/>
            <w:hideMark/>
          </w:tcPr>
          <w:p w14:paraId="5EACAE8B"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 xml:space="preserve">Processing </w:t>
            </w:r>
          </w:p>
        </w:tc>
        <w:tc>
          <w:tcPr>
            <w:tcW w:w="3106" w:type="dxa"/>
            <w:tcBorders>
              <w:top w:val="nil"/>
              <w:left w:val="nil"/>
              <w:bottom w:val="single" w:sz="4" w:space="0" w:color="auto"/>
              <w:right w:val="single" w:sz="4" w:space="0" w:color="auto"/>
            </w:tcBorders>
            <w:shd w:val="clear" w:color="auto" w:fill="auto"/>
            <w:noWrap/>
            <w:vAlign w:val="bottom"/>
            <w:hideMark/>
          </w:tcPr>
          <w:p w14:paraId="21B0EBC1"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0</w:t>
            </w:r>
          </w:p>
        </w:tc>
        <w:tc>
          <w:tcPr>
            <w:tcW w:w="2803" w:type="dxa"/>
            <w:tcBorders>
              <w:top w:val="nil"/>
              <w:left w:val="nil"/>
              <w:bottom w:val="single" w:sz="4" w:space="0" w:color="auto"/>
              <w:right w:val="single" w:sz="4" w:space="0" w:color="auto"/>
            </w:tcBorders>
            <w:shd w:val="clear" w:color="auto" w:fill="auto"/>
            <w:noWrap/>
            <w:vAlign w:val="bottom"/>
            <w:hideMark/>
          </w:tcPr>
          <w:p w14:paraId="1B511C1D"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30</w:t>
            </w:r>
          </w:p>
        </w:tc>
      </w:tr>
      <w:tr w:rsidR="00D16404" w:rsidRPr="00B370EC" w14:paraId="2BF951D9" w14:textId="77777777" w:rsidTr="00373244">
        <w:trPr>
          <w:trHeight w:val="237"/>
        </w:trPr>
        <w:tc>
          <w:tcPr>
            <w:tcW w:w="1817" w:type="dxa"/>
            <w:tcBorders>
              <w:top w:val="nil"/>
              <w:left w:val="single" w:sz="4" w:space="0" w:color="auto"/>
              <w:bottom w:val="single" w:sz="4" w:space="0" w:color="auto"/>
              <w:right w:val="single" w:sz="4" w:space="0" w:color="auto"/>
            </w:tcBorders>
            <w:shd w:val="clear" w:color="auto" w:fill="auto"/>
            <w:noWrap/>
            <w:vAlign w:val="bottom"/>
            <w:hideMark/>
          </w:tcPr>
          <w:p w14:paraId="3269E55B"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2.</w:t>
            </w:r>
          </w:p>
        </w:tc>
        <w:tc>
          <w:tcPr>
            <w:tcW w:w="2210" w:type="dxa"/>
            <w:tcBorders>
              <w:top w:val="nil"/>
              <w:left w:val="nil"/>
              <w:bottom w:val="single" w:sz="4" w:space="0" w:color="auto"/>
              <w:right w:val="single" w:sz="4" w:space="0" w:color="auto"/>
            </w:tcBorders>
            <w:shd w:val="clear" w:color="auto" w:fill="auto"/>
            <w:noWrap/>
            <w:vAlign w:val="bottom"/>
            <w:hideMark/>
          </w:tcPr>
          <w:p w14:paraId="23909C71"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Cooling</w:t>
            </w:r>
          </w:p>
        </w:tc>
        <w:tc>
          <w:tcPr>
            <w:tcW w:w="3106" w:type="dxa"/>
            <w:tcBorders>
              <w:top w:val="nil"/>
              <w:left w:val="nil"/>
              <w:bottom w:val="single" w:sz="4" w:space="0" w:color="auto"/>
              <w:right w:val="single" w:sz="4" w:space="0" w:color="auto"/>
            </w:tcBorders>
            <w:shd w:val="clear" w:color="auto" w:fill="auto"/>
            <w:noWrap/>
            <w:vAlign w:val="bottom"/>
            <w:hideMark/>
          </w:tcPr>
          <w:p w14:paraId="7DCE605B"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5</w:t>
            </w:r>
          </w:p>
        </w:tc>
        <w:tc>
          <w:tcPr>
            <w:tcW w:w="2803" w:type="dxa"/>
            <w:tcBorders>
              <w:top w:val="nil"/>
              <w:left w:val="nil"/>
              <w:bottom w:val="single" w:sz="4" w:space="0" w:color="auto"/>
              <w:right w:val="single" w:sz="4" w:space="0" w:color="auto"/>
            </w:tcBorders>
            <w:shd w:val="clear" w:color="auto" w:fill="auto"/>
            <w:noWrap/>
            <w:vAlign w:val="bottom"/>
            <w:hideMark/>
          </w:tcPr>
          <w:p w14:paraId="715383EF"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0</w:t>
            </w:r>
          </w:p>
        </w:tc>
      </w:tr>
      <w:tr w:rsidR="00D16404" w:rsidRPr="00B370EC" w14:paraId="07CBE28D" w14:textId="77777777" w:rsidTr="00373244">
        <w:trPr>
          <w:trHeight w:val="237"/>
        </w:trPr>
        <w:tc>
          <w:tcPr>
            <w:tcW w:w="1817" w:type="dxa"/>
            <w:tcBorders>
              <w:top w:val="nil"/>
              <w:left w:val="single" w:sz="4" w:space="0" w:color="auto"/>
              <w:bottom w:val="single" w:sz="4" w:space="0" w:color="auto"/>
              <w:right w:val="single" w:sz="4" w:space="0" w:color="auto"/>
            </w:tcBorders>
            <w:shd w:val="clear" w:color="auto" w:fill="auto"/>
            <w:noWrap/>
            <w:vAlign w:val="bottom"/>
            <w:hideMark/>
          </w:tcPr>
          <w:p w14:paraId="16C5CC93" w14:textId="77777777" w:rsidR="00D16404" w:rsidRPr="00B370EC" w:rsidRDefault="00D16404" w:rsidP="00373244">
            <w:pPr>
              <w:spacing w:after="0" w:line="240" w:lineRule="auto"/>
              <w:rPr>
                <w:rFonts w:ascii="Arial" w:eastAsia="Times New Roman" w:hAnsi="Arial" w:cs="Arial"/>
                <w:color w:val="000000"/>
                <w:sz w:val="20"/>
                <w:szCs w:val="20"/>
                <w:lang w:val="en-US"/>
              </w:rPr>
            </w:pPr>
            <w:r w:rsidRPr="00B370EC">
              <w:rPr>
                <w:rFonts w:ascii="Arial" w:eastAsia="Times New Roman" w:hAnsi="Arial" w:cs="Arial"/>
                <w:color w:val="000000"/>
                <w:sz w:val="20"/>
                <w:szCs w:val="20"/>
                <w:lang w:val="en-US"/>
              </w:rPr>
              <w:t> </w:t>
            </w:r>
          </w:p>
        </w:tc>
        <w:tc>
          <w:tcPr>
            <w:tcW w:w="2210" w:type="dxa"/>
            <w:tcBorders>
              <w:top w:val="nil"/>
              <w:left w:val="nil"/>
              <w:bottom w:val="single" w:sz="4" w:space="0" w:color="auto"/>
              <w:right w:val="single" w:sz="4" w:space="0" w:color="auto"/>
            </w:tcBorders>
            <w:shd w:val="clear" w:color="auto" w:fill="auto"/>
            <w:noWrap/>
            <w:vAlign w:val="bottom"/>
            <w:hideMark/>
          </w:tcPr>
          <w:p w14:paraId="3D45D59B" w14:textId="77777777" w:rsidR="00D16404" w:rsidRPr="00B370EC" w:rsidRDefault="00D16404" w:rsidP="00373244">
            <w:pPr>
              <w:spacing w:after="0" w:line="240" w:lineRule="auto"/>
              <w:rPr>
                <w:rFonts w:ascii="Arial" w:eastAsia="Times New Roman" w:hAnsi="Arial" w:cs="Arial"/>
                <w:b/>
                <w:bCs/>
                <w:color w:val="000000"/>
                <w:sz w:val="20"/>
                <w:szCs w:val="20"/>
                <w:lang w:val="en-US"/>
              </w:rPr>
            </w:pPr>
            <w:r w:rsidRPr="00B370EC">
              <w:rPr>
                <w:rFonts w:ascii="Arial" w:eastAsia="Times New Roman" w:hAnsi="Arial" w:cs="Arial"/>
                <w:b/>
                <w:bCs/>
                <w:color w:val="000000"/>
                <w:sz w:val="20"/>
                <w:szCs w:val="20"/>
                <w:lang w:val="en-US"/>
              </w:rPr>
              <w:t xml:space="preserve">Total </w:t>
            </w:r>
          </w:p>
        </w:tc>
        <w:tc>
          <w:tcPr>
            <w:tcW w:w="3106" w:type="dxa"/>
            <w:tcBorders>
              <w:top w:val="nil"/>
              <w:left w:val="nil"/>
              <w:bottom w:val="single" w:sz="4" w:space="0" w:color="auto"/>
              <w:right w:val="single" w:sz="4" w:space="0" w:color="auto"/>
            </w:tcBorders>
            <w:shd w:val="clear" w:color="auto" w:fill="auto"/>
            <w:noWrap/>
            <w:vAlign w:val="bottom"/>
            <w:hideMark/>
          </w:tcPr>
          <w:p w14:paraId="3B20699C" w14:textId="77777777" w:rsidR="00D16404" w:rsidRPr="00B370EC" w:rsidRDefault="00D16404" w:rsidP="00373244">
            <w:pPr>
              <w:spacing w:after="0" w:line="240" w:lineRule="auto"/>
              <w:rPr>
                <w:rFonts w:ascii="Arial" w:eastAsia="Times New Roman" w:hAnsi="Arial" w:cs="Arial"/>
                <w:b/>
                <w:bCs/>
                <w:color w:val="000000"/>
                <w:sz w:val="20"/>
                <w:szCs w:val="20"/>
                <w:lang w:val="en-US"/>
              </w:rPr>
            </w:pPr>
            <w:r w:rsidRPr="00B370EC">
              <w:rPr>
                <w:rFonts w:ascii="Arial" w:eastAsia="Times New Roman" w:hAnsi="Arial" w:cs="Arial"/>
                <w:b/>
                <w:bCs/>
                <w:color w:val="000000"/>
                <w:sz w:val="20"/>
                <w:szCs w:val="20"/>
                <w:lang w:val="en-US"/>
              </w:rPr>
              <w:t>5</w:t>
            </w:r>
          </w:p>
        </w:tc>
        <w:tc>
          <w:tcPr>
            <w:tcW w:w="2803" w:type="dxa"/>
            <w:tcBorders>
              <w:top w:val="nil"/>
              <w:left w:val="nil"/>
              <w:bottom w:val="single" w:sz="4" w:space="0" w:color="auto"/>
              <w:right w:val="single" w:sz="4" w:space="0" w:color="auto"/>
            </w:tcBorders>
            <w:shd w:val="clear" w:color="auto" w:fill="auto"/>
            <w:noWrap/>
            <w:vAlign w:val="bottom"/>
            <w:hideMark/>
          </w:tcPr>
          <w:p w14:paraId="65805864" w14:textId="77777777" w:rsidR="00D16404" w:rsidRPr="00B370EC" w:rsidRDefault="00D16404" w:rsidP="00373244">
            <w:pPr>
              <w:spacing w:after="0" w:line="240" w:lineRule="auto"/>
              <w:rPr>
                <w:rFonts w:ascii="Arial" w:eastAsia="Times New Roman" w:hAnsi="Arial" w:cs="Arial"/>
                <w:b/>
                <w:bCs/>
                <w:color w:val="000000"/>
                <w:sz w:val="20"/>
                <w:szCs w:val="20"/>
                <w:lang w:val="en-US"/>
              </w:rPr>
            </w:pPr>
            <w:r w:rsidRPr="00B370EC">
              <w:rPr>
                <w:rFonts w:ascii="Arial" w:eastAsia="Times New Roman" w:hAnsi="Arial" w:cs="Arial"/>
                <w:b/>
                <w:bCs/>
                <w:color w:val="000000"/>
                <w:sz w:val="20"/>
                <w:szCs w:val="20"/>
                <w:lang w:val="en-US"/>
              </w:rPr>
              <w:t>30</w:t>
            </w:r>
          </w:p>
        </w:tc>
      </w:tr>
    </w:tbl>
    <w:p w14:paraId="33BEF61E" w14:textId="77777777" w:rsidR="00D16404" w:rsidRDefault="00D16404" w:rsidP="00D16404">
      <w:pPr>
        <w:tabs>
          <w:tab w:val="left" w:pos="1365"/>
        </w:tabs>
        <w:spacing w:line="360" w:lineRule="auto"/>
        <w:jc w:val="both"/>
        <w:rPr>
          <w:b/>
          <w:bCs/>
          <w:sz w:val="24"/>
          <w:szCs w:val="24"/>
        </w:rPr>
      </w:pPr>
      <w:r w:rsidRPr="000B521B">
        <w:rPr>
          <w:rFonts w:ascii="Arial" w:hAnsi="Arial" w:cs="Arial"/>
          <w:bCs/>
          <w:noProof/>
          <w:color w:val="000000" w:themeColor="text1"/>
        </w:rPr>
        <mc:AlternateContent>
          <mc:Choice Requires="wps">
            <w:drawing>
              <wp:anchor distT="0" distB="0" distL="114300" distR="114300" simplePos="0" relativeHeight="252831744" behindDoc="0" locked="0" layoutInCell="1" allowOverlap="1" wp14:anchorId="0831A738" wp14:editId="73E8BB53">
                <wp:simplePos x="0" y="0"/>
                <wp:positionH relativeFrom="margin">
                  <wp:align>right</wp:align>
                </wp:positionH>
                <wp:positionV relativeFrom="paragraph">
                  <wp:posOffset>-4445</wp:posOffset>
                </wp:positionV>
                <wp:extent cx="3766185" cy="200025"/>
                <wp:effectExtent l="0" t="0" r="0" b="0"/>
                <wp:wrapNone/>
                <wp:docPr id="2056" name="TextBox 4"/>
                <wp:cNvGraphicFramePr/>
                <a:graphic xmlns:a="http://schemas.openxmlformats.org/drawingml/2006/main">
                  <a:graphicData uri="http://schemas.microsoft.com/office/word/2010/wordprocessingShape">
                    <wps:wsp>
                      <wps:cNvSpPr txBox="1"/>
                      <wps:spPr>
                        <a:xfrm>
                          <a:off x="0" y="0"/>
                          <a:ext cx="3766185" cy="200025"/>
                        </a:xfrm>
                        <a:prstGeom prst="rect">
                          <a:avLst/>
                        </a:prstGeom>
                        <a:noFill/>
                      </wps:spPr>
                      <wps:txbx>
                        <w:txbxContent>
                          <w:p w14:paraId="25B18302" w14:textId="77777777" w:rsidR="00D16404" w:rsidRPr="006F6D2F" w:rsidRDefault="00D16404" w:rsidP="00D1640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r>
                              <w:rPr>
                                <w:rFonts w:ascii="Verdana" w:eastAsia="Verdana" w:hAnsi="Verdana" w:cs="Verdana"/>
                                <w:i/>
                                <w:iCs/>
                                <w:color w:val="7F7F7F"/>
                                <w:kern w:val="24"/>
                                <w:sz w:val="12"/>
                                <w:szCs w:val="12"/>
                                <w14:textFill>
                                  <w14:solidFill>
                                    <w14:srgbClr w14:val="7F7F7F">
                                      <w14:lumMod w14:val="50000"/>
                                    </w14:srgbClr>
                                  </w14:solidFill>
                                </w14:textFill>
                              </w:rPr>
                              <w:t xml:space="preserve"> and EC Report of Innovative Resins </w:t>
                            </w:r>
                            <w:proofErr w:type="spellStart"/>
                            <w:r>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Pr>
                                <w:rFonts w:ascii="Verdana" w:eastAsia="Verdana" w:hAnsi="Verdana" w:cs="Verdana"/>
                                <w:i/>
                                <w:iCs/>
                                <w:color w:val="7F7F7F"/>
                                <w:kern w:val="24"/>
                                <w:sz w:val="12"/>
                                <w:szCs w:val="12"/>
                                <w14:textFill>
                                  <w14:solidFill>
                                    <w14:srgbClr w14:val="7F7F7F">
                                      <w14:lumMod w14:val="50000"/>
                                    </w14:srgbClr>
                                  </w14:solidFill>
                                </w14:textFill>
                              </w:rPr>
                              <w:t xml:space="preserve"> Ltd.</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831A738" id="_x0000_s1255" type="#_x0000_t202" style="position:absolute;left:0;text-align:left;margin-left:245.35pt;margin-top:-.35pt;width:296.55pt;height:15.75pt;z-index:252831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" filled="f" stroked="f">
                <v:textbox style="mso-fit-shape-to-text:t">
                  <w:txbxContent>
                    <w:p w14:paraId="25B18302" w14:textId="77777777" w:rsidR="00D16404" w:rsidRPr="006F6D2F" w:rsidRDefault="00D16404" w:rsidP="00D1640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r>
                        <w:rPr>
                          <w:rFonts w:ascii="Verdana" w:eastAsia="Verdana" w:hAnsi="Verdana" w:cs="Verdana"/>
                          <w:i/>
                          <w:iCs/>
                          <w:color w:val="7F7F7F"/>
                          <w:kern w:val="24"/>
                          <w:sz w:val="12"/>
                          <w:szCs w:val="12"/>
                          <w14:textFill>
                            <w14:solidFill>
                              <w14:srgbClr w14:val="7F7F7F">
                                <w14:lumMod w14:val="50000"/>
                              </w14:srgbClr>
                            </w14:solidFill>
                          </w14:textFill>
                        </w:rPr>
                        <w:t xml:space="preserve"> and EC Report of Innovative Resins </w:t>
                      </w:r>
                      <w:proofErr w:type="spellStart"/>
                      <w:r>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Pr>
                          <w:rFonts w:ascii="Verdana" w:eastAsia="Verdana" w:hAnsi="Verdana" w:cs="Verdana"/>
                          <w:i/>
                          <w:iCs/>
                          <w:color w:val="7F7F7F"/>
                          <w:kern w:val="24"/>
                          <w:sz w:val="12"/>
                          <w:szCs w:val="12"/>
                          <w14:textFill>
                            <w14:solidFill>
                              <w14:srgbClr w14:val="7F7F7F">
                                <w14:lumMod w14:val="50000"/>
                              </w14:srgbClr>
                            </w14:solidFill>
                          </w14:textFill>
                        </w:rPr>
                        <w:t xml:space="preserve"> Ltd.</w:t>
                      </w:r>
                    </w:p>
                  </w:txbxContent>
                </v:textbox>
                <w10:wrap anchorx="margin"/>
              </v:shape>
            </w:pict>
          </mc:Fallback>
        </mc:AlternateContent>
      </w:r>
    </w:p>
    <w:p w14:paraId="3FF4ADE5" w14:textId="5FC10F07" w:rsidR="00D16404" w:rsidRDefault="00D16404" w:rsidP="00D16404">
      <w:pPr>
        <w:tabs>
          <w:tab w:val="left" w:pos="1365"/>
        </w:tabs>
        <w:spacing w:line="360" w:lineRule="auto"/>
        <w:jc w:val="both"/>
        <w:rPr>
          <w:rFonts w:ascii="Arial" w:hAnsi="Arial" w:cs="Arial"/>
          <w:b/>
          <w:bCs/>
          <w:color w:val="000000" w:themeColor="text1"/>
          <w:sz w:val="24"/>
          <w:szCs w:val="24"/>
        </w:rPr>
      </w:pPr>
    </w:p>
    <w:p w14:paraId="0C6A630D" w14:textId="6866A597" w:rsidR="00D16404" w:rsidRDefault="00D16404" w:rsidP="00D16404">
      <w:pPr>
        <w:tabs>
          <w:tab w:val="left" w:pos="1365"/>
        </w:tabs>
        <w:spacing w:line="360" w:lineRule="auto"/>
        <w:jc w:val="both"/>
        <w:rPr>
          <w:rFonts w:ascii="Arial" w:hAnsi="Arial" w:cs="Arial"/>
          <w:b/>
          <w:bCs/>
          <w:color w:val="000000" w:themeColor="text1"/>
          <w:sz w:val="24"/>
          <w:szCs w:val="24"/>
        </w:rPr>
      </w:pPr>
    </w:p>
    <w:p w14:paraId="44EB70B7" w14:textId="174FF4AD" w:rsidR="00D16404" w:rsidRDefault="00D16404" w:rsidP="00D16404">
      <w:pPr>
        <w:tabs>
          <w:tab w:val="left" w:pos="1365"/>
        </w:tabs>
        <w:spacing w:line="360" w:lineRule="auto"/>
        <w:jc w:val="both"/>
        <w:rPr>
          <w:rFonts w:ascii="Arial" w:hAnsi="Arial" w:cs="Arial"/>
          <w:b/>
          <w:bCs/>
          <w:color w:val="000000" w:themeColor="text1"/>
          <w:sz w:val="24"/>
          <w:szCs w:val="24"/>
        </w:rPr>
      </w:pPr>
    </w:p>
    <w:p w14:paraId="716A3C4E" w14:textId="139863AA" w:rsidR="00D16404" w:rsidRDefault="00D16404" w:rsidP="00D16404">
      <w:pPr>
        <w:tabs>
          <w:tab w:val="left" w:pos="1365"/>
        </w:tabs>
        <w:spacing w:line="360" w:lineRule="auto"/>
        <w:jc w:val="both"/>
        <w:rPr>
          <w:rFonts w:ascii="Arial" w:hAnsi="Arial" w:cs="Arial"/>
          <w:b/>
          <w:bCs/>
          <w:color w:val="000000" w:themeColor="text1"/>
          <w:sz w:val="24"/>
          <w:szCs w:val="24"/>
        </w:rPr>
      </w:pPr>
    </w:p>
    <w:p w14:paraId="583436D1" w14:textId="6627C365" w:rsidR="00D16404" w:rsidRDefault="00D16404" w:rsidP="00D16404">
      <w:pPr>
        <w:tabs>
          <w:tab w:val="left" w:pos="1365"/>
        </w:tabs>
        <w:spacing w:line="360" w:lineRule="auto"/>
        <w:jc w:val="both"/>
        <w:rPr>
          <w:rFonts w:ascii="Arial" w:hAnsi="Arial" w:cs="Arial"/>
          <w:b/>
          <w:bCs/>
          <w:color w:val="000000" w:themeColor="text1"/>
          <w:sz w:val="24"/>
          <w:szCs w:val="24"/>
        </w:rPr>
      </w:pPr>
    </w:p>
    <w:p w14:paraId="1E7FE0DF" w14:textId="2AE2830F" w:rsidR="00D16404" w:rsidRDefault="00D16404" w:rsidP="00D16404">
      <w:pPr>
        <w:tabs>
          <w:tab w:val="left" w:pos="1365"/>
        </w:tabs>
        <w:spacing w:line="360" w:lineRule="auto"/>
        <w:jc w:val="both"/>
        <w:rPr>
          <w:rFonts w:ascii="Arial" w:hAnsi="Arial" w:cs="Arial"/>
          <w:b/>
          <w:bCs/>
          <w:color w:val="000000" w:themeColor="text1"/>
          <w:sz w:val="24"/>
          <w:szCs w:val="24"/>
        </w:rPr>
      </w:pPr>
    </w:p>
    <w:p w14:paraId="4ECAAB31" w14:textId="50166159" w:rsidR="00D16404" w:rsidRDefault="00D16404" w:rsidP="00D16404">
      <w:pPr>
        <w:tabs>
          <w:tab w:val="left" w:pos="1365"/>
        </w:tabs>
        <w:spacing w:line="360" w:lineRule="auto"/>
        <w:jc w:val="both"/>
        <w:rPr>
          <w:rFonts w:ascii="Arial" w:hAnsi="Arial" w:cs="Arial"/>
          <w:b/>
          <w:bCs/>
          <w:color w:val="000000" w:themeColor="text1"/>
          <w:sz w:val="24"/>
          <w:szCs w:val="24"/>
        </w:rPr>
      </w:pPr>
    </w:p>
    <w:p w14:paraId="05A1786A" w14:textId="1E952F42" w:rsidR="00D16404" w:rsidRDefault="00D16404" w:rsidP="00D16404">
      <w:pPr>
        <w:tabs>
          <w:tab w:val="left" w:pos="1365"/>
        </w:tabs>
        <w:spacing w:line="360" w:lineRule="auto"/>
        <w:jc w:val="both"/>
        <w:rPr>
          <w:rFonts w:ascii="Arial" w:hAnsi="Arial" w:cs="Arial"/>
          <w:b/>
          <w:bCs/>
          <w:color w:val="000000" w:themeColor="text1"/>
          <w:sz w:val="24"/>
          <w:szCs w:val="24"/>
        </w:rPr>
      </w:pPr>
    </w:p>
    <w:p w14:paraId="5C42CC05" w14:textId="0999BBE1" w:rsidR="00D16404" w:rsidRDefault="00D16404" w:rsidP="00D16404">
      <w:pPr>
        <w:tabs>
          <w:tab w:val="left" w:pos="1365"/>
        </w:tabs>
        <w:spacing w:line="360" w:lineRule="auto"/>
        <w:jc w:val="both"/>
        <w:rPr>
          <w:rFonts w:ascii="Arial" w:hAnsi="Arial" w:cs="Arial"/>
          <w:b/>
          <w:bCs/>
          <w:color w:val="000000" w:themeColor="text1"/>
          <w:sz w:val="24"/>
          <w:szCs w:val="24"/>
        </w:rPr>
      </w:pPr>
    </w:p>
    <w:p w14:paraId="474F08B6" w14:textId="77777777" w:rsidR="00D16404" w:rsidRDefault="00D16404" w:rsidP="00D16404">
      <w:pPr>
        <w:tabs>
          <w:tab w:val="left" w:pos="1365"/>
        </w:tabs>
        <w:spacing w:line="360" w:lineRule="auto"/>
        <w:jc w:val="both"/>
        <w:rPr>
          <w:rFonts w:ascii="Arial" w:hAnsi="Arial" w:cs="Arial"/>
          <w:b/>
          <w:bCs/>
          <w:color w:val="000000" w:themeColor="text1"/>
          <w:sz w:val="24"/>
          <w:szCs w:val="24"/>
        </w:rPr>
      </w:pPr>
    </w:p>
    <w:p w14:paraId="28C01198" w14:textId="6BCD8AB4" w:rsidR="00D16404" w:rsidRPr="001F2D3B" w:rsidRDefault="00D16404" w:rsidP="00D16404">
      <w:pPr>
        <w:tabs>
          <w:tab w:val="left" w:pos="1365"/>
        </w:tabs>
        <w:spacing w:line="360" w:lineRule="auto"/>
        <w:jc w:val="both"/>
        <w:rPr>
          <w:rFonts w:ascii="Arial" w:hAnsi="Arial" w:cs="Arial"/>
          <w:b/>
          <w:bCs/>
          <w:sz w:val="24"/>
          <w:szCs w:val="24"/>
        </w:rPr>
      </w:pPr>
      <w:r w:rsidRPr="00B370EC">
        <w:rPr>
          <w:rFonts w:ascii="Arial" w:hAnsi="Arial" w:cs="Arial"/>
          <w:b/>
          <w:bCs/>
          <w:color w:val="000000" w:themeColor="text1"/>
          <w:sz w:val="24"/>
          <w:szCs w:val="24"/>
        </w:rPr>
        <w:t>4.</w:t>
      </w:r>
      <w:r>
        <w:rPr>
          <w:rFonts w:ascii="Arial" w:hAnsi="Arial" w:cs="Arial"/>
          <w:b/>
          <w:bCs/>
          <w:color w:val="000000" w:themeColor="text1"/>
          <w:sz w:val="24"/>
          <w:szCs w:val="24"/>
        </w:rPr>
        <w:t>1</w:t>
      </w:r>
      <w:r w:rsidRPr="00B370EC">
        <w:rPr>
          <w:rFonts w:ascii="Arial" w:hAnsi="Arial" w:cs="Arial"/>
          <w:b/>
          <w:bCs/>
          <w:color w:val="000000" w:themeColor="text1"/>
          <w:sz w:val="24"/>
          <w:szCs w:val="24"/>
        </w:rPr>
        <w:t>.7. Waste Generation, Management, and Disposal</w:t>
      </w:r>
      <w:r w:rsidRPr="001F2D3B">
        <w:rPr>
          <w:rFonts w:ascii="Arial" w:hAnsi="Arial" w:cs="Arial"/>
          <w:b/>
          <w:bCs/>
          <w:sz w:val="24"/>
          <w:szCs w:val="24"/>
        </w:rPr>
        <w:t xml:space="preserve"> </w:t>
      </w:r>
    </w:p>
    <w:p w14:paraId="6B6FC12B" w14:textId="77777777" w:rsidR="00D16404" w:rsidRDefault="00D16404" w:rsidP="00D16404">
      <w:pPr>
        <w:tabs>
          <w:tab w:val="left" w:pos="1365"/>
        </w:tabs>
        <w:spacing w:line="360" w:lineRule="auto"/>
        <w:jc w:val="both"/>
        <w:rPr>
          <w:rFonts w:ascii="Arial" w:hAnsi="Arial" w:cs="Arial"/>
          <w:b/>
          <w:bCs/>
          <w:sz w:val="24"/>
          <w:szCs w:val="24"/>
        </w:rPr>
      </w:pPr>
      <w:r w:rsidRPr="00041EFA">
        <w:rPr>
          <w:rFonts w:ascii="Arial" w:hAnsi="Arial" w:cs="Arial"/>
          <w:b/>
          <w:bCs/>
          <w:sz w:val="24"/>
          <w:szCs w:val="24"/>
        </w:rPr>
        <w:t>Hazardous Waste Management</w:t>
      </w:r>
    </w:p>
    <w:p w14:paraId="39527D5E" w14:textId="77777777" w:rsidR="00D16404" w:rsidRDefault="00D16404" w:rsidP="00D16404">
      <w:pPr>
        <w:tabs>
          <w:tab w:val="left" w:pos="1365"/>
        </w:tabs>
        <w:spacing w:line="360" w:lineRule="auto"/>
        <w:jc w:val="both"/>
        <w:rPr>
          <w:rFonts w:ascii="Arial" w:eastAsia="Arial" w:hAnsi="Arial" w:cs="Arial"/>
          <w:sz w:val="24"/>
          <w:szCs w:val="24"/>
          <w:lang w:val="en-US"/>
        </w:rPr>
      </w:pPr>
      <w:r w:rsidRPr="00041EFA">
        <w:rPr>
          <w:rFonts w:ascii="Arial" w:eastAsia="Arial" w:hAnsi="Arial" w:cs="Arial"/>
          <w:sz w:val="24"/>
          <w:szCs w:val="24"/>
          <w:lang w:val="en-US"/>
        </w:rPr>
        <w:t>The proposed plant will generate the following hazardous wastes</w:t>
      </w:r>
    </w:p>
    <w:tbl>
      <w:tblPr>
        <w:tblW w:w="10241" w:type="dxa"/>
        <w:tblLook w:val="04A0" w:firstRow="1" w:lastRow="0" w:firstColumn="1" w:lastColumn="0" w:noHBand="0" w:noVBand="1"/>
      </w:tblPr>
      <w:tblGrid>
        <w:gridCol w:w="910"/>
        <w:gridCol w:w="3015"/>
        <w:gridCol w:w="1877"/>
        <w:gridCol w:w="4439"/>
      </w:tblGrid>
      <w:tr w:rsidR="00D16404" w:rsidRPr="00041EFA" w14:paraId="5E45EBE1" w14:textId="77777777" w:rsidTr="00373244">
        <w:trPr>
          <w:trHeight w:val="570"/>
        </w:trPr>
        <w:tc>
          <w:tcPr>
            <w:tcW w:w="91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2CA0449C" w14:textId="77777777" w:rsidR="00D16404" w:rsidRPr="00041EFA" w:rsidRDefault="00D16404" w:rsidP="00373244">
            <w:pPr>
              <w:spacing w:after="0" w:line="240" w:lineRule="auto"/>
              <w:rPr>
                <w:rFonts w:ascii="Arial" w:eastAsia="Times New Roman" w:hAnsi="Arial" w:cs="Arial"/>
                <w:b/>
                <w:bCs/>
                <w:color w:val="FFFFFF" w:themeColor="background1"/>
                <w:sz w:val="20"/>
                <w:szCs w:val="20"/>
                <w:lang w:val="en-US"/>
              </w:rPr>
            </w:pPr>
            <w:r w:rsidRPr="00041EFA">
              <w:rPr>
                <w:rFonts w:ascii="Arial" w:eastAsia="Times New Roman" w:hAnsi="Arial" w:cs="Arial"/>
                <w:b/>
                <w:bCs/>
                <w:color w:val="FFFFFF" w:themeColor="background1"/>
                <w:sz w:val="20"/>
                <w:szCs w:val="20"/>
                <w:lang w:val="en-US"/>
              </w:rPr>
              <w:t xml:space="preserve">Sr. No. </w:t>
            </w:r>
          </w:p>
        </w:tc>
        <w:tc>
          <w:tcPr>
            <w:tcW w:w="3015" w:type="dxa"/>
            <w:tcBorders>
              <w:top w:val="single" w:sz="4" w:space="0" w:color="auto"/>
              <w:left w:val="nil"/>
              <w:bottom w:val="single" w:sz="4" w:space="0" w:color="auto"/>
              <w:right w:val="single" w:sz="4" w:space="0" w:color="auto"/>
            </w:tcBorders>
            <w:shd w:val="clear" w:color="auto" w:fill="C00000"/>
            <w:noWrap/>
            <w:vAlign w:val="center"/>
            <w:hideMark/>
          </w:tcPr>
          <w:p w14:paraId="1B74D6C3" w14:textId="77777777" w:rsidR="00D16404" w:rsidRPr="00041EFA" w:rsidRDefault="00D16404" w:rsidP="00373244">
            <w:pPr>
              <w:spacing w:after="0" w:line="240" w:lineRule="auto"/>
              <w:rPr>
                <w:rFonts w:ascii="Arial" w:eastAsia="Times New Roman" w:hAnsi="Arial" w:cs="Arial"/>
                <w:b/>
                <w:bCs/>
                <w:color w:val="FFFFFF" w:themeColor="background1"/>
                <w:sz w:val="20"/>
                <w:szCs w:val="20"/>
                <w:lang w:val="en-US"/>
              </w:rPr>
            </w:pPr>
            <w:r w:rsidRPr="00041EFA">
              <w:rPr>
                <w:rFonts w:ascii="Arial" w:eastAsia="Times New Roman" w:hAnsi="Arial" w:cs="Arial"/>
                <w:b/>
                <w:bCs/>
                <w:color w:val="FFFFFF" w:themeColor="background1"/>
                <w:sz w:val="20"/>
                <w:szCs w:val="20"/>
                <w:lang w:val="en-US"/>
              </w:rPr>
              <w:t xml:space="preserve">Name of the Waste </w:t>
            </w:r>
          </w:p>
        </w:tc>
        <w:tc>
          <w:tcPr>
            <w:tcW w:w="1877" w:type="dxa"/>
            <w:tcBorders>
              <w:top w:val="single" w:sz="4" w:space="0" w:color="auto"/>
              <w:left w:val="nil"/>
              <w:bottom w:val="single" w:sz="4" w:space="0" w:color="auto"/>
              <w:right w:val="single" w:sz="4" w:space="0" w:color="auto"/>
            </w:tcBorders>
            <w:shd w:val="clear" w:color="auto" w:fill="C00000"/>
            <w:noWrap/>
            <w:vAlign w:val="center"/>
            <w:hideMark/>
          </w:tcPr>
          <w:p w14:paraId="6C5FB241" w14:textId="77777777" w:rsidR="00D16404" w:rsidRPr="00041EFA" w:rsidRDefault="00D16404" w:rsidP="00373244">
            <w:pPr>
              <w:spacing w:after="0" w:line="240" w:lineRule="auto"/>
              <w:rPr>
                <w:rFonts w:ascii="Arial" w:eastAsia="Times New Roman" w:hAnsi="Arial" w:cs="Arial"/>
                <w:b/>
                <w:bCs/>
                <w:color w:val="FFFFFF" w:themeColor="background1"/>
                <w:sz w:val="20"/>
                <w:szCs w:val="20"/>
                <w:lang w:val="en-US"/>
              </w:rPr>
            </w:pPr>
            <w:r w:rsidRPr="00041EFA">
              <w:rPr>
                <w:rFonts w:ascii="Arial" w:eastAsia="Times New Roman" w:hAnsi="Arial" w:cs="Arial"/>
                <w:b/>
                <w:bCs/>
                <w:color w:val="FFFFFF" w:themeColor="background1"/>
                <w:sz w:val="20"/>
                <w:szCs w:val="20"/>
                <w:lang w:val="en-US"/>
              </w:rPr>
              <w:t xml:space="preserve">Source </w:t>
            </w:r>
          </w:p>
        </w:tc>
        <w:tc>
          <w:tcPr>
            <w:tcW w:w="4439" w:type="dxa"/>
            <w:tcBorders>
              <w:top w:val="single" w:sz="4" w:space="0" w:color="auto"/>
              <w:left w:val="nil"/>
              <w:bottom w:val="single" w:sz="4" w:space="0" w:color="auto"/>
              <w:right w:val="single" w:sz="4" w:space="0" w:color="auto"/>
            </w:tcBorders>
            <w:shd w:val="clear" w:color="auto" w:fill="C00000"/>
            <w:noWrap/>
            <w:vAlign w:val="center"/>
            <w:hideMark/>
          </w:tcPr>
          <w:p w14:paraId="2E466964" w14:textId="77777777" w:rsidR="00D16404" w:rsidRPr="00041EFA" w:rsidRDefault="00D16404" w:rsidP="00373244">
            <w:pPr>
              <w:spacing w:after="0" w:line="240" w:lineRule="auto"/>
              <w:rPr>
                <w:rFonts w:ascii="Arial" w:eastAsia="Times New Roman" w:hAnsi="Arial" w:cs="Arial"/>
                <w:b/>
                <w:bCs/>
                <w:color w:val="FFFFFF" w:themeColor="background1"/>
                <w:sz w:val="20"/>
                <w:szCs w:val="20"/>
                <w:lang w:val="en-US"/>
              </w:rPr>
            </w:pPr>
            <w:r w:rsidRPr="00041EFA">
              <w:rPr>
                <w:rFonts w:ascii="Arial" w:eastAsia="Times New Roman" w:hAnsi="Arial" w:cs="Arial"/>
                <w:b/>
                <w:bCs/>
                <w:color w:val="FFFFFF" w:themeColor="background1"/>
                <w:sz w:val="20"/>
                <w:szCs w:val="20"/>
                <w:lang w:val="en-US"/>
              </w:rPr>
              <w:t>Mode of Disposal</w:t>
            </w:r>
          </w:p>
        </w:tc>
      </w:tr>
      <w:tr w:rsidR="00D16404" w:rsidRPr="00041EFA" w14:paraId="7955BEE5" w14:textId="77777777" w:rsidTr="00373244">
        <w:trPr>
          <w:trHeight w:val="570"/>
        </w:trPr>
        <w:tc>
          <w:tcPr>
            <w:tcW w:w="910" w:type="dxa"/>
            <w:tcBorders>
              <w:top w:val="nil"/>
              <w:left w:val="single" w:sz="4" w:space="0" w:color="auto"/>
              <w:bottom w:val="single" w:sz="4" w:space="0" w:color="auto"/>
              <w:right w:val="single" w:sz="4" w:space="0" w:color="auto"/>
            </w:tcBorders>
            <w:shd w:val="clear" w:color="auto" w:fill="auto"/>
            <w:noWrap/>
            <w:vAlign w:val="center"/>
            <w:hideMark/>
          </w:tcPr>
          <w:p w14:paraId="3B770CAD" w14:textId="77777777" w:rsidR="00D16404" w:rsidRPr="00041EFA" w:rsidRDefault="00D16404" w:rsidP="00373244">
            <w:pPr>
              <w:spacing w:after="0" w:line="240" w:lineRule="auto"/>
              <w:rPr>
                <w:rFonts w:ascii="Arial" w:eastAsia="Times New Roman" w:hAnsi="Arial" w:cs="Arial"/>
                <w:color w:val="000000"/>
                <w:sz w:val="20"/>
                <w:szCs w:val="20"/>
                <w:lang w:val="en-US"/>
              </w:rPr>
            </w:pPr>
            <w:r>
              <w:rPr>
                <w:rFonts w:ascii="Arial" w:eastAsia="Times New Roman" w:hAnsi="Arial" w:cs="Arial"/>
                <w:color w:val="000000"/>
                <w:sz w:val="20"/>
                <w:szCs w:val="20"/>
                <w:lang w:val="en-US"/>
              </w:rPr>
              <w:t>1</w:t>
            </w:r>
          </w:p>
        </w:tc>
        <w:tc>
          <w:tcPr>
            <w:tcW w:w="3015" w:type="dxa"/>
            <w:tcBorders>
              <w:top w:val="nil"/>
              <w:left w:val="nil"/>
              <w:bottom w:val="single" w:sz="4" w:space="0" w:color="auto"/>
              <w:right w:val="single" w:sz="4" w:space="0" w:color="auto"/>
            </w:tcBorders>
            <w:shd w:val="clear" w:color="auto" w:fill="auto"/>
            <w:noWrap/>
            <w:vAlign w:val="center"/>
            <w:hideMark/>
          </w:tcPr>
          <w:p w14:paraId="612E1EF0"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ETP Sludge/Evaporation Residue</w:t>
            </w:r>
          </w:p>
        </w:tc>
        <w:tc>
          <w:tcPr>
            <w:tcW w:w="1877" w:type="dxa"/>
            <w:tcBorders>
              <w:top w:val="nil"/>
              <w:left w:val="nil"/>
              <w:bottom w:val="single" w:sz="4" w:space="0" w:color="auto"/>
              <w:right w:val="single" w:sz="4" w:space="0" w:color="auto"/>
            </w:tcBorders>
            <w:shd w:val="clear" w:color="auto" w:fill="auto"/>
            <w:noWrap/>
            <w:vAlign w:val="center"/>
            <w:hideMark/>
          </w:tcPr>
          <w:p w14:paraId="4165D213"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ETP/ Evaporator</w:t>
            </w:r>
          </w:p>
        </w:tc>
        <w:tc>
          <w:tcPr>
            <w:tcW w:w="4439" w:type="dxa"/>
            <w:tcBorders>
              <w:top w:val="nil"/>
              <w:left w:val="nil"/>
              <w:bottom w:val="single" w:sz="4" w:space="0" w:color="auto"/>
              <w:right w:val="single" w:sz="4" w:space="0" w:color="auto"/>
            </w:tcBorders>
            <w:shd w:val="clear" w:color="auto" w:fill="auto"/>
            <w:noWrap/>
            <w:vAlign w:val="center"/>
            <w:hideMark/>
          </w:tcPr>
          <w:p w14:paraId="7A390A86"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TSDF Site</w:t>
            </w:r>
          </w:p>
        </w:tc>
      </w:tr>
      <w:tr w:rsidR="00D16404" w:rsidRPr="00041EFA" w14:paraId="26EC322A" w14:textId="77777777" w:rsidTr="00373244">
        <w:trPr>
          <w:trHeight w:val="570"/>
        </w:trPr>
        <w:tc>
          <w:tcPr>
            <w:tcW w:w="910" w:type="dxa"/>
            <w:tcBorders>
              <w:top w:val="nil"/>
              <w:left w:val="single" w:sz="4" w:space="0" w:color="auto"/>
              <w:bottom w:val="single" w:sz="4" w:space="0" w:color="auto"/>
              <w:right w:val="single" w:sz="4" w:space="0" w:color="auto"/>
            </w:tcBorders>
            <w:shd w:val="clear" w:color="auto" w:fill="auto"/>
            <w:noWrap/>
            <w:vAlign w:val="center"/>
            <w:hideMark/>
          </w:tcPr>
          <w:p w14:paraId="69896015" w14:textId="77777777" w:rsidR="00D16404" w:rsidRPr="00041EFA" w:rsidRDefault="00D16404" w:rsidP="00373244">
            <w:pPr>
              <w:spacing w:after="0" w:line="240" w:lineRule="auto"/>
              <w:rPr>
                <w:rFonts w:ascii="Arial" w:eastAsia="Times New Roman" w:hAnsi="Arial" w:cs="Arial"/>
                <w:color w:val="000000"/>
                <w:sz w:val="20"/>
                <w:szCs w:val="20"/>
                <w:lang w:val="en-US"/>
              </w:rPr>
            </w:pPr>
            <w:r>
              <w:rPr>
                <w:rFonts w:ascii="Arial" w:eastAsia="Times New Roman" w:hAnsi="Arial" w:cs="Arial"/>
                <w:color w:val="000000"/>
                <w:sz w:val="20"/>
                <w:szCs w:val="20"/>
                <w:lang w:val="en-US"/>
              </w:rPr>
              <w:t>2</w:t>
            </w:r>
          </w:p>
        </w:tc>
        <w:tc>
          <w:tcPr>
            <w:tcW w:w="3015" w:type="dxa"/>
            <w:tcBorders>
              <w:top w:val="nil"/>
              <w:left w:val="nil"/>
              <w:bottom w:val="single" w:sz="4" w:space="0" w:color="auto"/>
              <w:right w:val="single" w:sz="4" w:space="0" w:color="auto"/>
            </w:tcBorders>
            <w:shd w:val="clear" w:color="auto" w:fill="auto"/>
            <w:noWrap/>
            <w:vAlign w:val="center"/>
            <w:hideMark/>
          </w:tcPr>
          <w:p w14:paraId="5638006F"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Used Oil</w:t>
            </w:r>
          </w:p>
        </w:tc>
        <w:tc>
          <w:tcPr>
            <w:tcW w:w="1877" w:type="dxa"/>
            <w:tcBorders>
              <w:top w:val="nil"/>
              <w:left w:val="nil"/>
              <w:bottom w:val="single" w:sz="4" w:space="0" w:color="auto"/>
              <w:right w:val="single" w:sz="4" w:space="0" w:color="auto"/>
            </w:tcBorders>
            <w:shd w:val="clear" w:color="auto" w:fill="auto"/>
            <w:noWrap/>
            <w:vAlign w:val="center"/>
            <w:hideMark/>
          </w:tcPr>
          <w:p w14:paraId="3D75975D"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 xml:space="preserve">Lubrication/ </w:t>
            </w:r>
            <w:proofErr w:type="spellStart"/>
            <w:r w:rsidRPr="00041EFA">
              <w:rPr>
                <w:rFonts w:ascii="Arial" w:eastAsia="Times New Roman" w:hAnsi="Arial" w:cs="Arial"/>
                <w:color w:val="000000"/>
                <w:sz w:val="20"/>
                <w:szCs w:val="20"/>
                <w:lang w:val="en-US"/>
              </w:rPr>
              <w:t>D.G.set</w:t>
            </w:r>
            <w:proofErr w:type="spellEnd"/>
          </w:p>
        </w:tc>
        <w:tc>
          <w:tcPr>
            <w:tcW w:w="4439" w:type="dxa"/>
            <w:tcBorders>
              <w:top w:val="nil"/>
              <w:left w:val="nil"/>
              <w:bottom w:val="single" w:sz="4" w:space="0" w:color="auto"/>
              <w:right w:val="single" w:sz="4" w:space="0" w:color="auto"/>
            </w:tcBorders>
            <w:shd w:val="clear" w:color="auto" w:fill="auto"/>
            <w:noWrap/>
            <w:vAlign w:val="center"/>
            <w:hideMark/>
          </w:tcPr>
          <w:p w14:paraId="633C99FC"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Reuse as Lubricant within premises.</w:t>
            </w:r>
          </w:p>
        </w:tc>
      </w:tr>
      <w:tr w:rsidR="00D16404" w:rsidRPr="00041EFA" w14:paraId="641E9CF0" w14:textId="77777777" w:rsidTr="00373244">
        <w:trPr>
          <w:trHeight w:val="570"/>
        </w:trPr>
        <w:tc>
          <w:tcPr>
            <w:tcW w:w="910" w:type="dxa"/>
            <w:tcBorders>
              <w:top w:val="nil"/>
              <w:left w:val="single" w:sz="4" w:space="0" w:color="auto"/>
              <w:bottom w:val="single" w:sz="4" w:space="0" w:color="auto"/>
              <w:right w:val="single" w:sz="4" w:space="0" w:color="auto"/>
            </w:tcBorders>
            <w:shd w:val="clear" w:color="auto" w:fill="auto"/>
            <w:noWrap/>
            <w:vAlign w:val="center"/>
            <w:hideMark/>
          </w:tcPr>
          <w:p w14:paraId="4E4D3206" w14:textId="77777777" w:rsidR="00D16404" w:rsidRPr="00041EFA" w:rsidRDefault="00D16404" w:rsidP="00373244">
            <w:pPr>
              <w:spacing w:after="0" w:line="240" w:lineRule="auto"/>
              <w:rPr>
                <w:rFonts w:ascii="Arial" w:eastAsia="Times New Roman" w:hAnsi="Arial" w:cs="Arial"/>
                <w:color w:val="000000"/>
                <w:sz w:val="20"/>
                <w:szCs w:val="20"/>
                <w:lang w:val="en-US"/>
              </w:rPr>
            </w:pPr>
            <w:r>
              <w:rPr>
                <w:rFonts w:ascii="Arial" w:eastAsia="Times New Roman" w:hAnsi="Arial" w:cs="Arial"/>
                <w:color w:val="000000"/>
                <w:sz w:val="20"/>
                <w:szCs w:val="20"/>
                <w:lang w:val="en-US"/>
              </w:rPr>
              <w:t>3</w:t>
            </w:r>
          </w:p>
        </w:tc>
        <w:tc>
          <w:tcPr>
            <w:tcW w:w="3015" w:type="dxa"/>
            <w:tcBorders>
              <w:top w:val="nil"/>
              <w:left w:val="nil"/>
              <w:bottom w:val="single" w:sz="4" w:space="0" w:color="auto"/>
              <w:right w:val="single" w:sz="4" w:space="0" w:color="auto"/>
            </w:tcBorders>
            <w:shd w:val="clear" w:color="auto" w:fill="auto"/>
            <w:noWrap/>
            <w:vAlign w:val="center"/>
            <w:hideMark/>
          </w:tcPr>
          <w:p w14:paraId="0284F5F0"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Discarded drums/bags</w:t>
            </w:r>
          </w:p>
        </w:tc>
        <w:tc>
          <w:tcPr>
            <w:tcW w:w="1877" w:type="dxa"/>
            <w:tcBorders>
              <w:top w:val="nil"/>
              <w:left w:val="nil"/>
              <w:bottom w:val="single" w:sz="4" w:space="0" w:color="auto"/>
              <w:right w:val="single" w:sz="4" w:space="0" w:color="auto"/>
            </w:tcBorders>
            <w:shd w:val="clear" w:color="auto" w:fill="auto"/>
            <w:noWrap/>
            <w:vAlign w:val="center"/>
            <w:hideMark/>
          </w:tcPr>
          <w:p w14:paraId="41DB9EED"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Stores</w:t>
            </w:r>
          </w:p>
        </w:tc>
        <w:tc>
          <w:tcPr>
            <w:tcW w:w="4439" w:type="dxa"/>
            <w:tcBorders>
              <w:top w:val="nil"/>
              <w:left w:val="nil"/>
              <w:bottom w:val="single" w:sz="4" w:space="0" w:color="auto"/>
              <w:right w:val="single" w:sz="4" w:space="0" w:color="auto"/>
            </w:tcBorders>
            <w:shd w:val="clear" w:color="auto" w:fill="auto"/>
            <w:noWrap/>
            <w:vAlign w:val="center"/>
            <w:hideMark/>
          </w:tcPr>
          <w:p w14:paraId="216CC06B" w14:textId="77777777" w:rsidR="00D16404" w:rsidRPr="00041EFA" w:rsidRDefault="00D16404" w:rsidP="00373244">
            <w:pPr>
              <w:spacing w:after="0" w:line="240" w:lineRule="auto"/>
              <w:rPr>
                <w:rFonts w:ascii="Arial" w:eastAsia="Times New Roman" w:hAnsi="Arial" w:cs="Arial"/>
                <w:color w:val="000000"/>
                <w:sz w:val="20"/>
                <w:szCs w:val="20"/>
                <w:lang w:val="en-US"/>
              </w:rPr>
            </w:pPr>
            <w:r w:rsidRPr="00041EFA">
              <w:rPr>
                <w:rFonts w:ascii="Arial" w:eastAsia="Times New Roman" w:hAnsi="Arial" w:cs="Arial"/>
                <w:color w:val="000000"/>
                <w:sz w:val="20"/>
                <w:szCs w:val="20"/>
                <w:lang w:val="en-US"/>
              </w:rPr>
              <w:t>Sold To Recycler</w:t>
            </w:r>
          </w:p>
        </w:tc>
      </w:tr>
    </w:tbl>
    <w:p w14:paraId="05779BC0" w14:textId="77777777" w:rsidR="00D16404" w:rsidRDefault="00D16404" w:rsidP="00D16404">
      <w:pPr>
        <w:tabs>
          <w:tab w:val="left" w:pos="1365"/>
        </w:tabs>
        <w:spacing w:line="360" w:lineRule="auto"/>
        <w:jc w:val="both"/>
        <w:rPr>
          <w:rFonts w:ascii="Arial" w:eastAsia="Arial" w:hAnsi="Arial" w:cs="Arial"/>
          <w:sz w:val="24"/>
          <w:szCs w:val="24"/>
          <w:lang w:val="en-US"/>
        </w:rPr>
      </w:pPr>
      <w:r w:rsidRPr="000B521B">
        <w:rPr>
          <w:rFonts w:ascii="Arial" w:hAnsi="Arial" w:cs="Arial"/>
          <w:bCs/>
          <w:noProof/>
          <w:color w:val="000000" w:themeColor="text1"/>
        </w:rPr>
        <mc:AlternateContent>
          <mc:Choice Requires="wps">
            <w:drawing>
              <wp:anchor distT="0" distB="0" distL="114300" distR="114300" simplePos="0" relativeHeight="252832768" behindDoc="0" locked="0" layoutInCell="1" allowOverlap="1" wp14:anchorId="426750E5" wp14:editId="109730D8">
                <wp:simplePos x="0" y="0"/>
                <wp:positionH relativeFrom="margin">
                  <wp:posOffset>5105400</wp:posOffset>
                </wp:positionH>
                <wp:positionV relativeFrom="paragraph">
                  <wp:posOffset>0</wp:posOffset>
                </wp:positionV>
                <wp:extent cx="1346835" cy="200025"/>
                <wp:effectExtent l="0" t="0" r="0" b="0"/>
                <wp:wrapNone/>
                <wp:docPr id="2059" name="TextBox 4"/>
                <wp:cNvGraphicFramePr/>
                <a:graphic xmlns:a="http://schemas.openxmlformats.org/drawingml/2006/main">
                  <a:graphicData uri="http://schemas.microsoft.com/office/word/2010/wordprocessingShape">
                    <wps:wsp>
                      <wps:cNvSpPr txBox="1"/>
                      <wps:spPr>
                        <a:xfrm>
                          <a:off x="0" y="0"/>
                          <a:ext cx="1346835" cy="200025"/>
                        </a:xfrm>
                        <a:prstGeom prst="rect">
                          <a:avLst/>
                        </a:prstGeom>
                        <a:noFill/>
                      </wps:spPr>
                      <wps:txbx>
                        <w:txbxContent>
                          <w:p w14:paraId="25FB9BDA" w14:textId="77777777" w:rsidR="00D16404" w:rsidRPr="006F6D2F" w:rsidRDefault="00D16404" w:rsidP="00D1640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26750E5" id="_x0000_s1256" type="#_x0000_t202" style="position:absolute;left:0;text-align:left;margin-left:402pt;margin-top:0;width:106.05pt;height:15.75pt;z-index:25283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" filled="f" stroked="f">
                <v:textbox style="mso-fit-shape-to-text:t">
                  <w:txbxContent>
                    <w:p w14:paraId="25FB9BDA" w14:textId="77777777" w:rsidR="00D16404" w:rsidRPr="006F6D2F" w:rsidRDefault="00D16404" w:rsidP="00D16404">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589ED231" w14:textId="77777777" w:rsidR="00D16404" w:rsidRDefault="00D16404" w:rsidP="00D16404">
      <w:pPr>
        <w:tabs>
          <w:tab w:val="left" w:pos="1365"/>
        </w:tabs>
        <w:spacing w:line="360" w:lineRule="auto"/>
        <w:jc w:val="both"/>
        <w:rPr>
          <w:rFonts w:ascii="Arial" w:eastAsia="Arial" w:hAnsi="Arial" w:cs="Arial"/>
          <w:sz w:val="24"/>
          <w:szCs w:val="24"/>
          <w:lang w:val="en-US"/>
        </w:rPr>
      </w:pPr>
      <w:r>
        <w:rPr>
          <w:rFonts w:ascii="Arial" w:eastAsia="Arial" w:hAnsi="Arial" w:cs="Arial"/>
          <w:sz w:val="24"/>
          <w:szCs w:val="24"/>
          <w:lang w:val="en-US"/>
        </w:rPr>
        <w:t xml:space="preserve">ETP (Effluent Treatment Plant) sludge serves as the main source of hazardous waste generation from proposed activity. The other sources of hazardous waste generation from proposed activity includes spent or used oil generation from plant machinery and discarded barrel or containers from handling and storage of raw materials. </w:t>
      </w:r>
    </w:p>
    <w:p w14:paraId="5FF2798A" w14:textId="77777777" w:rsidR="00D16404" w:rsidRDefault="00D16404" w:rsidP="00D16404">
      <w:pPr>
        <w:tabs>
          <w:tab w:val="left" w:pos="1365"/>
        </w:tabs>
        <w:spacing w:line="360" w:lineRule="auto"/>
        <w:jc w:val="both"/>
        <w:rPr>
          <w:rFonts w:ascii="Arial" w:eastAsia="Arial" w:hAnsi="Arial" w:cs="Arial"/>
          <w:sz w:val="24"/>
          <w:szCs w:val="24"/>
          <w:lang w:val="en-US"/>
        </w:rPr>
      </w:pPr>
      <w:r>
        <w:rPr>
          <w:rFonts w:ascii="Arial" w:eastAsia="Arial" w:hAnsi="Arial" w:cs="Arial"/>
          <w:sz w:val="24"/>
          <w:szCs w:val="24"/>
          <w:lang w:val="en-US"/>
        </w:rPr>
        <w:t>A dedicated storage area will be provided in the unit for the hazardous storage within premises</w:t>
      </w:r>
      <w:r w:rsidRPr="00B370EC">
        <w:rPr>
          <w:rFonts w:ascii="Arial" w:eastAsia="Arial" w:hAnsi="Arial" w:cs="Arial"/>
          <w:sz w:val="24"/>
          <w:szCs w:val="24"/>
          <w:lang w:val="en-US"/>
        </w:rPr>
        <w:t xml:space="preserve"> having waterproof floor and roof cover.</w:t>
      </w:r>
      <w:r>
        <w:rPr>
          <w:rFonts w:ascii="Arial" w:eastAsia="Arial" w:hAnsi="Arial" w:cs="Arial"/>
          <w:sz w:val="24"/>
          <w:szCs w:val="24"/>
          <w:lang w:val="en-US"/>
        </w:rPr>
        <w:t xml:space="preserve"> </w:t>
      </w:r>
    </w:p>
    <w:p w14:paraId="742D97DE" w14:textId="77777777" w:rsidR="00D16404" w:rsidRDefault="00D16404" w:rsidP="00D16404">
      <w:pPr>
        <w:tabs>
          <w:tab w:val="left" w:pos="1365"/>
        </w:tabs>
        <w:spacing w:line="360" w:lineRule="auto"/>
        <w:jc w:val="both"/>
        <w:rPr>
          <w:rFonts w:ascii="Arial" w:eastAsia="Arial" w:hAnsi="Arial" w:cs="Arial"/>
          <w:sz w:val="24"/>
          <w:szCs w:val="24"/>
          <w:lang w:val="en-US"/>
        </w:rPr>
      </w:pPr>
    </w:p>
    <w:p w14:paraId="71F58D20" w14:textId="1F6F86ED" w:rsidR="00D16404" w:rsidRDefault="00D16404" w:rsidP="00D16404">
      <w:pPr>
        <w:pStyle w:val="ListParagraph"/>
        <w:tabs>
          <w:tab w:val="left" w:pos="1365"/>
        </w:tabs>
        <w:spacing w:line="360" w:lineRule="auto"/>
        <w:ind w:left="720" w:firstLine="0"/>
        <w:jc w:val="both"/>
        <w:rPr>
          <w:b/>
          <w:bCs/>
          <w:sz w:val="24"/>
          <w:szCs w:val="24"/>
        </w:rPr>
      </w:pPr>
    </w:p>
    <w:p w14:paraId="14980306" w14:textId="26B8B740" w:rsidR="00A212FD" w:rsidRDefault="00A212FD" w:rsidP="00D16404">
      <w:pPr>
        <w:pStyle w:val="ListParagraph"/>
        <w:tabs>
          <w:tab w:val="left" w:pos="1365"/>
        </w:tabs>
        <w:spacing w:line="360" w:lineRule="auto"/>
        <w:ind w:left="720" w:firstLine="0"/>
        <w:jc w:val="both"/>
        <w:rPr>
          <w:b/>
          <w:bCs/>
          <w:sz w:val="24"/>
          <w:szCs w:val="24"/>
        </w:rPr>
      </w:pPr>
    </w:p>
    <w:p w14:paraId="175AE353" w14:textId="14CFAF29" w:rsidR="00A212FD" w:rsidRDefault="00A212FD" w:rsidP="00D16404">
      <w:pPr>
        <w:pStyle w:val="ListParagraph"/>
        <w:tabs>
          <w:tab w:val="left" w:pos="1365"/>
        </w:tabs>
        <w:spacing w:line="360" w:lineRule="auto"/>
        <w:ind w:left="720" w:firstLine="0"/>
        <w:jc w:val="both"/>
        <w:rPr>
          <w:b/>
          <w:bCs/>
          <w:sz w:val="24"/>
          <w:szCs w:val="24"/>
        </w:rPr>
      </w:pPr>
    </w:p>
    <w:p w14:paraId="7E7F80B9" w14:textId="7C7A2853" w:rsidR="00A212FD" w:rsidRDefault="00A212FD" w:rsidP="00D16404">
      <w:pPr>
        <w:pStyle w:val="ListParagraph"/>
        <w:tabs>
          <w:tab w:val="left" w:pos="1365"/>
        </w:tabs>
        <w:spacing w:line="360" w:lineRule="auto"/>
        <w:ind w:left="720" w:firstLine="0"/>
        <w:jc w:val="both"/>
        <w:rPr>
          <w:b/>
          <w:bCs/>
          <w:sz w:val="24"/>
          <w:szCs w:val="24"/>
        </w:rPr>
      </w:pPr>
    </w:p>
    <w:p w14:paraId="7569E060" w14:textId="77777777" w:rsidR="00A212FD" w:rsidRPr="007E23D4" w:rsidRDefault="00A212FD" w:rsidP="00D16404">
      <w:pPr>
        <w:pStyle w:val="ListParagraph"/>
        <w:tabs>
          <w:tab w:val="left" w:pos="1365"/>
        </w:tabs>
        <w:spacing w:line="360" w:lineRule="auto"/>
        <w:ind w:left="720" w:firstLine="0"/>
        <w:jc w:val="both"/>
        <w:rPr>
          <w:b/>
          <w:bCs/>
          <w:sz w:val="24"/>
          <w:szCs w:val="24"/>
        </w:rPr>
      </w:pPr>
    </w:p>
    <w:p w14:paraId="7433F457" w14:textId="3E0E088E" w:rsidR="00D16404" w:rsidRDefault="00D16404" w:rsidP="00D16404">
      <w:pPr>
        <w:tabs>
          <w:tab w:val="left" w:pos="1365"/>
        </w:tabs>
        <w:spacing w:line="360" w:lineRule="auto"/>
        <w:jc w:val="both"/>
        <w:rPr>
          <w:rFonts w:ascii="Arial" w:eastAsia="Arial" w:hAnsi="Arial" w:cs="Arial"/>
          <w:b/>
          <w:bCs/>
          <w:sz w:val="24"/>
          <w:szCs w:val="24"/>
          <w:lang w:val="en-US"/>
        </w:rPr>
      </w:pPr>
    </w:p>
    <w:p w14:paraId="3B6B12A4" w14:textId="15B6FC5E" w:rsidR="00D16404" w:rsidRDefault="00D16404" w:rsidP="00D16404">
      <w:pPr>
        <w:tabs>
          <w:tab w:val="left" w:pos="1365"/>
        </w:tabs>
        <w:spacing w:line="360" w:lineRule="auto"/>
        <w:jc w:val="both"/>
        <w:rPr>
          <w:rFonts w:ascii="Arial" w:eastAsia="Arial" w:hAnsi="Arial" w:cs="Arial"/>
          <w:b/>
          <w:bCs/>
          <w:sz w:val="24"/>
          <w:szCs w:val="24"/>
          <w:lang w:val="en-US"/>
        </w:rPr>
      </w:pPr>
    </w:p>
    <w:p w14:paraId="27FC4D02" w14:textId="15231BAC" w:rsidR="00D16404" w:rsidRDefault="00D16404" w:rsidP="00D16404">
      <w:pPr>
        <w:tabs>
          <w:tab w:val="left" w:pos="1365"/>
        </w:tabs>
        <w:spacing w:line="360" w:lineRule="auto"/>
        <w:jc w:val="both"/>
        <w:rPr>
          <w:rFonts w:ascii="Arial" w:eastAsia="Arial" w:hAnsi="Arial" w:cs="Arial"/>
          <w:b/>
          <w:bCs/>
          <w:sz w:val="24"/>
          <w:szCs w:val="24"/>
          <w:lang w:val="en-US"/>
        </w:rPr>
      </w:pPr>
    </w:p>
    <w:p w14:paraId="7EE95612" w14:textId="5897E068" w:rsidR="00D16404" w:rsidRDefault="00D16404" w:rsidP="00D16404">
      <w:pPr>
        <w:tabs>
          <w:tab w:val="left" w:pos="1365"/>
        </w:tabs>
        <w:spacing w:line="360" w:lineRule="auto"/>
        <w:jc w:val="both"/>
        <w:rPr>
          <w:rFonts w:ascii="Arial" w:eastAsia="Arial" w:hAnsi="Arial" w:cs="Arial"/>
          <w:b/>
          <w:bCs/>
          <w:sz w:val="24"/>
          <w:szCs w:val="24"/>
          <w:lang w:val="en-US"/>
        </w:rPr>
      </w:pPr>
    </w:p>
    <w:p w14:paraId="5588D6F6" w14:textId="7DAB8BC2" w:rsidR="00D16404" w:rsidRDefault="00D16404" w:rsidP="00D16404">
      <w:pPr>
        <w:tabs>
          <w:tab w:val="left" w:pos="1365"/>
        </w:tabs>
        <w:spacing w:line="360" w:lineRule="auto"/>
        <w:jc w:val="both"/>
        <w:rPr>
          <w:rFonts w:ascii="Arial" w:eastAsia="Arial" w:hAnsi="Arial" w:cs="Arial"/>
          <w:b/>
          <w:bCs/>
          <w:sz w:val="24"/>
          <w:szCs w:val="24"/>
          <w:lang w:val="en-US"/>
        </w:rPr>
      </w:pPr>
    </w:p>
    <w:p w14:paraId="48076B4F" w14:textId="77777777" w:rsidR="00D16404" w:rsidRDefault="00D16404" w:rsidP="00D16404">
      <w:pPr>
        <w:spacing w:line="240" w:lineRule="auto"/>
        <w:rPr>
          <w:rFonts w:ascii="Verdana" w:hAnsi="Verdana"/>
          <w:b/>
          <w:bCs/>
          <w:sz w:val="20"/>
          <w:szCs w:val="20"/>
        </w:rPr>
      </w:pPr>
    </w:p>
    <w:p w14:paraId="5FAC81E6" w14:textId="35841A8A" w:rsidR="00D16404" w:rsidRPr="00B03E75" w:rsidRDefault="00D16404" w:rsidP="00D16404">
      <w:pPr>
        <w:spacing w:line="240" w:lineRule="auto"/>
        <w:rPr>
          <w:rFonts w:ascii="Arial" w:hAnsi="Arial" w:cs="Arial"/>
          <w:b/>
          <w:bCs/>
          <w:sz w:val="24"/>
          <w:szCs w:val="24"/>
        </w:rPr>
      </w:pPr>
      <w:r w:rsidRPr="00B03E75">
        <w:rPr>
          <w:rFonts w:ascii="Arial" w:hAnsi="Arial" w:cs="Arial"/>
          <w:b/>
          <w:bCs/>
          <w:sz w:val="24"/>
          <w:szCs w:val="24"/>
        </w:rPr>
        <w:lastRenderedPageBreak/>
        <w:t>4.</w:t>
      </w:r>
      <w:r>
        <w:rPr>
          <w:rFonts w:ascii="Arial" w:hAnsi="Arial" w:cs="Arial"/>
          <w:b/>
          <w:bCs/>
          <w:sz w:val="24"/>
          <w:szCs w:val="24"/>
        </w:rPr>
        <w:t>1</w:t>
      </w:r>
      <w:r w:rsidRPr="00B03E75">
        <w:rPr>
          <w:rFonts w:ascii="Arial" w:hAnsi="Arial" w:cs="Arial"/>
          <w:b/>
          <w:bCs/>
          <w:sz w:val="24"/>
          <w:szCs w:val="24"/>
        </w:rPr>
        <w:t>.8 Raw Material Required</w:t>
      </w:r>
      <w:r>
        <w:rPr>
          <w:rFonts w:ascii="Arial" w:hAnsi="Arial" w:cs="Arial"/>
          <w:b/>
          <w:bCs/>
          <w:sz w:val="24"/>
          <w:szCs w:val="24"/>
        </w:rPr>
        <w:t xml:space="preserve"> and Key Suppliers in India Market</w:t>
      </w:r>
    </w:p>
    <w:p w14:paraId="78004A57" w14:textId="77777777" w:rsidR="00D16404" w:rsidRDefault="00D16404" w:rsidP="00D16404">
      <w:pPr>
        <w:spacing w:line="240" w:lineRule="auto"/>
        <w:rPr>
          <w:rFonts w:ascii="Verdana" w:hAnsi="Verdana"/>
          <w:b/>
          <w:bCs/>
          <w:sz w:val="20"/>
          <w:szCs w:val="20"/>
        </w:rPr>
      </w:pPr>
    </w:p>
    <w:tbl>
      <w:tblPr>
        <w:tblStyle w:val="TableGrid"/>
        <w:tblW w:w="10132" w:type="dxa"/>
        <w:tblLook w:val="04A0" w:firstRow="1" w:lastRow="0" w:firstColumn="1" w:lastColumn="0" w:noHBand="0" w:noVBand="1"/>
      </w:tblPr>
      <w:tblGrid>
        <w:gridCol w:w="792"/>
        <w:gridCol w:w="1654"/>
        <w:gridCol w:w="1522"/>
        <w:gridCol w:w="1586"/>
        <w:gridCol w:w="1491"/>
        <w:gridCol w:w="1437"/>
        <w:gridCol w:w="1650"/>
      </w:tblGrid>
      <w:tr w:rsidR="00D16404" w:rsidRPr="00B03E75" w14:paraId="711B6B6C" w14:textId="77777777" w:rsidTr="00373244">
        <w:trPr>
          <w:trHeight w:val="695"/>
        </w:trPr>
        <w:tc>
          <w:tcPr>
            <w:tcW w:w="792" w:type="dxa"/>
          </w:tcPr>
          <w:p w14:paraId="3E30DA20" w14:textId="77777777" w:rsidR="00D16404" w:rsidRPr="00B03E75" w:rsidRDefault="00D16404" w:rsidP="00373244">
            <w:pPr>
              <w:tabs>
                <w:tab w:val="left" w:pos="1365"/>
              </w:tabs>
              <w:rPr>
                <w:rFonts w:ascii="Arial" w:hAnsi="Arial" w:cs="Arial"/>
                <w:b/>
                <w:bCs/>
                <w:sz w:val="20"/>
                <w:szCs w:val="20"/>
              </w:rPr>
            </w:pPr>
            <w:r w:rsidRPr="00B03E75">
              <w:rPr>
                <w:rFonts w:ascii="Arial" w:hAnsi="Arial" w:cs="Arial"/>
                <w:b/>
                <w:bCs/>
                <w:sz w:val="20"/>
                <w:szCs w:val="20"/>
              </w:rPr>
              <w:t>S. No</w:t>
            </w:r>
          </w:p>
        </w:tc>
        <w:tc>
          <w:tcPr>
            <w:tcW w:w="1654" w:type="dxa"/>
          </w:tcPr>
          <w:p w14:paraId="732CD477" w14:textId="77777777" w:rsidR="00D16404" w:rsidRPr="00B03E75" w:rsidRDefault="00D16404" w:rsidP="00373244">
            <w:pPr>
              <w:tabs>
                <w:tab w:val="left" w:pos="1365"/>
              </w:tabs>
              <w:rPr>
                <w:rFonts w:ascii="Arial" w:hAnsi="Arial" w:cs="Arial"/>
                <w:b/>
                <w:bCs/>
                <w:sz w:val="20"/>
                <w:szCs w:val="20"/>
              </w:rPr>
            </w:pPr>
            <w:r w:rsidRPr="00B03E75">
              <w:rPr>
                <w:rFonts w:ascii="Arial" w:hAnsi="Arial" w:cs="Arial"/>
                <w:b/>
                <w:bCs/>
                <w:sz w:val="20"/>
                <w:szCs w:val="20"/>
              </w:rPr>
              <w:t xml:space="preserve">Raw Material </w:t>
            </w:r>
          </w:p>
        </w:tc>
        <w:tc>
          <w:tcPr>
            <w:tcW w:w="1522" w:type="dxa"/>
          </w:tcPr>
          <w:p w14:paraId="19DFC714" w14:textId="77777777" w:rsidR="00D16404" w:rsidRPr="00B03E75" w:rsidRDefault="00D16404" w:rsidP="00373244">
            <w:pPr>
              <w:tabs>
                <w:tab w:val="left" w:pos="1365"/>
              </w:tabs>
              <w:rPr>
                <w:rFonts w:ascii="Arial" w:hAnsi="Arial" w:cs="Arial"/>
                <w:b/>
                <w:bCs/>
                <w:sz w:val="20"/>
                <w:szCs w:val="20"/>
              </w:rPr>
            </w:pPr>
            <w:r w:rsidRPr="00B03E75">
              <w:rPr>
                <w:rFonts w:ascii="Arial" w:hAnsi="Arial" w:cs="Arial"/>
                <w:b/>
                <w:bCs/>
                <w:sz w:val="20"/>
                <w:szCs w:val="20"/>
              </w:rPr>
              <w:t>Supplier 1</w:t>
            </w:r>
          </w:p>
        </w:tc>
        <w:tc>
          <w:tcPr>
            <w:tcW w:w="1586" w:type="dxa"/>
          </w:tcPr>
          <w:p w14:paraId="38E508D5" w14:textId="77777777" w:rsidR="00D16404" w:rsidRPr="00B03E75" w:rsidRDefault="00D16404" w:rsidP="00373244">
            <w:pPr>
              <w:tabs>
                <w:tab w:val="left" w:pos="1365"/>
              </w:tabs>
              <w:rPr>
                <w:rFonts w:ascii="Arial" w:hAnsi="Arial" w:cs="Arial"/>
                <w:b/>
                <w:bCs/>
                <w:sz w:val="20"/>
                <w:szCs w:val="20"/>
              </w:rPr>
            </w:pPr>
            <w:r w:rsidRPr="00B03E75">
              <w:rPr>
                <w:rFonts w:ascii="Arial" w:hAnsi="Arial" w:cs="Arial"/>
                <w:b/>
                <w:bCs/>
                <w:sz w:val="20"/>
                <w:szCs w:val="20"/>
              </w:rPr>
              <w:t>Supplier 2</w:t>
            </w:r>
          </w:p>
        </w:tc>
        <w:tc>
          <w:tcPr>
            <w:tcW w:w="1491" w:type="dxa"/>
          </w:tcPr>
          <w:p w14:paraId="4590A08E" w14:textId="77777777" w:rsidR="00D16404" w:rsidRPr="00B03E75" w:rsidRDefault="00D16404" w:rsidP="00373244">
            <w:pPr>
              <w:tabs>
                <w:tab w:val="left" w:pos="1365"/>
              </w:tabs>
              <w:rPr>
                <w:rFonts w:ascii="Arial" w:hAnsi="Arial" w:cs="Arial"/>
                <w:b/>
                <w:bCs/>
                <w:sz w:val="20"/>
                <w:szCs w:val="20"/>
              </w:rPr>
            </w:pPr>
            <w:r w:rsidRPr="00B03E75">
              <w:rPr>
                <w:rFonts w:ascii="Arial" w:hAnsi="Arial" w:cs="Arial"/>
                <w:b/>
                <w:bCs/>
                <w:sz w:val="20"/>
                <w:szCs w:val="20"/>
              </w:rPr>
              <w:t>Supplier 3</w:t>
            </w:r>
          </w:p>
        </w:tc>
        <w:tc>
          <w:tcPr>
            <w:tcW w:w="1437" w:type="dxa"/>
          </w:tcPr>
          <w:p w14:paraId="586C44DF" w14:textId="77777777" w:rsidR="00D16404" w:rsidRPr="00B03E75" w:rsidRDefault="00D16404" w:rsidP="00373244">
            <w:pPr>
              <w:tabs>
                <w:tab w:val="left" w:pos="1365"/>
              </w:tabs>
              <w:rPr>
                <w:rFonts w:ascii="Arial" w:hAnsi="Arial" w:cs="Arial"/>
                <w:b/>
                <w:bCs/>
                <w:sz w:val="20"/>
                <w:szCs w:val="20"/>
              </w:rPr>
            </w:pPr>
            <w:r w:rsidRPr="00B03E75">
              <w:rPr>
                <w:rFonts w:ascii="Arial" w:hAnsi="Arial" w:cs="Arial"/>
                <w:b/>
                <w:bCs/>
                <w:sz w:val="20"/>
                <w:szCs w:val="20"/>
              </w:rPr>
              <w:t>Supplier 4</w:t>
            </w:r>
          </w:p>
        </w:tc>
        <w:tc>
          <w:tcPr>
            <w:tcW w:w="1650" w:type="dxa"/>
          </w:tcPr>
          <w:p w14:paraId="4C9AFE52" w14:textId="77777777" w:rsidR="00D16404" w:rsidRPr="00B03E75" w:rsidRDefault="00D16404" w:rsidP="00373244">
            <w:pPr>
              <w:tabs>
                <w:tab w:val="left" w:pos="1365"/>
              </w:tabs>
              <w:rPr>
                <w:rFonts w:ascii="Arial" w:hAnsi="Arial" w:cs="Arial"/>
                <w:b/>
                <w:bCs/>
                <w:sz w:val="20"/>
                <w:szCs w:val="20"/>
              </w:rPr>
            </w:pPr>
            <w:r w:rsidRPr="00B03E75">
              <w:rPr>
                <w:rFonts w:ascii="Arial" w:hAnsi="Arial" w:cs="Arial"/>
                <w:b/>
                <w:bCs/>
                <w:sz w:val="20"/>
                <w:szCs w:val="20"/>
              </w:rPr>
              <w:t>Supplier 5</w:t>
            </w:r>
          </w:p>
        </w:tc>
      </w:tr>
      <w:tr w:rsidR="00D16404" w:rsidRPr="00B03E75" w14:paraId="3D9E058C" w14:textId="77777777" w:rsidTr="00373244">
        <w:trPr>
          <w:trHeight w:val="559"/>
        </w:trPr>
        <w:tc>
          <w:tcPr>
            <w:tcW w:w="792" w:type="dxa"/>
          </w:tcPr>
          <w:p w14:paraId="43F5140E" w14:textId="77777777" w:rsidR="00D16404" w:rsidRPr="00B03E75" w:rsidRDefault="00D16404" w:rsidP="00373244">
            <w:pPr>
              <w:tabs>
                <w:tab w:val="left" w:pos="1365"/>
              </w:tabs>
              <w:jc w:val="center"/>
              <w:rPr>
                <w:rFonts w:ascii="Arial" w:hAnsi="Arial" w:cs="Arial"/>
                <w:b/>
                <w:bCs/>
                <w:sz w:val="20"/>
                <w:szCs w:val="20"/>
              </w:rPr>
            </w:pPr>
            <w:r w:rsidRPr="00B03E75">
              <w:rPr>
                <w:rFonts w:ascii="Arial" w:hAnsi="Arial" w:cs="Arial"/>
                <w:b/>
                <w:bCs/>
                <w:sz w:val="20"/>
                <w:szCs w:val="20"/>
              </w:rPr>
              <w:t>1.</w:t>
            </w:r>
          </w:p>
        </w:tc>
        <w:tc>
          <w:tcPr>
            <w:tcW w:w="1654" w:type="dxa"/>
          </w:tcPr>
          <w:p w14:paraId="2C0F46D0"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Epoxy Resin</w:t>
            </w:r>
          </w:p>
        </w:tc>
        <w:tc>
          <w:tcPr>
            <w:tcW w:w="1522" w:type="dxa"/>
          </w:tcPr>
          <w:p w14:paraId="611C585A"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Grasim Industries Ltd</w:t>
            </w:r>
          </w:p>
        </w:tc>
        <w:tc>
          <w:tcPr>
            <w:tcW w:w="1586" w:type="dxa"/>
          </w:tcPr>
          <w:p w14:paraId="177656C7"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Atul Ltd.</w:t>
            </w:r>
          </w:p>
        </w:tc>
        <w:tc>
          <w:tcPr>
            <w:tcW w:w="1491" w:type="dxa"/>
          </w:tcPr>
          <w:p w14:paraId="31EBE137"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Covestro AG</w:t>
            </w:r>
          </w:p>
        </w:tc>
        <w:tc>
          <w:tcPr>
            <w:tcW w:w="1437" w:type="dxa"/>
          </w:tcPr>
          <w:p w14:paraId="412BDB6A"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Huntsman</w:t>
            </w:r>
          </w:p>
          <w:p w14:paraId="4A8D4294"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Corporation</w:t>
            </w:r>
          </w:p>
        </w:tc>
        <w:tc>
          <w:tcPr>
            <w:tcW w:w="1650" w:type="dxa"/>
          </w:tcPr>
          <w:p w14:paraId="28401623"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Hexion Inc.</w:t>
            </w:r>
          </w:p>
        </w:tc>
      </w:tr>
      <w:tr w:rsidR="00D16404" w:rsidRPr="00B03E75" w14:paraId="11498570" w14:textId="77777777" w:rsidTr="00373244">
        <w:trPr>
          <w:trHeight w:val="787"/>
        </w:trPr>
        <w:tc>
          <w:tcPr>
            <w:tcW w:w="792" w:type="dxa"/>
          </w:tcPr>
          <w:p w14:paraId="7247949D" w14:textId="77777777" w:rsidR="00D16404" w:rsidRPr="00B03E75" w:rsidRDefault="00D16404" w:rsidP="00373244">
            <w:pPr>
              <w:tabs>
                <w:tab w:val="left" w:pos="1365"/>
              </w:tabs>
              <w:jc w:val="center"/>
              <w:rPr>
                <w:rFonts w:ascii="Arial" w:hAnsi="Arial" w:cs="Arial"/>
                <w:b/>
                <w:bCs/>
                <w:sz w:val="20"/>
                <w:szCs w:val="20"/>
              </w:rPr>
            </w:pPr>
            <w:r w:rsidRPr="00B03E75">
              <w:rPr>
                <w:rFonts w:ascii="Arial" w:hAnsi="Arial" w:cs="Arial"/>
                <w:b/>
                <w:bCs/>
                <w:sz w:val="20"/>
                <w:szCs w:val="20"/>
              </w:rPr>
              <w:t>2.</w:t>
            </w:r>
          </w:p>
        </w:tc>
        <w:tc>
          <w:tcPr>
            <w:tcW w:w="1654" w:type="dxa"/>
          </w:tcPr>
          <w:p w14:paraId="3F1D3330"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Bisphenol-A</w:t>
            </w:r>
          </w:p>
        </w:tc>
        <w:tc>
          <w:tcPr>
            <w:tcW w:w="1522" w:type="dxa"/>
          </w:tcPr>
          <w:p w14:paraId="5E417E7E"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Atul Ltd.</w:t>
            </w:r>
          </w:p>
        </w:tc>
        <w:tc>
          <w:tcPr>
            <w:tcW w:w="1586" w:type="dxa"/>
          </w:tcPr>
          <w:p w14:paraId="119EA19C"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Dow Chemical</w:t>
            </w:r>
          </w:p>
        </w:tc>
        <w:tc>
          <w:tcPr>
            <w:tcW w:w="1491" w:type="dxa"/>
          </w:tcPr>
          <w:p w14:paraId="0DAA9E7D"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LG Chem</w:t>
            </w:r>
          </w:p>
        </w:tc>
        <w:tc>
          <w:tcPr>
            <w:tcW w:w="1437" w:type="dxa"/>
          </w:tcPr>
          <w:p w14:paraId="658ED974"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Mitsubishi Chemical</w:t>
            </w:r>
          </w:p>
        </w:tc>
        <w:tc>
          <w:tcPr>
            <w:tcW w:w="1650" w:type="dxa"/>
          </w:tcPr>
          <w:p w14:paraId="34393240"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Mitsui Chemicals</w:t>
            </w:r>
          </w:p>
        </w:tc>
      </w:tr>
      <w:tr w:rsidR="00D16404" w:rsidRPr="00B03E75" w14:paraId="7E80D556" w14:textId="77777777" w:rsidTr="00373244">
        <w:trPr>
          <w:trHeight w:val="580"/>
        </w:trPr>
        <w:tc>
          <w:tcPr>
            <w:tcW w:w="792" w:type="dxa"/>
          </w:tcPr>
          <w:p w14:paraId="4C90D867" w14:textId="77777777" w:rsidR="00D16404" w:rsidRPr="00B03E75" w:rsidRDefault="00D16404" w:rsidP="00373244">
            <w:pPr>
              <w:tabs>
                <w:tab w:val="left" w:pos="1365"/>
              </w:tabs>
              <w:jc w:val="center"/>
              <w:rPr>
                <w:rFonts w:ascii="Arial" w:hAnsi="Arial" w:cs="Arial"/>
                <w:b/>
                <w:bCs/>
                <w:sz w:val="20"/>
                <w:szCs w:val="20"/>
              </w:rPr>
            </w:pPr>
            <w:r w:rsidRPr="00B03E75">
              <w:rPr>
                <w:rFonts w:ascii="Arial" w:hAnsi="Arial" w:cs="Arial"/>
                <w:b/>
                <w:bCs/>
                <w:sz w:val="20"/>
                <w:szCs w:val="20"/>
              </w:rPr>
              <w:t>3.</w:t>
            </w:r>
          </w:p>
        </w:tc>
        <w:tc>
          <w:tcPr>
            <w:tcW w:w="1654" w:type="dxa"/>
          </w:tcPr>
          <w:p w14:paraId="6BCAC287"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Methacrylic Acid</w:t>
            </w:r>
          </w:p>
        </w:tc>
        <w:tc>
          <w:tcPr>
            <w:tcW w:w="1522" w:type="dxa"/>
          </w:tcPr>
          <w:p w14:paraId="5C95B073"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Evonik Industries</w:t>
            </w:r>
          </w:p>
        </w:tc>
        <w:tc>
          <w:tcPr>
            <w:tcW w:w="1586" w:type="dxa"/>
          </w:tcPr>
          <w:p w14:paraId="759F0BE8"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Dow Chemicals</w:t>
            </w:r>
          </w:p>
        </w:tc>
        <w:tc>
          <w:tcPr>
            <w:tcW w:w="1491" w:type="dxa"/>
          </w:tcPr>
          <w:p w14:paraId="7198C534"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Formosa Plastics</w:t>
            </w:r>
          </w:p>
        </w:tc>
        <w:tc>
          <w:tcPr>
            <w:tcW w:w="1437" w:type="dxa"/>
          </w:tcPr>
          <w:p w14:paraId="0CD25AE6" w14:textId="77777777" w:rsidR="00D16404" w:rsidRPr="00B03E75" w:rsidRDefault="00D16404" w:rsidP="00373244">
            <w:pPr>
              <w:tabs>
                <w:tab w:val="left" w:pos="1365"/>
              </w:tabs>
              <w:rPr>
                <w:rFonts w:ascii="Arial" w:hAnsi="Arial" w:cs="Arial"/>
                <w:sz w:val="20"/>
                <w:szCs w:val="20"/>
              </w:rPr>
            </w:pPr>
            <w:proofErr w:type="spellStart"/>
            <w:r w:rsidRPr="00B03E75">
              <w:rPr>
                <w:rFonts w:ascii="Arial" w:hAnsi="Arial" w:cs="Arial"/>
                <w:sz w:val="20"/>
                <w:szCs w:val="20"/>
              </w:rPr>
              <w:t>Kusumoto</w:t>
            </w:r>
            <w:proofErr w:type="spellEnd"/>
            <w:r w:rsidRPr="00B03E75">
              <w:rPr>
                <w:rFonts w:ascii="Arial" w:hAnsi="Arial" w:cs="Arial"/>
                <w:sz w:val="20"/>
                <w:szCs w:val="20"/>
              </w:rPr>
              <w:t xml:space="preserve"> Chemicals Ltd</w:t>
            </w:r>
          </w:p>
        </w:tc>
        <w:tc>
          <w:tcPr>
            <w:tcW w:w="1650" w:type="dxa"/>
          </w:tcPr>
          <w:p w14:paraId="7CF5D888"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Celanese</w:t>
            </w:r>
          </w:p>
        </w:tc>
      </w:tr>
      <w:tr w:rsidR="00D16404" w:rsidRPr="00B03E75" w14:paraId="64702F0E" w14:textId="77777777" w:rsidTr="00373244">
        <w:trPr>
          <w:trHeight w:val="695"/>
        </w:trPr>
        <w:tc>
          <w:tcPr>
            <w:tcW w:w="792" w:type="dxa"/>
          </w:tcPr>
          <w:p w14:paraId="2F852EDE" w14:textId="77777777" w:rsidR="00D16404" w:rsidRPr="00B03E75" w:rsidRDefault="00D16404" w:rsidP="00373244">
            <w:pPr>
              <w:tabs>
                <w:tab w:val="left" w:pos="1365"/>
              </w:tabs>
              <w:jc w:val="center"/>
              <w:rPr>
                <w:rFonts w:ascii="Arial" w:hAnsi="Arial" w:cs="Arial"/>
                <w:b/>
                <w:bCs/>
                <w:sz w:val="20"/>
                <w:szCs w:val="20"/>
              </w:rPr>
            </w:pPr>
            <w:r w:rsidRPr="00B03E75">
              <w:rPr>
                <w:rFonts w:ascii="Arial" w:hAnsi="Arial" w:cs="Arial"/>
                <w:b/>
                <w:bCs/>
                <w:sz w:val="20"/>
                <w:szCs w:val="20"/>
              </w:rPr>
              <w:t>4.</w:t>
            </w:r>
          </w:p>
        </w:tc>
        <w:tc>
          <w:tcPr>
            <w:tcW w:w="1654" w:type="dxa"/>
          </w:tcPr>
          <w:p w14:paraId="2363C069"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Styrene Monomer</w:t>
            </w:r>
          </w:p>
        </w:tc>
        <w:tc>
          <w:tcPr>
            <w:tcW w:w="1522" w:type="dxa"/>
          </w:tcPr>
          <w:p w14:paraId="44D933BE"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SABIC</w:t>
            </w:r>
          </w:p>
        </w:tc>
        <w:tc>
          <w:tcPr>
            <w:tcW w:w="1586" w:type="dxa"/>
          </w:tcPr>
          <w:p w14:paraId="5BA2D152"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INEOS Group Ltd</w:t>
            </w:r>
          </w:p>
        </w:tc>
        <w:tc>
          <w:tcPr>
            <w:tcW w:w="1491" w:type="dxa"/>
          </w:tcPr>
          <w:p w14:paraId="104513B4"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Hanwha Group</w:t>
            </w:r>
          </w:p>
        </w:tc>
        <w:tc>
          <w:tcPr>
            <w:tcW w:w="1437" w:type="dxa"/>
          </w:tcPr>
          <w:p w14:paraId="45119CDC"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Royal Dutch Shell plc</w:t>
            </w:r>
          </w:p>
        </w:tc>
        <w:tc>
          <w:tcPr>
            <w:tcW w:w="1650" w:type="dxa"/>
          </w:tcPr>
          <w:p w14:paraId="4FBB6DCD"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Chevron Phillips Chemical</w:t>
            </w:r>
          </w:p>
        </w:tc>
      </w:tr>
      <w:tr w:rsidR="00D16404" w:rsidRPr="00B03E75" w14:paraId="4B58125E" w14:textId="77777777" w:rsidTr="00373244">
        <w:trPr>
          <w:trHeight w:val="357"/>
        </w:trPr>
        <w:tc>
          <w:tcPr>
            <w:tcW w:w="792" w:type="dxa"/>
          </w:tcPr>
          <w:p w14:paraId="3ECA2745" w14:textId="77777777" w:rsidR="00D16404" w:rsidRPr="00B03E75" w:rsidRDefault="00D16404" w:rsidP="00373244">
            <w:pPr>
              <w:tabs>
                <w:tab w:val="left" w:pos="1365"/>
              </w:tabs>
              <w:jc w:val="center"/>
              <w:rPr>
                <w:rFonts w:ascii="Arial" w:hAnsi="Arial" w:cs="Arial"/>
                <w:b/>
                <w:bCs/>
                <w:sz w:val="20"/>
                <w:szCs w:val="20"/>
              </w:rPr>
            </w:pPr>
            <w:r w:rsidRPr="00B03E75">
              <w:rPr>
                <w:rFonts w:ascii="Arial" w:hAnsi="Arial" w:cs="Arial"/>
                <w:b/>
                <w:bCs/>
                <w:sz w:val="20"/>
                <w:szCs w:val="20"/>
              </w:rPr>
              <w:t>5.</w:t>
            </w:r>
          </w:p>
        </w:tc>
        <w:tc>
          <w:tcPr>
            <w:tcW w:w="1654" w:type="dxa"/>
          </w:tcPr>
          <w:p w14:paraId="6C514D38"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Tri-Ethyl Amine</w:t>
            </w:r>
          </w:p>
        </w:tc>
        <w:tc>
          <w:tcPr>
            <w:tcW w:w="1522" w:type="dxa"/>
          </w:tcPr>
          <w:p w14:paraId="060C3E4E"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Balaji Amines Ltd</w:t>
            </w:r>
          </w:p>
        </w:tc>
        <w:tc>
          <w:tcPr>
            <w:tcW w:w="1586" w:type="dxa"/>
          </w:tcPr>
          <w:p w14:paraId="1EBEEB9D"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Alkyl Amine Ltd</w:t>
            </w:r>
          </w:p>
        </w:tc>
        <w:tc>
          <w:tcPr>
            <w:tcW w:w="1491" w:type="dxa"/>
          </w:tcPr>
          <w:p w14:paraId="1D619F22"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BASF SE</w:t>
            </w:r>
          </w:p>
        </w:tc>
        <w:tc>
          <w:tcPr>
            <w:tcW w:w="1437" w:type="dxa"/>
          </w:tcPr>
          <w:p w14:paraId="45229E90"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Eastman Corporation</w:t>
            </w:r>
          </w:p>
        </w:tc>
        <w:tc>
          <w:tcPr>
            <w:tcW w:w="1650" w:type="dxa"/>
          </w:tcPr>
          <w:p w14:paraId="5C29D187" w14:textId="77777777" w:rsidR="00D16404" w:rsidRPr="00B03E75" w:rsidRDefault="00D16404" w:rsidP="00373244">
            <w:pPr>
              <w:tabs>
                <w:tab w:val="left" w:pos="1365"/>
              </w:tabs>
              <w:rPr>
                <w:rFonts w:ascii="Arial" w:hAnsi="Arial" w:cs="Arial"/>
                <w:sz w:val="20"/>
                <w:szCs w:val="20"/>
              </w:rPr>
            </w:pPr>
            <w:r w:rsidRPr="00B03E75">
              <w:rPr>
                <w:rFonts w:ascii="Arial" w:hAnsi="Arial" w:cs="Arial"/>
                <w:sz w:val="20"/>
                <w:szCs w:val="20"/>
              </w:rPr>
              <w:t>Dow Chemicals</w:t>
            </w:r>
          </w:p>
        </w:tc>
      </w:tr>
    </w:tbl>
    <w:p w14:paraId="0CC57053" w14:textId="77777777" w:rsidR="00D16404" w:rsidRDefault="00D16404" w:rsidP="00D16404">
      <w:pPr>
        <w:tabs>
          <w:tab w:val="left" w:pos="1365"/>
        </w:tabs>
        <w:spacing w:line="360" w:lineRule="auto"/>
        <w:jc w:val="both"/>
        <w:rPr>
          <w:rFonts w:ascii="Arial" w:hAnsi="Arial" w:cs="Arial"/>
          <w:b/>
          <w:bCs/>
          <w:sz w:val="24"/>
          <w:szCs w:val="24"/>
        </w:rPr>
      </w:pPr>
    </w:p>
    <w:p w14:paraId="3FCB9216" w14:textId="35B38316" w:rsidR="00177150" w:rsidRPr="00AF168F" w:rsidRDefault="00177150" w:rsidP="00177150">
      <w:pPr>
        <w:spacing w:line="360" w:lineRule="auto"/>
        <w:jc w:val="both"/>
        <w:rPr>
          <w:rFonts w:ascii="Arial" w:hAnsi="Arial" w:cs="Arial"/>
          <w:b/>
          <w:bCs/>
          <w:sz w:val="24"/>
          <w:szCs w:val="24"/>
        </w:rPr>
      </w:pPr>
      <w:r>
        <w:rPr>
          <w:rFonts w:ascii="Arial" w:hAnsi="Arial" w:cs="Arial"/>
          <w:b/>
          <w:bCs/>
          <w:sz w:val="24"/>
          <w:szCs w:val="24"/>
        </w:rPr>
        <w:t xml:space="preserve">Upcoming </w:t>
      </w:r>
      <w:r w:rsidRPr="00AF168F">
        <w:rPr>
          <w:rFonts w:ascii="Arial" w:hAnsi="Arial" w:cs="Arial"/>
          <w:b/>
          <w:bCs/>
          <w:sz w:val="24"/>
          <w:szCs w:val="24"/>
        </w:rPr>
        <w:t>Development</w:t>
      </w:r>
      <w:r>
        <w:rPr>
          <w:rFonts w:ascii="Arial" w:hAnsi="Arial" w:cs="Arial"/>
          <w:b/>
          <w:bCs/>
          <w:sz w:val="24"/>
          <w:szCs w:val="24"/>
        </w:rPr>
        <w:t>s in Technology</w:t>
      </w:r>
    </w:p>
    <w:p w14:paraId="7FB0196D" w14:textId="77777777" w:rsidR="00177150" w:rsidRPr="00AF168F" w:rsidRDefault="00177150" w:rsidP="00177150">
      <w:pPr>
        <w:spacing w:line="360" w:lineRule="auto"/>
        <w:jc w:val="both"/>
        <w:rPr>
          <w:rFonts w:ascii="Arial" w:hAnsi="Arial" w:cs="Arial"/>
          <w:b/>
          <w:bCs/>
          <w:color w:val="333333"/>
          <w:sz w:val="24"/>
          <w:szCs w:val="24"/>
          <w:shd w:val="clear" w:color="auto" w:fill="FFFFFF"/>
        </w:rPr>
      </w:pPr>
      <w:r w:rsidRPr="00AF168F">
        <w:rPr>
          <w:rFonts w:ascii="Arial" w:hAnsi="Arial" w:cs="Arial"/>
          <w:b/>
          <w:bCs/>
          <w:sz w:val="24"/>
          <w:szCs w:val="24"/>
          <w:shd w:val="clear" w:color="auto" w:fill="FFFFFF"/>
        </w:rPr>
        <w:t xml:space="preserve">Bio-sourced vinyl ester resin: </w:t>
      </w:r>
      <w:proofErr w:type="gramStart"/>
      <w:r w:rsidRPr="00AF168F">
        <w:rPr>
          <w:rFonts w:ascii="Arial" w:hAnsi="Arial" w:cs="Arial"/>
          <w:sz w:val="24"/>
          <w:szCs w:val="24"/>
          <w:shd w:val="clear" w:color="auto" w:fill="FFFFFF"/>
        </w:rPr>
        <w:t>New</w:t>
      </w:r>
      <w:proofErr w:type="gramEnd"/>
      <w:r w:rsidRPr="00AF168F">
        <w:rPr>
          <w:rFonts w:ascii="Arial" w:hAnsi="Arial" w:cs="Arial"/>
          <w:sz w:val="24"/>
          <w:szCs w:val="24"/>
          <w:shd w:val="clear" w:color="auto" w:fill="FFFFFF"/>
        </w:rPr>
        <w:t xml:space="preserve"> thermoset composite material made from cardanol-based resin blended with microfibrillar cellulose was compared to petroleum-based vinyl ester and glass-fibre reinforced unsaturated polyester in terms of mechanical, thermal, rheological and surface properties of produced polymers and composites. The bio-sourced material was less resistant than the commercial vinyl ester but comparable to the unsaturated polyester resin. Microfibrillar cellulose increased the tensile strength and modulus but increased the resin viscosity and decreased the mixture homogeneity.</w:t>
      </w:r>
    </w:p>
    <w:p w14:paraId="086CC602" w14:textId="77777777" w:rsidR="00177150" w:rsidRPr="00AF168F" w:rsidRDefault="00177150" w:rsidP="00177150">
      <w:pPr>
        <w:spacing w:line="360" w:lineRule="auto"/>
        <w:jc w:val="both"/>
        <w:rPr>
          <w:rFonts w:ascii="Arial" w:hAnsi="Arial" w:cs="Arial"/>
          <w:b/>
          <w:bCs/>
          <w:sz w:val="24"/>
          <w:szCs w:val="24"/>
          <w:shd w:val="clear" w:color="auto" w:fill="FFFFFF"/>
        </w:rPr>
      </w:pPr>
      <w:r w:rsidRPr="00AF168F">
        <w:rPr>
          <w:rFonts w:ascii="Arial" w:hAnsi="Arial" w:cs="Arial"/>
          <w:b/>
          <w:bCs/>
          <w:sz w:val="24"/>
          <w:szCs w:val="24"/>
          <w:shd w:val="clear" w:color="auto" w:fill="FFFFFF"/>
        </w:rPr>
        <w:t xml:space="preserve">Styrene Emission: </w:t>
      </w:r>
    </w:p>
    <w:p w14:paraId="4FF4ED27" w14:textId="310565A6" w:rsidR="00177150" w:rsidRPr="00AF168F" w:rsidRDefault="00177150" w:rsidP="00177150">
      <w:pPr>
        <w:spacing w:line="360" w:lineRule="auto"/>
        <w:jc w:val="both"/>
        <w:rPr>
          <w:rFonts w:ascii="Arial" w:hAnsi="Arial" w:cs="Arial"/>
          <w:sz w:val="24"/>
          <w:szCs w:val="24"/>
          <w:shd w:val="clear" w:color="auto" w:fill="FFFFFF"/>
        </w:rPr>
      </w:pPr>
      <w:r w:rsidRPr="00AF168F">
        <w:rPr>
          <w:rFonts w:ascii="Arial" w:hAnsi="Arial" w:cs="Arial"/>
          <w:sz w:val="24"/>
          <w:szCs w:val="24"/>
          <w:shd w:val="clear" w:color="auto" w:fill="FFFFFF"/>
        </w:rPr>
        <w:t xml:space="preserve">Due to growing health concern3, the styrene content has been greatly reduced in resin systems or completely replaced </w:t>
      </w:r>
      <w:r w:rsidR="00DB5307" w:rsidRPr="00AF168F">
        <w:rPr>
          <w:rFonts w:ascii="Arial" w:hAnsi="Arial" w:cs="Arial"/>
          <w:sz w:val="24"/>
          <w:szCs w:val="24"/>
          <w:shd w:val="clear" w:color="auto" w:fill="FFFFFF"/>
        </w:rPr>
        <w:t>by less</w:t>
      </w:r>
      <w:r w:rsidRPr="00AF168F">
        <w:rPr>
          <w:rFonts w:ascii="Arial" w:hAnsi="Arial" w:cs="Arial"/>
          <w:sz w:val="24"/>
          <w:szCs w:val="24"/>
          <w:shd w:val="clear" w:color="auto" w:fill="FFFFFF"/>
        </w:rPr>
        <w:t xml:space="preserve"> toxic vinyl monomers such as vinyl toluene, vinyl acetate, or methyl (meth)acrylate as well as by difunctional vinyl </w:t>
      </w:r>
      <w:r w:rsidR="00DB5307" w:rsidRPr="00AF168F">
        <w:rPr>
          <w:rFonts w:ascii="Arial" w:hAnsi="Arial" w:cs="Arial"/>
          <w:sz w:val="24"/>
          <w:szCs w:val="24"/>
          <w:shd w:val="clear" w:color="auto" w:fill="FFFFFF"/>
        </w:rPr>
        <w:t>monomers</w:t>
      </w:r>
      <w:r w:rsidRPr="00AF168F">
        <w:rPr>
          <w:rFonts w:ascii="Arial" w:hAnsi="Arial" w:cs="Arial"/>
          <w:sz w:val="24"/>
          <w:szCs w:val="24"/>
          <w:shd w:val="clear" w:color="auto" w:fill="FFFFFF"/>
        </w:rPr>
        <w:t xml:space="preserve"> such as diacrylates and </w:t>
      </w:r>
      <w:proofErr w:type="spellStart"/>
      <w:r w:rsidRPr="00AF168F">
        <w:rPr>
          <w:rFonts w:ascii="Arial" w:hAnsi="Arial" w:cs="Arial"/>
          <w:sz w:val="24"/>
          <w:szCs w:val="24"/>
          <w:shd w:val="clear" w:color="auto" w:fill="FFFFFF"/>
        </w:rPr>
        <w:t>dimethacrylates</w:t>
      </w:r>
      <w:proofErr w:type="spellEnd"/>
      <w:r w:rsidRPr="00AF168F">
        <w:rPr>
          <w:rFonts w:ascii="Arial" w:hAnsi="Arial" w:cs="Arial"/>
          <w:sz w:val="24"/>
          <w:szCs w:val="24"/>
          <w:shd w:val="clear" w:color="auto" w:fill="FFFFFF"/>
        </w:rPr>
        <w:t>.</w:t>
      </w:r>
    </w:p>
    <w:p w14:paraId="25C79943" w14:textId="77777777" w:rsidR="00D16404" w:rsidRDefault="00D16404" w:rsidP="00D16404">
      <w:pPr>
        <w:tabs>
          <w:tab w:val="left" w:pos="1365"/>
        </w:tabs>
        <w:spacing w:line="360" w:lineRule="auto"/>
        <w:jc w:val="both"/>
        <w:rPr>
          <w:rFonts w:ascii="Arial" w:hAnsi="Arial" w:cs="Arial"/>
          <w:sz w:val="24"/>
          <w:szCs w:val="24"/>
        </w:rPr>
      </w:pPr>
    </w:p>
    <w:p w14:paraId="58742F2A" w14:textId="27FAF5ED" w:rsidR="00B524C4" w:rsidRDefault="00B524C4" w:rsidP="00B524C4">
      <w:pPr>
        <w:tabs>
          <w:tab w:val="left" w:pos="1365"/>
        </w:tabs>
        <w:spacing w:line="360" w:lineRule="auto"/>
        <w:jc w:val="both"/>
        <w:rPr>
          <w:rFonts w:ascii="Arial" w:hAnsi="Arial" w:cs="Arial"/>
          <w:b/>
          <w:bCs/>
          <w:sz w:val="24"/>
          <w:szCs w:val="24"/>
        </w:rPr>
      </w:pPr>
    </w:p>
    <w:p w14:paraId="61B95E1C" w14:textId="1F5C5049" w:rsidR="00D16404" w:rsidRDefault="00D16404" w:rsidP="00B524C4">
      <w:pPr>
        <w:tabs>
          <w:tab w:val="left" w:pos="1365"/>
        </w:tabs>
        <w:spacing w:line="360" w:lineRule="auto"/>
        <w:jc w:val="both"/>
        <w:rPr>
          <w:rFonts w:ascii="Arial" w:hAnsi="Arial" w:cs="Arial"/>
          <w:b/>
          <w:bCs/>
          <w:sz w:val="24"/>
          <w:szCs w:val="24"/>
        </w:rPr>
      </w:pPr>
    </w:p>
    <w:p w14:paraId="1AC9FAB0" w14:textId="77777777" w:rsidR="00DB5307" w:rsidRDefault="00DB5307" w:rsidP="00B524C4">
      <w:pPr>
        <w:tabs>
          <w:tab w:val="left" w:pos="1365"/>
        </w:tabs>
        <w:spacing w:line="360" w:lineRule="auto"/>
        <w:jc w:val="both"/>
        <w:rPr>
          <w:rFonts w:ascii="Arial" w:eastAsia="Arial" w:hAnsi="Arial" w:cs="Arial"/>
          <w:b/>
          <w:bCs/>
          <w:sz w:val="24"/>
          <w:szCs w:val="24"/>
          <w:lang w:val="en-US"/>
        </w:rPr>
      </w:pPr>
    </w:p>
    <w:p w14:paraId="027A4F08" w14:textId="763999B0" w:rsidR="00B524C4" w:rsidRDefault="00B524C4" w:rsidP="00B524C4">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lastRenderedPageBreak/>
        <w:t>5</w:t>
      </w:r>
      <w:r w:rsidRPr="00695ED4">
        <w:rPr>
          <w:rFonts w:ascii="Arial" w:eastAsia="Arial" w:hAnsi="Arial" w:cs="Arial"/>
          <w:b/>
          <w:bCs/>
          <w:sz w:val="24"/>
          <w:szCs w:val="24"/>
          <w:lang w:val="en-US"/>
        </w:rPr>
        <w:t>. Economic Evaluation</w:t>
      </w:r>
    </w:p>
    <w:p w14:paraId="29369A0F" w14:textId="7ACB0CE1" w:rsidR="00B524C4" w:rsidRDefault="00B524C4" w:rsidP="00B524C4">
      <w:pPr>
        <w:tabs>
          <w:tab w:val="left" w:pos="1365"/>
        </w:tabs>
        <w:spacing w:line="360" w:lineRule="auto"/>
        <w:jc w:val="both"/>
        <w:rPr>
          <w:rFonts w:ascii="Arial" w:eastAsia="Arial" w:hAnsi="Arial" w:cs="Arial"/>
          <w:sz w:val="24"/>
          <w:szCs w:val="24"/>
          <w:lang w:val="en-US"/>
        </w:rPr>
      </w:pPr>
      <w:r>
        <w:rPr>
          <w:rFonts w:ascii="Arial" w:eastAsia="Arial" w:hAnsi="Arial" w:cs="Arial"/>
          <w:b/>
          <w:bCs/>
          <w:sz w:val="24"/>
          <w:szCs w:val="24"/>
          <w:lang w:val="en-US"/>
        </w:rPr>
        <w:t xml:space="preserve">5.1 Estimated Investment: </w:t>
      </w:r>
      <w:r w:rsidRPr="00695ED4">
        <w:rPr>
          <w:rFonts w:ascii="Arial" w:eastAsia="Arial" w:hAnsi="Arial" w:cs="Arial"/>
          <w:sz w:val="24"/>
          <w:szCs w:val="24"/>
          <w:lang w:val="en-US"/>
        </w:rPr>
        <w:t>For the suggested capacity of 30 K</w:t>
      </w:r>
      <w:r>
        <w:rPr>
          <w:rFonts w:ascii="Arial" w:eastAsia="Arial" w:hAnsi="Arial" w:cs="Arial"/>
          <w:sz w:val="24"/>
          <w:szCs w:val="24"/>
          <w:lang w:val="en-US"/>
        </w:rPr>
        <w:t>TP</w:t>
      </w:r>
      <w:r w:rsidRPr="00695ED4">
        <w:rPr>
          <w:rFonts w:ascii="Arial" w:eastAsia="Arial" w:hAnsi="Arial" w:cs="Arial"/>
          <w:sz w:val="24"/>
          <w:szCs w:val="24"/>
          <w:lang w:val="en-US"/>
        </w:rPr>
        <w:t xml:space="preserve">A, overall investment is USD 10.8 million. The exchange rate is </w:t>
      </w:r>
      <w:r w:rsidR="0053102A">
        <w:rPr>
          <w:rFonts w:ascii="Arial" w:eastAsia="Arial" w:hAnsi="Arial" w:cs="Arial"/>
          <w:sz w:val="24"/>
          <w:szCs w:val="24"/>
          <w:lang w:val="en-US"/>
        </w:rPr>
        <w:t xml:space="preserve">considered </w:t>
      </w:r>
      <w:r w:rsidRPr="00695ED4">
        <w:rPr>
          <w:rFonts w:ascii="Arial" w:eastAsia="Arial" w:hAnsi="Arial" w:cs="Arial"/>
          <w:sz w:val="24"/>
          <w:szCs w:val="24"/>
          <w:lang w:val="en-US"/>
        </w:rPr>
        <w:t>USD 1 = INR 73.30</w:t>
      </w:r>
      <w:r>
        <w:rPr>
          <w:rFonts w:ascii="Arial" w:eastAsia="Arial" w:hAnsi="Arial" w:cs="Arial"/>
          <w:sz w:val="24"/>
          <w:szCs w:val="24"/>
          <w:lang w:val="en-US"/>
        </w:rPr>
        <w:t>. Considering current volatility in commodity cycles and exchange rate, capital expenditure for the project may increase by 10-12 percent if project is implemented by near future.</w:t>
      </w:r>
    </w:p>
    <w:p w14:paraId="2EC0F51D" w14:textId="77777777" w:rsidR="00B524C4" w:rsidRDefault="00B524C4" w:rsidP="00B524C4">
      <w:pPr>
        <w:tabs>
          <w:tab w:val="left" w:pos="1365"/>
        </w:tabs>
        <w:spacing w:line="360" w:lineRule="auto"/>
        <w:jc w:val="both"/>
        <w:rPr>
          <w:rFonts w:ascii="Arial" w:eastAsia="Arial" w:hAnsi="Arial" w:cs="Arial"/>
          <w:b/>
          <w:bCs/>
          <w:sz w:val="24"/>
          <w:szCs w:val="24"/>
          <w:lang w:val="en-US"/>
        </w:rPr>
      </w:pPr>
      <w:r w:rsidRPr="00425BF5">
        <w:rPr>
          <w:rFonts w:ascii="Arial" w:eastAsia="Arial" w:hAnsi="Arial" w:cs="Arial"/>
          <w:b/>
          <w:bCs/>
          <w:sz w:val="24"/>
          <w:szCs w:val="24"/>
          <w:lang w:val="en-US"/>
        </w:rPr>
        <w:t>5.2 Fixed Cost &amp; Variable Cost Analysis:</w:t>
      </w:r>
    </w:p>
    <w:p w14:paraId="3B8824D7" w14:textId="65EBC82C" w:rsidR="00B524C4" w:rsidRDefault="00B524C4" w:rsidP="00B524C4">
      <w:pPr>
        <w:tabs>
          <w:tab w:val="left" w:pos="1365"/>
        </w:tabs>
        <w:spacing w:line="360" w:lineRule="auto"/>
        <w:jc w:val="both"/>
        <w:rPr>
          <w:rFonts w:ascii="Arial" w:eastAsia="Arial" w:hAnsi="Arial" w:cs="Arial"/>
          <w:sz w:val="24"/>
          <w:szCs w:val="24"/>
          <w:lang w:val="en-US"/>
        </w:rPr>
      </w:pPr>
      <w:r w:rsidRPr="004532CD">
        <w:rPr>
          <w:rFonts w:ascii="Arial" w:eastAsia="Arial" w:hAnsi="Arial" w:cs="Arial"/>
          <w:sz w:val="24"/>
          <w:szCs w:val="24"/>
          <w:lang w:val="en-US"/>
        </w:rPr>
        <w:t xml:space="preserve">In particular, the total capital investment was based on the percentage of the delivered equipment cost method for </w:t>
      </w:r>
      <w:r>
        <w:rPr>
          <w:rFonts w:ascii="Arial" w:eastAsia="Arial" w:hAnsi="Arial" w:cs="Arial"/>
          <w:sz w:val="24"/>
          <w:szCs w:val="24"/>
          <w:lang w:val="en-US"/>
        </w:rPr>
        <w:t xml:space="preserve">a </w:t>
      </w:r>
      <w:r w:rsidRPr="004532CD">
        <w:rPr>
          <w:rFonts w:ascii="Arial" w:eastAsia="Arial" w:hAnsi="Arial" w:cs="Arial"/>
          <w:sz w:val="24"/>
          <w:szCs w:val="24"/>
          <w:lang w:val="en-US"/>
        </w:rPr>
        <w:t>processing plant</w:t>
      </w:r>
      <w:r>
        <w:rPr>
          <w:rFonts w:ascii="Arial" w:eastAsia="Arial" w:hAnsi="Arial" w:cs="Arial"/>
          <w:sz w:val="24"/>
          <w:szCs w:val="24"/>
          <w:lang w:val="en-US"/>
        </w:rPr>
        <w:t>.</w:t>
      </w:r>
    </w:p>
    <w:p w14:paraId="216B3F71" w14:textId="6B6E9C31" w:rsidR="00B3141C" w:rsidRPr="004532CD" w:rsidRDefault="00B3141C" w:rsidP="00B524C4">
      <w:pPr>
        <w:tabs>
          <w:tab w:val="left" w:pos="1365"/>
        </w:tabs>
        <w:spacing w:line="360" w:lineRule="auto"/>
        <w:jc w:val="both"/>
        <w:rPr>
          <w:rFonts w:ascii="Arial" w:eastAsia="Arial" w:hAnsi="Arial" w:cs="Arial"/>
          <w:sz w:val="24"/>
          <w:szCs w:val="24"/>
          <w:lang w:val="en-US"/>
        </w:rPr>
      </w:pPr>
      <w:r w:rsidRPr="006633C5">
        <w:rPr>
          <w:rFonts w:ascii="Arial" w:eastAsia="Arial" w:hAnsi="Arial" w:cs="Arial"/>
          <w:sz w:val="24"/>
          <w:szCs w:val="24"/>
          <w:lang w:val="en-US"/>
        </w:rPr>
        <w:t>The total cost of the process equipment (including auxiliary equipment) as the 100% value, the total capital investment for the base case is estimated at USD 3</w:t>
      </w:r>
      <w:r>
        <w:rPr>
          <w:rFonts w:ascii="Arial" w:eastAsia="Arial" w:hAnsi="Arial" w:cs="Arial"/>
          <w:sz w:val="24"/>
          <w:szCs w:val="24"/>
          <w:lang w:val="en-US"/>
        </w:rPr>
        <w:t>4.1 million</w:t>
      </w:r>
      <w:r w:rsidRPr="006633C5">
        <w:rPr>
          <w:rFonts w:ascii="Arial" w:eastAsia="Arial" w:hAnsi="Arial" w:cs="Arial"/>
          <w:sz w:val="24"/>
          <w:szCs w:val="24"/>
          <w:lang w:val="en-US"/>
        </w:rPr>
        <w:t xml:space="preserve">. </w:t>
      </w:r>
    </w:p>
    <w:p w14:paraId="70FA14A2" w14:textId="69B68169" w:rsidR="00B524C4" w:rsidRPr="004532CD" w:rsidRDefault="00B524C4" w:rsidP="00B524C4">
      <w:pPr>
        <w:tabs>
          <w:tab w:val="left" w:pos="1365"/>
        </w:tabs>
        <w:spacing w:line="360" w:lineRule="auto"/>
        <w:jc w:val="both"/>
        <w:rPr>
          <w:rFonts w:ascii="Arial" w:eastAsia="Arial" w:hAnsi="Arial" w:cs="Arial"/>
          <w:sz w:val="24"/>
          <w:szCs w:val="24"/>
          <w:lang w:val="en-US"/>
        </w:rPr>
      </w:pPr>
    </w:p>
    <w:tbl>
      <w:tblPr>
        <w:tblW w:w="9870" w:type="dxa"/>
        <w:tblInd w:w="-10" w:type="dxa"/>
        <w:tblLook w:val="04A0" w:firstRow="1" w:lastRow="0" w:firstColumn="1" w:lastColumn="0" w:noHBand="0" w:noVBand="1"/>
      </w:tblPr>
      <w:tblGrid>
        <w:gridCol w:w="784"/>
        <w:gridCol w:w="6562"/>
        <w:gridCol w:w="2524"/>
      </w:tblGrid>
      <w:tr w:rsidR="00B524C4" w:rsidRPr="00806677" w14:paraId="5C35BAEB" w14:textId="77777777" w:rsidTr="00A61E95">
        <w:trPr>
          <w:trHeight w:val="279"/>
        </w:trPr>
        <w:tc>
          <w:tcPr>
            <w:tcW w:w="7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F68476" w14:textId="77777777" w:rsidR="00B524C4" w:rsidRPr="00806677" w:rsidRDefault="00B524C4" w:rsidP="00A61E95">
            <w:pPr>
              <w:spacing w:after="0" w:line="240" w:lineRule="auto"/>
              <w:rPr>
                <w:rFonts w:ascii="Times New Roman" w:eastAsia="Times New Roman" w:hAnsi="Times New Roman" w:cs="Times New Roman"/>
                <w:color w:val="000000"/>
                <w:sz w:val="18"/>
                <w:szCs w:val="18"/>
                <w:lang w:eastAsia="en-IN"/>
              </w:rPr>
            </w:pPr>
            <w:r w:rsidRPr="00806677">
              <w:rPr>
                <w:rFonts w:ascii="Times New Roman" w:eastAsia="Times New Roman" w:hAnsi="Times New Roman" w:cs="Times New Roman"/>
                <w:color w:val="000000"/>
                <w:sz w:val="18"/>
                <w:szCs w:val="18"/>
                <w:lang w:eastAsia="en-IN"/>
              </w:rPr>
              <w:t> </w:t>
            </w:r>
          </w:p>
        </w:tc>
        <w:tc>
          <w:tcPr>
            <w:tcW w:w="6562" w:type="dxa"/>
            <w:tcBorders>
              <w:top w:val="single" w:sz="4" w:space="0" w:color="auto"/>
              <w:left w:val="nil"/>
              <w:bottom w:val="single" w:sz="4" w:space="0" w:color="auto"/>
              <w:right w:val="single" w:sz="4" w:space="0" w:color="auto"/>
            </w:tcBorders>
            <w:shd w:val="clear" w:color="auto" w:fill="auto"/>
            <w:vAlign w:val="center"/>
            <w:hideMark/>
          </w:tcPr>
          <w:p w14:paraId="40447537" w14:textId="77777777" w:rsidR="00B524C4" w:rsidRPr="00806677" w:rsidRDefault="00B524C4" w:rsidP="00A61E95">
            <w:pPr>
              <w:spacing w:after="0" w:line="240" w:lineRule="auto"/>
              <w:ind w:firstLineChars="100" w:firstLine="181"/>
              <w:rPr>
                <w:rFonts w:ascii="Palladio Uralic" w:eastAsia="Times New Roman" w:hAnsi="Palladio Uralic" w:cs="Calibri"/>
                <w:b/>
                <w:bCs/>
                <w:color w:val="000000"/>
                <w:sz w:val="18"/>
                <w:szCs w:val="18"/>
                <w:lang w:eastAsia="en-IN"/>
              </w:rPr>
            </w:pPr>
            <w:r w:rsidRPr="00806677">
              <w:rPr>
                <w:rFonts w:ascii="Palladio Uralic" w:eastAsia="Times New Roman" w:hAnsi="Palladio Uralic" w:cs="Calibri"/>
                <w:b/>
                <w:bCs/>
                <w:color w:val="000000"/>
                <w:sz w:val="18"/>
                <w:szCs w:val="18"/>
                <w:lang w:eastAsia="en-IN"/>
              </w:rPr>
              <w:t>ITEM</w:t>
            </w:r>
          </w:p>
        </w:tc>
        <w:tc>
          <w:tcPr>
            <w:tcW w:w="2524" w:type="dxa"/>
            <w:tcBorders>
              <w:top w:val="single" w:sz="4" w:space="0" w:color="auto"/>
              <w:left w:val="nil"/>
              <w:bottom w:val="single" w:sz="4" w:space="0" w:color="auto"/>
              <w:right w:val="single" w:sz="4" w:space="0" w:color="auto"/>
            </w:tcBorders>
            <w:shd w:val="clear" w:color="auto" w:fill="auto"/>
            <w:vAlign w:val="center"/>
            <w:hideMark/>
          </w:tcPr>
          <w:p w14:paraId="1D518A5C" w14:textId="77777777" w:rsidR="00B524C4" w:rsidRPr="00806677" w:rsidRDefault="00B524C4" w:rsidP="00A61E95">
            <w:pPr>
              <w:spacing w:after="0" w:line="240" w:lineRule="auto"/>
              <w:ind w:firstLineChars="300" w:firstLine="542"/>
              <w:rPr>
                <w:rFonts w:ascii="Palladio Uralic" w:eastAsia="Times New Roman" w:hAnsi="Palladio Uralic" w:cs="Calibri"/>
                <w:b/>
                <w:bCs/>
                <w:color w:val="000000"/>
                <w:sz w:val="18"/>
                <w:szCs w:val="18"/>
                <w:lang w:eastAsia="en-IN"/>
              </w:rPr>
            </w:pPr>
            <w:r w:rsidRPr="00806677">
              <w:rPr>
                <w:rFonts w:ascii="Palladio Uralic" w:eastAsia="Times New Roman" w:hAnsi="Palladio Uralic" w:cs="Calibri"/>
                <w:b/>
                <w:bCs/>
                <w:color w:val="000000"/>
                <w:sz w:val="18"/>
                <w:szCs w:val="18"/>
                <w:lang w:eastAsia="en-IN"/>
              </w:rPr>
              <w:t>[USD</w:t>
            </w:r>
            <w:r>
              <w:rPr>
                <w:rFonts w:ascii="Palladio Uralic" w:eastAsia="Times New Roman" w:hAnsi="Palladio Uralic" w:cs="Calibri"/>
                <w:b/>
                <w:bCs/>
                <w:color w:val="000000"/>
                <w:sz w:val="18"/>
                <w:szCs w:val="18"/>
                <w:lang w:eastAsia="en-IN"/>
              </w:rPr>
              <w:t xml:space="preserve"> Million</w:t>
            </w:r>
            <w:r w:rsidRPr="00806677">
              <w:rPr>
                <w:rFonts w:ascii="Palladio Uralic" w:eastAsia="Times New Roman" w:hAnsi="Palladio Uralic" w:cs="Calibri"/>
                <w:b/>
                <w:bCs/>
                <w:color w:val="000000"/>
                <w:sz w:val="18"/>
                <w:szCs w:val="18"/>
                <w:lang w:eastAsia="en-IN"/>
              </w:rPr>
              <w:t>]</w:t>
            </w:r>
          </w:p>
        </w:tc>
      </w:tr>
      <w:tr w:rsidR="00B524C4" w:rsidRPr="00806677" w14:paraId="09C436A1" w14:textId="77777777" w:rsidTr="00A61E95">
        <w:trPr>
          <w:trHeight w:val="279"/>
        </w:trPr>
        <w:tc>
          <w:tcPr>
            <w:tcW w:w="784" w:type="dxa"/>
            <w:tcBorders>
              <w:top w:val="nil"/>
              <w:left w:val="single" w:sz="4" w:space="0" w:color="auto"/>
              <w:bottom w:val="single" w:sz="4" w:space="0" w:color="auto"/>
              <w:right w:val="single" w:sz="4" w:space="0" w:color="auto"/>
            </w:tcBorders>
            <w:shd w:val="clear" w:color="000000" w:fill="A9D08E"/>
            <w:vAlign w:val="center"/>
            <w:hideMark/>
          </w:tcPr>
          <w:p w14:paraId="1450BEDD" w14:textId="77777777" w:rsidR="00B524C4" w:rsidRPr="00806677" w:rsidRDefault="00B524C4" w:rsidP="00A61E95">
            <w:pPr>
              <w:spacing w:after="0" w:line="240" w:lineRule="auto"/>
              <w:jc w:val="center"/>
              <w:rPr>
                <w:rFonts w:ascii="Palladio Uralic" w:eastAsia="Times New Roman" w:hAnsi="Palladio Uralic" w:cs="Calibri"/>
                <w:b/>
                <w:bCs/>
                <w:color w:val="000000"/>
                <w:sz w:val="18"/>
                <w:szCs w:val="18"/>
                <w:lang w:eastAsia="en-IN"/>
              </w:rPr>
            </w:pPr>
            <w:r w:rsidRPr="00806677">
              <w:rPr>
                <w:rFonts w:ascii="Palladio Uralic" w:eastAsia="Times New Roman" w:hAnsi="Palladio Uralic" w:cs="Calibri"/>
                <w:b/>
                <w:bCs/>
                <w:color w:val="000000"/>
                <w:sz w:val="18"/>
                <w:szCs w:val="18"/>
                <w:lang w:eastAsia="en-IN"/>
              </w:rPr>
              <w:t>A</w:t>
            </w:r>
          </w:p>
        </w:tc>
        <w:tc>
          <w:tcPr>
            <w:tcW w:w="6562" w:type="dxa"/>
            <w:tcBorders>
              <w:top w:val="nil"/>
              <w:left w:val="nil"/>
              <w:bottom w:val="single" w:sz="4" w:space="0" w:color="auto"/>
              <w:right w:val="single" w:sz="4" w:space="0" w:color="auto"/>
            </w:tcBorders>
            <w:shd w:val="clear" w:color="000000" w:fill="A9D08E"/>
            <w:vAlign w:val="center"/>
            <w:hideMark/>
          </w:tcPr>
          <w:p w14:paraId="78B6D091" w14:textId="77777777" w:rsidR="00B524C4" w:rsidRPr="00806677" w:rsidRDefault="00B524C4" w:rsidP="00A61E95">
            <w:pPr>
              <w:spacing w:after="0" w:line="240" w:lineRule="auto"/>
              <w:ind w:firstLineChars="100" w:firstLine="181"/>
              <w:rPr>
                <w:rFonts w:ascii="Palladio Uralic" w:eastAsia="Times New Roman" w:hAnsi="Palladio Uralic" w:cs="Calibri"/>
                <w:b/>
                <w:bCs/>
                <w:color w:val="000000"/>
                <w:sz w:val="18"/>
                <w:szCs w:val="18"/>
                <w:lang w:eastAsia="en-IN"/>
              </w:rPr>
            </w:pPr>
            <w:r w:rsidRPr="00806677">
              <w:rPr>
                <w:rFonts w:ascii="Palladio Uralic" w:eastAsia="Times New Roman" w:hAnsi="Palladio Uralic" w:cs="Calibri"/>
                <w:b/>
                <w:bCs/>
                <w:color w:val="000000"/>
                <w:sz w:val="18"/>
                <w:szCs w:val="18"/>
                <w:lang w:eastAsia="en-IN"/>
              </w:rPr>
              <w:t>TOTAL FIXED-CAPITAL INVESTMENT</w:t>
            </w:r>
          </w:p>
        </w:tc>
        <w:tc>
          <w:tcPr>
            <w:tcW w:w="2524" w:type="dxa"/>
            <w:tcBorders>
              <w:top w:val="nil"/>
              <w:left w:val="nil"/>
              <w:bottom w:val="single" w:sz="4" w:space="0" w:color="auto"/>
              <w:right w:val="single" w:sz="4" w:space="0" w:color="auto"/>
            </w:tcBorders>
            <w:shd w:val="clear" w:color="000000" w:fill="A9D08E"/>
            <w:vAlign w:val="bottom"/>
            <w:hideMark/>
          </w:tcPr>
          <w:p w14:paraId="186C31EE" w14:textId="77777777" w:rsidR="00B524C4" w:rsidRPr="00806677" w:rsidRDefault="00B524C4" w:rsidP="00A61E95">
            <w:pPr>
              <w:spacing w:after="0" w:line="240" w:lineRule="auto"/>
              <w:jc w:val="center"/>
              <w:rPr>
                <w:rFonts w:ascii="Palladio Uralic" w:eastAsia="Times New Roman" w:hAnsi="Palladio Uralic" w:cs="Calibri"/>
                <w:b/>
                <w:bCs/>
                <w:color w:val="000000"/>
                <w:sz w:val="18"/>
                <w:szCs w:val="18"/>
                <w:lang w:eastAsia="en-IN"/>
              </w:rPr>
            </w:pPr>
            <w:r>
              <w:rPr>
                <w:rFonts w:ascii="Calibri" w:hAnsi="Calibri"/>
                <w:color w:val="000000"/>
              </w:rPr>
              <w:t>10.56</w:t>
            </w:r>
          </w:p>
        </w:tc>
      </w:tr>
      <w:tr w:rsidR="00B524C4" w:rsidRPr="00806677" w14:paraId="66C52A32" w14:textId="77777777" w:rsidTr="00A61E95">
        <w:trPr>
          <w:trHeight w:val="447"/>
        </w:trPr>
        <w:tc>
          <w:tcPr>
            <w:tcW w:w="784" w:type="dxa"/>
            <w:tcBorders>
              <w:top w:val="nil"/>
              <w:left w:val="single" w:sz="4" w:space="0" w:color="auto"/>
              <w:bottom w:val="single" w:sz="4" w:space="0" w:color="auto"/>
              <w:right w:val="single" w:sz="4" w:space="0" w:color="auto"/>
            </w:tcBorders>
            <w:shd w:val="clear" w:color="000000" w:fill="A9D08E"/>
            <w:vAlign w:val="center"/>
          </w:tcPr>
          <w:p w14:paraId="477076AF" w14:textId="77777777" w:rsidR="00B524C4" w:rsidRPr="00806677" w:rsidRDefault="00B524C4" w:rsidP="00A61E95">
            <w:pPr>
              <w:spacing w:after="0" w:line="240" w:lineRule="auto"/>
              <w:jc w:val="center"/>
              <w:rPr>
                <w:rFonts w:ascii="Palladio Uralic" w:eastAsia="Times New Roman" w:hAnsi="Palladio Uralic" w:cs="Calibri"/>
                <w:b/>
                <w:bCs/>
                <w:color w:val="000000"/>
                <w:sz w:val="18"/>
                <w:szCs w:val="18"/>
                <w:lang w:eastAsia="en-IN"/>
              </w:rPr>
            </w:pPr>
          </w:p>
        </w:tc>
        <w:tc>
          <w:tcPr>
            <w:tcW w:w="6562" w:type="dxa"/>
            <w:tcBorders>
              <w:top w:val="nil"/>
              <w:left w:val="nil"/>
              <w:bottom w:val="single" w:sz="4" w:space="0" w:color="auto"/>
              <w:right w:val="single" w:sz="4" w:space="0" w:color="auto"/>
            </w:tcBorders>
            <w:shd w:val="clear" w:color="000000" w:fill="A9D08E"/>
            <w:vAlign w:val="center"/>
            <w:hideMark/>
          </w:tcPr>
          <w:p w14:paraId="4085FA41" w14:textId="77777777" w:rsidR="00B524C4" w:rsidRPr="00806677" w:rsidRDefault="00B524C4" w:rsidP="00A61E95">
            <w:pPr>
              <w:spacing w:after="0" w:line="240" w:lineRule="auto"/>
              <w:ind w:firstLineChars="100" w:firstLine="181"/>
              <w:rPr>
                <w:rFonts w:ascii="Palladio Uralic" w:eastAsia="Times New Roman" w:hAnsi="Palladio Uralic" w:cs="Calibri"/>
                <w:b/>
                <w:bCs/>
                <w:color w:val="000000"/>
                <w:sz w:val="18"/>
                <w:szCs w:val="18"/>
                <w:lang w:eastAsia="en-IN"/>
              </w:rPr>
            </w:pPr>
            <w:r w:rsidRPr="00806677">
              <w:rPr>
                <w:rFonts w:ascii="Palladio Uralic" w:eastAsia="Times New Roman" w:hAnsi="Palladio Uralic" w:cs="Calibri"/>
                <w:b/>
                <w:bCs/>
                <w:color w:val="000000"/>
                <w:sz w:val="18"/>
                <w:szCs w:val="18"/>
                <w:lang w:eastAsia="en-IN"/>
              </w:rPr>
              <w:t>TOTAL DIRECT PLANT COST</w:t>
            </w:r>
          </w:p>
        </w:tc>
        <w:tc>
          <w:tcPr>
            <w:tcW w:w="2524" w:type="dxa"/>
            <w:tcBorders>
              <w:top w:val="nil"/>
              <w:left w:val="nil"/>
              <w:bottom w:val="single" w:sz="4" w:space="0" w:color="auto"/>
              <w:right w:val="single" w:sz="4" w:space="0" w:color="auto"/>
            </w:tcBorders>
            <w:shd w:val="clear" w:color="000000" w:fill="A9D08E"/>
            <w:vAlign w:val="bottom"/>
            <w:hideMark/>
          </w:tcPr>
          <w:p w14:paraId="6EDE71EB" w14:textId="77777777" w:rsidR="00B524C4" w:rsidRPr="00806677" w:rsidRDefault="00B524C4" w:rsidP="00A61E95">
            <w:pPr>
              <w:spacing w:after="0" w:line="240" w:lineRule="auto"/>
              <w:jc w:val="center"/>
              <w:rPr>
                <w:rFonts w:ascii="Palladio Uralic" w:eastAsia="Times New Roman" w:hAnsi="Palladio Uralic" w:cs="Calibri"/>
                <w:b/>
                <w:bCs/>
                <w:color w:val="000000"/>
                <w:sz w:val="18"/>
                <w:szCs w:val="18"/>
                <w:lang w:eastAsia="en-IN"/>
              </w:rPr>
            </w:pPr>
            <w:r>
              <w:rPr>
                <w:rFonts w:ascii="Calibri" w:hAnsi="Calibri"/>
                <w:color w:val="000000"/>
              </w:rPr>
              <w:t>7.69</w:t>
            </w:r>
          </w:p>
        </w:tc>
      </w:tr>
      <w:tr w:rsidR="00B524C4" w:rsidRPr="00806677" w14:paraId="6FFC9E06" w14:textId="77777777" w:rsidTr="00A61E95">
        <w:trPr>
          <w:trHeight w:val="279"/>
        </w:trPr>
        <w:tc>
          <w:tcPr>
            <w:tcW w:w="784" w:type="dxa"/>
            <w:tcBorders>
              <w:top w:val="nil"/>
              <w:left w:val="single" w:sz="4" w:space="0" w:color="auto"/>
              <w:bottom w:val="single" w:sz="4" w:space="0" w:color="auto"/>
              <w:right w:val="single" w:sz="4" w:space="0" w:color="auto"/>
            </w:tcBorders>
            <w:shd w:val="clear" w:color="000000" w:fill="A9D08E"/>
            <w:vAlign w:val="center"/>
          </w:tcPr>
          <w:p w14:paraId="34F0BAAC" w14:textId="77777777" w:rsidR="00B524C4" w:rsidRPr="00806677" w:rsidRDefault="00B524C4" w:rsidP="00A61E95">
            <w:pPr>
              <w:spacing w:after="0" w:line="240" w:lineRule="auto"/>
              <w:jc w:val="center"/>
              <w:rPr>
                <w:rFonts w:ascii="Palladio Uralic" w:eastAsia="Times New Roman" w:hAnsi="Palladio Uralic" w:cs="Calibri"/>
                <w:color w:val="000000"/>
                <w:sz w:val="18"/>
                <w:szCs w:val="18"/>
                <w:lang w:eastAsia="en-IN"/>
              </w:rPr>
            </w:pPr>
          </w:p>
        </w:tc>
        <w:tc>
          <w:tcPr>
            <w:tcW w:w="6562" w:type="dxa"/>
            <w:tcBorders>
              <w:top w:val="nil"/>
              <w:left w:val="nil"/>
              <w:bottom w:val="single" w:sz="4" w:space="0" w:color="auto"/>
              <w:right w:val="single" w:sz="4" w:space="0" w:color="auto"/>
            </w:tcBorders>
            <w:shd w:val="clear" w:color="000000" w:fill="A9D08E"/>
            <w:vAlign w:val="center"/>
            <w:hideMark/>
          </w:tcPr>
          <w:p w14:paraId="123631A7" w14:textId="77777777" w:rsidR="00B524C4" w:rsidRPr="00806677" w:rsidRDefault="00B524C4" w:rsidP="00A61E95">
            <w:pPr>
              <w:spacing w:after="0" w:line="240" w:lineRule="auto"/>
              <w:ind w:firstLineChars="100" w:firstLine="181"/>
              <w:rPr>
                <w:rFonts w:ascii="Palladio Uralic" w:eastAsia="Times New Roman" w:hAnsi="Palladio Uralic" w:cs="Calibri"/>
                <w:b/>
                <w:bCs/>
                <w:color w:val="000000"/>
                <w:sz w:val="18"/>
                <w:szCs w:val="18"/>
                <w:lang w:eastAsia="en-IN"/>
              </w:rPr>
            </w:pPr>
            <w:r w:rsidRPr="00806677">
              <w:rPr>
                <w:rFonts w:ascii="Palladio Uralic" w:eastAsia="Times New Roman" w:hAnsi="Palladio Uralic" w:cs="Calibri"/>
                <w:b/>
                <w:bCs/>
                <w:color w:val="000000"/>
                <w:sz w:val="18"/>
                <w:szCs w:val="18"/>
                <w:lang w:eastAsia="en-IN"/>
              </w:rPr>
              <w:t>TOTAL INDIRECT PLANT COST</w:t>
            </w:r>
          </w:p>
        </w:tc>
        <w:tc>
          <w:tcPr>
            <w:tcW w:w="2524" w:type="dxa"/>
            <w:tcBorders>
              <w:top w:val="nil"/>
              <w:left w:val="nil"/>
              <w:bottom w:val="single" w:sz="4" w:space="0" w:color="auto"/>
              <w:right w:val="single" w:sz="4" w:space="0" w:color="auto"/>
            </w:tcBorders>
            <w:shd w:val="clear" w:color="000000" w:fill="A9D08E"/>
            <w:vAlign w:val="bottom"/>
            <w:hideMark/>
          </w:tcPr>
          <w:p w14:paraId="441B8CFD" w14:textId="77777777" w:rsidR="00B524C4" w:rsidRPr="00806677" w:rsidRDefault="00B524C4" w:rsidP="00A61E95">
            <w:pPr>
              <w:spacing w:after="0" w:line="240" w:lineRule="auto"/>
              <w:jc w:val="center"/>
              <w:rPr>
                <w:rFonts w:ascii="Palladio Uralic" w:eastAsia="Times New Roman" w:hAnsi="Palladio Uralic" w:cs="Calibri"/>
                <w:color w:val="000000"/>
                <w:sz w:val="18"/>
                <w:szCs w:val="18"/>
                <w:lang w:eastAsia="en-IN"/>
              </w:rPr>
            </w:pPr>
            <w:r>
              <w:rPr>
                <w:rFonts w:ascii="Calibri" w:hAnsi="Calibri"/>
                <w:color w:val="000000"/>
              </w:rPr>
              <w:t>2.86</w:t>
            </w:r>
          </w:p>
        </w:tc>
      </w:tr>
      <w:tr w:rsidR="00B524C4" w:rsidRPr="00806677" w14:paraId="5FAC0ADA" w14:textId="77777777" w:rsidTr="00A61E95">
        <w:trPr>
          <w:trHeight w:val="279"/>
        </w:trPr>
        <w:tc>
          <w:tcPr>
            <w:tcW w:w="784" w:type="dxa"/>
            <w:tcBorders>
              <w:top w:val="nil"/>
              <w:left w:val="single" w:sz="4" w:space="0" w:color="auto"/>
              <w:bottom w:val="single" w:sz="4" w:space="0" w:color="auto"/>
              <w:right w:val="single" w:sz="4" w:space="0" w:color="auto"/>
            </w:tcBorders>
            <w:shd w:val="clear" w:color="000000" w:fill="A9D08E"/>
            <w:vAlign w:val="center"/>
            <w:hideMark/>
          </w:tcPr>
          <w:p w14:paraId="49473D65" w14:textId="77777777" w:rsidR="00B524C4" w:rsidRPr="00806677" w:rsidRDefault="00B524C4" w:rsidP="00A61E95">
            <w:pPr>
              <w:spacing w:after="0" w:line="240" w:lineRule="auto"/>
              <w:jc w:val="center"/>
              <w:rPr>
                <w:rFonts w:ascii="Palladio Uralic" w:eastAsia="Times New Roman" w:hAnsi="Palladio Uralic" w:cs="Calibri"/>
                <w:b/>
                <w:bCs/>
                <w:color w:val="000000"/>
                <w:sz w:val="18"/>
                <w:szCs w:val="18"/>
                <w:lang w:eastAsia="en-IN"/>
              </w:rPr>
            </w:pPr>
            <w:r w:rsidRPr="00806677">
              <w:rPr>
                <w:rFonts w:ascii="Palladio Uralic" w:eastAsia="Times New Roman" w:hAnsi="Palladio Uralic" w:cs="Calibri"/>
                <w:b/>
                <w:bCs/>
                <w:color w:val="000000"/>
                <w:sz w:val="18"/>
                <w:szCs w:val="18"/>
                <w:lang w:eastAsia="en-IN"/>
              </w:rPr>
              <w:t>B</w:t>
            </w:r>
          </w:p>
        </w:tc>
        <w:tc>
          <w:tcPr>
            <w:tcW w:w="6562" w:type="dxa"/>
            <w:tcBorders>
              <w:top w:val="nil"/>
              <w:left w:val="nil"/>
              <w:bottom w:val="single" w:sz="4" w:space="0" w:color="auto"/>
              <w:right w:val="single" w:sz="4" w:space="0" w:color="auto"/>
            </w:tcBorders>
            <w:shd w:val="clear" w:color="000000" w:fill="A9D08E"/>
            <w:vAlign w:val="center"/>
            <w:hideMark/>
          </w:tcPr>
          <w:p w14:paraId="4D0B3737" w14:textId="77777777" w:rsidR="00B524C4" w:rsidRPr="00806677" w:rsidRDefault="00B524C4" w:rsidP="00A61E95">
            <w:pPr>
              <w:spacing w:after="0" w:line="240" w:lineRule="auto"/>
              <w:ind w:firstLineChars="100" w:firstLine="181"/>
              <w:rPr>
                <w:rFonts w:ascii="Palladio Uralic" w:eastAsia="Times New Roman" w:hAnsi="Palladio Uralic" w:cs="Calibri"/>
                <w:b/>
                <w:bCs/>
                <w:color w:val="000000"/>
                <w:sz w:val="18"/>
                <w:szCs w:val="18"/>
                <w:lang w:eastAsia="en-IN"/>
              </w:rPr>
            </w:pPr>
            <w:r w:rsidRPr="00806677">
              <w:rPr>
                <w:rFonts w:ascii="Palladio Uralic" w:eastAsia="Times New Roman" w:hAnsi="Palladio Uralic" w:cs="Calibri"/>
                <w:b/>
                <w:bCs/>
                <w:color w:val="000000"/>
                <w:sz w:val="18"/>
                <w:szCs w:val="18"/>
                <w:lang w:eastAsia="en-IN"/>
              </w:rPr>
              <w:t>WORKING CAPITAL</w:t>
            </w:r>
          </w:p>
        </w:tc>
        <w:tc>
          <w:tcPr>
            <w:tcW w:w="2524" w:type="dxa"/>
            <w:tcBorders>
              <w:top w:val="nil"/>
              <w:left w:val="nil"/>
              <w:bottom w:val="single" w:sz="4" w:space="0" w:color="auto"/>
              <w:right w:val="single" w:sz="4" w:space="0" w:color="auto"/>
            </w:tcBorders>
            <w:shd w:val="clear" w:color="000000" w:fill="A9D08E"/>
            <w:vAlign w:val="bottom"/>
            <w:hideMark/>
          </w:tcPr>
          <w:p w14:paraId="4252058F" w14:textId="77777777" w:rsidR="00B524C4" w:rsidRPr="00806677" w:rsidRDefault="00B524C4" w:rsidP="00A61E95">
            <w:pPr>
              <w:spacing w:after="0" w:line="240" w:lineRule="auto"/>
              <w:jc w:val="center"/>
              <w:rPr>
                <w:rFonts w:ascii="Palladio Uralic" w:eastAsia="Times New Roman" w:hAnsi="Palladio Uralic" w:cs="Calibri"/>
                <w:b/>
                <w:bCs/>
                <w:color w:val="000000"/>
                <w:sz w:val="18"/>
                <w:szCs w:val="18"/>
                <w:lang w:eastAsia="en-IN"/>
              </w:rPr>
            </w:pPr>
            <w:r>
              <w:rPr>
                <w:rFonts w:ascii="Calibri" w:hAnsi="Calibri"/>
                <w:color w:val="000000"/>
              </w:rPr>
              <w:t>0.22</w:t>
            </w:r>
          </w:p>
        </w:tc>
      </w:tr>
      <w:tr w:rsidR="00B524C4" w:rsidRPr="00806677" w14:paraId="173156FB" w14:textId="77777777" w:rsidTr="00A61E95">
        <w:trPr>
          <w:trHeight w:val="279"/>
        </w:trPr>
        <w:tc>
          <w:tcPr>
            <w:tcW w:w="784" w:type="dxa"/>
            <w:tcBorders>
              <w:top w:val="nil"/>
              <w:left w:val="single" w:sz="4" w:space="0" w:color="auto"/>
              <w:bottom w:val="single" w:sz="4" w:space="0" w:color="auto"/>
              <w:right w:val="single" w:sz="4" w:space="0" w:color="auto"/>
            </w:tcBorders>
            <w:shd w:val="clear" w:color="000000" w:fill="F4B084"/>
            <w:vAlign w:val="center"/>
            <w:hideMark/>
          </w:tcPr>
          <w:p w14:paraId="6629271B" w14:textId="77777777" w:rsidR="00B524C4" w:rsidRPr="00806677" w:rsidRDefault="00B524C4" w:rsidP="00A61E95">
            <w:pPr>
              <w:spacing w:after="0" w:line="240" w:lineRule="auto"/>
              <w:rPr>
                <w:rFonts w:ascii="Times New Roman" w:eastAsia="Times New Roman" w:hAnsi="Times New Roman" w:cs="Times New Roman"/>
                <w:color w:val="000000"/>
                <w:sz w:val="18"/>
                <w:szCs w:val="18"/>
                <w:lang w:eastAsia="en-IN"/>
              </w:rPr>
            </w:pPr>
            <w:r w:rsidRPr="00806677">
              <w:rPr>
                <w:rFonts w:ascii="Times New Roman" w:eastAsia="Times New Roman" w:hAnsi="Times New Roman" w:cs="Times New Roman"/>
                <w:color w:val="000000"/>
                <w:sz w:val="18"/>
                <w:szCs w:val="18"/>
                <w:lang w:eastAsia="en-IN"/>
              </w:rPr>
              <w:t> </w:t>
            </w:r>
          </w:p>
        </w:tc>
        <w:tc>
          <w:tcPr>
            <w:tcW w:w="6562" w:type="dxa"/>
            <w:tcBorders>
              <w:top w:val="nil"/>
              <w:left w:val="nil"/>
              <w:bottom w:val="single" w:sz="4" w:space="0" w:color="auto"/>
              <w:right w:val="single" w:sz="4" w:space="0" w:color="auto"/>
            </w:tcBorders>
            <w:shd w:val="clear" w:color="000000" w:fill="F4B084"/>
            <w:vAlign w:val="center"/>
            <w:hideMark/>
          </w:tcPr>
          <w:p w14:paraId="53CE35D0" w14:textId="77777777" w:rsidR="00B524C4" w:rsidRPr="00806677" w:rsidRDefault="00B524C4" w:rsidP="00A61E95">
            <w:pPr>
              <w:spacing w:after="0" w:line="240" w:lineRule="auto"/>
              <w:ind w:firstLineChars="100" w:firstLine="181"/>
              <w:rPr>
                <w:rFonts w:ascii="Palladio Uralic" w:eastAsia="Times New Roman" w:hAnsi="Palladio Uralic" w:cs="Calibri"/>
                <w:b/>
                <w:bCs/>
                <w:color w:val="000000"/>
                <w:sz w:val="18"/>
                <w:szCs w:val="18"/>
                <w:lang w:eastAsia="en-IN"/>
              </w:rPr>
            </w:pPr>
            <w:r w:rsidRPr="00806677">
              <w:rPr>
                <w:rFonts w:ascii="Palladio Uralic" w:eastAsia="Times New Roman" w:hAnsi="Palladio Uralic" w:cs="Calibri"/>
                <w:b/>
                <w:bCs/>
                <w:color w:val="000000"/>
                <w:sz w:val="18"/>
                <w:szCs w:val="18"/>
                <w:lang w:eastAsia="en-IN"/>
              </w:rPr>
              <w:t>TOTAL CAPITAL INVESTMENT</w:t>
            </w:r>
          </w:p>
        </w:tc>
        <w:tc>
          <w:tcPr>
            <w:tcW w:w="2524" w:type="dxa"/>
            <w:tcBorders>
              <w:top w:val="nil"/>
              <w:left w:val="nil"/>
              <w:bottom w:val="single" w:sz="4" w:space="0" w:color="auto"/>
              <w:right w:val="single" w:sz="4" w:space="0" w:color="auto"/>
            </w:tcBorders>
            <w:shd w:val="clear" w:color="000000" w:fill="F4B084"/>
            <w:vAlign w:val="bottom"/>
            <w:hideMark/>
          </w:tcPr>
          <w:p w14:paraId="28F341D5" w14:textId="77777777" w:rsidR="00B524C4" w:rsidRPr="00806677" w:rsidRDefault="00B524C4" w:rsidP="00A61E95">
            <w:pPr>
              <w:spacing w:after="0" w:line="240" w:lineRule="auto"/>
              <w:jc w:val="center"/>
              <w:rPr>
                <w:rFonts w:ascii="Palladio Uralic" w:eastAsia="Times New Roman" w:hAnsi="Palladio Uralic" w:cs="Calibri"/>
                <w:b/>
                <w:bCs/>
                <w:color w:val="000000"/>
                <w:sz w:val="18"/>
                <w:szCs w:val="18"/>
                <w:lang w:eastAsia="en-IN"/>
              </w:rPr>
            </w:pPr>
            <w:r>
              <w:rPr>
                <w:rFonts w:ascii="Calibri" w:hAnsi="Calibri"/>
                <w:color w:val="000000"/>
              </w:rPr>
              <w:t>10.78</w:t>
            </w:r>
          </w:p>
        </w:tc>
      </w:tr>
      <w:tr w:rsidR="00B524C4" w:rsidRPr="00806677" w14:paraId="2EEBD512" w14:textId="77777777" w:rsidTr="00A61E95">
        <w:trPr>
          <w:trHeight w:val="279"/>
        </w:trPr>
        <w:tc>
          <w:tcPr>
            <w:tcW w:w="784" w:type="dxa"/>
            <w:tcBorders>
              <w:top w:val="nil"/>
              <w:left w:val="nil"/>
              <w:bottom w:val="nil"/>
              <w:right w:val="nil"/>
            </w:tcBorders>
            <w:shd w:val="clear" w:color="auto" w:fill="auto"/>
            <w:noWrap/>
            <w:vAlign w:val="center"/>
            <w:hideMark/>
          </w:tcPr>
          <w:p w14:paraId="5AE2A36A" w14:textId="77777777" w:rsidR="00B524C4" w:rsidRPr="00806677" w:rsidRDefault="00B524C4" w:rsidP="00A61E95">
            <w:pPr>
              <w:spacing w:after="0" w:line="240" w:lineRule="auto"/>
              <w:jc w:val="center"/>
              <w:rPr>
                <w:rFonts w:ascii="Palladio Uralic" w:eastAsia="Times New Roman" w:hAnsi="Palladio Uralic" w:cs="Calibri"/>
                <w:b/>
                <w:bCs/>
                <w:color w:val="000000"/>
                <w:sz w:val="18"/>
                <w:szCs w:val="18"/>
                <w:lang w:eastAsia="en-IN"/>
              </w:rPr>
            </w:pPr>
          </w:p>
        </w:tc>
        <w:tc>
          <w:tcPr>
            <w:tcW w:w="6562" w:type="dxa"/>
            <w:tcBorders>
              <w:top w:val="nil"/>
              <w:left w:val="nil"/>
              <w:bottom w:val="nil"/>
              <w:right w:val="nil"/>
            </w:tcBorders>
            <w:shd w:val="clear" w:color="auto" w:fill="auto"/>
            <w:noWrap/>
            <w:vAlign w:val="bottom"/>
            <w:hideMark/>
          </w:tcPr>
          <w:p w14:paraId="43A3F73E" w14:textId="77777777" w:rsidR="00B524C4" w:rsidRPr="00806677" w:rsidRDefault="00B524C4" w:rsidP="00A61E95">
            <w:pPr>
              <w:spacing w:after="0" w:line="240" w:lineRule="auto"/>
              <w:rPr>
                <w:rFonts w:ascii="Times New Roman" w:eastAsia="Times New Roman" w:hAnsi="Times New Roman" w:cs="Times New Roman"/>
                <w:sz w:val="20"/>
                <w:szCs w:val="20"/>
                <w:lang w:eastAsia="en-IN"/>
              </w:rPr>
            </w:pPr>
          </w:p>
        </w:tc>
        <w:tc>
          <w:tcPr>
            <w:tcW w:w="2524" w:type="dxa"/>
            <w:tcBorders>
              <w:top w:val="nil"/>
              <w:left w:val="nil"/>
              <w:bottom w:val="nil"/>
              <w:right w:val="nil"/>
            </w:tcBorders>
            <w:shd w:val="clear" w:color="auto" w:fill="auto"/>
            <w:noWrap/>
            <w:vAlign w:val="bottom"/>
            <w:hideMark/>
          </w:tcPr>
          <w:p w14:paraId="0450E848" w14:textId="77777777" w:rsidR="00B524C4" w:rsidRPr="00806677" w:rsidRDefault="00B524C4" w:rsidP="00A61E95">
            <w:pPr>
              <w:spacing w:after="0" w:line="240" w:lineRule="auto"/>
              <w:rPr>
                <w:rFonts w:ascii="Times New Roman" w:eastAsia="Times New Roman" w:hAnsi="Times New Roman" w:cs="Times New Roman"/>
                <w:sz w:val="20"/>
                <w:szCs w:val="20"/>
                <w:lang w:eastAsia="en-IN"/>
              </w:rPr>
            </w:pPr>
          </w:p>
        </w:tc>
      </w:tr>
    </w:tbl>
    <w:p w14:paraId="2859CEE2" w14:textId="77777777" w:rsidR="00B524C4" w:rsidRDefault="00B524C4" w:rsidP="00B524C4">
      <w:pPr>
        <w:tabs>
          <w:tab w:val="left" w:pos="1365"/>
        </w:tabs>
        <w:spacing w:line="360" w:lineRule="auto"/>
        <w:jc w:val="both"/>
        <w:rPr>
          <w:rFonts w:ascii="Arial" w:eastAsia="Arial" w:hAnsi="Arial" w:cs="Arial"/>
          <w:b/>
          <w:bCs/>
          <w:sz w:val="24"/>
          <w:szCs w:val="24"/>
          <w:lang w:val="en-US"/>
        </w:rPr>
      </w:pPr>
    </w:p>
    <w:p w14:paraId="1862888C" w14:textId="77777777" w:rsidR="00B524C4" w:rsidRDefault="00B524C4" w:rsidP="00B524C4">
      <w:pPr>
        <w:tabs>
          <w:tab w:val="left" w:pos="1365"/>
        </w:tabs>
        <w:spacing w:line="360" w:lineRule="auto"/>
        <w:jc w:val="both"/>
        <w:rPr>
          <w:rFonts w:ascii="Arial" w:eastAsia="Arial" w:hAnsi="Arial" w:cs="Arial"/>
          <w:b/>
          <w:bCs/>
          <w:sz w:val="24"/>
          <w:szCs w:val="24"/>
          <w:lang w:val="en-US"/>
        </w:rPr>
      </w:pPr>
    </w:p>
    <w:p w14:paraId="171D3189" w14:textId="77777777" w:rsidR="00B524C4" w:rsidRDefault="00B524C4" w:rsidP="00B524C4">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5.3. Machinery &amp; Equipment Cost Analysis:</w:t>
      </w:r>
    </w:p>
    <w:p w14:paraId="560223F8" w14:textId="54DD0055" w:rsidR="00B524C4" w:rsidRDefault="00B524C4" w:rsidP="00B524C4">
      <w:pPr>
        <w:spacing w:line="360" w:lineRule="auto"/>
        <w:jc w:val="both"/>
        <w:rPr>
          <w:rFonts w:ascii="Arial" w:hAnsi="Arial" w:cs="Arial"/>
          <w:sz w:val="24"/>
          <w:szCs w:val="24"/>
          <w:lang w:val="en-US"/>
        </w:rPr>
      </w:pPr>
      <w:r w:rsidRPr="004532CD">
        <w:rPr>
          <w:rFonts w:ascii="Arial" w:hAnsi="Arial" w:cs="Arial"/>
          <w:sz w:val="24"/>
          <w:szCs w:val="24"/>
          <w:lang w:val="en-US"/>
        </w:rPr>
        <w:t>The total cost of the equipment is approximately USD</w:t>
      </w:r>
      <w:r>
        <w:rPr>
          <w:rFonts w:ascii="Arial" w:hAnsi="Arial" w:cs="Arial"/>
          <w:sz w:val="24"/>
          <w:szCs w:val="24"/>
          <w:lang w:val="en-US"/>
        </w:rPr>
        <w:t xml:space="preserve"> 2.73 Million </w:t>
      </w:r>
      <w:r w:rsidRPr="004532CD">
        <w:rPr>
          <w:rFonts w:ascii="Arial" w:hAnsi="Arial" w:cs="Arial"/>
          <w:sz w:val="24"/>
          <w:szCs w:val="24"/>
          <w:lang w:val="en-US"/>
        </w:rPr>
        <w:t xml:space="preserve">including the auxiliary equipment. </w:t>
      </w:r>
      <w:r>
        <w:rPr>
          <w:rFonts w:ascii="Arial" w:hAnsi="Arial" w:cs="Arial"/>
          <w:sz w:val="24"/>
          <w:szCs w:val="24"/>
          <w:lang w:val="en-US"/>
        </w:rPr>
        <w:t>Being exothermic reaction process, product is process parameter sensitive (consistency need to be maintained), hence c</w:t>
      </w:r>
      <w:r w:rsidRPr="004532CD">
        <w:rPr>
          <w:rFonts w:ascii="Arial" w:hAnsi="Arial" w:cs="Arial"/>
          <w:sz w:val="24"/>
          <w:szCs w:val="24"/>
          <w:lang w:val="en-US"/>
        </w:rPr>
        <w:t xml:space="preserve">onsidering the reactor and </w:t>
      </w:r>
      <w:r>
        <w:rPr>
          <w:rFonts w:ascii="Arial" w:hAnsi="Arial" w:cs="Arial"/>
          <w:sz w:val="24"/>
          <w:szCs w:val="24"/>
          <w:lang w:val="en-US"/>
        </w:rPr>
        <w:t>Blender</w:t>
      </w:r>
      <w:r w:rsidRPr="004532CD">
        <w:rPr>
          <w:rFonts w:ascii="Arial" w:hAnsi="Arial" w:cs="Arial"/>
          <w:sz w:val="24"/>
          <w:szCs w:val="24"/>
          <w:lang w:val="en-US"/>
        </w:rPr>
        <w:t xml:space="preserve"> as a complex part of the </w:t>
      </w:r>
      <w:r>
        <w:rPr>
          <w:rFonts w:ascii="Arial" w:hAnsi="Arial" w:cs="Arial"/>
          <w:sz w:val="24"/>
          <w:szCs w:val="24"/>
          <w:lang w:val="en-US"/>
        </w:rPr>
        <w:t>Production</w:t>
      </w:r>
      <w:r w:rsidRPr="004532CD">
        <w:rPr>
          <w:rFonts w:ascii="Arial" w:hAnsi="Arial" w:cs="Arial"/>
          <w:sz w:val="24"/>
          <w:szCs w:val="24"/>
          <w:lang w:val="en-US"/>
        </w:rPr>
        <w:t xml:space="preserve">, </w:t>
      </w:r>
      <w:r>
        <w:rPr>
          <w:rFonts w:ascii="Arial" w:hAnsi="Arial" w:cs="Arial"/>
          <w:sz w:val="24"/>
          <w:szCs w:val="24"/>
          <w:lang w:val="en-US"/>
        </w:rPr>
        <w:t>therefore</w:t>
      </w:r>
      <w:r w:rsidRPr="004532CD">
        <w:rPr>
          <w:rFonts w:ascii="Arial" w:hAnsi="Arial" w:cs="Arial"/>
          <w:sz w:val="24"/>
          <w:szCs w:val="24"/>
          <w:lang w:val="en-US"/>
        </w:rPr>
        <w:t xml:space="preserve"> are considered as auxiliary equipment</w:t>
      </w:r>
      <w:r>
        <w:rPr>
          <w:rFonts w:ascii="Arial" w:hAnsi="Arial" w:cs="Arial"/>
          <w:sz w:val="24"/>
          <w:szCs w:val="24"/>
          <w:lang w:val="en-US"/>
        </w:rPr>
        <w:t>.</w:t>
      </w:r>
      <w:r w:rsidRPr="004532CD">
        <w:rPr>
          <w:rFonts w:ascii="Arial" w:hAnsi="Arial" w:cs="Arial"/>
          <w:sz w:val="24"/>
          <w:szCs w:val="24"/>
          <w:lang w:val="en-US"/>
        </w:rPr>
        <w:t xml:space="preserve"> construction material is SS 304</w:t>
      </w:r>
      <w:r>
        <w:rPr>
          <w:rFonts w:ascii="Arial" w:hAnsi="Arial" w:cs="Arial"/>
          <w:sz w:val="24"/>
          <w:szCs w:val="24"/>
          <w:lang w:val="en-US"/>
        </w:rPr>
        <w:t>.</w:t>
      </w:r>
      <w:r w:rsidRPr="004532CD">
        <w:rPr>
          <w:rFonts w:ascii="Arial" w:hAnsi="Arial" w:cs="Arial"/>
          <w:sz w:val="24"/>
          <w:szCs w:val="24"/>
          <w:lang w:val="en-US"/>
        </w:rPr>
        <w:t xml:space="preserve"> The client is preferred to</w:t>
      </w:r>
      <w:r>
        <w:rPr>
          <w:rFonts w:ascii="Arial" w:hAnsi="Arial" w:cs="Arial"/>
          <w:sz w:val="24"/>
          <w:szCs w:val="24"/>
          <w:lang w:val="en-US"/>
        </w:rPr>
        <w:t xml:space="preserve"> consider</w:t>
      </w:r>
      <w:r w:rsidRPr="004532CD">
        <w:rPr>
          <w:rFonts w:ascii="Arial" w:hAnsi="Arial" w:cs="Arial"/>
          <w:sz w:val="24"/>
          <w:szCs w:val="24"/>
          <w:lang w:val="en-US"/>
        </w:rPr>
        <w:t xml:space="preserve"> </w:t>
      </w:r>
      <w:r>
        <w:rPr>
          <w:rFonts w:ascii="Arial" w:hAnsi="Arial" w:cs="Arial"/>
          <w:sz w:val="24"/>
          <w:szCs w:val="24"/>
          <w:lang w:val="en-US"/>
        </w:rPr>
        <w:t xml:space="preserve">whole plant both manually &amp; automated. </w:t>
      </w:r>
      <w:r w:rsidRPr="004532CD">
        <w:rPr>
          <w:rFonts w:ascii="Arial" w:hAnsi="Arial" w:cs="Arial"/>
          <w:sz w:val="24"/>
          <w:szCs w:val="24"/>
          <w:lang w:val="en-US"/>
        </w:rPr>
        <w:t>The equipment cost might vary for different manufacturers depending on the complexity and the material of construction. Construction and Installation of large size equipment (volume more than 100</w:t>
      </w:r>
      <w:r w:rsidR="0008641D">
        <w:rPr>
          <w:rFonts w:ascii="Arial" w:hAnsi="Arial" w:cs="Arial"/>
          <w:sz w:val="24"/>
          <w:szCs w:val="24"/>
          <w:lang w:val="en-US"/>
        </w:rPr>
        <w:t xml:space="preserve"> </w:t>
      </w:r>
      <w:r w:rsidRPr="004532CD">
        <w:rPr>
          <w:rFonts w:ascii="Arial" w:hAnsi="Arial" w:cs="Arial"/>
          <w:sz w:val="24"/>
          <w:szCs w:val="24"/>
          <w:lang w:val="en-US"/>
        </w:rPr>
        <w:t>m</w:t>
      </w:r>
      <w:r w:rsidRPr="004532CD">
        <w:rPr>
          <w:rFonts w:ascii="Arial" w:hAnsi="Arial" w:cs="Arial"/>
          <w:sz w:val="24"/>
          <w:szCs w:val="24"/>
          <w:vertAlign w:val="superscript"/>
          <w:lang w:val="en-US"/>
        </w:rPr>
        <w:t>3</w:t>
      </w:r>
      <w:r w:rsidRPr="004532CD">
        <w:rPr>
          <w:rFonts w:ascii="Arial" w:hAnsi="Arial" w:cs="Arial"/>
          <w:sz w:val="24"/>
          <w:szCs w:val="24"/>
          <w:lang w:val="en-US"/>
        </w:rPr>
        <w:t>) like LER Storage Tanks</w:t>
      </w:r>
      <w:r>
        <w:rPr>
          <w:rFonts w:ascii="Arial" w:hAnsi="Arial" w:cs="Arial"/>
          <w:sz w:val="24"/>
          <w:szCs w:val="24"/>
          <w:lang w:val="en-US"/>
        </w:rPr>
        <w:t>, Styrene</w:t>
      </w:r>
      <w:r w:rsidRPr="004532CD">
        <w:rPr>
          <w:rFonts w:ascii="Arial" w:hAnsi="Arial" w:cs="Arial"/>
          <w:sz w:val="24"/>
          <w:szCs w:val="24"/>
          <w:lang w:val="en-US"/>
        </w:rPr>
        <w:t xml:space="preserve"> is done on-site as the transportation of such equipment is not feasible.</w:t>
      </w:r>
    </w:p>
    <w:p w14:paraId="3D62AD0C" w14:textId="12B016E1" w:rsidR="00BE3577" w:rsidRPr="00BE3577" w:rsidRDefault="00BE3577" w:rsidP="00B524C4">
      <w:pPr>
        <w:spacing w:line="360" w:lineRule="auto"/>
        <w:jc w:val="both"/>
        <w:rPr>
          <w:rFonts w:ascii="Arial" w:hAnsi="Arial" w:cs="Arial"/>
          <w:b/>
          <w:bCs/>
          <w:sz w:val="24"/>
          <w:szCs w:val="24"/>
        </w:rPr>
      </w:pPr>
      <w:r w:rsidRPr="007454FE">
        <w:rPr>
          <w:rFonts w:ascii="Arial" w:hAnsi="Arial" w:cs="Arial"/>
          <w:b/>
          <w:bCs/>
          <w:sz w:val="24"/>
          <w:szCs w:val="24"/>
        </w:rPr>
        <w:t>Assumptions:</w:t>
      </w:r>
    </w:p>
    <w:p w14:paraId="575B23DD" w14:textId="77777777" w:rsidR="00BE3577" w:rsidRDefault="00BE3577" w:rsidP="00BE3577">
      <w:pPr>
        <w:pStyle w:val="ListParagraph"/>
        <w:widowControl/>
        <w:numPr>
          <w:ilvl w:val="0"/>
          <w:numId w:val="36"/>
        </w:numPr>
        <w:autoSpaceDE/>
        <w:autoSpaceDN/>
        <w:spacing w:after="160" w:line="360" w:lineRule="auto"/>
        <w:contextualSpacing/>
        <w:jc w:val="both"/>
        <w:rPr>
          <w:sz w:val="24"/>
          <w:szCs w:val="24"/>
        </w:rPr>
      </w:pPr>
      <w:r w:rsidRPr="00E24EED">
        <w:rPr>
          <w:sz w:val="24"/>
          <w:szCs w:val="24"/>
        </w:rPr>
        <w:lastRenderedPageBreak/>
        <w:t>Each tank will have pump in its downstream section.</w:t>
      </w:r>
    </w:p>
    <w:p w14:paraId="136F77C9" w14:textId="77777777" w:rsidR="00BE3577" w:rsidRDefault="00BE3577" w:rsidP="00BE3577">
      <w:pPr>
        <w:pStyle w:val="ListParagraph"/>
        <w:widowControl/>
        <w:numPr>
          <w:ilvl w:val="0"/>
          <w:numId w:val="36"/>
        </w:numPr>
        <w:autoSpaceDE/>
        <w:autoSpaceDN/>
        <w:spacing w:after="160" w:line="360" w:lineRule="auto"/>
        <w:contextualSpacing/>
        <w:jc w:val="both"/>
        <w:rPr>
          <w:sz w:val="24"/>
          <w:szCs w:val="24"/>
        </w:rPr>
      </w:pPr>
      <w:r w:rsidRPr="00E24EED">
        <w:rPr>
          <w:sz w:val="24"/>
          <w:szCs w:val="24"/>
        </w:rPr>
        <w:t xml:space="preserve"> Continuous Process. </w:t>
      </w:r>
    </w:p>
    <w:p w14:paraId="38B471D4" w14:textId="2C8703CF" w:rsidR="0008641D" w:rsidRDefault="00BE3577" w:rsidP="00BE3577">
      <w:pPr>
        <w:pStyle w:val="ListParagraph"/>
        <w:widowControl/>
        <w:numPr>
          <w:ilvl w:val="0"/>
          <w:numId w:val="36"/>
        </w:numPr>
        <w:autoSpaceDE/>
        <w:autoSpaceDN/>
        <w:spacing w:after="160" w:line="360" w:lineRule="auto"/>
        <w:contextualSpacing/>
        <w:jc w:val="both"/>
        <w:rPr>
          <w:sz w:val="24"/>
          <w:szCs w:val="24"/>
        </w:rPr>
      </w:pPr>
      <w:r w:rsidRPr="00BE3577">
        <w:rPr>
          <w:sz w:val="24"/>
          <w:szCs w:val="24"/>
        </w:rPr>
        <w:t>In one Reactor more than one number of grades can be formed.</w:t>
      </w:r>
    </w:p>
    <w:p w14:paraId="52A9E3E8" w14:textId="3A265830" w:rsidR="00BE3577" w:rsidRDefault="00BE3577" w:rsidP="008D7616">
      <w:pPr>
        <w:pStyle w:val="ListParagraph"/>
        <w:widowControl/>
        <w:numPr>
          <w:ilvl w:val="0"/>
          <w:numId w:val="36"/>
        </w:numPr>
        <w:autoSpaceDE/>
        <w:autoSpaceDN/>
        <w:spacing w:after="160" w:line="360" w:lineRule="auto"/>
        <w:contextualSpacing/>
        <w:jc w:val="both"/>
        <w:rPr>
          <w:sz w:val="24"/>
          <w:szCs w:val="24"/>
        </w:rPr>
      </w:pPr>
      <w:r w:rsidRPr="00E24EED">
        <w:rPr>
          <w:sz w:val="24"/>
          <w:szCs w:val="24"/>
        </w:rPr>
        <w:t>Considered Equipment Cost will be ±20 -25 % accurate.</w:t>
      </w:r>
    </w:p>
    <w:p w14:paraId="6C12017A" w14:textId="4A04207D" w:rsidR="008D7616" w:rsidRPr="008D7616" w:rsidRDefault="008D7616" w:rsidP="008D7616">
      <w:pPr>
        <w:pStyle w:val="ListParagraph"/>
        <w:widowControl/>
        <w:numPr>
          <w:ilvl w:val="0"/>
          <w:numId w:val="36"/>
        </w:numPr>
        <w:autoSpaceDE/>
        <w:autoSpaceDN/>
        <w:spacing w:after="160" w:line="360" w:lineRule="auto"/>
        <w:contextualSpacing/>
        <w:jc w:val="both"/>
        <w:rPr>
          <w:sz w:val="24"/>
          <w:szCs w:val="24"/>
        </w:rPr>
      </w:pPr>
      <w:r w:rsidRPr="008D7616">
        <w:rPr>
          <w:sz w:val="24"/>
          <w:szCs w:val="24"/>
        </w:rPr>
        <w:t>Batch Reactor</w:t>
      </w:r>
      <w:r>
        <w:rPr>
          <w:sz w:val="24"/>
          <w:szCs w:val="24"/>
        </w:rPr>
        <w:t xml:space="preserve"> and Jacketed Blender considered as auxiliary or proprietor </w:t>
      </w:r>
      <w:proofErr w:type="spellStart"/>
      <w:r>
        <w:rPr>
          <w:sz w:val="24"/>
          <w:szCs w:val="24"/>
        </w:rPr>
        <w:t>equipments</w:t>
      </w:r>
      <w:proofErr w:type="spellEnd"/>
      <w:r>
        <w:rPr>
          <w:sz w:val="24"/>
          <w:szCs w:val="24"/>
        </w:rPr>
        <w:t>.</w:t>
      </w:r>
    </w:p>
    <w:tbl>
      <w:tblPr>
        <w:tblW w:w="10000" w:type="dxa"/>
        <w:tblLook w:val="04A0" w:firstRow="1" w:lastRow="0" w:firstColumn="1" w:lastColumn="0" w:noHBand="0" w:noVBand="1"/>
      </w:tblPr>
      <w:tblGrid>
        <w:gridCol w:w="521"/>
        <w:gridCol w:w="4336"/>
        <w:gridCol w:w="1482"/>
        <w:gridCol w:w="809"/>
        <w:gridCol w:w="1132"/>
        <w:gridCol w:w="1720"/>
      </w:tblGrid>
      <w:tr w:rsidR="00B524C4" w:rsidRPr="004532CD" w14:paraId="4D25A9A9" w14:textId="77777777" w:rsidTr="00A61E95">
        <w:trPr>
          <w:trHeight w:val="319"/>
        </w:trPr>
        <w:tc>
          <w:tcPr>
            <w:tcW w:w="8280" w:type="dxa"/>
            <w:gridSpan w:val="5"/>
            <w:tcBorders>
              <w:top w:val="nil"/>
              <w:left w:val="nil"/>
              <w:bottom w:val="single" w:sz="8" w:space="0" w:color="auto"/>
              <w:right w:val="nil"/>
            </w:tcBorders>
            <w:shd w:val="clear" w:color="auto" w:fill="auto"/>
            <w:noWrap/>
            <w:vAlign w:val="bottom"/>
            <w:hideMark/>
          </w:tcPr>
          <w:p w14:paraId="214994E3" w14:textId="3AE1AAF0" w:rsidR="00B524C4" w:rsidRPr="00345D9C" w:rsidRDefault="00B524C4" w:rsidP="00A61E95">
            <w:pPr>
              <w:spacing w:after="0" w:line="240" w:lineRule="auto"/>
              <w:jc w:val="center"/>
              <w:rPr>
                <w:rFonts w:ascii="Calibri" w:eastAsia="Times New Roman" w:hAnsi="Calibri" w:cs="Calibri"/>
                <w:b/>
                <w:bCs/>
                <w:color w:val="000000"/>
                <w:lang w:eastAsia="en-IN"/>
              </w:rPr>
            </w:pPr>
          </w:p>
        </w:tc>
        <w:tc>
          <w:tcPr>
            <w:tcW w:w="1720" w:type="dxa"/>
            <w:tcBorders>
              <w:top w:val="nil"/>
              <w:left w:val="nil"/>
              <w:bottom w:val="nil"/>
              <w:right w:val="nil"/>
            </w:tcBorders>
            <w:shd w:val="clear" w:color="auto" w:fill="auto"/>
            <w:noWrap/>
            <w:vAlign w:val="bottom"/>
            <w:hideMark/>
          </w:tcPr>
          <w:p w14:paraId="1EE187DB" w14:textId="77777777" w:rsidR="00B524C4" w:rsidRPr="004532CD" w:rsidRDefault="00B524C4" w:rsidP="00A61E95">
            <w:pPr>
              <w:spacing w:after="0" w:line="240" w:lineRule="auto"/>
              <w:jc w:val="center"/>
              <w:rPr>
                <w:rFonts w:ascii="Calibri" w:eastAsia="Times New Roman" w:hAnsi="Calibri" w:cs="Calibri"/>
                <w:color w:val="000000"/>
                <w:lang w:eastAsia="en-IN"/>
              </w:rPr>
            </w:pPr>
          </w:p>
        </w:tc>
      </w:tr>
      <w:tr w:rsidR="00B524C4" w:rsidRPr="004532CD" w14:paraId="5A6DF0F1" w14:textId="77777777" w:rsidTr="00A61E95">
        <w:trPr>
          <w:trHeight w:val="319"/>
        </w:trPr>
        <w:tc>
          <w:tcPr>
            <w:tcW w:w="521" w:type="dxa"/>
            <w:tcBorders>
              <w:top w:val="nil"/>
              <w:left w:val="single" w:sz="8" w:space="0" w:color="auto"/>
              <w:bottom w:val="single" w:sz="8" w:space="0" w:color="auto"/>
              <w:right w:val="single" w:sz="8" w:space="0" w:color="auto"/>
            </w:tcBorders>
            <w:shd w:val="clear" w:color="000000" w:fill="00B050"/>
            <w:vAlign w:val="center"/>
            <w:hideMark/>
          </w:tcPr>
          <w:p w14:paraId="38EA8EB6" w14:textId="77777777" w:rsidR="00B524C4" w:rsidRPr="004532CD" w:rsidRDefault="00B524C4" w:rsidP="00A61E95">
            <w:pPr>
              <w:spacing w:after="0" w:line="240" w:lineRule="auto"/>
              <w:rPr>
                <w:rFonts w:ascii="Times New Roman" w:eastAsia="Times New Roman" w:hAnsi="Times New Roman" w:cs="Times New Roman"/>
                <w:color w:val="000000"/>
                <w:sz w:val="18"/>
                <w:szCs w:val="18"/>
                <w:lang w:eastAsia="en-IN"/>
              </w:rPr>
            </w:pPr>
            <w:r w:rsidRPr="004532CD">
              <w:rPr>
                <w:rFonts w:ascii="Times New Roman" w:eastAsia="Times New Roman" w:hAnsi="Times New Roman" w:cs="Times New Roman"/>
                <w:color w:val="000000"/>
                <w:sz w:val="18"/>
                <w:szCs w:val="18"/>
                <w:lang w:eastAsia="en-IN"/>
              </w:rPr>
              <w:t> </w:t>
            </w:r>
          </w:p>
        </w:tc>
        <w:tc>
          <w:tcPr>
            <w:tcW w:w="4336" w:type="dxa"/>
            <w:tcBorders>
              <w:top w:val="nil"/>
              <w:left w:val="nil"/>
              <w:bottom w:val="single" w:sz="8" w:space="0" w:color="auto"/>
              <w:right w:val="single" w:sz="8" w:space="0" w:color="auto"/>
            </w:tcBorders>
            <w:shd w:val="clear" w:color="000000" w:fill="00B050"/>
            <w:vAlign w:val="center"/>
            <w:hideMark/>
          </w:tcPr>
          <w:p w14:paraId="1971BF8D" w14:textId="77777777" w:rsidR="00B524C4" w:rsidRPr="004532CD" w:rsidRDefault="00B524C4" w:rsidP="00A61E95">
            <w:pPr>
              <w:spacing w:after="0" w:line="240" w:lineRule="auto"/>
              <w:ind w:firstLineChars="100" w:firstLine="161"/>
              <w:rPr>
                <w:rFonts w:ascii="Palladio Uralic" w:eastAsia="Times New Roman" w:hAnsi="Palladio Uralic" w:cs="Calibri"/>
                <w:b/>
                <w:bCs/>
                <w:color w:val="000000"/>
                <w:sz w:val="16"/>
                <w:szCs w:val="16"/>
                <w:lang w:eastAsia="en-IN"/>
              </w:rPr>
            </w:pPr>
            <w:r w:rsidRPr="004532CD">
              <w:rPr>
                <w:rFonts w:ascii="Palladio Uralic" w:eastAsia="Times New Roman" w:hAnsi="Palladio Uralic" w:cs="Calibri"/>
                <w:b/>
                <w:bCs/>
                <w:color w:val="000000"/>
                <w:sz w:val="16"/>
                <w:szCs w:val="16"/>
                <w:lang w:eastAsia="en-IN"/>
              </w:rPr>
              <w:t>MAIN PROCESS EQUIPMENTS</w:t>
            </w:r>
          </w:p>
        </w:tc>
        <w:tc>
          <w:tcPr>
            <w:tcW w:w="1482" w:type="dxa"/>
            <w:tcBorders>
              <w:top w:val="nil"/>
              <w:left w:val="nil"/>
              <w:bottom w:val="single" w:sz="8" w:space="0" w:color="auto"/>
              <w:right w:val="single" w:sz="8" w:space="0" w:color="auto"/>
            </w:tcBorders>
            <w:shd w:val="clear" w:color="000000" w:fill="00B050"/>
            <w:vAlign w:val="center"/>
            <w:hideMark/>
          </w:tcPr>
          <w:p w14:paraId="3BCE391F" w14:textId="77777777" w:rsidR="00B524C4" w:rsidRPr="004532CD" w:rsidRDefault="00B524C4" w:rsidP="00A61E95">
            <w:pPr>
              <w:spacing w:after="0" w:line="240" w:lineRule="auto"/>
              <w:jc w:val="center"/>
              <w:rPr>
                <w:rFonts w:ascii="Palladio Uralic" w:eastAsia="Times New Roman" w:hAnsi="Palladio Uralic" w:cs="Calibri"/>
                <w:b/>
                <w:bCs/>
                <w:color w:val="000000"/>
                <w:sz w:val="16"/>
                <w:szCs w:val="16"/>
                <w:lang w:eastAsia="en-IN"/>
              </w:rPr>
            </w:pPr>
            <w:r w:rsidRPr="004532CD">
              <w:rPr>
                <w:rFonts w:ascii="Palladio Uralic" w:eastAsia="Times New Roman" w:hAnsi="Palladio Uralic" w:cs="Calibri"/>
                <w:b/>
                <w:bCs/>
                <w:color w:val="000000"/>
                <w:sz w:val="16"/>
                <w:szCs w:val="16"/>
                <w:lang w:eastAsia="en-IN"/>
              </w:rPr>
              <w:t>CAPACITY</w:t>
            </w:r>
          </w:p>
        </w:tc>
        <w:tc>
          <w:tcPr>
            <w:tcW w:w="809" w:type="dxa"/>
            <w:tcBorders>
              <w:top w:val="nil"/>
              <w:left w:val="nil"/>
              <w:bottom w:val="single" w:sz="8" w:space="0" w:color="auto"/>
              <w:right w:val="single" w:sz="8" w:space="0" w:color="auto"/>
            </w:tcBorders>
            <w:shd w:val="clear" w:color="000000" w:fill="00B050"/>
            <w:vAlign w:val="center"/>
            <w:hideMark/>
          </w:tcPr>
          <w:p w14:paraId="71723D3D" w14:textId="77777777" w:rsidR="00B524C4" w:rsidRPr="004532CD" w:rsidRDefault="00B524C4" w:rsidP="00A61E95">
            <w:pPr>
              <w:spacing w:after="0" w:line="240" w:lineRule="auto"/>
              <w:jc w:val="center"/>
              <w:rPr>
                <w:rFonts w:ascii="Palladio Uralic" w:eastAsia="Times New Roman" w:hAnsi="Palladio Uralic" w:cs="Calibri"/>
                <w:b/>
                <w:bCs/>
                <w:color w:val="000000"/>
                <w:sz w:val="16"/>
                <w:szCs w:val="16"/>
                <w:lang w:eastAsia="en-IN"/>
              </w:rPr>
            </w:pPr>
            <w:r w:rsidRPr="004532CD">
              <w:rPr>
                <w:rFonts w:ascii="Palladio Uralic" w:eastAsia="Times New Roman" w:hAnsi="Palladio Uralic" w:cs="Calibri"/>
                <w:b/>
                <w:bCs/>
                <w:color w:val="000000"/>
                <w:sz w:val="16"/>
                <w:szCs w:val="16"/>
                <w:lang w:eastAsia="en-IN"/>
              </w:rPr>
              <w:t>UNITS</w:t>
            </w:r>
          </w:p>
        </w:tc>
        <w:tc>
          <w:tcPr>
            <w:tcW w:w="1132" w:type="dxa"/>
            <w:tcBorders>
              <w:top w:val="nil"/>
              <w:left w:val="nil"/>
              <w:bottom w:val="single" w:sz="8" w:space="0" w:color="auto"/>
              <w:right w:val="single" w:sz="8" w:space="0" w:color="auto"/>
            </w:tcBorders>
            <w:shd w:val="clear" w:color="000000" w:fill="00B050"/>
            <w:vAlign w:val="center"/>
            <w:hideMark/>
          </w:tcPr>
          <w:p w14:paraId="46A44B57" w14:textId="77777777" w:rsidR="00B524C4" w:rsidRDefault="00B524C4" w:rsidP="00A61E95">
            <w:pPr>
              <w:spacing w:after="0" w:line="240" w:lineRule="auto"/>
              <w:jc w:val="right"/>
              <w:rPr>
                <w:rFonts w:ascii="Palladio Uralic" w:eastAsia="Times New Roman" w:hAnsi="Palladio Uralic" w:cs="Calibri"/>
                <w:b/>
                <w:bCs/>
                <w:color w:val="000000"/>
                <w:sz w:val="16"/>
                <w:szCs w:val="16"/>
                <w:lang w:eastAsia="en-IN"/>
              </w:rPr>
            </w:pPr>
            <w:r>
              <w:rPr>
                <w:rFonts w:ascii="Palladio Uralic" w:eastAsia="Times New Roman" w:hAnsi="Palladio Uralic" w:cs="Calibri"/>
                <w:b/>
                <w:bCs/>
                <w:color w:val="000000"/>
                <w:sz w:val="16"/>
                <w:szCs w:val="16"/>
                <w:lang w:eastAsia="en-IN"/>
              </w:rPr>
              <w:t>Unit Rate</w:t>
            </w:r>
          </w:p>
          <w:p w14:paraId="27EB1DF3" w14:textId="77777777" w:rsidR="00B524C4" w:rsidRPr="004532CD" w:rsidRDefault="00B524C4" w:rsidP="00A61E95">
            <w:pPr>
              <w:spacing w:after="0" w:line="240" w:lineRule="auto"/>
              <w:jc w:val="right"/>
              <w:rPr>
                <w:rFonts w:ascii="Palladio Uralic" w:eastAsia="Times New Roman" w:hAnsi="Palladio Uralic" w:cs="Calibri"/>
                <w:b/>
                <w:bCs/>
                <w:color w:val="000000"/>
                <w:sz w:val="16"/>
                <w:szCs w:val="16"/>
                <w:lang w:eastAsia="en-IN"/>
              </w:rPr>
            </w:pPr>
            <w:r w:rsidRPr="004532CD">
              <w:rPr>
                <w:rFonts w:ascii="Palladio Uralic" w:eastAsia="Times New Roman" w:hAnsi="Palladio Uralic" w:cs="Calibri"/>
                <w:b/>
                <w:bCs/>
                <w:color w:val="000000"/>
                <w:sz w:val="16"/>
                <w:szCs w:val="16"/>
                <w:lang w:eastAsia="en-IN"/>
              </w:rPr>
              <w:t>[USD</w:t>
            </w:r>
            <w:r>
              <w:rPr>
                <w:rFonts w:ascii="Palladio Uralic" w:eastAsia="Times New Roman" w:hAnsi="Palladio Uralic" w:cs="Calibri"/>
                <w:b/>
                <w:bCs/>
                <w:color w:val="000000"/>
                <w:sz w:val="16"/>
                <w:szCs w:val="16"/>
                <w:lang w:eastAsia="en-IN"/>
              </w:rPr>
              <w:t xml:space="preserve"> million</w:t>
            </w:r>
            <w:r w:rsidRPr="004532CD">
              <w:rPr>
                <w:rFonts w:ascii="Palladio Uralic" w:eastAsia="Times New Roman" w:hAnsi="Palladio Uralic" w:cs="Calibri"/>
                <w:b/>
                <w:bCs/>
                <w:color w:val="000000"/>
                <w:sz w:val="16"/>
                <w:szCs w:val="16"/>
                <w:lang w:eastAsia="en-IN"/>
              </w:rPr>
              <w:t xml:space="preserve">] </w:t>
            </w:r>
          </w:p>
        </w:tc>
        <w:tc>
          <w:tcPr>
            <w:tcW w:w="1720" w:type="dxa"/>
            <w:tcBorders>
              <w:top w:val="nil"/>
              <w:left w:val="nil"/>
              <w:bottom w:val="nil"/>
              <w:right w:val="nil"/>
            </w:tcBorders>
            <w:shd w:val="clear" w:color="000000" w:fill="00B050"/>
            <w:vAlign w:val="center"/>
            <w:hideMark/>
          </w:tcPr>
          <w:p w14:paraId="01E8C8D9" w14:textId="77777777" w:rsidR="00B524C4" w:rsidRPr="004532CD" w:rsidRDefault="00B524C4" w:rsidP="00A61E95">
            <w:pPr>
              <w:spacing w:after="0" w:line="240" w:lineRule="auto"/>
              <w:jc w:val="center"/>
              <w:rPr>
                <w:rFonts w:ascii="Palladio Uralic" w:eastAsia="Times New Roman" w:hAnsi="Palladio Uralic" w:cs="Calibri"/>
                <w:b/>
                <w:bCs/>
                <w:color w:val="000000"/>
                <w:sz w:val="16"/>
                <w:szCs w:val="16"/>
                <w:lang w:eastAsia="en-IN"/>
              </w:rPr>
            </w:pPr>
            <w:r w:rsidRPr="004532CD">
              <w:rPr>
                <w:rFonts w:ascii="Palladio Uralic" w:eastAsia="Times New Roman" w:hAnsi="Palladio Uralic" w:cs="Calibri"/>
                <w:b/>
                <w:bCs/>
                <w:color w:val="000000"/>
                <w:sz w:val="16"/>
                <w:szCs w:val="16"/>
                <w:lang w:eastAsia="en-IN"/>
              </w:rPr>
              <w:t>Category</w:t>
            </w:r>
          </w:p>
        </w:tc>
      </w:tr>
      <w:tr w:rsidR="00B524C4" w:rsidRPr="004532CD" w14:paraId="6932764B" w14:textId="77777777" w:rsidTr="00A61E95">
        <w:trPr>
          <w:trHeight w:val="334"/>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46C12BAA"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w:t>
            </w:r>
          </w:p>
        </w:tc>
        <w:tc>
          <w:tcPr>
            <w:tcW w:w="4336" w:type="dxa"/>
            <w:tcBorders>
              <w:top w:val="nil"/>
              <w:left w:val="nil"/>
              <w:bottom w:val="single" w:sz="8" w:space="0" w:color="auto"/>
              <w:right w:val="single" w:sz="8" w:space="0" w:color="auto"/>
            </w:tcBorders>
            <w:shd w:val="clear" w:color="auto" w:fill="auto"/>
            <w:noWrap/>
            <w:vAlign w:val="center"/>
            <w:hideMark/>
          </w:tcPr>
          <w:p w14:paraId="7BB4E8A1"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 xml:space="preserve">Hopper  </w:t>
            </w:r>
          </w:p>
        </w:tc>
        <w:tc>
          <w:tcPr>
            <w:tcW w:w="1482" w:type="dxa"/>
            <w:tcBorders>
              <w:top w:val="nil"/>
              <w:left w:val="nil"/>
              <w:bottom w:val="single" w:sz="8" w:space="0" w:color="auto"/>
              <w:right w:val="single" w:sz="8" w:space="0" w:color="auto"/>
            </w:tcBorders>
            <w:shd w:val="clear" w:color="auto" w:fill="auto"/>
            <w:noWrap/>
            <w:vAlign w:val="center"/>
            <w:hideMark/>
          </w:tcPr>
          <w:p w14:paraId="664D5A74"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w:t>
            </w:r>
          </w:p>
        </w:tc>
        <w:tc>
          <w:tcPr>
            <w:tcW w:w="809" w:type="dxa"/>
            <w:tcBorders>
              <w:top w:val="nil"/>
              <w:left w:val="nil"/>
              <w:bottom w:val="single" w:sz="8" w:space="0" w:color="auto"/>
              <w:right w:val="single" w:sz="8" w:space="0" w:color="auto"/>
            </w:tcBorders>
            <w:shd w:val="clear" w:color="auto" w:fill="auto"/>
            <w:noWrap/>
            <w:vAlign w:val="center"/>
            <w:hideMark/>
          </w:tcPr>
          <w:p w14:paraId="4093F89F"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07B5B57F"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27</w:t>
            </w:r>
          </w:p>
        </w:tc>
        <w:tc>
          <w:tcPr>
            <w:tcW w:w="1720" w:type="dxa"/>
            <w:tcBorders>
              <w:top w:val="nil"/>
              <w:left w:val="nil"/>
              <w:bottom w:val="single" w:sz="8" w:space="0" w:color="auto"/>
              <w:right w:val="single" w:sz="8" w:space="0" w:color="auto"/>
            </w:tcBorders>
            <w:shd w:val="clear" w:color="auto" w:fill="auto"/>
            <w:noWrap/>
            <w:vAlign w:val="center"/>
            <w:hideMark/>
          </w:tcPr>
          <w:p w14:paraId="6100726C"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4004D6DD"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4FF10C03"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2</w:t>
            </w:r>
          </w:p>
        </w:tc>
        <w:tc>
          <w:tcPr>
            <w:tcW w:w="4336" w:type="dxa"/>
            <w:tcBorders>
              <w:top w:val="nil"/>
              <w:left w:val="nil"/>
              <w:bottom w:val="single" w:sz="8" w:space="0" w:color="auto"/>
              <w:right w:val="single" w:sz="8" w:space="0" w:color="auto"/>
            </w:tcBorders>
            <w:shd w:val="clear" w:color="auto" w:fill="auto"/>
            <w:noWrap/>
            <w:vAlign w:val="center"/>
            <w:hideMark/>
          </w:tcPr>
          <w:p w14:paraId="6D66B716"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Crusher</w:t>
            </w:r>
          </w:p>
        </w:tc>
        <w:tc>
          <w:tcPr>
            <w:tcW w:w="1482" w:type="dxa"/>
            <w:tcBorders>
              <w:top w:val="nil"/>
              <w:left w:val="nil"/>
              <w:bottom w:val="single" w:sz="8" w:space="0" w:color="auto"/>
              <w:right w:val="single" w:sz="8" w:space="0" w:color="auto"/>
            </w:tcBorders>
            <w:shd w:val="clear" w:color="auto" w:fill="auto"/>
            <w:noWrap/>
            <w:vAlign w:val="center"/>
            <w:hideMark/>
          </w:tcPr>
          <w:p w14:paraId="188ACBB1"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kg/hr</w:t>
            </w:r>
          </w:p>
        </w:tc>
        <w:tc>
          <w:tcPr>
            <w:tcW w:w="809" w:type="dxa"/>
            <w:tcBorders>
              <w:top w:val="nil"/>
              <w:left w:val="nil"/>
              <w:bottom w:val="single" w:sz="8" w:space="0" w:color="auto"/>
              <w:right w:val="single" w:sz="8" w:space="0" w:color="auto"/>
            </w:tcBorders>
            <w:shd w:val="clear" w:color="auto" w:fill="auto"/>
            <w:noWrap/>
            <w:vAlign w:val="center"/>
            <w:hideMark/>
          </w:tcPr>
          <w:p w14:paraId="1FB51327"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4</w:t>
            </w:r>
          </w:p>
        </w:tc>
        <w:tc>
          <w:tcPr>
            <w:tcW w:w="1132" w:type="dxa"/>
            <w:tcBorders>
              <w:top w:val="nil"/>
              <w:left w:val="nil"/>
              <w:bottom w:val="single" w:sz="8" w:space="0" w:color="auto"/>
              <w:right w:val="single" w:sz="8" w:space="0" w:color="auto"/>
            </w:tcBorders>
            <w:shd w:val="clear" w:color="auto" w:fill="auto"/>
            <w:noWrap/>
            <w:vAlign w:val="center"/>
            <w:hideMark/>
          </w:tcPr>
          <w:p w14:paraId="00AC8E72"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355</w:t>
            </w:r>
          </w:p>
        </w:tc>
        <w:tc>
          <w:tcPr>
            <w:tcW w:w="1720" w:type="dxa"/>
            <w:tcBorders>
              <w:top w:val="nil"/>
              <w:left w:val="nil"/>
              <w:bottom w:val="single" w:sz="8" w:space="0" w:color="auto"/>
              <w:right w:val="single" w:sz="8" w:space="0" w:color="auto"/>
            </w:tcBorders>
            <w:shd w:val="clear" w:color="auto" w:fill="auto"/>
            <w:noWrap/>
            <w:vAlign w:val="center"/>
            <w:hideMark/>
          </w:tcPr>
          <w:p w14:paraId="76E165A1"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0E403369"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14B3A797"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3</w:t>
            </w:r>
          </w:p>
        </w:tc>
        <w:tc>
          <w:tcPr>
            <w:tcW w:w="4336" w:type="dxa"/>
            <w:tcBorders>
              <w:top w:val="nil"/>
              <w:left w:val="nil"/>
              <w:bottom w:val="single" w:sz="8" w:space="0" w:color="auto"/>
              <w:right w:val="single" w:sz="8" w:space="0" w:color="auto"/>
            </w:tcBorders>
            <w:shd w:val="clear" w:color="auto" w:fill="auto"/>
            <w:noWrap/>
            <w:vAlign w:val="center"/>
            <w:hideMark/>
          </w:tcPr>
          <w:p w14:paraId="4B311463"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Condenser</w:t>
            </w:r>
          </w:p>
        </w:tc>
        <w:tc>
          <w:tcPr>
            <w:tcW w:w="1482" w:type="dxa"/>
            <w:tcBorders>
              <w:top w:val="nil"/>
              <w:left w:val="nil"/>
              <w:bottom w:val="single" w:sz="8" w:space="0" w:color="auto"/>
              <w:right w:val="single" w:sz="8" w:space="0" w:color="auto"/>
            </w:tcBorders>
            <w:shd w:val="clear" w:color="auto" w:fill="auto"/>
            <w:noWrap/>
            <w:vAlign w:val="center"/>
            <w:hideMark/>
          </w:tcPr>
          <w:p w14:paraId="34E7ED36"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m^2</w:t>
            </w:r>
          </w:p>
        </w:tc>
        <w:tc>
          <w:tcPr>
            <w:tcW w:w="809" w:type="dxa"/>
            <w:tcBorders>
              <w:top w:val="nil"/>
              <w:left w:val="nil"/>
              <w:bottom w:val="single" w:sz="8" w:space="0" w:color="auto"/>
              <w:right w:val="single" w:sz="8" w:space="0" w:color="auto"/>
            </w:tcBorders>
            <w:shd w:val="clear" w:color="auto" w:fill="auto"/>
            <w:noWrap/>
            <w:vAlign w:val="center"/>
            <w:hideMark/>
          </w:tcPr>
          <w:p w14:paraId="408402E4"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1</w:t>
            </w:r>
          </w:p>
        </w:tc>
        <w:tc>
          <w:tcPr>
            <w:tcW w:w="1132" w:type="dxa"/>
            <w:tcBorders>
              <w:top w:val="nil"/>
              <w:left w:val="nil"/>
              <w:bottom w:val="single" w:sz="8" w:space="0" w:color="auto"/>
              <w:right w:val="single" w:sz="8" w:space="0" w:color="auto"/>
            </w:tcBorders>
            <w:shd w:val="clear" w:color="auto" w:fill="auto"/>
            <w:noWrap/>
            <w:vAlign w:val="center"/>
            <w:hideMark/>
          </w:tcPr>
          <w:p w14:paraId="236FA93D"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44</w:t>
            </w:r>
          </w:p>
        </w:tc>
        <w:tc>
          <w:tcPr>
            <w:tcW w:w="1720" w:type="dxa"/>
            <w:tcBorders>
              <w:top w:val="nil"/>
              <w:left w:val="nil"/>
              <w:bottom w:val="single" w:sz="8" w:space="0" w:color="auto"/>
              <w:right w:val="single" w:sz="8" w:space="0" w:color="auto"/>
            </w:tcBorders>
            <w:shd w:val="clear" w:color="auto" w:fill="auto"/>
            <w:noWrap/>
            <w:vAlign w:val="center"/>
            <w:hideMark/>
          </w:tcPr>
          <w:p w14:paraId="0DBC5CC9"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09EE8635"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5000F2F3"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4</w:t>
            </w:r>
          </w:p>
        </w:tc>
        <w:tc>
          <w:tcPr>
            <w:tcW w:w="4336" w:type="dxa"/>
            <w:tcBorders>
              <w:top w:val="nil"/>
              <w:left w:val="nil"/>
              <w:bottom w:val="single" w:sz="8" w:space="0" w:color="auto"/>
              <w:right w:val="single" w:sz="8" w:space="0" w:color="auto"/>
            </w:tcBorders>
            <w:shd w:val="clear" w:color="auto" w:fill="auto"/>
            <w:noWrap/>
            <w:vAlign w:val="center"/>
            <w:hideMark/>
          </w:tcPr>
          <w:p w14:paraId="4F7529C5" w14:textId="78689838" w:rsidR="00B524C4" w:rsidRPr="004532CD" w:rsidRDefault="00CD321F"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Vacuum</w:t>
            </w:r>
            <w:r w:rsidR="00B524C4" w:rsidRPr="004532CD">
              <w:rPr>
                <w:rFonts w:ascii="Arial" w:eastAsia="Times New Roman" w:hAnsi="Arial" w:cs="Arial"/>
                <w:color w:val="000000"/>
                <w:sz w:val="20"/>
                <w:szCs w:val="20"/>
                <w:lang w:eastAsia="en-IN"/>
              </w:rPr>
              <w:t xml:space="preserve"> Pump</w:t>
            </w:r>
          </w:p>
        </w:tc>
        <w:tc>
          <w:tcPr>
            <w:tcW w:w="1482" w:type="dxa"/>
            <w:tcBorders>
              <w:top w:val="nil"/>
              <w:left w:val="nil"/>
              <w:bottom w:val="single" w:sz="8" w:space="0" w:color="auto"/>
              <w:right w:val="single" w:sz="8" w:space="0" w:color="auto"/>
            </w:tcBorders>
            <w:shd w:val="clear" w:color="auto" w:fill="auto"/>
            <w:noWrap/>
            <w:vAlign w:val="center"/>
            <w:hideMark/>
          </w:tcPr>
          <w:p w14:paraId="5CD04E12"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m^3/h</w:t>
            </w:r>
          </w:p>
        </w:tc>
        <w:tc>
          <w:tcPr>
            <w:tcW w:w="809" w:type="dxa"/>
            <w:tcBorders>
              <w:top w:val="nil"/>
              <w:left w:val="nil"/>
              <w:bottom w:val="single" w:sz="8" w:space="0" w:color="auto"/>
              <w:right w:val="single" w:sz="8" w:space="0" w:color="auto"/>
            </w:tcBorders>
            <w:shd w:val="clear" w:color="auto" w:fill="auto"/>
            <w:noWrap/>
            <w:vAlign w:val="center"/>
            <w:hideMark/>
          </w:tcPr>
          <w:p w14:paraId="3E4FEAC5"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1AEE666E"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82</w:t>
            </w:r>
          </w:p>
        </w:tc>
        <w:tc>
          <w:tcPr>
            <w:tcW w:w="1720" w:type="dxa"/>
            <w:tcBorders>
              <w:top w:val="nil"/>
              <w:left w:val="nil"/>
              <w:bottom w:val="single" w:sz="8" w:space="0" w:color="auto"/>
              <w:right w:val="single" w:sz="8" w:space="0" w:color="auto"/>
            </w:tcBorders>
            <w:shd w:val="clear" w:color="auto" w:fill="auto"/>
            <w:noWrap/>
            <w:vAlign w:val="center"/>
            <w:hideMark/>
          </w:tcPr>
          <w:p w14:paraId="46DC3BCA"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26582850"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1E9F6038"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5</w:t>
            </w:r>
          </w:p>
        </w:tc>
        <w:tc>
          <w:tcPr>
            <w:tcW w:w="4336" w:type="dxa"/>
            <w:tcBorders>
              <w:top w:val="nil"/>
              <w:left w:val="nil"/>
              <w:bottom w:val="single" w:sz="8" w:space="0" w:color="auto"/>
              <w:right w:val="single" w:sz="8" w:space="0" w:color="auto"/>
            </w:tcBorders>
            <w:shd w:val="clear" w:color="auto" w:fill="auto"/>
            <w:noWrap/>
            <w:vAlign w:val="center"/>
            <w:hideMark/>
          </w:tcPr>
          <w:p w14:paraId="633B0A53"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Batch Reactor</w:t>
            </w:r>
          </w:p>
        </w:tc>
        <w:tc>
          <w:tcPr>
            <w:tcW w:w="1482" w:type="dxa"/>
            <w:tcBorders>
              <w:top w:val="nil"/>
              <w:left w:val="nil"/>
              <w:bottom w:val="single" w:sz="8" w:space="0" w:color="auto"/>
              <w:right w:val="single" w:sz="8" w:space="0" w:color="auto"/>
            </w:tcBorders>
            <w:shd w:val="clear" w:color="auto" w:fill="auto"/>
            <w:noWrap/>
            <w:vAlign w:val="center"/>
            <w:hideMark/>
          </w:tcPr>
          <w:p w14:paraId="6B080504"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w:t>
            </w:r>
          </w:p>
        </w:tc>
        <w:tc>
          <w:tcPr>
            <w:tcW w:w="809" w:type="dxa"/>
            <w:tcBorders>
              <w:top w:val="nil"/>
              <w:left w:val="nil"/>
              <w:bottom w:val="single" w:sz="8" w:space="0" w:color="auto"/>
              <w:right w:val="single" w:sz="8" w:space="0" w:color="auto"/>
            </w:tcBorders>
            <w:shd w:val="clear" w:color="auto" w:fill="auto"/>
            <w:noWrap/>
            <w:vAlign w:val="center"/>
            <w:hideMark/>
          </w:tcPr>
          <w:p w14:paraId="2DB555C0"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20A784CA"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266</w:t>
            </w:r>
          </w:p>
        </w:tc>
        <w:tc>
          <w:tcPr>
            <w:tcW w:w="1720" w:type="dxa"/>
            <w:tcBorders>
              <w:top w:val="nil"/>
              <w:left w:val="nil"/>
              <w:bottom w:val="single" w:sz="8" w:space="0" w:color="auto"/>
              <w:right w:val="single" w:sz="8" w:space="0" w:color="auto"/>
            </w:tcBorders>
            <w:shd w:val="clear" w:color="auto" w:fill="auto"/>
            <w:noWrap/>
            <w:vAlign w:val="center"/>
            <w:hideMark/>
          </w:tcPr>
          <w:p w14:paraId="559DEB49"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Auxiliary</w:t>
            </w:r>
          </w:p>
        </w:tc>
      </w:tr>
      <w:tr w:rsidR="00B524C4" w:rsidRPr="004532CD" w14:paraId="03138109" w14:textId="77777777" w:rsidTr="00A61E95">
        <w:trPr>
          <w:trHeight w:val="304"/>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1F0F41E8"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6</w:t>
            </w:r>
          </w:p>
        </w:tc>
        <w:tc>
          <w:tcPr>
            <w:tcW w:w="4336" w:type="dxa"/>
            <w:tcBorders>
              <w:top w:val="nil"/>
              <w:left w:val="nil"/>
              <w:bottom w:val="single" w:sz="8" w:space="0" w:color="auto"/>
              <w:right w:val="single" w:sz="8" w:space="0" w:color="auto"/>
            </w:tcBorders>
            <w:shd w:val="clear" w:color="auto" w:fill="auto"/>
            <w:noWrap/>
            <w:vAlign w:val="center"/>
            <w:hideMark/>
          </w:tcPr>
          <w:p w14:paraId="276027A4"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Epoxy Storage Tank</w:t>
            </w:r>
          </w:p>
        </w:tc>
        <w:tc>
          <w:tcPr>
            <w:tcW w:w="1482" w:type="dxa"/>
            <w:tcBorders>
              <w:top w:val="nil"/>
              <w:left w:val="nil"/>
              <w:bottom w:val="single" w:sz="8" w:space="0" w:color="auto"/>
              <w:right w:val="single" w:sz="8" w:space="0" w:color="auto"/>
            </w:tcBorders>
            <w:shd w:val="clear" w:color="auto" w:fill="auto"/>
            <w:noWrap/>
            <w:vAlign w:val="center"/>
            <w:hideMark/>
          </w:tcPr>
          <w:p w14:paraId="2EDD878F"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w:t>
            </w:r>
          </w:p>
        </w:tc>
        <w:tc>
          <w:tcPr>
            <w:tcW w:w="809" w:type="dxa"/>
            <w:tcBorders>
              <w:top w:val="nil"/>
              <w:left w:val="nil"/>
              <w:bottom w:val="single" w:sz="8" w:space="0" w:color="auto"/>
              <w:right w:val="single" w:sz="8" w:space="0" w:color="auto"/>
            </w:tcBorders>
            <w:shd w:val="clear" w:color="auto" w:fill="auto"/>
            <w:noWrap/>
            <w:vAlign w:val="center"/>
            <w:hideMark/>
          </w:tcPr>
          <w:p w14:paraId="03A64FA5"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1E4A267D"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195</w:t>
            </w:r>
          </w:p>
        </w:tc>
        <w:tc>
          <w:tcPr>
            <w:tcW w:w="1720" w:type="dxa"/>
            <w:tcBorders>
              <w:top w:val="nil"/>
              <w:left w:val="nil"/>
              <w:bottom w:val="single" w:sz="8" w:space="0" w:color="auto"/>
              <w:right w:val="single" w:sz="8" w:space="0" w:color="auto"/>
            </w:tcBorders>
            <w:shd w:val="clear" w:color="auto" w:fill="auto"/>
            <w:noWrap/>
            <w:vAlign w:val="center"/>
            <w:hideMark/>
          </w:tcPr>
          <w:p w14:paraId="1DB35012"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3D1FF379" w14:textId="77777777" w:rsidTr="00A61E95">
        <w:trPr>
          <w:trHeight w:val="304"/>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1E49D61E"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7</w:t>
            </w:r>
          </w:p>
        </w:tc>
        <w:tc>
          <w:tcPr>
            <w:tcW w:w="4336" w:type="dxa"/>
            <w:tcBorders>
              <w:top w:val="nil"/>
              <w:left w:val="nil"/>
              <w:bottom w:val="single" w:sz="8" w:space="0" w:color="auto"/>
              <w:right w:val="single" w:sz="8" w:space="0" w:color="auto"/>
            </w:tcBorders>
            <w:shd w:val="clear" w:color="auto" w:fill="auto"/>
            <w:noWrap/>
            <w:vAlign w:val="center"/>
            <w:hideMark/>
          </w:tcPr>
          <w:p w14:paraId="11A7F7F3"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Epoxy Transfer Pump</w:t>
            </w:r>
          </w:p>
        </w:tc>
        <w:tc>
          <w:tcPr>
            <w:tcW w:w="1482" w:type="dxa"/>
            <w:tcBorders>
              <w:top w:val="nil"/>
              <w:left w:val="nil"/>
              <w:bottom w:val="single" w:sz="8" w:space="0" w:color="auto"/>
              <w:right w:val="single" w:sz="8" w:space="0" w:color="auto"/>
            </w:tcBorders>
            <w:shd w:val="clear" w:color="auto" w:fill="auto"/>
            <w:noWrap/>
            <w:vAlign w:val="center"/>
            <w:hideMark/>
          </w:tcPr>
          <w:p w14:paraId="73DFCE7C"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m^3/h</w:t>
            </w:r>
          </w:p>
        </w:tc>
        <w:tc>
          <w:tcPr>
            <w:tcW w:w="809" w:type="dxa"/>
            <w:tcBorders>
              <w:top w:val="nil"/>
              <w:left w:val="nil"/>
              <w:bottom w:val="single" w:sz="8" w:space="0" w:color="auto"/>
              <w:right w:val="single" w:sz="8" w:space="0" w:color="auto"/>
            </w:tcBorders>
            <w:shd w:val="clear" w:color="auto" w:fill="auto"/>
            <w:noWrap/>
            <w:vAlign w:val="center"/>
            <w:hideMark/>
          </w:tcPr>
          <w:p w14:paraId="6C016780"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4</w:t>
            </w:r>
          </w:p>
        </w:tc>
        <w:tc>
          <w:tcPr>
            <w:tcW w:w="1132" w:type="dxa"/>
            <w:tcBorders>
              <w:top w:val="nil"/>
              <w:left w:val="nil"/>
              <w:bottom w:val="single" w:sz="8" w:space="0" w:color="auto"/>
              <w:right w:val="single" w:sz="8" w:space="0" w:color="auto"/>
            </w:tcBorders>
            <w:shd w:val="clear" w:color="auto" w:fill="auto"/>
            <w:noWrap/>
            <w:vAlign w:val="center"/>
            <w:hideMark/>
          </w:tcPr>
          <w:p w14:paraId="0CEC8E77"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41</w:t>
            </w:r>
          </w:p>
        </w:tc>
        <w:tc>
          <w:tcPr>
            <w:tcW w:w="1720" w:type="dxa"/>
            <w:tcBorders>
              <w:top w:val="nil"/>
              <w:left w:val="nil"/>
              <w:bottom w:val="single" w:sz="8" w:space="0" w:color="auto"/>
              <w:right w:val="single" w:sz="8" w:space="0" w:color="auto"/>
            </w:tcBorders>
            <w:shd w:val="clear" w:color="auto" w:fill="auto"/>
            <w:noWrap/>
            <w:vAlign w:val="center"/>
            <w:hideMark/>
          </w:tcPr>
          <w:p w14:paraId="6A223389"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0783A842"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0DCC4798"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8</w:t>
            </w:r>
          </w:p>
        </w:tc>
        <w:tc>
          <w:tcPr>
            <w:tcW w:w="4336" w:type="dxa"/>
            <w:tcBorders>
              <w:top w:val="nil"/>
              <w:left w:val="nil"/>
              <w:bottom w:val="single" w:sz="8" w:space="0" w:color="auto"/>
              <w:right w:val="single" w:sz="8" w:space="0" w:color="auto"/>
            </w:tcBorders>
            <w:shd w:val="clear" w:color="auto" w:fill="auto"/>
            <w:noWrap/>
            <w:vAlign w:val="center"/>
            <w:hideMark/>
          </w:tcPr>
          <w:p w14:paraId="70E35580"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Styrene Storage Tank</w:t>
            </w:r>
          </w:p>
        </w:tc>
        <w:tc>
          <w:tcPr>
            <w:tcW w:w="1482" w:type="dxa"/>
            <w:tcBorders>
              <w:top w:val="nil"/>
              <w:left w:val="nil"/>
              <w:bottom w:val="single" w:sz="8" w:space="0" w:color="auto"/>
              <w:right w:val="single" w:sz="8" w:space="0" w:color="auto"/>
            </w:tcBorders>
            <w:shd w:val="clear" w:color="auto" w:fill="auto"/>
            <w:noWrap/>
            <w:vAlign w:val="center"/>
            <w:hideMark/>
          </w:tcPr>
          <w:p w14:paraId="5C54140C"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w:t>
            </w:r>
          </w:p>
        </w:tc>
        <w:tc>
          <w:tcPr>
            <w:tcW w:w="809" w:type="dxa"/>
            <w:tcBorders>
              <w:top w:val="nil"/>
              <w:left w:val="nil"/>
              <w:bottom w:val="single" w:sz="8" w:space="0" w:color="auto"/>
              <w:right w:val="single" w:sz="8" w:space="0" w:color="auto"/>
            </w:tcBorders>
            <w:shd w:val="clear" w:color="auto" w:fill="auto"/>
            <w:noWrap/>
            <w:vAlign w:val="center"/>
            <w:hideMark/>
          </w:tcPr>
          <w:p w14:paraId="2091F6A4"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1AAFA2BC"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222</w:t>
            </w:r>
          </w:p>
        </w:tc>
        <w:tc>
          <w:tcPr>
            <w:tcW w:w="1720" w:type="dxa"/>
            <w:tcBorders>
              <w:top w:val="nil"/>
              <w:left w:val="nil"/>
              <w:bottom w:val="single" w:sz="8" w:space="0" w:color="auto"/>
              <w:right w:val="single" w:sz="8" w:space="0" w:color="auto"/>
            </w:tcBorders>
            <w:shd w:val="clear" w:color="auto" w:fill="auto"/>
            <w:noWrap/>
            <w:vAlign w:val="center"/>
            <w:hideMark/>
          </w:tcPr>
          <w:p w14:paraId="5F02BFC4"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286159B9"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60DAAE96"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9</w:t>
            </w:r>
          </w:p>
        </w:tc>
        <w:tc>
          <w:tcPr>
            <w:tcW w:w="4336" w:type="dxa"/>
            <w:tcBorders>
              <w:top w:val="nil"/>
              <w:left w:val="nil"/>
              <w:bottom w:val="single" w:sz="8" w:space="0" w:color="auto"/>
              <w:right w:val="single" w:sz="8" w:space="0" w:color="auto"/>
            </w:tcBorders>
            <w:shd w:val="clear" w:color="auto" w:fill="auto"/>
            <w:noWrap/>
            <w:vAlign w:val="center"/>
            <w:hideMark/>
          </w:tcPr>
          <w:p w14:paraId="40689CB0"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Styrene Transfer pump</w:t>
            </w:r>
          </w:p>
        </w:tc>
        <w:tc>
          <w:tcPr>
            <w:tcW w:w="1482" w:type="dxa"/>
            <w:tcBorders>
              <w:top w:val="nil"/>
              <w:left w:val="nil"/>
              <w:bottom w:val="single" w:sz="8" w:space="0" w:color="auto"/>
              <w:right w:val="single" w:sz="8" w:space="0" w:color="auto"/>
            </w:tcBorders>
            <w:shd w:val="clear" w:color="auto" w:fill="auto"/>
            <w:noWrap/>
            <w:vAlign w:val="center"/>
            <w:hideMark/>
          </w:tcPr>
          <w:p w14:paraId="084FF0DF"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m^3/h</w:t>
            </w:r>
          </w:p>
        </w:tc>
        <w:tc>
          <w:tcPr>
            <w:tcW w:w="809" w:type="dxa"/>
            <w:tcBorders>
              <w:top w:val="nil"/>
              <w:left w:val="nil"/>
              <w:bottom w:val="single" w:sz="8" w:space="0" w:color="auto"/>
              <w:right w:val="single" w:sz="8" w:space="0" w:color="auto"/>
            </w:tcBorders>
            <w:shd w:val="clear" w:color="auto" w:fill="auto"/>
            <w:noWrap/>
            <w:vAlign w:val="center"/>
            <w:hideMark/>
          </w:tcPr>
          <w:p w14:paraId="7DD841D2"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4</w:t>
            </w:r>
          </w:p>
        </w:tc>
        <w:tc>
          <w:tcPr>
            <w:tcW w:w="1132" w:type="dxa"/>
            <w:tcBorders>
              <w:top w:val="nil"/>
              <w:left w:val="nil"/>
              <w:bottom w:val="single" w:sz="8" w:space="0" w:color="auto"/>
              <w:right w:val="single" w:sz="8" w:space="0" w:color="auto"/>
            </w:tcBorders>
            <w:shd w:val="clear" w:color="auto" w:fill="auto"/>
            <w:noWrap/>
            <w:vAlign w:val="center"/>
            <w:hideMark/>
          </w:tcPr>
          <w:p w14:paraId="6C6218F0"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53</w:t>
            </w:r>
          </w:p>
        </w:tc>
        <w:tc>
          <w:tcPr>
            <w:tcW w:w="1720" w:type="dxa"/>
            <w:tcBorders>
              <w:top w:val="nil"/>
              <w:left w:val="nil"/>
              <w:bottom w:val="single" w:sz="8" w:space="0" w:color="auto"/>
              <w:right w:val="single" w:sz="8" w:space="0" w:color="auto"/>
            </w:tcBorders>
            <w:shd w:val="clear" w:color="auto" w:fill="auto"/>
            <w:noWrap/>
            <w:vAlign w:val="center"/>
            <w:hideMark/>
          </w:tcPr>
          <w:p w14:paraId="0A638E93"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4B3953F0"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39BBCA26"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10</w:t>
            </w:r>
          </w:p>
        </w:tc>
        <w:tc>
          <w:tcPr>
            <w:tcW w:w="4336" w:type="dxa"/>
            <w:tcBorders>
              <w:top w:val="nil"/>
              <w:left w:val="nil"/>
              <w:bottom w:val="single" w:sz="8" w:space="0" w:color="auto"/>
              <w:right w:val="single" w:sz="8" w:space="0" w:color="auto"/>
            </w:tcBorders>
            <w:shd w:val="clear" w:color="auto" w:fill="auto"/>
            <w:noWrap/>
            <w:vAlign w:val="center"/>
            <w:hideMark/>
          </w:tcPr>
          <w:p w14:paraId="7446F9A1"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Methyl Methacrylic storage tank</w:t>
            </w:r>
          </w:p>
        </w:tc>
        <w:tc>
          <w:tcPr>
            <w:tcW w:w="1482" w:type="dxa"/>
            <w:tcBorders>
              <w:top w:val="nil"/>
              <w:left w:val="nil"/>
              <w:bottom w:val="single" w:sz="8" w:space="0" w:color="auto"/>
              <w:right w:val="single" w:sz="8" w:space="0" w:color="auto"/>
            </w:tcBorders>
            <w:shd w:val="clear" w:color="auto" w:fill="auto"/>
            <w:noWrap/>
            <w:vAlign w:val="center"/>
            <w:hideMark/>
          </w:tcPr>
          <w:p w14:paraId="61E38FEB"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w:t>
            </w:r>
          </w:p>
        </w:tc>
        <w:tc>
          <w:tcPr>
            <w:tcW w:w="809" w:type="dxa"/>
            <w:tcBorders>
              <w:top w:val="nil"/>
              <w:left w:val="nil"/>
              <w:bottom w:val="single" w:sz="8" w:space="0" w:color="auto"/>
              <w:right w:val="single" w:sz="8" w:space="0" w:color="auto"/>
            </w:tcBorders>
            <w:shd w:val="clear" w:color="auto" w:fill="auto"/>
            <w:noWrap/>
            <w:vAlign w:val="center"/>
            <w:hideMark/>
          </w:tcPr>
          <w:p w14:paraId="72152314"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2FEFA802"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177</w:t>
            </w:r>
          </w:p>
        </w:tc>
        <w:tc>
          <w:tcPr>
            <w:tcW w:w="1720" w:type="dxa"/>
            <w:tcBorders>
              <w:top w:val="nil"/>
              <w:left w:val="nil"/>
              <w:bottom w:val="single" w:sz="8" w:space="0" w:color="auto"/>
              <w:right w:val="single" w:sz="8" w:space="0" w:color="auto"/>
            </w:tcBorders>
            <w:shd w:val="clear" w:color="auto" w:fill="auto"/>
            <w:noWrap/>
            <w:vAlign w:val="center"/>
            <w:hideMark/>
          </w:tcPr>
          <w:p w14:paraId="180D2461"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7BAE511C"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7155E897"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12</w:t>
            </w:r>
          </w:p>
        </w:tc>
        <w:tc>
          <w:tcPr>
            <w:tcW w:w="4336" w:type="dxa"/>
            <w:tcBorders>
              <w:top w:val="nil"/>
              <w:left w:val="nil"/>
              <w:bottom w:val="single" w:sz="8" w:space="0" w:color="auto"/>
              <w:right w:val="single" w:sz="8" w:space="0" w:color="auto"/>
            </w:tcBorders>
            <w:shd w:val="clear" w:color="auto" w:fill="auto"/>
            <w:noWrap/>
            <w:vAlign w:val="center"/>
            <w:hideMark/>
          </w:tcPr>
          <w:p w14:paraId="07C8D0DC"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Methyl Methacrylic Transfer Pump</w:t>
            </w:r>
          </w:p>
        </w:tc>
        <w:tc>
          <w:tcPr>
            <w:tcW w:w="1482" w:type="dxa"/>
            <w:tcBorders>
              <w:top w:val="nil"/>
              <w:left w:val="nil"/>
              <w:bottom w:val="single" w:sz="8" w:space="0" w:color="auto"/>
              <w:right w:val="single" w:sz="8" w:space="0" w:color="auto"/>
            </w:tcBorders>
            <w:shd w:val="clear" w:color="auto" w:fill="auto"/>
            <w:noWrap/>
            <w:vAlign w:val="center"/>
            <w:hideMark/>
          </w:tcPr>
          <w:p w14:paraId="3E013FE5"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m^3/h</w:t>
            </w:r>
          </w:p>
        </w:tc>
        <w:tc>
          <w:tcPr>
            <w:tcW w:w="809" w:type="dxa"/>
            <w:tcBorders>
              <w:top w:val="nil"/>
              <w:left w:val="nil"/>
              <w:bottom w:val="single" w:sz="8" w:space="0" w:color="auto"/>
              <w:right w:val="single" w:sz="8" w:space="0" w:color="auto"/>
            </w:tcBorders>
            <w:shd w:val="clear" w:color="auto" w:fill="auto"/>
            <w:noWrap/>
            <w:vAlign w:val="center"/>
            <w:hideMark/>
          </w:tcPr>
          <w:p w14:paraId="50FD01F7"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4</w:t>
            </w:r>
          </w:p>
        </w:tc>
        <w:tc>
          <w:tcPr>
            <w:tcW w:w="1132" w:type="dxa"/>
            <w:tcBorders>
              <w:top w:val="nil"/>
              <w:left w:val="nil"/>
              <w:bottom w:val="single" w:sz="8" w:space="0" w:color="auto"/>
              <w:right w:val="single" w:sz="8" w:space="0" w:color="auto"/>
            </w:tcBorders>
            <w:shd w:val="clear" w:color="auto" w:fill="auto"/>
            <w:noWrap/>
            <w:vAlign w:val="center"/>
            <w:hideMark/>
          </w:tcPr>
          <w:p w14:paraId="15414F67"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44</w:t>
            </w:r>
          </w:p>
        </w:tc>
        <w:tc>
          <w:tcPr>
            <w:tcW w:w="1720" w:type="dxa"/>
            <w:tcBorders>
              <w:top w:val="nil"/>
              <w:left w:val="nil"/>
              <w:bottom w:val="single" w:sz="8" w:space="0" w:color="auto"/>
              <w:right w:val="single" w:sz="8" w:space="0" w:color="auto"/>
            </w:tcBorders>
            <w:shd w:val="clear" w:color="auto" w:fill="auto"/>
            <w:noWrap/>
            <w:vAlign w:val="center"/>
            <w:hideMark/>
          </w:tcPr>
          <w:p w14:paraId="058FE0C3"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2D4799D6"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696A88D2"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13</w:t>
            </w:r>
          </w:p>
        </w:tc>
        <w:tc>
          <w:tcPr>
            <w:tcW w:w="4336" w:type="dxa"/>
            <w:tcBorders>
              <w:top w:val="nil"/>
              <w:left w:val="nil"/>
              <w:bottom w:val="single" w:sz="8" w:space="0" w:color="auto"/>
              <w:right w:val="single" w:sz="8" w:space="0" w:color="auto"/>
            </w:tcBorders>
            <w:shd w:val="clear" w:color="auto" w:fill="auto"/>
            <w:noWrap/>
            <w:vAlign w:val="center"/>
            <w:hideMark/>
          </w:tcPr>
          <w:p w14:paraId="370FBEA0"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Jacketed Blender</w:t>
            </w:r>
          </w:p>
        </w:tc>
        <w:tc>
          <w:tcPr>
            <w:tcW w:w="1482" w:type="dxa"/>
            <w:tcBorders>
              <w:top w:val="nil"/>
              <w:left w:val="nil"/>
              <w:bottom w:val="single" w:sz="8" w:space="0" w:color="auto"/>
              <w:right w:val="single" w:sz="8" w:space="0" w:color="auto"/>
            </w:tcBorders>
            <w:shd w:val="clear" w:color="auto" w:fill="auto"/>
            <w:noWrap/>
            <w:vAlign w:val="center"/>
            <w:hideMark/>
          </w:tcPr>
          <w:p w14:paraId="7210CDE6"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m^2</w:t>
            </w:r>
          </w:p>
        </w:tc>
        <w:tc>
          <w:tcPr>
            <w:tcW w:w="809" w:type="dxa"/>
            <w:tcBorders>
              <w:top w:val="nil"/>
              <w:left w:val="nil"/>
              <w:bottom w:val="single" w:sz="8" w:space="0" w:color="auto"/>
              <w:right w:val="single" w:sz="8" w:space="0" w:color="auto"/>
            </w:tcBorders>
            <w:shd w:val="clear" w:color="auto" w:fill="auto"/>
            <w:noWrap/>
            <w:vAlign w:val="center"/>
            <w:hideMark/>
          </w:tcPr>
          <w:p w14:paraId="09B7DF3A"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2</w:t>
            </w:r>
          </w:p>
        </w:tc>
        <w:tc>
          <w:tcPr>
            <w:tcW w:w="1132" w:type="dxa"/>
            <w:tcBorders>
              <w:top w:val="nil"/>
              <w:left w:val="nil"/>
              <w:bottom w:val="single" w:sz="8" w:space="0" w:color="auto"/>
              <w:right w:val="single" w:sz="8" w:space="0" w:color="auto"/>
            </w:tcBorders>
            <w:shd w:val="clear" w:color="auto" w:fill="auto"/>
            <w:noWrap/>
            <w:vAlign w:val="center"/>
            <w:hideMark/>
          </w:tcPr>
          <w:p w14:paraId="6DFB727C"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355</w:t>
            </w:r>
          </w:p>
        </w:tc>
        <w:tc>
          <w:tcPr>
            <w:tcW w:w="1720" w:type="dxa"/>
            <w:tcBorders>
              <w:top w:val="nil"/>
              <w:left w:val="nil"/>
              <w:bottom w:val="single" w:sz="8" w:space="0" w:color="auto"/>
              <w:right w:val="single" w:sz="8" w:space="0" w:color="auto"/>
            </w:tcBorders>
            <w:shd w:val="clear" w:color="auto" w:fill="auto"/>
            <w:noWrap/>
            <w:vAlign w:val="center"/>
            <w:hideMark/>
          </w:tcPr>
          <w:p w14:paraId="6263E4A6"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Auxiliary</w:t>
            </w:r>
          </w:p>
        </w:tc>
      </w:tr>
      <w:tr w:rsidR="00B524C4" w:rsidRPr="004532CD" w14:paraId="62B9A185"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2EE55EF1"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14</w:t>
            </w:r>
          </w:p>
        </w:tc>
        <w:tc>
          <w:tcPr>
            <w:tcW w:w="4336" w:type="dxa"/>
            <w:tcBorders>
              <w:top w:val="nil"/>
              <w:left w:val="nil"/>
              <w:bottom w:val="single" w:sz="8" w:space="0" w:color="auto"/>
              <w:right w:val="single" w:sz="8" w:space="0" w:color="auto"/>
            </w:tcBorders>
            <w:shd w:val="clear" w:color="auto" w:fill="auto"/>
            <w:noWrap/>
            <w:vAlign w:val="center"/>
            <w:hideMark/>
          </w:tcPr>
          <w:p w14:paraId="3077FFDF"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Feed Pump</w:t>
            </w:r>
          </w:p>
        </w:tc>
        <w:tc>
          <w:tcPr>
            <w:tcW w:w="1482" w:type="dxa"/>
            <w:tcBorders>
              <w:top w:val="nil"/>
              <w:left w:val="nil"/>
              <w:bottom w:val="single" w:sz="8" w:space="0" w:color="auto"/>
              <w:right w:val="single" w:sz="8" w:space="0" w:color="auto"/>
            </w:tcBorders>
            <w:shd w:val="clear" w:color="auto" w:fill="auto"/>
            <w:noWrap/>
            <w:vAlign w:val="center"/>
            <w:hideMark/>
          </w:tcPr>
          <w:p w14:paraId="069FC9F5"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m^3/h</w:t>
            </w:r>
          </w:p>
        </w:tc>
        <w:tc>
          <w:tcPr>
            <w:tcW w:w="809" w:type="dxa"/>
            <w:tcBorders>
              <w:top w:val="nil"/>
              <w:left w:val="nil"/>
              <w:bottom w:val="single" w:sz="8" w:space="0" w:color="auto"/>
              <w:right w:val="single" w:sz="8" w:space="0" w:color="auto"/>
            </w:tcBorders>
            <w:shd w:val="clear" w:color="auto" w:fill="auto"/>
            <w:noWrap/>
            <w:vAlign w:val="center"/>
            <w:hideMark/>
          </w:tcPr>
          <w:p w14:paraId="3B137B78"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6</w:t>
            </w:r>
          </w:p>
        </w:tc>
        <w:tc>
          <w:tcPr>
            <w:tcW w:w="1132" w:type="dxa"/>
            <w:tcBorders>
              <w:top w:val="nil"/>
              <w:left w:val="nil"/>
              <w:bottom w:val="single" w:sz="8" w:space="0" w:color="auto"/>
              <w:right w:val="single" w:sz="8" w:space="0" w:color="auto"/>
            </w:tcBorders>
            <w:shd w:val="clear" w:color="auto" w:fill="auto"/>
            <w:noWrap/>
            <w:vAlign w:val="center"/>
            <w:hideMark/>
          </w:tcPr>
          <w:p w14:paraId="75747EA9"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115</w:t>
            </w:r>
          </w:p>
        </w:tc>
        <w:tc>
          <w:tcPr>
            <w:tcW w:w="1720" w:type="dxa"/>
            <w:tcBorders>
              <w:top w:val="nil"/>
              <w:left w:val="nil"/>
              <w:bottom w:val="single" w:sz="8" w:space="0" w:color="auto"/>
              <w:right w:val="single" w:sz="8" w:space="0" w:color="auto"/>
            </w:tcBorders>
            <w:shd w:val="clear" w:color="auto" w:fill="auto"/>
            <w:noWrap/>
            <w:vAlign w:val="center"/>
            <w:hideMark/>
          </w:tcPr>
          <w:p w14:paraId="112C11F5"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320E0FA0"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06764A08"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15</w:t>
            </w:r>
          </w:p>
        </w:tc>
        <w:tc>
          <w:tcPr>
            <w:tcW w:w="4336" w:type="dxa"/>
            <w:tcBorders>
              <w:top w:val="nil"/>
              <w:left w:val="nil"/>
              <w:bottom w:val="single" w:sz="8" w:space="0" w:color="auto"/>
              <w:right w:val="single" w:sz="8" w:space="0" w:color="auto"/>
            </w:tcBorders>
            <w:shd w:val="clear" w:color="auto" w:fill="auto"/>
            <w:noWrap/>
            <w:vAlign w:val="center"/>
            <w:hideMark/>
          </w:tcPr>
          <w:p w14:paraId="0302B8CD"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Dust Collector</w:t>
            </w:r>
          </w:p>
        </w:tc>
        <w:tc>
          <w:tcPr>
            <w:tcW w:w="1482" w:type="dxa"/>
            <w:tcBorders>
              <w:top w:val="nil"/>
              <w:left w:val="nil"/>
              <w:bottom w:val="single" w:sz="8" w:space="0" w:color="auto"/>
              <w:right w:val="single" w:sz="8" w:space="0" w:color="auto"/>
            </w:tcBorders>
            <w:shd w:val="clear" w:color="auto" w:fill="auto"/>
            <w:noWrap/>
            <w:vAlign w:val="center"/>
            <w:hideMark/>
          </w:tcPr>
          <w:p w14:paraId="1A78442D"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m^3/h</w:t>
            </w:r>
          </w:p>
        </w:tc>
        <w:tc>
          <w:tcPr>
            <w:tcW w:w="809" w:type="dxa"/>
            <w:tcBorders>
              <w:top w:val="nil"/>
              <w:left w:val="nil"/>
              <w:bottom w:val="single" w:sz="8" w:space="0" w:color="auto"/>
              <w:right w:val="single" w:sz="8" w:space="0" w:color="auto"/>
            </w:tcBorders>
            <w:shd w:val="clear" w:color="auto" w:fill="auto"/>
            <w:noWrap/>
            <w:vAlign w:val="center"/>
            <w:hideMark/>
          </w:tcPr>
          <w:p w14:paraId="12DC3291"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3</w:t>
            </w:r>
          </w:p>
        </w:tc>
        <w:tc>
          <w:tcPr>
            <w:tcW w:w="1132" w:type="dxa"/>
            <w:tcBorders>
              <w:top w:val="nil"/>
              <w:left w:val="nil"/>
              <w:bottom w:val="single" w:sz="8" w:space="0" w:color="auto"/>
              <w:right w:val="single" w:sz="8" w:space="0" w:color="auto"/>
            </w:tcBorders>
            <w:shd w:val="clear" w:color="auto" w:fill="auto"/>
            <w:noWrap/>
            <w:vAlign w:val="center"/>
            <w:hideMark/>
          </w:tcPr>
          <w:p w14:paraId="248CA258"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0.</w:t>
            </w: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71</w:t>
            </w:r>
          </w:p>
        </w:tc>
        <w:tc>
          <w:tcPr>
            <w:tcW w:w="1720" w:type="dxa"/>
            <w:tcBorders>
              <w:top w:val="nil"/>
              <w:left w:val="nil"/>
              <w:bottom w:val="single" w:sz="8" w:space="0" w:color="auto"/>
              <w:right w:val="single" w:sz="8" w:space="0" w:color="auto"/>
            </w:tcBorders>
            <w:shd w:val="clear" w:color="auto" w:fill="auto"/>
            <w:noWrap/>
            <w:vAlign w:val="center"/>
            <w:hideMark/>
          </w:tcPr>
          <w:p w14:paraId="423CD040"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63CD6873"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607A47F0"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16</w:t>
            </w:r>
          </w:p>
        </w:tc>
        <w:tc>
          <w:tcPr>
            <w:tcW w:w="4336" w:type="dxa"/>
            <w:tcBorders>
              <w:top w:val="nil"/>
              <w:left w:val="nil"/>
              <w:bottom w:val="single" w:sz="8" w:space="0" w:color="auto"/>
              <w:right w:val="single" w:sz="8" w:space="0" w:color="auto"/>
            </w:tcBorders>
            <w:shd w:val="clear" w:color="auto" w:fill="auto"/>
            <w:noWrap/>
            <w:vAlign w:val="center"/>
            <w:hideMark/>
          </w:tcPr>
          <w:p w14:paraId="4E26A1B8"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Product Tank</w:t>
            </w:r>
          </w:p>
        </w:tc>
        <w:tc>
          <w:tcPr>
            <w:tcW w:w="1482" w:type="dxa"/>
            <w:tcBorders>
              <w:top w:val="nil"/>
              <w:left w:val="nil"/>
              <w:bottom w:val="single" w:sz="8" w:space="0" w:color="auto"/>
              <w:right w:val="single" w:sz="8" w:space="0" w:color="auto"/>
            </w:tcBorders>
            <w:shd w:val="clear" w:color="auto" w:fill="auto"/>
            <w:noWrap/>
            <w:vAlign w:val="center"/>
            <w:hideMark/>
          </w:tcPr>
          <w:p w14:paraId="3B170063"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m^3</w:t>
            </w:r>
          </w:p>
        </w:tc>
        <w:tc>
          <w:tcPr>
            <w:tcW w:w="809" w:type="dxa"/>
            <w:tcBorders>
              <w:top w:val="nil"/>
              <w:left w:val="nil"/>
              <w:bottom w:val="single" w:sz="8" w:space="0" w:color="auto"/>
              <w:right w:val="single" w:sz="8" w:space="0" w:color="auto"/>
            </w:tcBorders>
            <w:shd w:val="clear" w:color="auto" w:fill="auto"/>
            <w:noWrap/>
            <w:vAlign w:val="center"/>
            <w:hideMark/>
          </w:tcPr>
          <w:p w14:paraId="7C76A90F"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3</w:t>
            </w:r>
          </w:p>
        </w:tc>
        <w:tc>
          <w:tcPr>
            <w:tcW w:w="1132" w:type="dxa"/>
            <w:tcBorders>
              <w:top w:val="nil"/>
              <w:left w:val="nil"/>
              <w:bottom w:val="single" w:sz="8" w:space="0" w:color="auto"/>
              <w:right w:val="single" w:sz="8" w:space="0" w:color="auto"/>
            </w:tcBorders>
            <w:shd w:val="clear" w:color="auto" w:fill="auto"/>
            <w:noWrap/>
            <w:vAlign w:val="center"/>
            <w:hideMark/>
          </w:tcPr>
          <w:p w14:paraId="6F408F25"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532</w:t>
            </w:r>
          </w:p>
        </w:tc>
        <w:tc>
          <w:tcPr>
            <w:tcW w:w="1720" w:type="dxa"/>
            <w:tcBorders>
              <w:top w:val="nil"/>
              <w:left w:val="nil"/>
              <w:bottom w:val="single" w:sz="8" w:space="0" w:color="auto"/>
              <w:right w:val="single" w:sz="8" w:space="0" w:color="auto"/>
            </w:tcBorders>
            <w:shd w:val="clear" w:color="auto" w:fill="auto"/>
            <w:noWrap/>
            <w:vAlign w:val="center"/>
            <w:hideMark/>
          </w:tcPr>
          <w:p w14:paraId="1AC07175"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27CABC97" w14:textId="77777777" w:rsidTr="00A61E95">
        <w:trPr>
          <w:trHeight w:val="319"/>
        </w:trPr>
        <w:tc>
          <w:tcPr>
            <w:tcW w:w="521" w:type="dxa"/>
            <w:tcBorders>
              <w:top w:val="nil"/>
              <w:left w:val="single" w:sz="8" w:space="0" w:color="auto"/>
              <w:bottom w:val="single" w:sz="8" w:space="0" w:color="auto"/>
              <w:right w:val="single" w:sz="8" w:space="0" w:color="auto"/>
            </w:tcBorders>
            <w:shd w:val="clear" w:color="auto" w:fill="auto"/>
            <w:noWrap/>
            <w:vAlign w:val="center"/>
            <w:hideMark/>
          </w:tcPr>
          <w:p w14:paraId="5A2CE08A" w14:textId="77777777" w:rsidR="00B524C4" w:rsidRPr="004532CD" w:rsidRDefault="00B524C4" w:rsidP="00A61E95">
            <w:pPr>
              <w:spacing w:after="0" w:line="240" w:lineRule="auto"/>
              <w:jc w:val="center"/>
              <w:rPr>
                <w:rFonts w:ascii="Calibri" w:eastAsia="Times New Roman" w:hAnsi="Calibri" w:cs="Calibri"/>
                <w:color w:val="000000"/>
                <w:lang w:eastAsia="en-IN"/>
              </w:rPr>
            </w:pPr>
            <w:r w:rsidRPr="004532CD">
              <w:rPr>
                <w:rFonts w:ascii="Calibri" w:eastAsia="Times New Roman" w:hAnsi="Calibri" w:cs="Calibri"/>
                <w:color w:val="000000"/>
                <w:lang w:eastAsia="en-IN"/>
              </w:rPr>
              <w:t>17</w:t>
            </w:r>
          </w:p>
        </w:tc>
        <w:tc>
          <w:tcPr>
            <w:tcW w:w="4336" w:type="dxa"/>
            <w:tcBorders>
              <w:top w:val="nil"/>
              <w:left w:val="nil"/>
              <w:bottom w:val="single" w:sz="8" w:space="0" w:color="auto"/>
              <w:right w:val="single" w:sz="8" w:space="0" w:color="auto"/>
            </w:tcBorders>
            <w:shd w:val="clear" w:color="auto" w:fill="auto"/>
            <w:noWrap/>
            <w:vAlign w:val="center"/>
            <w:hideMark/>
          </w:tcPr>
          <w:p w14:paraId="06AEE308" w14:textId="77777777" w:rsidR="00B524C4" w:rsidRPr="004532CD" w:rsidRDefault="00B524C4" w:rsidP="00A61E95">
            <w:pPr>
              <w:spacing w:after="0" w:line="240" w:lineRule="auto"/>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Packaging Equipment</w:t>
            </w:r>
          </w:p>
        </w:tc>
        <w:tc>
          <w:tcPr>
            <w:tcW w:w="1482" w:type="dxa"/>
            <w:tcBorders>
              <w:top w:val="nil"/>
              <w:left w:val="nil"/>
              <w:bottom w:val="single" w:sz="8" w:space="0" w:color="auto"/>
              <w:right w:val="single" w:sz="8" w:space="0" w:color="auto"/>
            </w:tcBorders>
            <w:shd w:val="clear" w:color="auto" w:fill="auto"/>
            <w:noWrap/>
            <w:vAlign w:val="center"/>
            <w:hideMark/>
          </w:tcPr>
          <w:p w14:paraId="7E4855A9"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KG/bag</w:t>
            </w:r>
          </w:p>
        </w:tc>
        <w:tc>
          <w:tcPr>
            <w:tcW w:w="809" w:type="dxa"/>
            <w:tcBorders>
              <w:top w:val="nil"/>
              <w:left w:val="nil"/>
              <w:bottom w:val="single" w:sz="8" w:space="0" w:color="auto"/>
              <w:right w:val="single" w:sz="8" w:space="0" w:color="auto"/>
            </w:tcBorders>
            <w:shd w:val="clear" w:color="auto" w:fill="auto"/>
            <w:noWrap/>
            <w:vAlign w:val="center"/>
            <w:hideMark/>
          </w:tcPr>
          <w:p w14:paraId="380B3798"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3</w:t>
            </w:r>
          </w:p>
        </w:tc>
        <w:tc>
          <w:tcPr>
            <w:tcW w:w="1132" w:type="dxa"/>
            <w:tcBorders>
              <w:top w:val="nil"/>
              <w:left w:val="nil"/>
              <w:bottom w:val="single" w:sz="8" w:space="0" w:color="auto"/>
              <w:right w:val="single" w:sz="8" w:space="0" w:color="auto"/>
            </w:tcBorders>
            <w:shd w:val="clear" w:color="auto" w:fill="auto"/>
            <w:noWrap/>
            <w:vAlign w:val="center"/>
            <w:hideMark/>
          </w:tcPr>
          <w:p w14:paraId="21609E28"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0.</w:t>
            </w:r>
            <w:r w:rsidRPr="004532CD">
              <w:rPr>
                <w:rFonts w:ascii="Arial" w:eastAsia="Times New Roman" w:hAnsi="Arial" w:cs="Arial"/>
                <w:color w:val="000000"/>
                <w:sz w:val="20"/>
                <w:szCs w:val="20"/>
                <w:lang w:eastAsia="en-IN"/>
              </w:rPr>
              <w:t>150</w:t>
            </w:r>
          </w:p>
        </w:tc>
        <w:tc>
          <w:tcPr>
            <w:tcW w:w="1720" w:type="dxa"/>
            <w:tcBorders>
              <w:top w:val="nil"/>
              <w:left w:val="nil"/>
              <w:bottom w:val="single" w:sz="8" w:space="0" w:color="auto"/>
              <w:right w:val="single" w:sz="8" w:space="0" w:color="auto"/>
            </w:tcBorders>
            <w:shd w:val="clear" w:color="auto" w:fill="auto"/>
            <w:noWrap/>
            <w:vAlign w:val="center"/>
            <w:hideMark/>
          </w:tcPr>
          <w:p w14:paraId="12A03981" w14:textId="77777777" w:rsidR="00B524C4" w:rsidRPr="004532CD" w:rsidRDefault="00B524C4" w:rsidP="00A61E95">
            <w:pPr>
              <w:spacing w:after="0" w:line="240" w:lineRule="auto"/>
              <w:jc w:val="center"/>
              <w:rPr>
                <w:rFonts w:ascii="Arial" w:eastAsia="Times New Roman" w:hAnsi="Arial" w:cs="Arial"/>
                <w:color w:val="000000"/>
                <w:sz w:val="20"/>
                <w:szCs w:val="20"/>
                <w:lang w:eastAsia="en-IN"/>
              </w:rPr>
            </w:pPr>
            <w:r w:rsidRPr="004532CD">
              <w:rPr>
                <w:rFonts w:ascii="Arial" w:eastAsia="Times New Roman" w:hAnsi="Arial" w:cs="Arial"/>
                <w:color w:val="000000"/>
                <w:sz w:val="20"/>
                <w:szCs w:val="20"/>
                <w:lang w:eastAsia="en-IN"/>
              </w:rPr>
              <w:t>Indigenous</w:t>
            </w:r>
          </w:p>
        </w:tc>
      </w:tr>
      <w:tr w:rsidR="00B524C4" w:rsidRPr="004532CD" w14:paraId="5D58257A" w14:textId="77777777" w:rsidTr="00A61E95">
        <w:trPr>
          <w:trHeight w:val="319"/>
        </w:trPr>
        <w:tc>
          <w:tcPr>
            <w:tcW w:w="521" w:type="dxa"/>
            <w:tcBorders>
              <w:top w:val="nil"/>
              <w:left w:val="nil"/>
              <w:bottom w:val="nil"/>
              <w:right w:val="nil"/>
            </w:tcBorders>
            <w:shd w:val="clear" w:color="auto" w:fill="auto"/>
            <w:noWrap/>
            <w:vAlign w:val="bottom"/>
            <w:hideMark/>
          </w:tcPr>
          <w:p w14:paraId="27B1C593" w14:textId="77777777" w:rsidR="00B524C4" w:rsidRPr="004532CD" w:rsidRDefault="00B524C4" w:rsidP="00A61E95">
            <w:pPr>
              <w:spacing w:after="0" w:line="240" w:lineRule="auto"/>
              <w:rPr>
                <w:rFonts w:ascii="Arial" w:eastAsia="Times New Roman" w:hAnsi="Arial" w:cs="Arial"/>
                <w:color w:val="000000"/>
                <w:sz w:val="20"/>
                <w:szCs w:val="20"/>
                <w:lang w:eastAsia="en-IN"/>
              </w:rPr>
            </w:pPr>
          </w:p>
        </w:tc>
        <w:tc>
          <w:tcPr>
            <w:tcW w:w="4336" w:type="dxa"/>
            <w:tcBorders>
              <w:top w:val="nil"/>
              <w:left w:val="nil"/>
              <w:bottom w:val="single" w:sz="8" w:space="0" w:color="000000"/>
              <w:right w:val="nil"/>
            </w:tcBorders>
            <w:shd w:val="clear" w:color="auto" w:fill="auto"/>
            <w:vAlign w:val="center"/>
            <w:hideMark/>
          </w:tcPr>
          <w:p w14:paraId="69F54E46" w14:textId="77777777" w:rsidR="00B524C4" w:rsidRPr="00CB1DB6" w:rsidRDefault="00B524C4" w:rsidP="00A61E95">
            <w:pPr>
              <w:spacing w:after="0" w:line="240" w:lineRule="auto"/>
              <w:rPr>
                <w:rFonts w:ascii="Palladio Uralic" w:eastAsia="Times New Roman" w:hAnsi="Palladio Uralic" w:cs="Calibri"/>
                <w:b/>
                <w:bCs/>
                <w:color w:val="000000"/>
                <w:sz w:val="16"/>
                <w:szCs w:val="16"/>
                <w:lang w:eastAsia="en-IN"/>
              </w:rPr>
            </w:pPr>
            <w:r w:rsidRPr="00CB1DB6">
              <w:rPr>
                <w:rFonts w:ascii="Palladio Uralic" w:eastAsia="Times New Roman" w:hAnsi="Palladio Uralic" w:cs="Calibri"/>
                <w:b/>
                <w:bCs/>
                <w:color w:val="000000"/>
                <w:sz w:val="16"/>
                <w:szCs w:val="16"/>
                <w:lang w:eastAsia="en-IN"/>
              </w:rPr>
              <w:t>TOTAL MAIN EQUIPMENT COST</w:t>
            </w:r>
          </w:p>
        </w:tc>
        <w:tc>
          <w:tcPr>
            <w:tcW w:w="1482" w:type="dxa"/>
            <w:tcBorders>
              <w:top w:val="nil"/>
              <w:left w:val="nil"/>
              <w:bottom w:val="single" w:sz="8" w:space="0" w:color="auto"/>
              <w:right w:val="single" w:sz="8" w:space="0" w:color="auto"/>
            </w:tcBorders>
            <w:shd w:val="clear" w:color="auto" w:fill="auto"/>
            <w:noWrap/>
            <w:vAlign w:val="center"/>
            <w:hideMark/>
          </w:tcPr>
          <w:p w14:paraId="02C8C447" w14:textId="77777777" w:rsidR="00B524C4" w:rsidRPr="00CB1DB6" w:rsidRDefault="00B524C4" w:rsidP="00A61E95">
            <w:pPr>
              <w:spacing w:after="0" w:line="240" w:lineRule="auto"/>
              <w:rPr>
                <w:rFonts w:ascii="Arial" w:eastAsia="Times New Roman" w:hAnsi="Arial" w:cs="Arial"/>
                <w:b/>
                <w:bCs/>
                <w:color w:val="000000"/>
                <w:sz w:val="20"/>
                <w:szCs w:val="20"/>
                <w:lang w:eastAsia="en-IN"/>
              </w:rPr>
            </w:pPr>
            <w:r w:rsidRPr="00CB1DB6">
              <w:rPr>
                <w:rFonts w:ascii="Arial" w:eastAsia="Times New Roman" w:hAnsi="Arial" w:cs="Arial"/>
                <w:b/>
                <w:bCs/>
                <w:color w:val="000000"/>
                <w:sz w:val="20"/>
                <w:szCs w:val="20"/>
                <w:lang w:eastAsia="en-IN"/>
              </w:rPr>
              <w:t> </w:t>
            </w:r>
          </w:p>
        </w:tc>
        <w:tc>
          <w:tcPr>
            <w:tcW w:w="809" w:type="dxa"/>
            <w:tcBorders>
              <w:top w:val="nil"/>
              <w:left w:val="nil"/>
              <w:bottom w:val="single" w:sz="8" w:space="0" w:color="auto"/>
              <w:right w:val="single" w:sz="8" w:space="0" w:color="auto"/>
            </w:tcBorders>
            <w:shd w:val="clear" w:color="auto" w:fill="auto"/>
            <w:noWrap/>
            <w:vAlign w:val="center"/>
            <w:hideMark/>
          </w:tcPr>
          <w:p w14:paraId="6B1E7A08" w14:textId="77777777" w:rsidR="00B524C4" w:rsidRPr="00CB1DB6" w:rsidRDefault="00B524C4" w:rsidP="00A61E95">
            <w:pPr>
              <w:spacing w:after="0" w:line="240" w:lineRule="auto"/>
              <w:rPr>
                <w:rFonts w:ascii="Arial" w:eastAsia="Times New Roman" w:hAnsi="Arial" w:cs="Arial"/>
                <w:b/>
                <w:bCs/>
                <w:color w:val="000000"/>
                <w:sz w:val="20"/>
                <w:szCs w:val="20"/>
                <w:lang w:eastAsia="en-IN"/>
              </w:rPr>
            </w:pPr>
            <w:r w:rsidRPr="00CB1DB6">
              <w:rPr>
                <w:rFonts w:ascii="Arial" w:eastAsia="Times New Roman" w:hAnsi="Arial" w:cs="Arial"/>
                <w:b/>
                <w:bCs/>
                <w:color w:val="000000"/>
                <w:sz w:val="20"/>
                <w:szCs w:val="20"/>
                <w:lang w:eastAsia="en-IN"/>
              </w:rPr>
              <w:t> </w:t>
            </w:r>
          </w:p>
        </w:tc>
        <w:tc>
          <w:tcPr>
            <w:tcW w:w="1132" w:type="dxa"/>
            <w:tcBorders>
              <w:top w:val="nil"/>
              <w:left w:val="nil"/>
              <w:bottom w:val="single" w:sz="8" w:space="0" w:color="auto"/>
              <w:right w:val="single" w:sz="8" w:space="0" w:color="auto"/>
            </w:tcBorders>
            <w:shd w:val="clear" w:color="auto" w:fill="auto"/>
            <w:noWrap/>
            <w:vAlign w:val="center"/>
            <w:hideMark/>
          </w:tcPr>
          <w:p w14:paraId="0B3C857D" w14:textId="77777777" w:rsidR="00B524C4" w:rsidRPr="00CB1DB6" w:rsidRDefault="00B524C4" w:rsidP="00A61E95">
            <w:pPr>
              <w:spacing w:after="0" w:line="240" w:lineRule="auto"/>
              <w:jc w:val="center"/>
              <w:rPr>
                <w:rFonts w:ascii="Arial" w:eastAsia="Times New Roman" w:hAnsi="Arial" w:cs="Arial"/>
                <w:b/>
                <w:bCs/>
                <w:color w:val="000000"/>
                <w:sz w:val="20"/>
                <w:szCs w:val="20"/>
                <w:lang w:eastAsia="en-IN"/>
              </w:rPr>
            </w:pPr>
            <w:r w:rsidRPr="00CB1DB6">
              <w:rPr>
                <w:rFonts w:ascii="Arial" w:eastAsia="Times New Roman" w:hAnsi="Arial" w:cs="Arial"/>
                <w:b/>
                <w:bCs/>
                <w:color w:val="000000"/>
                <w:sz w:val="20"/>
                <w:szCs w:val="20"/>
                <w:lang w:eastAsia="en-IN"/>
              </w:rPr>
              <w:t>2.73</w:t>
            </w:r>
          </w:p>
        </w:tc>
        <w:tc>
          <w:tcPr>
            <w:tcW w:w="1720" w:type="dxa"/>
            <w:tcBorders>
              <w:top w:val="nil"/>
              <w:left w:val="nil"/>
              <w:bottom w:val="single" w:sz="8" w:space="0" w:color="auto"/>
              <w:right w:val="single" w:sz="8" w:space="0" w:color="auto"/>
            </w:tcBorders>
            <w:shd w:val="clear" w:color="auto" w:fill="auto"/>
            <w:noWrap/>
            <w:vAlign w:val="center"/>
            <w:hideMark/>
          </w:tcPr>
          <w:p w14:paraId="2BD9CB47" w14:textId="77777777" w:rsidR="00B524C4" w:rsidRPr="00CB1DB6" w:rsidRDefault="00B524C4" w:rsidP="00A61E95">
            <w:pPr>
              <w:spacing w:after="0" w:line="240" w:lineRule="auto"/>
              <w:rPr>
                <w:rFonts w:ascii="Arial" w:eastAsia="Times New Roman" w:hAnsi="Arial" w:cs="Arial"/>
                <w:b/>
                <w:bCs/>
                <w:color w:val="000000"/>
                <w:sz w:val="20"/>
                <w:szCs w:val="20"/>
                <w:lang w:eastAsia="en-IN"/>
              </w:rPr>
            </w:pPr>
            <w:r w:rsidRPr="00CB1DB6">
              <w:rPr>
                <w:rFonts w:ascii="Arial" w:eastAsia="Times New Roman" w:hAnsi="Arial" w:cs="Arial"/>
                <w:b/>
                <w:bCs/>
                <w:color w:val="000000"/>
                <w:sz w:val="20"/>
                <w:szCs w:val="20"/>
                <w:lang w:eastAsia="en-IN"/>
              </w:rPr>
              <w:t> </w:t>
            </w:r>
          </w:p>
        </w:tc>
      </w:tr>
    </w:tbl>
    <w:p w14:paraId="10BFF1DC" w14:textId="22F424A2" w:rsidR="00B524C4" w:rsidRDefault="00B524C4" w:rsidP="00B524C4">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5.4. Annual Cost of Production</w:t>
      </w:r>
    </w:p>
    <w:p w14:paraId="2EAE2C1C" w14:textId="1F132158" w:rsidR="00B524C4" w:rsidRDefault="00B524C4" w:rsidP="003D4F29">
      <w:pPr>
        <w:spacing w:line="360" w:lineRule="auto"/>
        <w:jc w:val="both"/>
        <w:rPr>
          <w:rFonts w:ascii="Arial" w:hAnsi="Arial" w:cs="Arial"/>
          <w:sz w:val="24"/>
          <w:szCs w:val="24"/>
        </w:rPr>
      </w:pPr>
      <w:r>
        <w:rPr>
          <w:rFonts w:ascii="Arial" w:hAnsi="Arial" w:cs="Arial"/>
          <w:sz w:val="24"/>
          <w:szCs w:val="24"/>
        </w:rPr>
        <w:t>Raw Material Cost is considered as t</w:t>
      </w:r>
      <w:r w:rsidRPr="004532CD">
        <w:rPr>
          <w:rFonts w:ascii="Arial" w:hAnsi="Arial" w:cs="Arial"/>
          <w:sz w:val="24"/>
          <w:szCs w:val="24"/>
        </w:rPr>
        <w:t xml:space="preserve">he base case, the annual cost of raw materials reached a value of </w:t>
      </w:r>
      <w:r>
        <w:rPr>
          <w:rFonts w:ascii="Arial" w:hAnsi="Arial" w:cs="Arial"/>
          <w:sz w:val="24"/>
          <w:szCs w:val="24"/>
        </w:rPr>
        <w:t xml:space="preserve">USD </w:t>
      </w:r>
      <w:r w:rsidRPr="004532CD">
        <w:rPr>
          <w:rFonts w:ascii="Arial" w:hAnsi="Arial" w:cs="Arial"/>
          <w:sz w:val="24"/>
          <w:szCs w:val="24"/>
        </w:rPr>
        <w:t>61</w:t>
      </w:r>
      <w:r>
        <w:rPr>
          <w:rFonts w:ascii="Arial" w:hAnsi="Arial" w:cs="Arial"/>
          <w:sz w:val="24"/>
          <w:szCs w:val="24"/>
        </w:rPr>
        <w:t>.</w:t>
      </w:r>
      <w:r w:rsidRPr="004532CD">
        <w:rPr>
          <w:rFonts w:ascii="Arial" w:hAnsi="Arial" w:cs="Arial"/>
          <w:sz w:val="24"/>
          <w:szCs w:val="24"/>
        </w:rPr>
        <w:t>7</w:t>
      </w:r>
      <w:r>
        <w:rPr>
          <w:rFonts w:ascii="Arial" w:hAnsi="Arial" w:cs="Arial"/>
          <w:sz w:val="24"/>
          <w:szCs w:val="24"/>
        </w:rPr>
        <w:t xml:space="preserve"> Million</w:t>
      </w:r>
      <w:r>
        <w:rPr>
          <w:rFonts w:ascii="Palladio Uralic" w:eastAsia="Times New Roman" w:hAnsi="Palladio Uralic" w:cs="Calibri"/>
          <w:b/>
          <w:bCs/>
          <w:color w:val="000000"/>
          <w:sz w:val="18"/>
          <w:szCs w:val="18"/>
          <w:lang w:eastAsia="en-IN"/>
        </w:rPr>
        <w:t xml:space="preserve"> </w:t>
      </w:r>
      <w:r w:rsidRPr="004532CD">
        <w:rPr>
          <w:rFonts w:ascii="Arial" w:hAnsi="Arial" w:cs="Arial"/>
          <w:sz w:val="24"/>
          <w:szCs w:val="24"/>
        </w:rPr>
        <w:t xml:space="preserve">per year for </w:t>
      </w:r>
      <w:r>
        <w:rPr>
          <w:rFonts w:ascii="Arial" w:hAnsi="Arial" w:cs="Arial"/>
          <w:sz w:val="24"/>
          <w:szCs w:val="24"/>
        </w:rPr>
        <w:t>30</w:t>
      </w:r>
      <w:r w:rsidRPr="004532CD">
        <w:rPr>
          <w:rFonts w:ascii="Arial" w:hAnsi="Arial" w:cs="Arial"/>
          <w:sz w:val="24"/>
          <w:szCs w:val="24"/>
        </w:rPr>
        <w:t xml:space="preserve"> </w:t>
      </w:r>
      <w:r>
        <w:rPr>
          <w:rFonts w:ascii="Arial" w:hAnsi="Arial" w:cs="Arial"/>
          <w:sz w:val="24"/>
          <w:szCs w:val="24"/>
        </w:rPr>
        <w:t>thousand tonnes per a</w:t>
      </w:r>
      <w:r w:rsidRPr="004532CD">
        <w:rPr>
          <w:rFonts w:ascii="Arial" w:hAnsi="Arial" w:cs="Arial"/>
          <w:sz w:val="24"/>
          <w:szCs w:val="24"/>
        </w:rPr>
        <w:t xml:space="preserve">nnum plant capacity. </w:t>
      </w:r>
      <w:r w:rsidR="00A73944" w:rsidRPr="004532CD">
        <w:rPr>
          <w:rFonts w:ascii="Arial" w:hAnsi="Arial" w:cs="Arial"/>
          <w:sz w:val="24"/>
          <w:szCs w:val="24"/>
        </w:rPr>
        <w:t>Ma</w:t>
      </w:r>
      <w:r w:rsidR="00A73944">
        <w:rPr>
          <w:rFonts w:ascii="Arial" w:hAnsi="Arial" w:cs="Arial"/>
          <w:sz w:val="24"/>
          <w:szCs w:val="24"/>
        </w:rPr>
        <w:t xml:space="preserve">jor </w:t>
      </w:r>
      <w:r w:rsidR="00A73944" w:rsidRPr="004532CD">
        <w:rPr>
          <w:rFonts w:ascii="Arial" w:hAnsi="Arial" w:cs="Arial"/>
          <w:sz w:val="24"/>
          <w:szCs w:val="24"/>
        </w:rPr>
        <w:t>raw</w:t>
      </w:r>
      <w:r w:rsidRPr="004532CD">
        <w:rPr>
          <w:rFonts w:ascii="Arial" w:hAnsi="Arial" w:cs="Arial"/>
          <w:sz w:val="24"/>
          <w:szCs w:val="24"/>
        </w:rPr>
        <w:t xml:space="preserve"> </w:t>
      </w:r>
      <w:r>
        <w:rPr>
          <w:rFonts w:ascii="Arial" w:hAnsi="Arial" w:cs="Arial"/>
          <w:sz w:val="24"/>
          <w:szCs w:val="24"/>
        </w:rPr>
        <w:t>m</w:t>
      </w:r>
      <w:r w:rsidRPr="004532CD">
        <w:rPr>
          <w:rFonts w:ascii="Arial" w:hAnsi="Arial" w:cs="Arial"/>
          <w:sz w:val="24"/>
          <w:szCs w:val="24"/>
        </w:rPr>
        <w:t>aterial</w:t>
      </w:r>
      <w:r>
        <w:rPr>
          <w:rFonts w:ascii="Arial" w:hAnsi="Arial" w:cs="Arial"/>
          <w:sz w:val="24"/>
          <w:szCs w:val="24"/>
        </w:rPr>
        <w:t>s</w:t>
      </w:r>
      <w:r w:rsidRPr="004532CD">
        <w:rPr>
          <w:rFonts w:ascii="Arial" w:hAnsi="Arial" w:cs="Arial"/>
          <w:sz w:val="24"/>
          <w:szCs w:val="24"/>
        </w:rPr>
        <w:t xml:space="preserve"> considered </w:t>
      </w:r>
      <w:r>
        <w:rPr>
          <w:rFonts w:ascii="Arial" w:hAnsi="Arial" w:cs="Arial"/>
          <w:sz w:val="24"/>
          <w:szCs w:val="24"/>
        </w:rPr>
        <w:t>are Epoxy Resin</w:t>
      </w:r>
      <w:r w:rsidRPr="004532CD">
        <w:rPr>
          <w:rFonts w:ascii="Arial" w:hAnsi="Arial" w:cs="Arial"/>
          <w:sz w:val="24"/>
          <w:szCs w:val="24"/>
        </w:rPr>
        <w:t xml:space="preserve">, </w:t>
      </w:r>
      <w:r>
        <w:rPr>
          <w:rFonts w:ascii="Arial" w:hAnsi="Arial" w:cs="Arial"/>
          <w:sz w:val="24"/>
          <w:szCs w:val="24"/>
        </w:rPr>
        <w:t xml:space="preserve">Bisphenol A, Styrene, </w:t>
      </w:r>
      <w:r w:rsidRPr="004532CD">
        <w:rPr>
          <w:rFonts w:ascii="Arial" w:hAnsi="Arial" w:cs="Arial"/>
          <w:sz w:val="24"/>
          <w:szCs w:val="24"/>
        </w:rPr>
        <w:t>Methacrylic Acid</w:t>
      </w:r>
      <w:r>
        <w:rPr>
          <w:rFonts w:ascii="Arial" w:hAnsi="Arial" w:cs="Arial"/>
          <w:sz w:val="24"/>
          <w:szCs w:val="24"/>
        </w:rPr>
        <w:t xml:space="preserve"> </w:t>
      </w:r>
      <w:r w:rsidRPr="004532CD">
        <w:rPr>
          <w:rFonts w:ascii="Arial" w:hAnsi="Arial" w:cs="Arial"/>
          <w:sz w:val="24"/>
          <w:szCs w:val="24"/>
        </w:rPr>
        <w:t>with</w:t>
      </w:r>
      <w:r>
        <w:rPr>
          <w:rFonts w:ascii="Arial" w:hAnsi="Arial" w:cs="Arial"/>
          <w:sz w:val="24"/>
          <w:szCs w:val="24"/>
        </w:rPr>
        <w:t xml:space="preserve"> stoichiometry ratio </w:t>
      </w:r>
      <w:r w:rsidRPr="004532CD">
        <w:rPr>
          <w:rFonts w:ascii="Arial" w:hAnsi="Arial" w:cs="Arial"/>
          <w:sz w:val="24"/>
          <w:szCs w:val="24"/>
        </w:rPr>
        <w:t>of 0.</w:t>
      </w:r>
      <w:r>
        <w:rPr>
          <w:rFonts w:ascii="Arial" w:hAnsi="Arial" w:cs="Arial"/>
          <w:sz w:val="24"/>
          <w:szCs w:val="24"/>
        </w:rPr>
        <w:t>3</w:t>
      </w:r>
      <w:r w:rsidRPr="004532CD">
        <w:rPr>
          <w:rFonts w:ascii="Arial" w:hAnsi="Arial" w:cs="Arial"/>
          <w:sz w:val="24"/>
          <w:szCs w:val="24"/>
        </w:rPr>
        <w:t>, 0.</w:t>
      </w:r>
      <w:r>
        <w:rPr>
          <w:rFonts w:ascii="Arial" w:hAnsi="Arial" w:cs="Arial"/>
          <w:sz w:val="24"/>
          <w:szCs w:val="24"/>
        </w:rPr>
        <w:t>14, 0.45</w:t>
      </w:r>
      <w:r w:rsidRPr="004532CD">
        <w:rPr>
          <w:rFonts w:ascii="Arial" w:hAnsi="Arial" w:cs="Arial"/>
          <w:sz w:val="24"/>
          <w:szCs w:val="24"/>
        </w:rPr>
        <w:t xml:space="preserve"> &amp; 0.</w:t>
      </w:r>
      <w:r>
        <w:rPr>
          <w:rFonts w:ascii="Arial" w:hAnsi="Arial" w:cs="Arial"/>
          <w:sz w:val="24"/>
          <w:szCs w:val="24"/>
        </w:rPr>
        <w:t>11 respectively</w:t>
      </w:r>
      <w:r w:rsidRPr="004532CD">
        <w:rPr>
          <w:rFonts w:ascii="Arial" w:hAnsi="Arial" w:cs="Arial"/>
          <w:sz w:val="24"/>
          <w:szCs w:val="24"/>
        </w:rPr>
        <w:t xml:space="preserve">. </w:t>
      </w:r>
    </w:p>
    <w:tbl>
      <w:tblPr>
        <w:tblW w:w="9770" w:type="dxa"/>
        <w:tblInd w:w="-20" w:type="dxa"/>
        <w:tblLook w:val="04A0" w:firstRow="1" w:lastRow="0" w:firstColumn="1" w:lastColumn="0" w:noHBand="0" w:noVBand="1"/>
      </w:tblPr>
      <w:tblGrid>
        <w:gridCol w:w="1065"/>
        <w:gridCol w:w="5251"/>
        <w:gridCol w:w="2275"/>
        <w:gridCol w:w="1179"/>
      </w:tblGrid>
      <w:tr w:rsidR="00B524C4" w:rsidRPr="0010555F" w14:paraId="4E28A0AC" w14:textId="77777777" w:rsidTr="00A61E95">
        <w:trPr>
          <w:trHeight w:val="305"/>
        </w:trPr>
        <w:tc>
          <w:tcPr>
            <w:tcW w:w="1065" w:type="dxa"/>
            <w:tcBorders>
              <w:top w:val="single" w:sz="4" w:space="0" w:color="auto"/>
              <w:left w:val="single" w:sz="4" w:space="0" w:color="auto"/>
              <w:bottom w:val="single" w:sz="4" w:space="0" w:color="auto"/>
              <w:right w:val="single" w:sz="4" w:space="0" w:color="auto"/>
            </w:tcBorders>
            <w:shd w:val="clear" w:color="000000" w:fill="5B9BD5"/>
            <w:vAlign w:val="center"/>
            <w:hideMark/>
          </w:tcPr>
          <w:p w14:paraId="6ADF07EF" w14:textId="77777777" w:rsidR="00B524C4" w:rsidRPr="0010555F" w:rsidRDefault="00B524C4" w:rsidP="00A61E95">
            <w:pPr>
              <w:spacing w:after="0" w:line="240" w:lineRule="auto"/>
              <w:rPr>
                <w:rFonts w:ascii="Arial" w:eastAsia="Times New Roman" w:hAnsi="Arial" w:cs="Arial"/>
                <w:color w:val="000000"/>
                <w:sz w:val="18"/>
                <w:szCs w:val="18"/>
                <w:lang w:eastAsia="en-IN"/>
              </w:rPr>
            </w:pPr>
          </w:p>
        </w:tc>
        <w:tc>
          <w:tcPr>
            <w:tcW w:w="5251" w:type="dxa"/>
            <w:tcBorders>
              <w:top w:val="single" w:sz="4" w:space="0" w:color="auto"/>
              <w:left w:val="nil"/>
              <w:bottom w:val="single" w:sz="4" w:space="0" w:color="auto"/>
              <w:right w:val="single" w:sz="4" w:space="0" w:color="auto"/>
            </w:tcBorders>
            <w:shd w:val="clear" w:color="000000" w:fill="5B9BD5"/>
            <w:vAlign w:val="center"/>
            <w:hideMark/>
          </w:tcPr>
          <w:p w14:paraId="09404CE5" w14:textId="77777777" w:rsidR="00B524C4" w:rsidRPr="0010555F" w:rsidRDefault="00B524C4" w:rsidP="00A61E95">
            <w:pPr>
              <w:spacing w:after="0" w:line="240" w:lineRule="auto"/>
              <w:ind w:firstLineChars="100" w:firstLine="181"/>
              <w:rPr>
                <w:rFonts w:ascii="Arial" w:eastAsia="Times New Roman" w:hAnsi="Arial" w:cs="Arial"/>
                <w:b/>
                <w:bCs/>
                <w:color w:val="000000"/>
                <w:sz w:val="18"/>
                <w:szCs w:val="18"/>
                <w:lang w:eastAsia="en-IN"/>
              </w:rPr>
            </w:pPr>
            <w:r w:rsidRPr="0010555F">
              <w:rPr>
                <w:rFonts w:ascii="Arial" w:eastAsia="Times New Roman" w:hAnsi="Arial" w:cs="Arial"/>
                <w:b/>
                <w:bCs/>
                <w:color w:val="000000"/>
                <w:sz w:val="18"/>
                <w:szCs w:val="18"/>
                <w:lang w:eastAsia="en-IN"/>
              </w:rPr>
              <w:t>ITEM</w:t>
            </w:r>
          </w:p>
        </w:tc>
        <w:tc>
          <w:tcPr>
            <w:tcW w:w="2275" w:type="dxa"/>
            <w:tcBorders>
              <w:top w:val="single" w:sz="4" w:space="0" w:color="auto"/>
              <w:left w:val="nil"/>
              <w:bottom w:val="single" w:sz="4" w:space="0" w:color="auto"/>
              <w:right w:val="single" w:sz="4" w:space="0" w:color="auto"/>
            </w:tcBorders>
            <w:shd w:val="clear" w:color="000000" w:fill="5B9BD5"/>
            <w:vAlign w:val="center"/>
            <w:hideMark/>
          </w:tcPr>
          <w:p w14:paraId="02D2A46B" w14:textId="77777777" w:rsidR="00B524C4" w:rsidRPr="0010555F" w:rsidRDefault="00B524C4" w:rsidP="00A61E95">
            <w:pPr>
              <w:spacing w:after="0" w:line="240" w:lineRule="auto"/>
              <w:jc w:val="center"/>
              <w:rPr>
                <w:rFonts w:ascii="Arial" w:eastAsia="Times New Roman" w:hAnsi="Arial" w:cs="Arial"/>
                <w:b/>
                <w:bCs/>
                <w:color w:val="000000"/>
                <w:sz w:val="18"/>
                <w:szCs w:val="18"/>
                <w:lang w:eastAsia="en-IN"/>
              </w:rPr>
            </w:pPr>
            <w:r w:rsidRPr="0010555F">
              <w:rPr>
                <w:rFonts w:ascii="Arial" w:eastAsia="Times New Roman" w:hAnsi="Arial" w:cs="Arial"/>
                <w:b/>
                <w:bCs/>
                <w:color w:val="000000"/>
                <w:sz w:val="18"/>
                <w:szCs w:val="18"/>
                <w:lang w:eastAsia="en-IN"/>
              </w:rPr>
              <w:t>[USD</w:t>
            </w:r>
            <w:r>
              <w:rPr>
                <w:rFonts w:ascii="Arial" w:eastAsia="Times New Roman" w:hAnsi="Arial" w:cs="Arial"/>
                <w:b/>
                <w:bCs/>
                <w:color w:val="000000"/>
                <w:sz w:val="18"/>
                <w:szCs w:val="18"/>
                <w:lang w:eastAsia="en-IN"/>
              </w:rPr>
              <w:t xml:space="preserve"> Million</w:t>
            </w:r>
            <w:r w:rsidRPr="0010555F">
              <w:rPr>
                <w:rFonts w:ascii="Arial" w:eastAsia="Times New Roman" w:hAnsi="Arial" w:cs="Arial"/>
                <w:b/>
                <w:bCs/>
                <w:color w:val="000000"/>
                <w:sz w:val="18"/>
                <w:szCs w:val="18"/>
                <w:lang w:eastAsia="en-IN"/>
              </w:rPr>
              <w:t>]</w:t>
            </w:r>
          </w:p>
        </w:tc>
        <w:tc>
          <w:tcPr>
            <w:tcW w:w="1179" w:type="dxa"/>
            <w:tcBorders>
              <w:top w:val="single" w:sz="4" w:space="0" w:color="auto"/>
              <w:left w:val="nil"/>
              <w:bottom w:val="single" w:sz="4" w:space="0" w:color="auto"/>
              <w:right w:val="single" w:sz="4" w:space="0" w:color="auto"/>
            </w:tcBorders>
            <w:shd w:val="clear" w:color="auto" w:fill="auto"/>
            <w:noWrap/>
            <w:vAlign w:val="bottom"/>
            <w:hideMark/>
          </w:tcPr>
          <w:p w14:paraId="65FA4B53" w14:textId="77777777" w:rsidR="00B524C4" w:rsidRPr="0010555F" w:rsidRDefault="00B524C4" w:rsidP="00A61E95">
            <w:pPr>
              <w:spacing w:after="0" w:line="240" w:lineRule="auto"/>
              <w:rPr>
                <w:rFonts w:ascii="Arial" w:eastAsia="Times New Roman" w:hAnsi="Arial" w:cs="Arial"/>
                <w:color w:val="000000"/>
                <w:lang w:eastAsia="en-IN"/>
              </w:rPr>
            </w:pPr>
            <w:r w:rsidRPr="0010555F">
              <w:rPr>
                <w:rFonts w:ascii="Arial" w:eastAsia="Times New Roman" w:hAnsi="Arial" w:cs="Arial"/>
                <w:color w:val="000000"/>
                <w:lang w:eastAsia="en-IN"/>
              </w:rPr>
              <w:t> </w:t>
            </w:r>
          </w:p>
        </w:tc>
      </w:tr>
      <w:tr w:rsidR="00B524C4" w:rsidRPr="0010555F" w14:paraId="69410CBD" w14:textId="77777777" w:rsidTr="00A61E95">
        <w:trPr>
          <w:trHeight w:val="305"/>
        </w:trPr>
        <w:tc>
          <w:tcPr>
            <w:tcW w:w="1065" w:type="dxa"/>
            <w:tcBorders>
              <w:top w:val="nil"/>
              <w:left w:val="single" w:sz="4" w:space="0" w:color="auto"/>
              <w:bottom w:val="single" w:sz="4" w:space="0" w:color="auto"/>
              <w:right w:val="single" w:sz="4" w:space="0" w:color="auto"/>
            </w:tcBorders>
            <w:shd w:val="clear" w:color="auto" w:fill="A8D08D" w:themeFill="accent6" w:themeFillTint="99"/>
            <w:vAlign w:val="center"/>
            <w:hideMark/>
          </w:tcPr>
          <w:p w14:paraId="07A8B816" w14:textId="77777777" w:rsidR="00B524C4" w:rsidRPr="0010555F" w:rsidRDefault="00B524C4" w:rsidP="00A61E95">
            <w:pPr>
              <w:spacing w:after="0" w:line="240" w:lineRule="auto"/>
              <w:jc w:val="center"/>
              <w:rPr>
                <w:rFonts w:ascii="Arial" w:eastAsia="Times New Roman" w:hAnsi="Arial" w:cs="Arial"/>
                <w:b/>
                <w:bCs/>
                <w:color w:val="000000"/>
                <w:sz w:val="18"/>
                <w:szCs w:val="18"/>
                <w:lang w:eastAsia="en-IN"/>
              </w:rPr>
            </w:pPr>
            <w:r>
              <w:rPr>
                <w:rFonts w:ascii="Arial" w:eastAsia="Times New Roman" w:hAnsi="Arial" w:cs="Arial"/>
                <w:b/>
                <w:bCs/>
                <w:color w:val="000000"/>
                <w:sz w:val="18"/>
                <w:szCs w:val="18"/>
                <w:lang w:eastAsia="en-IN"/>
              </w:rPr>
              <w:t>C</w:t>
            </w:r>
          </w:p>
        </w:tc>
        <w:tc>
          <w:tcPr>
            <w:tcW w:w="5251" w:type="dxa"/>
            <w:tcBorders>
              <w:top w:val="nil"/>
              <w:left w:val="nil"/>
              <w:bottom w:val="single" w:sz="4" w:space="0" w:color="auto"/>
              <w:right w:val="single" w:sz="4" w:space="0" w:color="auto"/>
            </w:tcBorders>
            <w:shd w:val="clear" w:color="auto" w:fill="A8D08D" w:themeFill="accent6" w:themeFillTint="99"/>
            <w:vAlign w:val="center"/>
            <w:hideMark/>
          </w:tcPr>
          <w:p w14:paraId="6EAAD00C" w14:textId="77777777" w:rsidR="00B524C4" w:rsidRPr="0010555F" w:rsidRDefault="00B524C4" w:rsidP="00A61E95">
            <w:pPr>
              <w:spacing w:after="0" w:line="240" w:lineRule="auto"/>
              <w:ind w:firstLineChars="100" w:firstLine="181"/>
              <w:rPr>
                <w:rFonts w:ascii="Arial" w:eastAsia="Times New Roman" w:hAnsi="Arial" w:cs="Arial"/>
                <w:b/>
                <w:bCs/>
                <w:color w:val="000000"/>
                <w:sz w:val="18"/>
                <w:szCs w:val="18"/>
                <w:lang w:eastAsia="en-IN"/>
              </w:rPr>
            </w:pPr>
            <w:r>
              <w:rPr>
                <w:rFonts w:ascii="Arial" w:eastAsia="Times New Roman" w:hAnsi="Arial" w:cs="Arial"/>
                <w:b/>
                <w:bCs/>
                <w:color w:val="000000"/>
                <w:sz w:val="18"/>
                <w:szCs w:val="18"/>
                <w:lang w:eastAsia="en-IN"/>
              </w:rPr>
              <w:t>Manufacturing Cost</w:t>
            </w:r>
          </w:p>
        </w:tc>
        <w:tc>
          <w:tcPr>
            <w:tcW w:w="2275" w:type="dxa"/>
            <w:tcBorders>
              <w:top w:val="nil"/>
              <w:left w:val="nil"/>
              <w:bottom w:val="single" w:sz="4" w:space="0" w:color="auto"/>
              <w:right w:val="single" w:sz="4" w:space="0" w:color="auto"/>
            </w:tcBorders>
            <w:shd w:val="clear" w:color="auto" w:fill="A8D08D" w:themeFill="accent6" w:themeFillTint="99"/>
            <w:vAlign w:val="bottom"/>
            <w:hideMark/>
          </w:tcPr>
          <w:p w14:paraId="29FC5512" w14:textId="77777777" w:rsidR="00B524C4" w:rsidRPr="0010555F" w:rsidRDefault="00B524C4" w:rsidP="00A61E95">
            <w:pPr>
              <w:spacing w:after="0" w:line="240" w:lineRule="auto"/>
              <w:jc w:val="center"/>
              <w:rPr>
                <w:rFonts w:ascii="Arial" w:eastAsia="Times New Roman" w:hAnsi="Arial" w:cs="Arial"/>
                <w:b/>
                <w:bCs/>
                <w:color w:val="000000"/>
                <w:sz w:val="18"/>
                <w:szCs w:val="18"/>
                <w:lang w:eastAsia="en-IN"/>
              </w:rPr>
            </w:pPr>
            <w:r>
              <w:rPr>
                <w:rFonts w:ascii="Calibri" w:hAnsi="Calibri"/>
                <w:color w:val="000000"/>
              </w:rPr>
              <w:t>63.33</w:t>
            </w:r>
          </w:p>
        </w:tc>
        <w:tc>
          <w:tcPr>
            <w:tcW w:w="1179" w:type="dxa"/>
            <w:tcBorders>
              <w:top w:val="nil"/>
              <w:left w:val="nil"/>
              <w:bottom w:val="single" w:sz="4" w:space="0" w:color="auto"/>
              <w:right w:val="single" w:sz="4" w:space="0" w:color="auto"/>
            </w:tcBorders>
            <w:shd w:val="clear" w:color="auto" w:fill="auto"/>
            <w:noWrap/>
            <w:vAlign w:val="bottom"/>
            <w:hideMark/>
          </w:tcPr>
          <w:p w14:paraId="50585EFE" w14:textId="77777777" w:rsidR="00B524C4" w:rsidRPr="0010555F" w:rsidRDefault="00B524C4" w:rsidP="00A61E95">
            <w:pPr>
              <w:spacing w:after="0" w:line="240" w:lineRule="auto"/>
              <w:rPr>
                <w:rFonts w:ascii="Arial" w:eastAsia="Times New Roman" w:hAnsi="Arial" w:cs="Arial"/>
                <w:color w:val="000000"/>
                <w:lang w:eastAsia="en-IN"/>
              </w:rPr>
            </w:pPr>
            <w:r w:rsidRPr="0010555F">
              <w:rPr>
                <w:rFonts w:ascii="Arial" w:eastAsia="Times New Roman" w:hAnsi="Arial" w:cs="Arial"/>
                <w:color w:val="000000"/>
                <w:lang w:eastAsia="en-IN"/>
              </w:rPr>
              <w:t> </w:t>
            </w:r>
          </w:p>
        </w:tc>
      </w:tr>
      <w:tr w:rsidR="00B524C4" w:rsidRPr="0010555F" w14:paraId="2D296910" w14:textId="77777777" w:rsidTr="00A61E95">
        <w:trPr>
          <w:trHeight w:val="305"/>
        </w:trPr>
        <w:tc>
          <w:tcPr>
            <w:tcW w:w="1065" w:type="dxa"/>
            <w:tcBorders>
              <w:top w:val="nil"/>
              <w:left w:val="single" w:sz="4" w:space="0" w:color="auto"/>
              <w:bottom w:val="single" w:sz="4" w:space="0" w:color="auto"/>
              <w:right w:val="single" w:sz="4" w:space="0" w:color="auto"/>
            </w:tcBorders>
            <w:shd w:val="clear" w:color="auto" w:fill="auto"/>
            <w:vAlign w:val="center"/>
          </w:tcPr>
          <w:p w14:paraId="7F92A006" w14:textId="77777777" w:rsidR="00B524C4" w:rsidRPr="00330A91" w:rsidRDefault="00B524C4" w:rsidP="00A61E95">
            <w:pPr>
              <w:spacing w:after="0" w:line="240" w:lineRule="auto"/>
              <w:jc w:val="center"/>
              <w:rPr>
                <w:rFonts w:ascii="Arial" w:eastAsia="Times New Roman" w:hAnsi="Arial" w:cs="Arial"/>
                <w:b/>
                <w:bCs/>
                <w:color w:val="000000"/>
                <w:sz w:val="18"/>
                <w:szCs w:val="18"/>
                <w:lang w:eastAsia="en-IN"/>
              </w:rPr>
            </w:pPr>
            <w:r>
              <w:rPr>
                <w:rFonts w:ascii="Arial" w:eastAsia="Times New Roman" w:hAnsi="Arial" w:cs="Arial"/>
                <w:b/>
                <w:bCs/>
                <w:color w:val="000000"/>
                <w:sz w:val="18"/>
                <w:szCs w:val="18"/>
                <w:lang w:eastAsia="en-IN"/>
              </w:rPr>
              <w:t>C1</w:t>
            </w:r>
          </w:p>
        </w:tc>
        <w:tc>
          <w:tcPr>
            <w:tcW w:w="5251" w:type="dxa"/>
            <w:tcBorders>
              <w:top w:val="nil"/>
              <w:left w:val="nil"/>
              <w:bottom w:val="single" w:sz="4" w:space="0" w:color="auto"/>
              <w:right w:val="single" w:sz="4" w:space="0" w:color="auto"/>
            </w:tcBorders>
            <w:shd w:val="clear" w:color="auto" w:fill="auto"/>
            <w:vAlign w:val="center"/>
            <w:hideMark/>
          </w:tcPr>
          <w:p w14:paraId="3711FF90" w14:textId="77777777" w:rsidR="00B524C4" w:rsidRPr="00330A91" w:rsidRDefault="00B524C4" w:rsidP="00A61E95">
            <w:pPr>
              <w:spacing w:after="0" w:line="240" w:lineRule="auto"/>
              <w:rPr>
                <w:rFonts w:ascii="Arial" w:eastAsia="Times New Roman" w:hAnsi="Arial" w:cs="Arial"/>
                <w:b/>
                <w:bCs/>
                <w:color w:val="000000"/>
                <w:sz w:val="18"/>
                <w:szCs w:val="18"/>
                <w:lang w:eastAsia="en-IN"/>
              </w:rPr>
            </w:pPr>
            <w:r w:rsidRPr="00330A91">
              <w:rPr>
                <w:rFonts w:ascii="Arial" w:eastAsia="Times New Roman" w:hAnsi="Arial" w:cs="Arial"/>
                <w:b/>
                <w:bCs/>
                <w:color w:val="000000"/>
                <w:sz w:val="18"/>
                <w:szCs w:val="18"/>
                <w:lang w:eastAsia="en-IN"/>
              </w:rPr>
              <w:t xml:space="preserve">Raw materials </w:t>
            </w:r>
          </w:p>
        </w:tc>
        <w:tc>
          <w:tcPr>
            <w:tcW w:w="2275" w:type="dxa"/>
            <w:tcBorders>
              <w:top w:val="nil"/>
              <w:left w:val="nil"/>
              <w:bottom w:val="single" w:sz="4" w:space="0" w:color="auto"/>
              <w:right w:val="single" w:sz="4" w:space="0" w:color="auto"/>
            </w:tcBorders>
            <w:shd w:val="clear" w:color="auto" w:fill="auto"/>
            <w:vAlign w:val="bottom"/>
            <w:hideMark/>
          </w:tcPr>
          <w:p w14:paraId="48861B0B" w14:textId="77777777" w:rsidR="00B524C4" w:rsidRPr="00330A91" w:rsidRDefault="00B524C4" w:rsidP="00A61E95">
            <w:pPr>
              <w:spacing w:after="0" w:line="240" w:lineRule="auto"/>
              <w:jc w:val="center"/>
              <w:rPr>
                <w:rFonts w:ascii="Arial" w:eastAsia="Times New Roman" w:hAnsi="Arial" w:cs="Arial"/>
                <w:b/>
                <w:bCs/>
                <w:color w:val="000000"/>
                <w:sz w:val="18"/>
                <w:szCs w:val="18"/>
                <w:lang w:eastAsia="en-IN"/>
              </w:rPr>
            </w:pPr>
            <w:r w:rsidRPr="00330A91">
              <w:rPr>
                <w:rFonts w:ascii="Calibri" w:hAnsi="Calibri"/>
                <w:color w:val="000000"/>
              </w:rPr>
              <w:t>61.71</w:t>
            </w:r>
          </w:p>
        </w:tc>
        <w:tc>
          <w:tcPr>
            <w:tcW w:w="1179" w:type="dxa"/>
            <w:tcBorders>
              <w:top w:val="nil"/>
              <w:left w:val="nil"/>
              <w:bottom w:val="single" w:sz="4" w:space="0" w:color="auto"/>
              <w:right w:val="single" w:sz="4" w:space="0" w:color="auto"/>
            </w:tcBorders>
            <w:shd w:val="clear" w:color="auto" w:fill="auto"/>
            <w:noWrap/>
            <w:vAlign w:val="bottom"/>
            <w:hideMark/>
          </w:tcPr>
          <w:p w14:paraId="5BC845C4" w14:textId="77777777" w:rsidR="00B524C4" w:rsidRPr="0010555F" w:rsidRDefault="00B524C4" w:rsidP="00A61E95">
            <w:pPr>
              <w:spacing w:after="0" w:line="240" w:lineRule="auto"/>
              <w:rPr>
                <w:rFonts w:ascii="Arial" w:eastAsia="Times New Roman" w:hAnsi="Arial" w:cs="Arial"/>
                <w:b/>
                <w:bCs/>
                <w:color w:val="000000"/>
                <w:lang w:eastAsia="en-IN"/>
              </w:rPr>
            </w:pPr>
            <w:r w:rsidRPr="0010555F">
              <w:rPr>
                <w:rFonts w:ascii="Arial" w:eastAsia="Times New Roman" w:hAnsi="Arial" w:cs="Arial"/>
                <w:b/>
                <w:bCs/>
                <w:color w:val="000000"/>
                <w:lang w:eastAsia="en-IN"/>
              </w:rPr>
              <w:t> </w:t>
            </w:r>
          </w:p>
        </w:tc>
      </w:tr>
      <w:tr w:rsidR="00B524C4" w:rsidRPr="0010555F" w14:paraId="32CFC875" w14:textId="77777777" w:rsidTr="00A61E95">
        <w:trPr>
          <w:trHeight w:val="305"/>
        </w:trPr>
        <w:tc>
          <w:tcPr>
            <w:tcW w:w="1065" w:type="dxa"/>
            <w:tcBorders>
              <w:top w:val="nil"/>
              <w:left w:val="single" w:sz="4" w:space="0" w:color="auto"/>
              <w:bottom w:val="single" w:sz="4" w:space="0" w:color="auto"/>
              <w:right w:val="single" w:sz="4" w:space="0" w:color="auto"/>
            </w:tcBorders>
            <w:shd w:val="clear" w:color="auto" w:fill="auto"/>
            <w:vAlign w:val="center"/>
          </w:tcPr>
          <w:p w14:paraId="28B06421" w14:textId="77777777" w:rsidR="00B524C4" w:rsidRPr="00330A91" w:rsidRDefault="00B524C4" w:rsidP="00A61E95">
            <w:pPr>
              <w:spacing w:after="0" w:line="240" w:lineRule="auto"/>
              <w:jc w:val="center"/>
              <w:rPr>
                <w:rFonts w:ascii="Arial" w:eastAsia="Times New Roman" w:hAnsi="Arial" w:cs="Arial"/>
                <w:b/>
                <w:bCs/>
                <w:color w:val="000000"/>
                <w:sz w:val="18"/>
                <w:szCs w:val="18"/>
                <w:lang w:eastAsia="en-IN"/>
              </w:rPr>
            </w:pPr>
            <w:r>
              <w:rPr>
                <w:rFonts w:ascii="Arial" w:eastAsia="Times New Roman" w:hAnsi="Arial" w:cs="Arial"/>
                <w:b/>
                <w:bCs/>
                <w:color w:val="000000"/>
                <w:sz w:val="18"/>
                <w:szCs w:val="18"/>
                <w:lang w:eastAsia="en-IN"/>
              </w:rPr>
              <w:t>C2</w:t>
            </w:r>
          </w:p>
        </w:tc>
        <w:tc>
          <w:tcPr>
            <w:tcW w:w="5251" w:type="dxa"/>
            <w:tcBorders>
              <w:top w:val="nil"/>
              <w:left w:val="nil"/>
              <w:bottom w:val="single" w:sz="4" w:space="0" w:color="auto"/>
              <w:right w:val="single" w:sz="4" w:space="0" w:color="auto"/>
            </w:tcBorders>
            <w:shd w:val="clear" w:color="auto" w:fill="auto"/>
            <w:vAlign w:val="center"/>
            <w:hideMark/>
          </w:tcPr>
          <w:p w14:paraId="11FE0D40" w14:textId="77777777" w:rsidR="00B524C4" w:rsidRPr="00330A91" w:rsidRDefault="00B524C4" w:rsidP="00A61E95">
            <w:pPr>
              <w:spacing w:after="0" w:line="240" w:lineRule="auto"/>
              <w:rPr>
                <w:rFonts w:ascii="Arial" w:eastAsia="Times New Roman" w:hAnsi="Arial" w:cs="Arial"/>
                <w:b/>
                <w:bCs/>
                <w:color w:val="000000"/>
                <w:sz w:val="18"/>
                <w:szCs w:val="18"/>
                <w:lang w:eastAsia="en-IN"/>
              </w:rPr>
            </w:pPr>
            <w:r w:rsidRPr="00330A91">
              <w:rPr>
                <w:rFonts w:ascii="Arial" w:eastAsia="Times New Roman" w:hAnsi="Arial" w:cs="Arial"/>
                <w:b/>
                <w:bCs/>
                <w:color w:val="000000"/>
                <w:sz w:val="18"/>
                <w:szCs w:val="18"/>
                <w:lang w:eastAsia="en-IN"/>
              </w:rPr>
              <w:t>Labour</w:t>
            </w:r>
          </w:p>
        </w:tc>
        <w:tc>
          <w:tcPr>
            <w:tcW w:w="2275" w:type="dxa"/>
            <w:tcBorders>
              <w:top w:val="nil"/>
              <w:left w:val="nil"/>
              <w:bottom w:val="single" w:sz="4" w:space="0" w:color="auto"/>
              <w:right w:val="single" w:sz="4" w:space="0" w:color="auto"/>
            </w:tcBorders>
            <w:shd w:val="clear" w:color="auto" w:fill="auto"/>
            <w:vAlign w:val="bottom"/>
            <w:hideMark/>
          </w:tcPr>
          <w:p w14:paraId="5A4EF9C2" w14:textId="77777777" w:rsidR="00B524C4" w:rsidRPr="00330A91" w:rsidRDefault="00B524C4" w:rsidP="00A61E95">
            <w:pPr>
              <w:spacing w:after="0" w:line="240" w:lineRule="auto"/>
              <w:jc w:val="center"/>
              <w:rPr>
                <w:rFonts w:ascii="Arial" w:eastAsia="Times New Roman" w:hAnsi="Arial" w:cs="Arial"/>
                <w:b/>
                <w:bCs/>
                <w:color w:val="000000"/>
                <w:sz w:val="18"/>
                <w:szCs w:val="18"/>
                <w:lang w:eastAsia="en-IN"/>
              </w:rPr>
            </w:pPr>
            <w:r w:rsidRPr="00330A91">
              <w:rPr>
                <w:rFonts w:ascii="Calibri" w:hAnsi="Calibri"/>
                <w:color w:val="000000"/>
              </w:rPr>
              <w:t>0.57</w:t>
            </w:r>
          </w:p>
        </w:tc>
        <w:tc>
          <w:tcPr>
            <w:tcW w:w="1179" w:type="dxa"/>
            <w:tcBorders>
              <w:top w:val="nil"/>
              <w:left w:val="nil"/>
              <w:bottom w:val="single" w:sz="4" w:space="0" w:color="auto"/>
              <w:right w:val="single" w:sz="4" w:space="0" w:color="auto"/>
            </w:tcBorders>
            <w:shd w:val="clear" w:color="auto" w:fill="auto"/>
            <w:noWrap/>
            <w:vAlign w:val="bottom"/>
            <w:hideMark/>
          </w:tcPr>
          <w:p w14:paraId="22D07972" w14:textId="77777777" w:rsidR="00B524C4" w:rsidRPr="0010555F" w:rsidRDefault="00B524C4" w:rsidP="00A61E95">
            <w:pPr>
              <w:spacing w:after="0" w:line="240" w:lineRule="auto"/>
              <w:rPr>
                <w:rFonts w:ascii="Arial" w:eastAsia="Times New Roman" w:hAnsi="Arial" w:cs="Arial"/>
                <w:b/>
                <w:bCs/>
                <w:color w:val="000000"/>
                <w:lang w:eastAsia="en-IN"/>
              </w:rPr>
            </w:pPr>
            <w:r w:rsidRPr="0010555F">
              <w:rPr>
                <w:rFonts w:ascii="Arial" w:eastAsia="Times New Roman" w:hAnsi="Arial" w:cs="Arial"/>
                <w:b/>
                <w:bCs/>
                <w:color w:val="000000"/>
                <w:lang w:eastAsia="en-IN"/>
              </w:rPr>
              <w:t> </w:t>
            </w:r>
          </w:p>
        </w:tc>
      </w:tr>
      <w:tr w:rsidR="00B524C4" w:rsidRPr="0010555F" w14:paraId="4C6FEAC3" w14:textId="77777777" w:rsidTr="00A61E95">
        <w:trPr>
          <w:trHeight w:val="305"/>
        </w:trPr>
        <w:tc>
          <w:tcPr>
            <w:tcW w:w="1065" w:type="dxa"/>
            <w:tcBorders>
              <w:top w:val="nil"/>
              <w:left w:val="single" w:sz="4" w:space="0" w:color="auto"/>
              <w:bottom w:val="single" w:sz="4" w:space="0" w:color="auto"/>
              <w:right w:val="single" w:sz="4" w:space="0" w:color="auto"/>
            </w:tcBorders>
            <w:shd w:val="clear" w:color="auto" w:fill="auto"/>
            <w:vAlign w:val="center"/>
          </w:tcPr>
          <w:p w14:paraId="6849F343" w14:textId="77777777" w:rsidR="00B524C4" w:rsidRPr="00330A91" w:rsidRDefault="00B524C4" w:rsidP="00A61E95">
            <w:pPr>
              <w:spacing w:after="0" w:line="240" w:lineRule="auto"/>
              <w:jc w:val="center"/>
              <w:rPr>
                <w:rFonts w:ascii="Arial" w:eastAsia="Times New Roman" w:hAnsi="Arial" w:cs="Arial"/>
                <w:b/>
                <w:bCs/>
                <w:color w:val="000000"/>
                <w:sz w:val="18"/>
                <w:szCs w:val="18"/>
                <w:lang w:eastAsia="en-IN"/>
              </w:rPr>
            </w:pPr>
            <w:r>
              <w:rPr>
                <w:rFonts w:ascii="Arial" w:eastAsia="Times New Roman" w:hAnsi="Arial" w:cs="Arial"/>
                <w:b/>
                <w:bCs/>
                <w:color w:val="000000"/>
                <w:sz w:val="18"/>
                <w:szCs w:val="18"/>
                <w:lang w:eastAsia="en-IN"/>
              </w:rPr>
              <w:t>C3</w:t>
            </w:r>
          </w:p>
        </w:tc>
        <w:tc>
          <w:tcPr>
            <w:tcW w:w="5251" w:type="dxa"/>
            <w:tcBorders>
              <w:top w:val="nil"/>
              <w:left w:val="nil"/>
              <w:bottom w:val="single" w:sz="4" w:space="0" w:color="auto"/>
              <w:right w:val="single" w:sz="4" w:space="0" w:color="auto"/>
            </w:tcBorders>
            <w:shd w:val="clear" w:color="auto" w:fill="auto"/>
            <w:vAlign w:val="center"/>
            <w:hideMark/>
          </w:tcPr>
          <w:p w14:paraId="78064B78" w14:textId="77777777" w:rsidR="00B524C4" w:rsidRPr="00330A91" w:rsidRDefault="00B524C4" w:rsidP="00A61E95">
            <w:pPr>
              <w:spacing w:after="0" w:line="240" w:lineRule="auto"/>
              <w:rPr>
                <w:rFonts w:ascii="Arial" w:eastAsia="Times New Roman" w:hAnsi="Arial" w:cs="Arial"/>
                <w:b/>
                <w:bCs/>
                <w:color w:val="000000"/>
                <w:sz w:val="18"/>
                <w:szCs w:val="18"/>
                <w:lang w:eastAsia="en-IN"/>
              </w:rPr>
            </w:pPr>
            <w:r w:rsidRPr="00330A91">
              <w:rPr>
                <w:rFonts w:ascii="Arial" w:eastAsia="Times New Roman" w:hAnsi="Arial" w:cs="Arial"/>
                <w:b/>
                <w:bCs/>
                <w:color w:val="000000"/>
                <w:sz w:val="18"/>
                <w:szCs w:val="18"/>
                <w:lang w:eastAsia="en-IN"/>
              </w:rPr>
              <w:t>Variable Overheads</w:t>
            </w:r>
            <w:r>
              <w:rPr>
                <w:rFonts w:ascii="Arial" w:eastAsia="Times New Roman" w:hAnsi="Arial" w:cs="Arial"/>
                <w:b/>
                <w:bCs/>
                <w:color w:val="000000"/>
                <w:sz w:val="18"/>
                <w:szCs w:val="18"/>
                <w:lang w:eastAsia="en-IN"/>
              </w:rPr>
              <w:t xml:space="preserve"> including Utilities</w:t>
            </w:r>
          </w:p>
        </w:tc>
        <w:tc>
          <w:tcPr>
            <w:tcW w:w="2275" w:type="dxa"/>
            <w:tcBorders>
              <w:top w:val="nil"/>
              <w:left w:val="nil"/>
              <w:bottom w:val="single" w:sz="4" w:space="0" w:color="auto"/>
              <w:right w:val="single" w:sz="4" w:space="0" w:color="auto"/>
            </w:tcBorders>
            <w:shd w:val="clear" w:color="auto" w:fill="auto"/>
            <w:vAlign w:val="bottom"/>
            <w:hideMark/>
          </w:tcPr>
          <w:p w14:paraId="248A3DA5" w14:textId="77777777" w:rsidR="00B524C4" w:rsidRPr="00330A91" w:rsidRDefault="00B524C4" w:rsidP="00A61E95">
            <w:pPr>
              <w:spacing w:after="0" w:line="240" w:lineRule="auto"/>
              <w:jc w:val="center"/>
              <w:rPr>
                <w:rFonts w:ascii="Arial" w:eastAsia="Times New Roman" w:hAnsi="Arial" w:cs="Arial"/>
                <w:b/>
                <w:bCs/>
                <w:color w:val="000000"/>
                <w:sz w:val="18"/>
                <w:szCs w:val="18"/>
                <w:lang w:eastAsia="en-IN"/>
              </w:rPr>
            </w:pPr>
            <w:r w:rsidRPr="00330A91">
              <w:rPr>
                <w:rFonts w:ascii="Calibri" w:hAnsi="Calibri"/>
                <w:color w:val="000000"/>
              </w:rPr>
              <w:t>1.05</w:t>
            </w:r>
          </w:p>
        </w:tc>
        <w:tc>
          <w:tcPr>
            <w:tcW w:w="1179" w:type="dxa"/>
            <w:tcBorders>
              <w:top w:val="nil"/>
              <w:left w:val="nil"/>
              <w:bottom w:val="single" w:sz="4" w:space="0" w:color="auto"/>
              <w:right w:val="single" w:sz="4" w:space="0" w:color="auto"/>
            </w:tcBorders>
            <w:shd w:val="clear" w:color="auto" w:fill="auto"/>
            <w:noWrap/>
            <w:vAlign w:val="bottom"/>
            <w:hideMark/>
          </w:tcPr>
          <w:p w14:paraId="666BB0F1" w14:textId="77777777" w:rsidR="00B524C4" w:rsidRPr="0010555F" w:rsidRDefault="00B524C4" w:rsidP="00A61E95">
            <w:pPr>
              <w:spacing w:after="0" w:line="240" w:lineRule="auto"/>
              <w:rPr>
                <w:rFonts w:ascii="Arial" w:eastAsia="Times New Roman" w:hAnsi="Arial" w:cs="Arial"/>
                <w:b/>
                <w:bCs/>
                <w:color w:val="000000"/>
                <w:lang w:eastAsia="en-IN"/>
              </w:rPr>
            </w:pPr>
            <w:r w:rsidRPr="0010555F">
              <w:rPr>
                <w:rFonts w:ascii="Arial" w:eastAsia="Times New Roman" w:hAnsi="Arial" w:cs="Arial"/>
                <w:b/>
                <w:bCs/>
                <w:color w:val="000000"/>
                <w:lang w:eastAsia="en-IN"/>
              </w:rPr>
              <w:t> </w:t>
            </w:r>
          </w:p>
        </w:tc>
      </w:tr>
      <w:tr w:rsidR="00B524C4" w:rsidRPr="0010555F" w14:paraId="0F641307" w14:textId="77777777" w:rsidTr="00A61E95">
        <w:trPr>
          <w:trHeight w:val="305"/>
        </w:trPr>
        <w:tc>
          <w:tcPr>
            <w:tcW w:w="1065" w:type="dxa"/>
            <w:tcBorders>
              <w:top w:val="nil"/>
              <w:left w:val="single" w:sz="4" w:space="0" w:color="auto"/>
              <w:bottom w:val="single" w:sz="4" w:space="0" w:color="auto"/>
              <w:right w:val="single" w:sz="4" w:space="0" w:color="auto"/>
            </w:tcBorders>
            <w:shd w:val="clear" w:color="auto" w:fill="A8D08D" w:themeFill="accent6" w:themeFillTint="99"/>
            <w:vAlign w:val="center"/>
            <w:hideMark/>
          </w:tcPr>
          <w:p w14:paraId="7C8E132D" w14:textId="77777777" w:rsidR="00B524C4" w:rsidRPr="00330A91" w:rsidRDefault="00B524C4" w:rsidP="00A61E95">
            <w:pPr>
              <w:spacing w:after="0" w:line="240" w:lineRule="auto"/>
              <w:jc w:val="center"/>
              <w:rPr>
                <w:rFonts w:ascii="Arial" w:eastAsia="Times New Roman" w:hAnsi="Arial" w:cs="Arial"/>
                <w:b/>
                <w:bCs/>
                <w:color w:val="000000"/>
                <w:sz w:val="18"/>
                <w:szCs w:val="18"/>
                <w:lang w:eastAsia="en-IN"/>
              </w:rPr>
            </w:pPr>
            <w:r>
              <w:rPr>
                <w:rFonts w:ascii="Arial" w:eastAsia="Times New Roman" w:hAnsi="Arial" w:cs="Arial"/>
                <w:b/>
                <w:bCs/>
                <w:color w:val="000000"/>
                <w:sz w:val="18"/>
                <w:szCs w:val="18"/>
                <w:lang w:eastAsia="en-IN"/>
              </w:rPr>
              <w:t>D</w:t>
            </w:r>
          </w:p>
        </w:tc>
        <w:tc>
          <w:tcPr>
            <w:tcW w:w="5251" w:type="dxa"/>
            <w:tcBorders>
              <w:top w:val="nil"/>
              <w:left w:val="nil"/>
              <w:bottom w:val="single" w:sz="4" w:space="0" w:color="auto"/>
              <w:right w:val="single" w:sz="4" w:space="0" w:color="auto"/>
            </w:tcBorders>
            <w:shd w:val="clear" w:color="auto" w:fill="A8D08D" w:themeFill="accent6" w:themeFillTint="99"/>
            <w:vAlign w:val="center"/>
            <w:hideMark/>
          </w:tcPr>
          <w:p w14:paraId="7182AB77" w14:textId="77777777" w:rsidR="00B524C4" w:rsidRPr="00330A91" w:rsidRDefault="00B524C4" w:rsidP="00A61E95">
            <w:pPr>
              <w:spacing w:after="0" w:line="240" w:lineRule="auto"/>
              <w:rPr>
                <w:rFonts w:ascii="Arial" w:eastAsia="Times New Roman" w:hAnsi="Arial" w:cs="Arial"/>
                <w:b/>
                <w:bCs/>
                <w:color w:val="000000"/>
                <w:sz w:val="18"/>
                <w:szCs w:val="18"/>
                <w:lang w:eastAsia="en-IN"/>
              </w:rPr>
            </w:pPr>
            <w:r w:rsidRPr="00330A91">
              <w:rPr>
                <w:rFonts w:ascii="Arial" w:eastAsia="Times New Roman" w:hAnsi="Arial" w:cs="Arial"/>
                <w:b/>
                <w:bCs/>
                <w:color w:val="000000"/>
                <w:sz w:val="18"/>
                <w:szCs w:val="18"/>
                <w:lang w:eastAsia="en-IN"/>
              </w:rPr>
              <w:t>Fixed Overheads</w:t>
            </w:r>
          </w:p>
        </w:tc>
        <w:tc>
          <w:tcPr>
            <w:tcW w:w="2275" w:type="dxa"/>
            <w:tcBorders>
              <w:top w:val="nil"/>
              <w:left w:val="nil"/>
              <w:bottom w:val="single" w:sz="4" w:space="0" w:color="auto"/>
              <w:right w:val="single" w:sz="4" w:space="0" w:color="auto"/>
            </w:tcBorders>
            <w:shd w:val="clear" w:color="auto" w:fill="A8D08D" w:themeFill="accent6" w:themeFillTint="99"/>
            <w:vAlign w:val="bottom"/>
            <w:hideMark/>
          </w:tcPr>
          <w:p w14:paraId="3CF8F9D4" w14:textId="77777777" w:rsidR="00B524C4" w:rsidRPr="0010555F" w:rsidRDefault="00B524C4" w:rsidP="00A61E95">
            <w:pPr>
              <w:spacing w:after="0" w:line="240" w:lineRule="auto"/>
              <w:jc w:val="center"/>
              <w:rPr>
                <w:rFonts w:ascii="Arial" w:eastAsia="Times New Roman" w:hAnsi="Arial" w:cs="Arial"/>
                <w:b/>
                <w:bCs/>
                <w:color w:val="000000"/>
                <w:sz w:val="18"/>
                <w:szCs w:val="18"/>
                <w:lang w:eastAsia="en-IN"/>
              </w:rPr>
            </w:pPr>
            <w:r>
              <w:rPr>
                <w:rFonts w:ascii="Calibri" w:hAnsi="Calibri"/>
                <w:color w:val="000000"/>
              </w:rPr>
              <w:t>1.45</w:t>
            </w:r>
          </w:p>
        </w:tc>
        <w:tc>
          <w:tcPr>
            <w:tcW w:w="1179" w:type="dxa"/>
            <w:tcBorders>
              <w:top w:val="nil"/>
              <w:left w:val="nil"/>
              <w:bottom w:val="single" w:sz="4" w:space="0" w:color="auto"/>
              <w:right w:val="single" w:sz="4" w:space="0" w:color="auto"/>
            </w:tcBorders>
            <w:shd w:val="clear" w:color="auto" w:fill="auto"/>
            <w:noWrap/>
            <w:vAlign w:val="bottom"/>
            <w:hideMark/>
          </w:tcPr>
          <w:p w14:paraId="36950EC3" w14:textId="77777777" w:rsidR="00B524C4" w:rsidRPr="0010555F" w:rsidRDefault="00B524C4" w:rsidP="00A61E95">
            <w:pPr>
              <w:spacing w:after="0" w:line="240" w:lineRule="auto"/>
              <w:jc w:val="center"/>
              <w:rPr>
                <w:rFonts w:ascii="Arial" w:eastAsia="Times New Roman" w:hAnsi="Arial" w:cs="Arial"/>
                <w:color w:val="000000"/>
                <w:lang w:eastAsia="en-IN"/>
              </w:rPr>
            </w:pPr>
          </w:p>
        </w:tc>
      </w:tr>
      <w:tr w:rsidR="00B524C4" w:rsidRPr="0010555F" w14:paraId="43C7DE21" w14:textId="77777777" w:rsidTr="00A61E95">
        <w:trPr>
          <w:trHeight w:val="305"/>
        </w:trPr>
        <w:tc>
          <w:tcPr>
            <w:tcW w:w="1065" w:type="dxa"/>
            <w:tcBorders>
              <w:top w:val="nil"/>
              <w:left w:val="single" w:sz="4" w:space="0" w:color="auto"/>
              <w:bottom w:val="single" w:sz="4" w:space="0" w:color="auto"/>
              <w:right w:val="single" w:sz="4" w:space="0" w:color="auto"/>
            </w:tcBorders>
            <w:shd w:val="clear" w:color="auto" w:fill="auto"/>
            <w:vAlign w:val="center"/>
          </w:tcPr>
          <w:p w14:paraId="0D3AB243" w14:textId="77777777" w:rsidR="00B524C4" w:rsidRPr="0010555F" w:rsidRDefault="00B524C4" w:rsidP="00A61E95">
            <w:pPr>
              <w:spacing w:after="0" w:line="240" w:lineRule="auto"/>
              <w:jc w:val="center"/>
              <w:rPr>
                <w:rFonts w:ascii="Arial" w:eastAsia="Times New Roman" w:hAnsi="Arial" w:cs="Arial"/>
                <w:color w:val="000000"/>
                <w:sz w:val="18"/>
                <w:szCs w:val="18"/>
                <w:lang w:eastAsia="en-IN"/>
              </w:rPr>
            </w:pPr>
            <w:r>
              <w:rPr>
                <w:rFonts w:ascii="Arial" w:eastAsia="Times New Roman" w:hAnsi="Arial" w:cs="Arial"/>
                <w:color w:val="000000"/>
                <w:sz w:val="18"/>
                <w:szCs w:val="18"/>
                <w:lang w:eastAsia="en-IN"/>
              </w:rPr>
              <w:t>D1</w:t>
            </w:r>
          </w:p>
        </w:tc>
        <w:tc>
          <w:tcPr>
            <w:tcW w:w="5251" w:type="dxa"/>
            <w:tcBorders>
              <w:top w:val="nil"/>
              <w:left w:val="nil"/>
              <w:bottom w:val="single" w:sz="4" w:space="0" w:color="auto"/>
              <w:right w:val="single" w:sz="4" w:space="0" w:color="auto"/>
            </w:tcBorders>
            <w:shd w:val="clear" w:color="auto" w:fill="auto"/>
            <w:vAlign w:val="center"/>
            <w:hideMark/>
          </w:tcPr>
          <w:p w14:paraId="1FD56917" w14:textId="77777777" w:rsidR="00B524C4" w:rsidRPr="0010555F" w:rsidRDefault="00B524C4" w:rsidP="00A61E95">
            <w:pPr>
              <w:spacing w:after="0" w:line="240" w:lineRule="auto"/>
              <w:rPr>
                <w:rFonts w:ascii="Arial" w:eastAsia="Times New Roman" w:hAnsi="Arial" w:cs="Arial"/>
                <w:color w:val="000000"/>
                <w:sz w:val="18"/>
                <w:szCs w:val="18"/>
                <w:lang w:eastAsia="en-IN"/>
              </w:rPr>
            </w:pPr>
            <w:r w:rsidRPr="0010555F">
              <w:rPr>
                <w:rFonts w:ascii="Arial" w:eastAsia="Times New Roman" w:hAnsi="Arial" w:cs="Arial"/>
                <w:color w:val="000000"/>
                <w:sz w:val="18"/>
                <w:szCs w:val="18"/>
                <w:lang w:eastAsia="en-IN"/>
              </w:rPr>
              <w:t>Maintenance and repairs</w:t>
            </w:r>
          </w:p>
        </w:tc>
        <w:tc>
          <w:tcPr>
            <w:tcW w:w="2275" w:type="dxa"/>
            <w:tcBorders>
              <w:top w:val="nil"/>
              <w:left w:val="nil"/>
              <w:bottom w:val="single" w:sz="4" w:space="0" w:color="auto"/>
              <w:right w:val="single" w:sz="4" w:space="0" w:color="auto"/>
            </w:tcBorders>
            <w:shd w:val="clear" w:color="auto" w:fill="auto"/>
            <w:vAlign w:val="bottom"/>
            <w:hideMark/>
          </w:tcPr>
          <w:p w14:paraId="592D6C66" w14:textId="77777777" w:rsidR="00B524C4" w:rsidRPr="0010555F" w:rsidRDefault="00B524C4" w:rsidP="00A61E95">
            <w:pPr>
              <w:spacing w:after="0" w:line="240" w:lineRule="auto"/>
              <w:jc w:val="center"/>
              <w:rPr>
                <w:rFonts w:ascii="Arial" w:eastAsia="Times New Roman" w:hAnsi="Arial" w:cs="Arial"/>
                <w:color w:val="000000"/>
                <w:sz w:val="18"/>
                <w:szCs w:val="18"/>
                <w:lang w:eastAsia="en-IN"/>
              </w:rPr>
            </w:pPr>
            <w:r>
              <w:rPr>
                <w:rFonts w:ascii="Calibri" w:hAnsi="Calibri"/>
                <w:color w:val="000000"/>
              </w:rPr>
              <w:t>0.53</w:t>
            </w:r>
          </w:p>
        </w:tc>
        <w:tc>
          <w:tcPr>
            <w:tcW w:w="1179" w:type="dxa"/>
            <w:tcBorders>
              <w:top w:val="nil"/>
              <w:left w:val="nil"/>
              <w:bottom w:val="single" w:sz="4" w:space="0" w:color="auto"/>
              <w:right w:val="single" w:sz="4" w:space="0" w:color="auto"/>
            </w:tcBorders>
            <w:shd w:val="clear" w:color="auto" w:fill="auto"/>
            <w:noWrap/>
            <w:vAlign w:val="bottom"/>
            <w:hideMark/>
          </w:tcPr>
          <w:p w14:paraId="3EA4651D" w14:textId="77777777" w:rsidR="00B524C4" w:rsidRPr="0010555F" w:rsidRDefault="00B524C4" w:rsidP="00A61E95">
            <w:pPr>
              <w:spacing w:after="0" w:line="240" w:lineRule="auto"/>
              <w:jc w:val="center"/>
              <w:rPr>
                <w:rFonts w:ascii="Arial" w:eastAsia="Times New Roman" w:hAnsi="Arial" w:cs="Arial"/>
                <w:color w:val="000000"/>
                <w:lang w:eastAsia="en-IN"/>
              </w:rPr>
            </w:pPr>
            <w:r w:rsidRPr="0010555F">
              <w:rPr>
                <w:rFonts w:ascii="Arial" w:eastAsia="Times New Roman" w:hAnsi="Arial" w:cs="Arial"/>
                <w:color w:val="000000"/>
                <w:lang w:eastAsia="en-IN"/>
              </w:rPr>
              <w:t>Fixed</w:t>
            </w:r>
          </w:p>
        </w:tc>
      </w:tr>
      <w:tr w:rsidR="00B524C4" w:rsidRPr="0010555F" w14:paraId="07B3692D" w14:textId="77777777" w:rsidTr="00A61E95">
        <w:trPr>
          <w:trHeight w:val="305"/>
        </w:trPr>
        <w:tc>
          <w:tcPr>
            <w:tcW w:w="1065" w:type="dxa"/>
            <w:tcBorders>
              <w:top w:val="nil"/>
              <w:left w:val="single" w:sz="4" w:space="0" w:color="auto"/>
              <w:bottom w:val="single" w:sz="4" w:space="0" w:color="auto"/>
              <w:right w:val="single" w:sz="4" w:space="0" w:color="auto"/>
            </w:tcBorders>
            <w:shd w:val="clear" w:color="auto" w:fill="auto"/>
            <w:vAlign w:val="center"/>
          </w:tcPr>
          <w:p w14:paraId="65A17499" w14:textId="77777777" w:rsidR="00B524C4" w:rsidRPr="0010555F" w:rsidRDefault="00B524C4" w:rsidP="00A61E95">
            <w:pPr>
              <w:spacing w:after="0" w:line="240" w:lineRule="auto"/>
              <w:jc w:val="center"/>
              <w:rPr>
                <w:rFonts w:ascii="Arial" w:eastAsia="Times New Roman" w:hAnsi="Arial" w:cs="Arial"/>
                <w:color w:val="000000"/>
                <w:sz w:val="18"/>
                <w:szCs w:val="18"/>
                <w:lang w:eastAsia="en-IN"/>
              </w:rPr>
            </w:pPr>
            <w:r>
              <w:rPr>
                <w:rFonts w:ascii="Arial" w:eastAsia="Times New Roman" w:hAnsi="Arial" w:cs="Arial"/>
                <w:color w:val="000000"/>
                <w:sz w:val="18"/>
                <w:szCs w:val="18"/>
                <w:lang w:eastAsia="en-IN"/>
              </w:rPr>
              <w:t>D2</w:t>
            </w:r>
          </w:p>
        </w:tc>
        <w:tc>
          <w:tcPr>
            <w:tcW w:w="5251" w:type="dxa"/>
            <w:tcBorders>
              <w:top w:val="nil"/>
              <w:left w:val="nil"/>
              <w:bottom w:val="single" w:sz="4" w:space="0" w:color="auto"/>
              <w:right w:val="single" w:sz="4" w:space="0" w:color="auto"/>
            </w:tcBorders>
            <w:shd w:val="clear" w:color="auto" w:fill="auto"/>
            <w:vAlign w:val="center"/>
            <w:hideMark/>
          </w:tcPr>
          <w:p w14:paraId="7E02FEE6" w14:textId="77777777" w:rsidR="00B524C4" w:rsidRPr="0010555F" w:rsidRDefault="00B524C4" w:rsidP="00A61E95">
            <w:pPr>
              <w:spacing w:after="0" w:line="240" w:lineRule="auto"/>
              <w:rPr>
                <w:rFonts w:ascii="Arial" w:eastAsia="Times New Roman" w:hAnsi="Arial" w:cs="Arial"/>
                <w:color w:val="000000"/>
                <w:sz w:val="18"/>
                <w:szCs w:val="18"/>
                <w:lang w:eastAsia="en-IN"/>
              </w:rPr>
            </w:pPr>
            <w:r w:rsidRPr="0010555F">
              <w:rPr>
                <w:rFonts w:ascii="Arial" w:eastAsia="Times New Roman" w:hAnsi="Arial" w:cs="Arial"/>
                <w:color w:val="000000"/>
                <w:sz w:val="18"/>
                <w:szCs w:val="18"/>
                <w:lang w:eastAsia="en-IN"/>
              </w:rPr>
              <w:t>Operating supplies</w:t>
            </w:r>
          </w:p>
        </w:tc>
        <w:tc>
          <w:tcPr>
            <w:tcW w:w="2275" w:type="dxa"/>
            <w:tcBorders>
              <w:top w:val="nil"/>
              <w:left w:val="nil"/>
              <w:bottom w:val="single" w:sz="4" w:space="0" w:color="auto"/>
              <w:right w:val="single" w:sz="4" w:space="0" w:color="auto"/>
            </w:tcBorders>
            <w:shd w:val="clear" w:color="auto" w:fill="auto"/>
            <w:vAlign w:val="bottom"/>
            <w:hideMark/>
          </w:tcPr>
          <w:p w14:paraId="53F9BE48" w14:textId="77777777" w:rsidR="00B524C4" w:rsidRPr="0010555F" w:rsidRDefault="00B524C4" w:rsidP="00A61E95">
            <w:pPr>
              <w:spacing w:after="0" w:line="240" w:lineRule="auto"/>
              <w:jc w:val="center"/>
              <w:rPr>
                <w:rFonts w:ascii="Arial" w:eastAsia="Times New Roman" w:hAnsi="Arial" w:cs="Arial"/>
                <w:color w:val="000000"/>
                <w:sz w:val="18"/>
                <w:szCs w:val="18"/>
                <w:lang w:eastAsia="en-IN"/>
              </w:rPr>
            </w:pPr>
            <w:r>
              <w:rPr>
                <w:rFonts w:ascii="Calibri" w:hAnsi="Calibri"/>
                <w:color w:val="000000"/>
              </w:rPr>
              <w:t>0.08</w:t>
            </w:r>
          </w:p>
        </w:tc>
        <w:tc>
          <w:tcPr>
            <w:tcW w:w="1179" w:type="dxa"/>
            <w:tcBorders>
              <w:top w:val="nil"/>
              <w:left w:val="nil"/>
              <w:bottom w:val="single" w:sz="4" w:space="0" w:color="auto"/>
              <w:right w:val="single" w:sz="4" w:space="0" w:color="auto"/>
            </w:tcBorders>
            <w:shd w:val="clear" w:color="auto" w:fill="auto"/>
            <w:noWrap/>
            <w:vAlign w:val="bottom"/>
            <w:hideMark/>
          </w:tcPr>
          <w:p w14:paraId="2F05AC65" w14:textId="77777777" w:rsidR="00B524C4" w:rsidRPr="0010555F" w:rsidRDefault="00B524C4" w:rsidP="00A61E95">
            <w:pPr>
              <w:spacing w:after="0" w:line="240" w:lineRule="auto"/>
              <w:jc w:val="center"/>
              <w:rPr>
                <w:rFonts w:ascii="Arial" w:eastAsia="Times New Roman" w:hAnsi="Arial" w:cs="Arial"/>
                <w:color w:val="000000"/>
                <w:lang w:eastAsia="en-IN"/>
              </w:rPr>
            </w:pPr>
            <w:r w:rsidRPr="0010555F">
              <w:rPr>
                <w:rFonts w:ascii="Arial" w:eastAsia="Times New Roman" w:hAnsi="Arial" w:cs="Arial"/>
                <w:color w:val="000000"/>
                <w:lang w:eastAsia="en-IN"/>
              </w:rPr>
              <w:t>Fixed</w:t>
            </w:r>
          </w:p>
        </w:tc>
      </w:tr>
      <w:tr w:rsidR="00B524C4" w:rsidRPr="0010555F" w14:paraId="4592D717" w14:textId="77777777" w:rsidTr="00A61E95">
        <w:trPr>
          <w:trHeight w:val="305"/>
        </w:trPr>
        <w:tc>
          <w:tcPr>
            <w:tcW w:w="1065" w:type="dxa"/>
            <w:tcBorders>
              <w:top w:val="nil"/>
              <w:left w:val="single" w:sz="4" w:space="0" w:color="auto"/>
              <w:bottom w:val="single" w:sz="4" w:space="0" w:color="auto"/>
              <w:right w:val="single" w:sz="4" w:space="0" w:color="auto"/>
            </w:tcBorders>
            <w:shd w:val="clear" w:color="auto" w:fill="auto"/>
            <w:vAlign w:val="center"/>
          </w:tcPr>
          <w:p w14:paraId="08D68598" w14:textId="77777777" w:rsidR="00B524C4" w:rsidRPr="0010555F" w:rsidRDefault="00B524C4" w:rsidP="00A61E95">
            <w:pPr>
              <w:spacing w:after="0" w:line="240" w:lineRule="auto"/>
              <w:jc w:val="center"/>
              <w:rPr>
                <w:rFonts w:ascii="Arial" w:eastAsia="Times New Roman" w:hAnsi="Arial" w:cs="Arial"/>
                <w:color w:val="000000"/>
                <w:sz w:val="18"/>
                <w:szCs w:val="18"/>
                <w:lang w:eastAsia="en-IN"/>
              </w:rPr>
            </w:pPr>
            <w:r>
              <w:rPr>
                <w:rFonts w:ascii="Arial" w:eastAsia="Times New Roman" w:hAnsi="Arial" w:cs="Arial"/>
                <w:color w:val="000000"/>
                <w:sz w:val="18"/>
                <w:szCs w:val="18"/>
                <w:lang w:eastAsia="en-IN"/>
              </w:rPr>
              <w:lastRenderedPageBreak/>
              <w:t>D3</w:t>
            </w:r>
          </w:p>
        </w:tc>
        <w:tc>
          <w:tcPr>
            <w:tcW w:w="5251" w:type="dxa"/>
            <w:tcBorders>
              <w:top w:val="nil"/>
              <w:left w:val="nil"/>
              <w:bottom w:val="single" w:sz="4" w:space="0" w:color="auto"/>
              <w:right w:val="single" w:sz="4" w:space="0" w:color="auto"/>
            </w:tcBorders>
            <w:shd w:val="clear" w:color="auto" w:fill="auto"/>
            <w:vAlign w:val="center"/>
            <w:hideMark/>
          </w:tcPr>
          <w:p w14:paraId="28CFCC12" w14:textId="77777777" w:rsidR="00B524C4" w:rsidRPr="0010555F" w:rsidRDefault="00B524C4" w:rsidP="00A61E95">
            <w:pPr>
              <w:spacing w:after="0" w:line="240" w:lineRule="auto"/>
              <w:rPr>
                <w:rFonts w:ascii="Arial" w:eastAsia="Times New Roman" w:hAnsi="Arial" w:cs="Arial"/>
                <w:color w:val="000000"/>
                <w:sz w:val="18"/>
                <w:szCs w:val="18"/>
                <w:lang w:eastAsia="en-IN"/>
              </w:rPr>
            </w:pPr>
            <w:r w:rsidRPr="0010555F">
              <w:rPr>
                <w:rFonts w:ascii="Arial" w:eastAsia="Times New Roman" w:hAnsi="Arial" w:cs="Arial"/>
                <w:color w:val="000000"/>
                <w:sz w:val="18"/>
                <w:szCs w:val="18"/>
                <w:lang w:eastAsia="en-IN"/>
              </w:rPr>
              <w:t>Laboratory charge</w:t>
            </w:r>
          </w:p>
        </w:tc>
        <w:tc>
          <w:tcPr>
            <w:tcW w:w="2275" w:type="dxa"/>
            <w:tcBorders>
              <w:top w:val="nil"/>
              <w:left w:val="nil"/>
              <w:bottom w:val="single" w:sz="4" w:space="0" w:color="auto"/>
              <w:right w:val="single" w:sz="4" w:space="0" w:color="auto"/>
            </w:tcBorders>
            <w:shd w:val="clear" w:color="auto" w:fill="auto"/>
            <w:vAlign w:val="bottom"/>
            <w:hideMark/>
          </w:tcPr>
          <w:p w14:paraId="46D49CB0" w14:textId="77777777" w:rsidR="00B524C4" w:rsidRPr="0010555F" w:rsidRDefault="00B524C4" w:rsidP="00A61E95">
            <w:pPr>
              <w:spacing w:after="0" w:line="240" w:lineRule="auto"/>
              <w:jc w:val="center"/>
              <w:rPr>
                <w:rFonts w:ascii="Arial" w:eastAsia="Times New Roman" w:hAnsi="Arial" w:cs="Arial"/>
                <w:color w:val="000000"/>
                <w:sz w:val="18"/>
                <w:szCs w:val="18"/>
                <w:lang w:eastAsia="en-IN"/>
              </w:rPr>
            </w:pPr>
            <w:r>
              <w:rPr>
                <w:rFonts w:ascii="Calibri" w:hAnsi="Calibri"/>
                <w:color w:val="000000"/>
              </w:rPr>
              <w:t>0.07</w:t>
            </w:r>
          </w:p>
        </w:tc>
        <w:tc>
          <w:tcPr>
            <w:tcW w:w="1179" w:type="dxa"/>
            <w:tcBorders>
              <w:top w:val="nil"/>
              <w:left w:val="nil"/>
              <w:bottom w:val="single" w:sz="4" w:space="0" w:color="auto"/>
              <w:right w:val="single" w:sz="4" w:space="0" w:color="auto"/>
            </w:tcBorders>
            <w:shd w:val="clear" w:color="auto" w:fill="auto"/>
            <w:noWrap/>
            <w:vAlign w:val="bottom"/>
            <w:hideMark/>
          </w:tcPr>
          <w:p w14:paraId="658BF715" w14:textId="77777777" w:rsidR="00B524C4" w:rsidRPr="0010555F" w:rsidRDefault="00B524C4" w:rsidP="00A61E95">
            <w:pPr>
              <w:spacing w:after="0" w:line="240" w:lineRule="auto"/>
              <w:jc w:val="center"/>
              <w:rPr>
                <w:rFonts w:ascii="Arial" w:eastAsia="Times New Roman" w:hAnsi="Arial" w:cs="Arial"/>
                <w:color w:val="000000"/>
                <w:lang w:eastAsia="en-IN"/>
              </w:rPr>
            </w:pPr>
            <w:r w:rsidRPr="0010555F">
              <w:rPr>
                <w:rFonts w:ascii="Arial" w:eastAsia="Times New Roman" w:hAnsi="Arial" w:cs="Arial"/>
                <w:color w:val="000000"/>
                <w:lang w:eastAsia="en-IN"/>
              </w:rPr>
              <w:t>Fixed</w:t>
            </w:r>
          </w:p>
        </w:tc>
      </w:tr>
      <w:tr w:rsidR="00B524C4" w:rsidRPr="0010555F" w14:paraId="454A8C5C" w14:textId="77777777" w:rsidTr="00A61E95">
        <w:trPr>
          <w:trHeight w:val="305"/>
        </w:trPr>
        <w:tc>
          <w:tcPr>
            <w:tcW w:w="1065" w:type="dxa"/>
            <w:tcBorders>
              <w:top w:val="nil"/>
              <w:left w:val="single" w:sz="4" w:space="0" w:color="auto"/>
              <w:bottom w:val="single" w:sz="4" w:space="0" w:color="auto"/>
              <w:right w:val="single" w:sz="4" w:space="0" w:color="auto"/>
            </w:tcBorders>
            <w:shd w:val="clear" w:color="auto" w:fill="auto"/>
            <w:vAlign w:val="center"/>
          </w:tcPr>
          <w:p w14:paraId="2D526DDD" w14:textId="77777777" w:rsidR="00B524C4" w:rsidRPr="0010555F" w:rsidRDefault="00B524C4" w:rsidP="00A61E95">
            <w:pPr>
              <w:spacing w:after="0" w:line="240" w:lineRule="auto"/>
              <w:jc w:val="center"/>
              <w:rPr>
                <w:rFonts w:ascii="Arial" w:eastAsia="Times New Roman" w:hAnsi="Arial" w:cs="Arial"/>
                <w:color w:val="000000"/>
                <w:sz w:val="18"/>
                <w:szCs w:val="18"/>
                <w:lang w:eastAsia="en-IN"/>
              </w:rPr>
            </w:pPr>
            <w:r>
              <w:rPr>
                <w:rFonts w:ascii="Arial" w:eastAsia="Times New Roman" w:hAnsi="Arial" w:cs="Arial"/>
                <w:color w:val="000000"/>
                <w:sz w:val="18"/>
                <w:szCs w:val="18"/>
                <w:lang w:eastAsia="en-IN"/>
              </w:rPr>
              <w:t>D4</w:t>
            </w:r>
          </w:p>
        </w:tc>
        <w:tc>
          <w:tcPr>
            <w:tcW w:w="5251" w:type="dxa"/>
            <w:tcBorders>
              <w:top w:val="nil"/>
              <w:left w:val="nil"/>
              <w:bottom w:val="single" w:sz="4" w:space="0" w:color="auto"/>
              <w:right w:val="single" w:sz="4" w:space="0" w:color="auto"/>
            </w:tcBorders>
            <w:shd w:val="clear" w:color="auto" w:fill="auto"/>
            <w:vAlign w:val="center"/>
            <w:hideMark/>
          </w:tcPr>
          <w:p w14:paraId="4E4D8F53" w14:textId="77777777" w:rsidR="00B524C4" w:rsidRPr="0010555F" w:rsidRDefault="00B524C4" w:rsidP="00A61E95">
            <w:pPr>
              <w:spacing w:after="0" w:line="240" w:lineRule="auto"/>
              <w:rPr>
                <w:rFonts w:ascii="Arial" w:eastAsia="Times New Roman" w:hAnsi="Arial" w:cs="Arial"/>
                <w:color w:val="000000"/>
                <w:sz w:val="18"/>
                <w:szCs w:val="18"/>
                <w:lang w:eastAsia="en-IN"/>
              </w:rPr>
            </w:pPr>
            <w:r w:rsidRPr="0010555F">
              <w:rPr>
                <w:rFonts w:ascii="Arial" w:eastAsia="Times New Roman" w:hAnsi="Arial" w:cs="Arial"/>
                <w:color w:val="000000"/>
                <w:sz w:val="18"/>
                <w:szCs w:val="18"/>
                <w:lang w:eastAsia="en-IN"/>
              </w:rPr>
              <w:t>P</w:t>
            </w:r>
            <w:r>
              <w:rPr>
                <w:rFonts w:ascii="Arial" w:eastAsia="Times New Roman" w:hAnsi="Arial" w:cs="Arial"/>
                <w:color w:val="000000"/>
                <w:sz w:val="18"/>
                <w:szCs w:val="18"/>
                <w:lang w:eastAsia="en-IN"/>
              </w:rPr>
              <w:t>lant Overhead Cost</w:t>
            </w:r>
          </w:p>
        </w:tc>
        <w:tc>
          <w:tcPr>
            <w:tcW w:w="2275" w:type="dxa"/>
            <w:tcBorders>
              <w:top w:val="nil"/>
              <w:left w:val="nil"/>
              <w:bottom w:val="single" w:sz="4" w:space="0" w:color="auto"/>
              <w:right w:val="single" w:sz="4" w:space="0" w:color="auto"/>
            </w:tcBorders>
            <w:shd w:val="clear" w:color="auto" w:fill="auto"/>
            <w:vAlign w:val="bottom"/>
            <w:hideMark/>
          </w:tcPr>
          <w:p w14:paraId="10804D67" w14:textId="77777777" w:rsidR="00B524C4" w:rsidRPr="0010555F" w:rsidRDefault="00B524C4" w:rsidP="00A61E95">
            <w:pPr>
              <w:spacing w:after="0" w:line="240" w:lineRule="auto"/>
              <w:jc w:val="center"/>
              <w:rPr>
                <w:rFonts w:ascii="Arial" w:eastAsia="Times New Roman" w:hAnsi="Arial" w:cs="Arial"/>
                <w:color w:val="000000"/>
                <w:sz w:val="18"/>
                <w:szCs w:val="18"/>
                <w:lang w:eastAsia="en-IN"/>
              </w:rPr>
            </w:pPr>
            <w:r>
              <w:rPr>
                <w:rFonts w:ascii="Calibri" w:hAnsi="Calibri"/>
                <w:color w:val="000000"/>
              </w:rPr>
              <w:t>0.66</w:t>
            </w:r>
          </w:p>
        </w:tc>
        <w:tc>
          <w:tcPr>
            <w:tcW w:w="1179" w:type="dxa"/>
            <w:tcBorders>
              <w:top w:val="nil"/>
              <w:left w:val="nil"/>
              <w:bottom w:val="single" w:sz="4" w:space="0" w:color="auto"/>
              <w:right w:val="single" w:sz="4" w:space="0" w:color="auto"/>
            </w:tcBorders>
            <w:shd w:val="clear" w:color="auto" w:fill="auto"/>
            <w:noWrap/>
            <w:vAlign w:val="bottom"/>
            <w:hideMark/>
          </w:tcPr>
          <w:p w14:paraId="252631A0" w14:textId="77777777" w:rsidR="00B524C4" w:rsidRPr="0010555F" w:rsidRDefault="00B524C4" w:rsidP="00A61E95">
            <w:pPr>
              <w:spacing w:after="0" w:line="240" w:lineRule="auto"/>
              <w:jc w:val="center"/>
              <w:rPr>
                <w:rFonts w:ascii="Arial" w:eastAsia="Times New Roman" w:hAnsi="Arial" w:cs="Arial"/>
                <w:color w:val="000000"/>
                <w:lang w:eastAsia="en-IN"/>
              </w:rPr>
            </w:pPr>
            <w:r w:rsidRPr="0010555F">
              <w:rPr>
                <w:rFonts w:ascii="Arial" w:eastAsia="Times New Roman" w:hAnsi="Arial" w:cs="Arial"/>
                <w:color w:val="000000"/>
                <w:lang w:eastAsia="en-IN"/>
              </w:rPr>
              <w:t>Fixed</w:t>
            </w:r>
          </w:p>
        </w:tc>
      </w:tr>
      <w:tr w:rsidR="00B524C4" w:rsidRPr="0010555F" w14:paraId="2AB07E67" w14:textId="77777777" w:rsidTr="00A61E95">
        <w:trPr>
          <w:trHeight w:val="305"/>
        </w:trPr>
        <w:tc>
          <w:tcPr>
            <w:tcW w:w="1065" w:type="dxa"/>
            <w:tcBorders>
              <w:top w:val="nil"/>
              <w:left w:val="single" w:sz="4" w:space="0" w:color="auto"/>
              <w:bottom w:val="single" w:sz="4" w:space="0" w:color="auto"/>
              <w:right w:val="single" w:sz="4" w:space="0" w:color="auto"/>
            </w:tcBorders>
            <w:shd w:val="clear" w:color="auto" w:fill="auto"/>
            <w:vAlign w:val="center"/>
          </w:tcPr>
          <w:p w14:paraId="57F778F7" w14:textId="77777777" w:rsidR="00B524C4" w:rsidRPr="0010555F" w:rsidRDefault="00B524C4" w:rsidP="00A61E95">
            <w:pPr>
              <w:spacing w:after="0" w:line="240" w:lineRule="auto"/>
              <w:jc w:val="center"/>
              <w:rPr>
                <w:rFonts w:ascii="Arial" w:eastAsia="Times New Roman" w:hAnsi="Arial" w:cs="Arial"/>
                <w:color w:val="000000"/>
                <w:sz w:val="18"/>
                <w:szCs w:val="18"/>
                <w:lang w:eastAsia="en-IN"/>
              </w:rPr>
            </w:pPr>
            <w:r>
              <w:rPr>
                <w:rFonts w:ascii="Arial" w:eastAsia="Times New Roman" w:hAnsi="Arial" w:cs="Arial"/>
                <w:color w:val="000000"/>
                <w:sz w:val="18"/>
                <w:szCs w:val="18"/>
                <w:lang w:eastAsia="en-IN"/>
              </w:rPr>
              <w:t>D5</w:t>
            </w:r>
          </w:p>
        </w:tc>
        <w:tc>
          <w:tcPr>
            <w:tcW w:w="5251" w:type="dxa"/>
            <w:tcBorders>
              <w:top w:val="nil"/>
              <w:left w:val="nil"/>
              <w:bottom w:val="single" w:sz="4" w:space="0" w:color="auto"/>
              <w:right w:val="single" w:sz="4" w:space="0" w:color="auto"/>
            </w:tcBorders>
            <w:shd w:val="clear" w:color="auto" w:fill="auto"/>
            <w:vAlign w:val="center"/>
            <w:hideMark/>
          </w:tcPr>
          <w:p w14:paraId="4BE889E0" w14:textId="77777777" w:rsidR="00B524C4" w:rsidRPr="0010555F" w:rsidRDefault="00B524C4" w:rsidP="00A61E95">
            <w:pPr>
              <w:spacing w:after="0" w:line="240" w:lineRule="auto"/>
              <w:rPr>
                <w:rFonts w:ascii="Arial" w:eastAsia="Times New Roman" w:hAnsi="Arial" w:cs="Arial"/>
                <w:color w:val="000000"/>
                <w:sz w:val="18"/>
                <w:szCs w:val="18"/>
                <w:lang w:eastAsia="en-IN"/>
              </w:rPr>
            </w:pPr>
            <w:r w:rsidRPr="0010555F">
              <w:rPr>
                <w:rFonts w:ascii="Arial" w:eastAsia="Times New Roman" w:hAnsi="Arial" w:cs="Arial"/>
                <w:color w:val="000000"/>
                <w:sz w:val="18"/>
                <w:szCs w:val="18"/>
                <w:lang w:eastAsia="en-IN"/>
              </w:rPr>
              <w:t>Administrativ</w:t>
            </w:r>
            <w:r>
              <w:rPr>
                <w:rFonts w:ascii="Arial" w:eastAsia="Times New Roman" w:hAnsi="Arial" w:cs="Arial"/>
                <w:color w:val="000000"/>
                <w:sz w:val="18"/>
                <w:szCs w:val="18"/>
                <w:lang w:eastAsia="en-IN"/>
              </w:rPr>
              <w:t>e Cost</w:t>
            </w:r>
          </w:p>
        </w:tc>
        <w:tc>
          <w:tcPr>
            <w:tcW w:w="2275" w:type="dxa"/>
            <w:tcBorders>
              <w:top w:val="nil"/>
              <w:left w:val="nil"/>
              <w:bottom w:val="single" w:sz="4" w:space="0" w:color="auto"/>
              <w:right w:val="single" w:sz="4" w:space="0" w:color="auto"/>
            </w:tcBorders>
            <w:shd w:val="clear" w:color="auto" w:fill="auto"/>
            <w:vAlign w:val="bottom"/>
            <w:hideMark/>
          </w:tcPr>
          <w:p w14:paraId="32FE30AA" w14:textId="77777777" w:rsidR="00B524C4" w:rsidRPr="0010555F" w:rsidRDefault="00B524C4" w:rsidP="00A61E95">
            <w:pPr>
              <w:spacing w:after="0" w:line="240" w:lineRule="auto"/>
              <w:jc w:val="center"/>
              <w:rPr>
                <w:rFonts w:ascii="Arial" w:eastAsia="Times New Roman" w:hAnsi="Arial" w:cs="Arial"/>
                <w:color w:val="000000"/>
                <w:sz w:val="18"/>
                <w:szCs w:val="18"/>
                <w:lang w:eastAsia="en-IN"/>
              </w:rPr>
            </w:pPr>
            <w:r>
              <w:rPr>
                <w:rFonts w:ascii="Calibri" w:hAnsi="Calibri"/>
                <w:color w:val="000000"/>
              </w:rPr>
              <w:t>0.11</w:t>
            </w:r>
          </w:p>
        </w:tc>
        <w:tc>
          <w:tcPr>
            <w:tcW w:w="1179" w:type="dxa"/>
            <w:tcBorders>
              <w:top w:val="nil"/>
              <w:left w:val="nil"/>
              <w:bottom w:val="single" w:sz="4" w:space="0" w:color="auto"/>
              <w:right w:val="single" w:sz="4" w:space="0" w:color="auto"/>
            </w:tcBorders>
            <w:shd w:val="clear" w:color="auto" w:fill="auto"/>
            <w:noWrap/>
            <w:vAlign w:val="bottom"/>
            <w:hideMark/>
          </w:tcPr>
          <w:p w14:paraId="5C9DBEE0" w14:textId="77777777" w:rsidR="00B524C4" w:rsidRPr="0010555F" w:rsidRDefault="00B524C4" w:rsidP="00A61E95">
            <w:pPr>
              <w:spacing w:after="0" w:line="240" w:lineRule="auto"/>
              <w:jc w:val="center"/>
              <w:rPr>
                <w:rFonts w:ascii="Arial" w:eastAsia="Times New Roman" w:hAnsi="Arial" w:cs="Arial"/>
                <w:color w:val="000000"/>
                <w:lang w:eastAsia="en-IN"/>
              </w:rPr>
            </w:pPr>
            <w:r w:rsidRPr="0010555F">
              <w:rPr>
                <w:rFonts w:ascii="Arial" w:eastAsia="Times New Roman" w:hAnsi="Arial" w:cs="Arial"/>
                <w:color w:val="000000"/>
                <w:lang w:eastAsia="en-IN"/>
              </w:rPr>
              <w:t>Fixed</w:t>
            </w:r>
          </w:p>
        </w:tc>
      </w:tr>
      <w:tr w:rsidR="00B524C4" w:rsidRPr="0010555F" w14:paraId="26892875" w14:textId="77777777" w:rsidTr="00A61E95">
        <w:trPr>
          <w:trHeight w:val="305"/>
        </w:trPr>
        <w:tc>
          <w:tcPr>
            <w:tcW w:w="1065" w:type="dxa"/>
            <w:tcBorders>
              <w:top w:val="nil"/>
              <w:left w:val="single" w:sz="4" w:space="0" w:color="auto"/>
              <w:bottom w:val="single" w:sz="4" w:space="0" w:color="auto"/>
              <w:right w:val="single" w:sz="4" w:space="0" w:color="auto"/>
            </w:tcBorders>
            <w:shd w:val="clear" w:color="000000" w:fill="A9D08E"/>
            <w:vAlign w:val="center"/>
            <w:hideMark/>
          </w:tcPr>
          <w:p w14:paraId="4FEE05E4" w14:textId="77777777" w:rsidR="00B524C4" w:rsidRPr="0010555F" w:rsidRDefault="00B524C4" w:rsidP="00A61E95">
            <w:pPr>
              <w:spacing w:after="0" w:line="240" w:lineRule="auto"/>
              <w:rPr>
                <w:rFonts w:ascii="Arial" w:eastAsia="Times New Roman" w:hAnsi="Arial" w:cs="Arial"/>
                <w:b/>
                <w:bCs/>
                <w:color w:val="000000"/>
                <w:sz w:val="18"/>
                <w:szCs w:val="18"/>
                <w:lang w:eastAsia="en-IN"/>
              </w:rPr>
            </w:pPr>
            <w:r>
              <w:rPr>
                <w:rFonts w:ascii="Arial" w:eastAsia="Times New Roman" w:hAnsi="Arial" w:cs="Arial"/>
                <w:b/>
                <w:bCs/>
                <w:color w:val="000000"/>
                <w:sz w:val="18"/>
                <w:szCs w:val="18"/>
                <w:lang w:eastAsia="en-IN"/>
              </w:rPr>
              <w:t xml:space="preserve">      E</w:t>
            </w:r>
          </w:p>
        </w:tc>
        <w:tc>
          <w:tcPr>
            <w:tcW w:w="5251" w:type="dxa"/>
            <w:tcBorders>
              <w:top w:val="nil"/>
              <w:left w:val="nil"/>
              <w:bottom w:val="single" w:sz="4" w:space="0" w:color="auto"/>
              <w:right w:val="single" w:sz="4" w:space="0" w:color="auto"/>
            </w:tcBorders>
            <w:shd w:val="clear" w:color="000000" w:fill="A9D08E"/>
            <w:vAlign w:val="center"/>
            <w:hideMark/>
          </w:tcPr>
          <w:p w14:paraId="7964D8D0" w14:textId="77777777" w:rsidR="00B524C4" w:rsidRPr="0010555F" w:rsidRDefault="00B524C4" w:rsidP="00A61E95">
            <w:pPr>
              <w:spacing w:after="0" w:line="240" w:lineRule="auto"/>
              <w:ind w:firstLineChars="100" w:firstLine="181"/>
              <w:rPr>
                <w:rFonts w:ascii="Arial" w:eastAsia="Times New Roman" w:hAnsi="Arial" w:cs="Arial"/>
                <w:b/>
                <w:bCs/>
                <w:color w:val="000000"/>
                <w:sz w:val="18"/>
                <w:szCs w:val="18"/>
                <w:lang w:eastAsia="en-IN"/>
              </w:rPr>
            </w:pPr>
            <w:r w:rsidRPr="0010555F">
              <w:rPr>
                <w:rFonts w:ascii="Arial" w:eastAsia="Times New Roman" w:hAnsi="Arial" w:cs="Arial"/>
                <w:b/>
                <w:bCs/>
                <w:color w:val="000000"/>
                <w:sz w:val="18"/>
                <w:szCs w:val="18"/>
                <w:lang w:eastAsia="en-IN"/>
              </w:rPr>
              <w:t>Selling Overheads</w:t>
            </w:r>
          </w:p>
        </w:tc>
        <w:tc>
          <w:tcPr>
            <w:tcW w:w="2275" w:type="dxa"/>
            <w:tcBorders>
              <w:top w:val="nil"/>
              <w:left w:val="nil"/>
              <w:bottom w:val="single" w:sz="4" w:space="0" w:color="auto"/>
              <w:right w:val="single" w:sz="4" w:space="0" w:color="auto"/>
            </w:tcBorders>
            <w:shd w:val="clear" w:color="000000" w:fill="A9D08E"/>
            <w:vAlign w:val="bottom"/>
            <w:hideMark/>
          </w:tcPr>
          <w:p w14:paraId="2CDE8D5D" w14:textId="77777777" w:rsidR="00B524C4" w:rsidRPr="0010555F" w:rsidRDefault="00B524C4" w:rsidP="00A61E95">
            <w:pPr>
              <w:spacing w:after="0" w:line="240" w:lineRule="auto"/>
              <w:jc w:val="center"/>
              <w:rPr>
                <w:rFonts w:ascii="Arial" w:eastAsia="Times New Roman" w:hAnsi="Arial" w:cs="Arial"/>
                <w:b/>
                <w:bCs/>
                <w:color w:val="000000"/>
                <w:sz w:val="18"/>
                <w:szCs w:val="18"/>
                <w:lang w:eastAsia="en-IN"/>
              </w:rPr>
            </w:pPr>
            <w:r>
              <w:rPr>
                <w:rFonts w:ascii="Calibri" w:hAnsi="Calibri"/>
                <w:color w:val="000000"/>
              </w:rPr>
              <w:t>8.42</w:t>
            </w:r>
          </w:p>
        </w:tc>
        <w:tc>
          <w:tcPr>
            <w:tcW w:w="1179" w:type="dxa"/>
            <w:tcBorders>
              <w:top w:val="nil"/>
              <w:left w:val="nil"/>
              <w:bottom w:val="single" w:sz="4" w:space="0" w:color="auto"/>
              <w:right w:val="single" w:sz="4" w:space="0" w:color="auto"/>
            </w:tcBorders>
            <w:shd w:val="clear" w:color="auto" w:fill="auto"/>
            <w:noWrap/>
            <w:vAlign w:val="bottom"/>
            <w:hideMark/>
          </w:tcPr>
          <w:p w14:paraId="70E1EE8A" w14:textId="77777777" w:rsidR="00B524C4" w:rsidRPr="0010555F" w:rsidRDefault="00B524C4" w:rsidP="00A61E95">
            <w:pPr>
              <w:spacing w:after="0" w:line="240" w:lineRule="auto"/>
              <w:rPr>
                <w:rFonts w:ascii="Arial" w:eastAsia="Times New Roman" w:hAnsi="Arial" w:cs="Arial"/>
                <w:color w:val="000000"/>
                <w:lang w:eastAsia="en-IN"/>
              </w:rPr>
            </w:pPr>
            <w:r w:rsidRPr="0010555F">
              <w:rPr>
                <w:rFonts w:ascii="Arial" w:eastAsia="Times New Roman" w:hAnsi="Arial" w:cs="Arial"/>
                <w:color w:val="000000"/>
                <w:lang w:eastAsia="en-IN"/>
              </w:rPr>
              <w:t> </w:t>
            </w:r>
          </w:p>
        </w:tc>
      </w:tr>
      <w:tr w:rsidR="00B524C4" w:rsidRPr="0010555F" w14:paraId="413CA2FF" w14:textId="77777777" w:rsidTr="00A61E95">
        <w:trPr>
          <w:trHeight w:val="305"/>
        </w:trPr>
        <w:tc>
          <w:tcPr>
            <w:tcW w:w="1065" w:type="dxa"/>
            <w:tcBorders>
              <w:top w:val="nil"/>
              <w:left w:val="single" w:sz="4" w:space="0" w:color="auto"/>
              <w:bottom w:val="single" w:sz="4" w:space="0" w:color="auto"/>
              <w:right w:val="single" w:sz="4" w:space="0" w:color="auto"/>
            </w:tcBorders>
            <w:shd w:val="clear" w:color="000000" w:fill="F4B084"/>
            <w:vAlign w:val="center"/>
            <w:hideMark/>
          </w:tcPr>
          <w:p w14:paraId="76E1E1F3" w14:textId="77777777" w:rsidR="00B524C4" w:rsidRPr="0010555F" w:rsidRDefault="00B524C4" w:rsidP="00A61E95">
            <w:pPr>
              <w:spacing w:after="0" w:line="240" w:lineRule="auto"/>
              <w:rPr>
                <w:rFonts w:ascii="Arial" w:eastAsia="Times New Roman" w:hAnsi="Arial" w:cs="Arial"/>
                <w:color w:val="000000"/>
                <w:sz w:val="18"/>
                <w:szCs w:val="18"/>
                <w:lang w:eastAsia="en-IN"/>
              </w:rPr>
            </w:pPr>
            <w:r w:rsidRPr="0010555F">
              <w:rPr>
                <w:rFonts w:ascii="Arial" w:eastAsia="Times New Roman" w:hAnsi="Arial" w:cs="Arial"/>
                <w:color w:val="000000"/>
                <w:sz w:val="18"/>
                <w:szCs w:val="18"/>
                <w:lang w:eastAsia="en-IN"/>
              </w:rPr>
              <w:t> </w:t>
            </w:r>
          </w:p>
        </w:tc>
        <w:tc>
          <w:tcPr>
            <w:tcW w:w="5251" w:type="dxa"/>
            <w:tcBorders>
              <w:top w:val="nil"/>
              <w:left w:val="nil"/>
              <w:bottom w:val="single" w:sz="4" w:space="0" w:color="auto"/>
              <w:right w:val="single" w:sz="4" w:space="0" w:color="auto"/>
            </w:tcBorders>
            <w:shd w:val="clear" w:color="000000" w:fill="F4B084"/>
            <w:vAlign w:val="center"/>
            <w:hideMark/>
          </w:tcPr>
          <w:p w14:paraId="52A61220" w14:textId="77777777" w:rsidR="00B524C4" w:rsidRPr="0010555F" w:rsidRDefault="00B524C4" w:rsidP="00A61E95">
            <w:pPr>
              <w:spacing w:after="0" w:line="240" w:lineRule="auto"/>
              <w:ind w:firstLineChars="100" w:firstLine="181"/>
              <w:rPr>
                <w:rFonts w:ascii="Arial" w:eastAsia="Times New Roman" w:hAnsi="Arial" w:cs="Arial"/>
                <w:b/>
                <w:bCs/>
                <w:color w:val="000000"/>
                <w:sz w:val="18"/>
                <w:szCs w:val="18"/>
                <w:lang w:eastAsia="en-IN"/>
              </w:rPr>
            </w:pPr>
            <w:r w:rsidRPr="0010555F">
              <w:rPr>
                <w:rFonts w:ascii="Arial" w:eastAsia="Times New Roman" w:hAnsi="Arial" w:cs="Arial"/>
                <w:b/>
                <w:bCs/>
                <w:color w:val="000000"/>
                <w:sz w:val="18"/>
                <w:szCs w:val="18"/>
                <w:lang w:eastAsia="en-IN"/>
              </w:rPr>
              <w:t>Total Production Cost</w:t>
            </w:r>
            <w:r>
              <w:rPr>
                <w:rFonts w:ascii="Arial" w:eastAsia="Times New Roman" w:hAnsi="Arial" w:cs="Arial"/>
                <w:b/>
                <w:bCs/>
                <w:color w:val="000000"/>
                <w:sz w:val="18"/>
                <w:szCs w:val="18"/>
                <w:lang w:eastAsia="en-IN"/>
              </w:rPr>
              <w:t xml:space="preserve"> (C+D+E)</w:t>
            </w:r>
          </w:p>
        </w:tc>
        <w:tc>
          <w:tcPr>
            <w:tcW w:w="2275" w:type="dxa"/>
            <w:tcBorders>
              <w:top w:val="nil"/>
              <w:left w:val="nil"/>
              <w:bottom w:val="single" w:sz="4" w:space="0" w:color="auto"/>
              <w:right w:val="single" w:sz="4" w:space="0" w:color="auto"/>
            </w:tcBorders>
            <w:shd w:val="clear" w:color="000000" w:fill="F4B084"/>
            <w:vAlign w:val="bottom"/>
            <w:hideMark/>
          </w:tcPr>
          <w:p w14:paraId="4812305D" w14:textId="77777777" w:rsidR="00B524C4" w:rsidRPr="00330A91" w:rsidRDefault="00B524C4" w:rsidP="00A61E95">
            <w:pPr>
              <w:spacing w:after="0" w:line="240" w:lineRule="auto"/>
              <w:jc w:val="center"/>
              <w:rPr>
                <w:rFonts w:ascii="Arial" w:eastAsia="Times New Roman" w:hAnsi="Arial" w:cs="Arial"/>
                <w:b/>
                <w:bCs/>
                <w:color w:val="000000"/>
                <w:sz w:val="18"/>
                <w:szCs w:val="18"/>
                <w:lang w:eastAsia="en-IN"/>
              </w:rPr>
            </w:pPr>
            <w:r w:rsidRPr="00330A91">
              <w:rPr>
                <w:rFonts w:ascii="Calibri" w:hAnsi="Calibri"/>
                <w:b/>
                <w:bCs/>
                <w:color w:val="000000"/>
              </w:rPr>
              <w:t>73.20</w:t>
            </w:r>
          </w:p>
        </w:tc>
        <w:tc>
          <w:tcPr>
            <w:tcW w:w="1179" w:type="dxa"/>
            <w:tcBorders>
              <w:top w:val="nil"/>
              <w:left w:val="nil"/>
              <w:bottom w:val="single" w:sz="4" w:space="0" w:color="auto"/>
              <w:right w:val="single" w:sz="4" w:space="0" w:color="auto"/>
            </w:tcBorders>
            <w:shd w:val="clear" w:color="auto" w:fill="auto"/>
            <w:noWrap/>
            <w:vAlign w:val="bottom"/>
            <w:hideMark/>
          </w:tcPr>
          <w:p w14:paraId="7CD63859" w14:textId="77777777" w:rsidR="00B524C4" w:rsidRPr="0010555F" w:rsidRDefault="00B524C4" w:rsidP="00A61E95">
            <w:pPr>
              <w:spacing w:after="0" w:line="240" w:lineRule="auto"/>
              <w:rPr>
                <w:rFonts w:ascii="Arial" w:eastAsia="Times New Roman" w:hAnsi="Arial" w:cs="Arial"/>
                <w:color w:val="000000"/>
                <w:lang w:eastAsia="en-IN"/>
              </w:rPr>
            </w:pPr>
            <w:r w:rsidRPr="0010555F">
              <w:rPr>
                <w:rFonts w:ascii="Arial" w:eastAsia="Times New Roman" w:hAnsi="Arial" w:cs="Arial"/>
                <w:color w:val="000000"/>
                <w:lang w:eastAsia="en-IN"/>
              </w:rPr>
              <w:t> </w:t>
            </w:r>
          </w:p>
        </w:tc>
      </w:tr>
    </w:tbl>
    <w:p w14:paraId="4E45E36F" w14:textId="77777777" w:rsidR="00B524C4" w:rsidRPr="00CB1DB6" w:rsidRDefault="00B524C4" w:rsidP="00B524C4">
      <w:pPr>
        <w:pStyle w:val="ListParagraph"/>
        <w:tabs>
          <w:tab w:val="left" w:pos="1365"/>
        </w:tabs>
        <w:spacing w:line="360" w:lineRule="auto"/>
        <w:ind w:left="2160" w:firstLine="0"/>
        <w:rPr>
          <w:b/>
          <w:bCs/>
          <w:i/>
          <w:iCs/>
          <w:sz w:val="20"/>
          <w:szCs w:val="20"/>
        </w:rPr>
      </w:pPr>
    </w:p>
    <w:p w14:paraId="6A32E826" w14:textId="77777777" w:rsidR="00B524C4" w:rsidRPr="00CB1DB6" w:rsidRDefault="00B524C4" w:rsidP="00B524C4">
      <w:pPr>
        <w:pStyle w:val="ListParagraph"/>
        <w:tabs>
          <w:tab w:val="left" w:pos="1365"/>
        </w:tabs>
        <w:spacing w:line="360" w:lineRule="auto"/>
        <w:ind w:left="2160" w:firstLine="0"/>
        <w:jc w:val="right"/>
        <w:rPr>
          <w:b/>
          <w:bCs/>
          <w:i/>
          <w:iCs/>
          <w:sz w:val="20"/>
          <w:szCs w:val="20"/>
        </w:rPr>
      </w:pPr>
      <w:r>
        <w:rPr>
          <w:i/>
          <w:iCs/>
          <w:sz w:val="20"/>
          <w:szCs w:val="20"/>
        </w:rPr>
        <w:t>*</w:t>
      </w:r>
      <w:r>
        <w:rPr>
          <w:i/>
          <w:iCs/>
          <w:sz w:val="20"/>
          <w:szCs w:val="20"/>
        </w:rPr>
        <w:tab/>
      </w:r>
      <w:r w:rsidRPr="00CB1DB6">
        <w:rPr>
          <w:i/>
          <w:iCs/>
          <w:sz w:val="20"/>
          <w:szCs w:val="20"/>
        </w:rPr>
        <w:t>The Overall Cost accuracy is ± 25-30%.</w:t>
      </w:r>
    </w:p>
    <w:p w14:paraId="3E00D6F1" w14:textId="77777777" w:rsidR="00B524C4" w:rsidRDefault="00B524C4" w:rsidP="00B524C4">
      <w:pPr>
        <w:tabs>
          <w:tab w:val="left" w:pos="1365"/>
        </w:tabs>
        <w:spacing w:line="360" w:lineRule="auto"/>
        <w:jc w:val="both"/>
        <w:rPr>
          <w:rFonts w:ascii="Arial" w:eastAsia="Arial" w:hAnsi="Arial" w:cs="Arial"/>
          <w:b/>
          <w:bCs/>
          <w:sz w:val="24"/>
          <w:szCs w:val="24"/>
          <w:lang w:val="en-US"/>
        </w:rPr>
      </w:pPr>
    </w:p>
    <w:p w14:paraId="4142ACEC" w14:textId="103B8E3F" w:rsidR="00B524C4" w:rsidRDefault="00B524C4" w:rsidP="00B524C4">
      <w:pPr>
        <w:tabs>
          <w:tab w:val="left" w:pos="1365"/>
        </w:tabs>
        <w:spacing w:line="360" w:lineRule="auto"/>
        <w:jc w:val="both"/>
      </w:pPr>
      <w:r>
        <w:rPr>
          <w:rFonts w:ascii="Arial" w:eastAsia="Arial" w:hAnsi="Arial" w:cs="Arial"/>
          <w:b/>
          <w:bCs/>
          <w:sz w:val="24"/>
          <w:szCs w:val="24"/>
          <w:lang w:val="en-US"/>
        </w:rPr>
        <w:t>5.5. Payback Period:</w:t>
      </w:r>
      <w:r w:rsidRPr="001E0939">
        <w:t xml:space="preserve"> </w:t>
      </w:r>
    </w:p>
    <w:p w14:paraId="665DD934" w14:textId="77777777" w:rsidR="00CE49FE" w:rsidRDefault="00CE49FE" w:rsidP="00CE49FE">
      <w:pPr>
        <w:tabs>
          <w:tab w:val="left" w:pos="1365"/>
        </w:tabs>
        <w:spacing w:line="360" w:lineRule="auto"/>
        <w:jc w:val="both"/>
        <w:rPr>
          <w:rFonts w:ascii="Arial" w:hAnsi="Arial" w:cs="Arial"/>
          <w:sz w:val="24"/>
          <w:szCs w:val="24"/>
        </w:rPr>
      </w:pPr>
      <w:r w:rsidRPr="00BD0379">
        <w:rPr>
          <w:rFonts w:ascii="Arial" w:hAnsi="Arial" w:cs="Arial"/>
          <w:sz w:val="24"/>
          <w:szCs w:val="24"/>
        </w:rPr>
        <w:t>The payback period is an effective measure of investment risk. It is the number of years it would take to get back the initial investment made for a project. Therefore, as a technique of capital budgeting, the payback period will be used to compare projects and derive the number of years it takes to get back the initial investment. The project with the least number of years usually is selected.</w:t>
      </w:r>
    </w:p>
    <w:p w14:paraId="396280B3" w14:textId="77777777" w:rsidR="00CE49FE" w:rsidRPr="00202087" w:rsidRDefault="00CE49FE" w:rsidP="00CE49FE">
      <w:pPr>
        <w:tabs>
          <w:tab w:val="left" w:pos="1365"/>
        </w:tabs>
        <w:spacing w:line="360" w:lineRule="auto"/>
        <w:jc w:val="both"/>
        <w:rPr>
          <w:rFonts w:ascii="Arial" w:eastAsia="Arial" w:hAnsi="Arial" w:cs="Arial"/>
          <w:sz w:val="24"/>
          <w:szCs w:val="24"/>
          <w:lang w:val="en-US"/>
        </w:rPr>
      </w:pPr>
      <w:r>
        <w:rPr>
          <w:rFonts w:ascii="Arial" w:eastAsia="Arial" w:hAnsi="Arial" w:cs="Arial"/>
          <w:sz w:val="24"/>
          <w:szCs w:val="24"/>
          <w:lang w:val="en-US"/>
        </w:rPr>
        <w:t xml:space="preserve">The data has been sourced from extensive primary and secondary research which includes published documents, annual reports, journals etc. </w:t>
      </w:r>
    </w:p>
    <w:p w14:paraId="57CCC992" w14:textId="77777777" w:rsidR="00CE49FE" w:rsidRPr="000B6683" w:rsidRDefault="00CE49FE" w:rsidP="00B524C4">
      <w:pPr>
        <w:tabs>
          <w:tab w:val="left" w:pos="1365"/>
        </w:tabs>
        <w:spacing w:line="360" w:lineRule="auto"/>
        <w:jc w:val="both"/>
        <w:rPr>
          <w:rFonts w:ascii="Arial" w:hAnsi="Arial" w:cs="Arial"/>
          <w:sz w:val="24"/>
          <w:szCs w:val="24"/>
        </w:rPr>
      </w:pPr>
    </w:p>
    <w:tbl>
      <w:tblPr>
        <w:tblW w:w="10359" w:type="dxa"/>
        <w:tblLook w:val="04A0" w:firstRow="1" w:lastRow="0" w:firstColumn="1" w:lastColumn="0" w:noHBand="0" w:noVBand="1"/>
      </w:tblPr>
      <w:tblGrid>
        <w:gridCol w:w="5224"/>
        <w:gridCol w:w="5135"/>
      </w:tblGrid>
      <w:tr w:rsidR="00B524C4" w:rsidRPr="00425BF5" w14:paraId="6FA70EBE" w14:textId="77777777" w:rsidTr="00A61E95">
        <w:trPr>
          <w:trHeight w:val="326"/>
        </w:trPr>
        <w:tc>
          <w:tcPr>
            <w:tcW w:w="10359" w:type="dxa"/>
            <w:gridSpan w:val="2"/>
            <w:tcBorders>
              <w:top w:val="single" w:sz="4" w:space="0" w:color="auto"/>
              <w:left w:val="single" w:sz="4" w:space="0" w:color="auto"/>
              <w:bottom w:val="single" w:sz="4" w:space="0" w:color="auto"/>
              <w:right w:val="single" w:sz="4" w:space="0" w:color="auto"/>
            </w:tcBorders>
            <w:shd w:val="clear" w:color="auto" w:fill="A8D08D" w:themeFill="accent6" w:themeFillTint="99"/>
            <w:noWrap/>
            <w:vAlign w:val="bottom"/>
            <w:hideMark/>
          </w:tcPr>
          <w:p w14:paraId="35F0BD9D" w14:textId="77777777" w:rsidR="00B524C4" w:rsidRPr="00425BF5" w:rsidRDefault="00B524C4" w:rsidP="00A61E95">
            <w:pPr>
              <w:spacing w:after="0" w:line="240" w:lineRule="auto"/>
              <w:jc w:val="center"/>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lang w:val="en-US"/>
              </w:rPr>
              <w:t>PROFITABILITY PARAMETER</w:t>
            </w:r>
          </w:p>
        </w:tc>
      </w:tr>
      <w:tr w:rsidR="00B524C4" w:rsidRPr="00425BF5" w14:paraId="7E2AAA19" w14:textId="77777777" w:rsidTr="00A61E95">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76ED7FA3" w14:textId="77777777" w:rsidR="00B524C4" w:rsidRPr="00425BF5" w:rsidRDefault="00B524C4" w:rsidP="00A61E95">
            <w:pPr>
              <w:spacing w:after="0" w:line="240" w:lineRule="auto"/>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lang w:val="en-US"/>
              </w:rPr>
              <w:t> </w:t>
            </w:r>
          </w:p>
        </w:tc>
        <w:tc>
          <w:tcPr>
            <w:tcW w:w="5135" w:type="dxa"/>
            <w:tcBorders>
              <w:top w:val="nil"/>
              <w:left w:val="nil"/>
              <w:bottom w:val="single" w:sz="4" w:space="0" w:color="auto"/>
              <w:right w:val="single" w:sz="4" w:space="0" w:color="auto"/>
            </w:tcBorders>
            <w:shd w:val="clear" w:color="000000" w:fill="FFFFFF"/>
            <w:vAlign w:val="center"/>
            <w:hideMark/>
          </w:tcPr>
          <w:p w14:paraId="104690B8" w14:textId="77777777" w:rsidR="00B524C4" w:rsidRPr="00425BF5" w:rsidRDefault="00B524C4" w:rsidP="00A61E95">
            <w:pPr>
              <w:spacing w:after="0" w:line="240" w:lineRule="auto"/>
              <w:jc w:val="center"/>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rPr>
              <w:t>Value (USD Million)</w:t>
            </w:r>
          </w:p>
        </w:tc>
      </w:tr>
      <w:tr w:rsidR="00B524C4" w:rsidRPr="00425BF5" w14:paraId="193EF2D8" w14:textId="77777777" w:rsidTr="00A61E95">
        <w:trPr>
          <w:trHeight w:val="449"/>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45CC7752" w14:textId="77777777" w:rsidR="00B524C4" w:rsidRDefault="00B524C4" w:rsidP="00A61E95">
            <w:pPr>
              <w:spacing w:after="0" w:line="240" w:lineRule="auto"/>
              <w:rPr>
                <w:rFonts w:ascii="Arial" w:eastAsia="Times New Roman" w:hAnsi="Arial" w:cs="Arial"/>
                <w:b/>
                <w:bCs/>
                <w:color w:val="000000"/>
                <w:sz w:val="24"/>
                <w:szCs w:val="24"/>
              </w:rPr>
            </w:pPr>
            <w:r w:rsidRPr="00425BF5">
              <w:rPr>
                <w:rFonts w:ascii="Arial" w:eastAsia="Times New Roman" w:hAnsi="Arial" w:cs="Arial"/>
                <w:b/>
                <w:bCs/>
                <w:color w:val="000000"/>
                <w:sz w:val="24"/>
                <w:szCs w:val="24"/>
              </w:rPr>
              <w:t>NPV @ 1</w:t>
            </w:r>
            <w:r>
              <w:rPr>
                <w:rFonts w:ascii="Arial" w:eastAsia="Times New Roman" w:hAnsi="Arial" w:cs="Arial"/>
                <w:b/>
                <w:bCs/>
                <w:color w:val="000000"/>
                <w:sz w:val="24"/>
                <w:szCs w:val="24"/>
              </w:rPr>
              <w:t>0</w:t>
            </w:r>
            <w:r w:rsidRPr="00425BF5">
              <w:rPr>
                <w:rFonts w:ascii="Arial" w:eastAsia="Times New Roman" w:hAnsi="Arial" w:cs="Arial"/>
                <w:b/>
                <w:bCs/>
                <w:color w:val="000000"/>
                <w:sz w:val="24"/>
                <w:szCs w:val="24"/>
              </w:rPr>
              <w:t>%</w:t>
            </w:r>
          </w:p>
          <w:p w14:paraId="500A508A" w14:textId="77777777" w:rsidR="00B524C4" w:rsidRPr="00425BF5" w:rsidRDefault="00B524C4" w:rsidP="00A61E95">
            <w:pPr>
              <w:spacing w:after="0" w:line="240" w:lineRule="auto"/>
              <w:rPr>
                <w:rFonts w:ascii="Arial" w:eastAsia="Times New Roman" w:hAnsi="Arial" w:cs="Arial"/>
                <w:b/>
                <w:bCs/>
                <w:color w:val="000000"/>
                <w:sz w:val="24"/>
                <w:szCs w:val="24"/>
                <w:lang w:val="en-US"/>
              </w:rPr>
            </w:pPr>
          </w:p>
        </w:tc>
        <w:tc>
          <w:tcPr>
            <w:tcW w:w="5135" w:type="dxa"/>
            <w:tcBorders>
              <w:top w:val="nil"/>
              <w:left w:val="nil"/>
              <w:bottom w:val="single" w:sz="4" w:space="0" w:color="auto"/>
              <w:right w:val="single" w:sz="4" w:space="0" w:color="auto"/>
            </w:tcBorders>
            <w:shd w:val="clear" w:color="000000" w:fill="FFFFFF"/>
            <w:vAlign w:val="center"/>
            <w:hideMark/>
          </w:tcPr>
          <w:p w14:paraId="36C0B079" w14:textId="77777777" w:rsidR="00B524C4" w:rsidRPr="00425BF5" w:rsidRDefault="00B524C4" w:rsidP="00A61E95">
            <w:pPr>
              <w:spacing w:after="0" w:line="240" w:lineRule="auto"/>
              <w:jc w:val="center"/>
              <w:rPr>
                <w:rFonts w:ascii="Arial" w:eastAsia="Times New Roman" w:hAnsi="Arial" w:cs="Arial"/>
                <w:color w:val="000000"/>
                <w:sz w:val="24"/>
                <w:szCs w:val="24"/>
                <w:lang w:val="en-US"/>
              </w:rPr>
            </w:pPr>
            <w:r w:rsidRPr="00425BF5">
              <w:rPr>
                <w:rFonts w:ascii="Arial" w:eastAsia="Times New Roman" w:hAnsi="Arial" w:cs="Arial"/>
                <w:color w:val="000000"/>
                <w:sz w:val="24"/>
                <w:szCs w:val="24"/>
              </w:rPr>
              <w:t>3</w:t>
            </w:r>
            <w:r>
              <w:rPr>
                <w:rFonts w:ascii="Arial" w:eastAsia="Times New Roman" w:hAnsi="Arial" w:cs="Arial"/>
                <w:color w:val="000000"/>
                <w:sz w:val="24"/>
                <w:szCs w:val="24"/>
              </w:rPr>
              <w:t>1</w:t>
            </w:r>
            <w:r w:rsidRPr="00425BF5">
              <w:rPr>
                <w:rFonts w:ascii="Arial" w:eastAsia="Times New Roman" w:hAnsi="Arial" w:cs="Arial"/>
                <w:color w:val="000000"/>
                <w:sz w:val="24"/>
                <w:szCs w:val="24"/>
              </w:rPr>
              <w:t>.</w:t>
            </w:r>
            <w:r>
              <w:rPr>
                <w:rFonts w:ascii="Arial" w:eastAsia="Times New Roman" w:hAnsi="Arial" w:cs="Arial"/>
                <w:color w:val="000000"/>
                <w:sz w:val="24"/>
                <w:szCs w:val="24"/>
              </w:rPr>
              <w:t>40</w:t>
            </w:r>
          </w:p>
        </w:tc>
      </w:tr>
      <w:tr w:rsidR="00B524C4" w:rsidRPr="00425BF5" w14:paraId="7C20F8ED" w14:textId="77777777" w:rsidTr="00A61E95">
        <w:trPr>
          <w:trHeight w:val="963"/>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1EF6F6A0" w14:textId="77777777" w:rsidR="00B524C4" w:rsidRDefault="00B524C4" w:rsidP="00A61E95">
            <w:pPr>
              <w:spacing w:after="0" w:line="240" w:lineRule="auto"/>
              <w:rPr>
                <w:rFonts w:ascii="Arial" w:eastAsia="Times New Roman" w:hAnsi="Arial" w:cs="Arial"/>
                <w:b/>
                <w:bCs/>
                <w:color w:val="000000"/>
                <w:sz w:val="24"/>
                <w:szCs w:val="24"/>
              </w:rPr>
            </w:pPr>
            <w:r w:rsidRPr="00425BF5">
              <w:rPr>
                <w:rFonts w:ascii="Arial" w:eastAsia="Times New Roman" w:hAnsi="Arial" w:cs="Arial"/>
                <w:b/>
                <w:bCs/>
                <w:color w:val="000000"/>
                <w:sz w:val="24"/>
                <w:szCs w:val="24"/>
              </w:rPr>
              <w:t xml:space="preserve">Internal Rate </w:t>
            </w:r>
            <w:proofErr w:type="gramStart"/>
            <w:r w:rsidRPr="00425BF5">
              <w:rPr>
                <w:rFonts w:ascii="Arial" w:eastAsia="Times New Roman" w:hAnsi="Arial" w:cs="Arial"/>
                <w:b/>
                <w:bCs/>
                <w:color w:val="000000"/>
                <w:sz w:val="24"/>
                <w:szCs w:val="24"/>
              </w:rPr>
              <w:t>Of</w:t>
            </w:r>
            <w:proofErr w:type="gramEnd"/>
            <w:r w:rsidRPr="00425BF5">
              <w:rPr>
                <w:rFonts w:ascii="Arial" w:eastAsia="Times New Roman" w:hAnsi="Arial" w:cs="Arial"/>
                <w:b/>
                <w:bCs/>
                <w:color w:val="000000"/>
                <w:sz w:val="24"/>
                <w:szCs w:val="24"/>
              </w:rPr>
              <w:t xml:space="preserve"> Return (%)  </w:t>
            </w:r>
          </w:p>
          <w:p w14:paraId="03602DC6" w14:textId="77777777" w:rsidR="00B524C4" w:rsidRPr="00425BF5" w:rsidRDefault="00B524C4" w:rsidP="00A61E95">
            <w:pPr>
              <w:spacing w:after="0" w:line="240" w:lineRule="auto"/>
              <w:rPr>
                <w:rFonts w:ascii="Arial" w:eastAsia="Times New Roman" w:hAnsi="Arial" w:cs="Arial"/>
                <w:b/>
                <w:bCs/>
                <w:color w:val="000000"/>
                <w:sz w:val="24"/>
                <w:szCs w:val="24"/>
                <w:lang w:val="en-US"/>
              </w:rPr>
            </w:pPr>
            <w:r w:rsidRPr="00425BF5">
              <w:rPr>
                <w:rFonts w:ascii="Arial" w:eastAsia="Times New Roman" w:hAnsi="Arial" w:cs="Arial"/>
                <w:b/>
                <w:bCs/>
                <w:i/>
                <w:iCs/>
                <w:color w:val="000000"/>
                <w:sz w:val="24"/>
                <w:szCs w:val="24"/>
              </w:rPr>
              <w:t>On Total Capital -</w:t>
            </w:r>
            <w:r w:rsidRPr="00425BF5">
              <w:rPr>
                <w:rFonts w:ascii="Arial" w:eastAsia="Times New Roman" w:hAnsi="Arial" w:cs="Arial"/>
                <w:color w:val="000000"/>
                <w:sz w:val="24"/>
                <w:szCs w:val="24"/>
              </w:rPr>
              <w:t xml:space="preserve"> </w:t>
            </w:r>
            <w:r w:rsidRPr="00425BF5">
              <w:rPr>
                <w:rFonts w:ascii="Arial" w:eastAsia="Times New Roman" w:hAnsi="Arial" w:cs="Arial"/>
                <w:b/>
                <w:bCs/>
                <w:i/>
                <w:iCs/>
                <w:color w:val="000000"/>
                <w:sz w:val="24"/>
                <w:szCs w:val="24"/>
              </w:rPr>
              <w:t>Before Taxes</w:t>
            </w:r>
          </w:p>
        </w:tc>
        <w:tc>
          <w:tcPr>
            <w:tcW w:w="5135" w:type="dxa"/>
            <w:tcBorders>
              <w:top w:val="nil"/>
              <w:left w:val="nil"/>
              <w:bottom w:val="single" w:sz="4" w:space="0" w:color="auto"/>
              <w:right w:val="single" w:sz="4" w:space="0" w:color="auto"/>
            </w:tcBorders>
            <w:shd w:val="clear" w:color="000000" w:fill="FFFFFF"/>
            <w:vAlign w:val="center"/>
            <w:hideMark/>
          </w:tcPr>
          <w:p w14:paraId="1BC8A9A6" w14:textId="77777777" w:rsidR="00B524C4" w:rsidRPr="00425BF5" w:rsidRDefault="00B524C4" w:rsidP="00A61E95">
            <w:pPr>
              <w:spacing w:after="0" w:line="240" w:lineRule="auto"/>
              <w:jc w:val="center"/>
              <w:rPr>
                <w:rFonts w:ascii="Arial" w:eastAsia="Times New Roman" w:hAnsi="Arial" w:cs="Arial"/>
                <w:color w:val="000000"/>
                <w:sz w:val="24"/>
                <w:szCs w:val="24"/>
                <w:lang w:val="en-US"/>
              </w:rPr>
            </w:pPr>
            <w:r>
              <w:rPr>
                <w:rFonts w:ascii="Arial" w:eastAsia="Times New Roman" w:hAnsi="Arial" w:cs="Arial"/>
                <w:color w:val="000000"/>
                <w:sz w:val="24"/>
                <w:szCs w:val="24"/>
                <w:lang w:val="en-US"/>
              </w:rPr>
              <w:t>50.02%</w:t>
            </w:r>
          </w:p>
        </w:tc>
      </w:tr>
      <w:tr w:rsidR="00B524C4" w:rsidRPr="00425BF5" w14:paraId="789EF7E9" w14:textId="77777777" w:rsidTr="00A61E95">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17FAA212" w14:textId="77777777" w:rsidR="00B524C4" w:rsidRPr="00425BF5" w:rsidRDefault="00B524C4" w:rsidP="00A61E95">
            <w:pPr>
              <w:spacing w:after="0" w:line="240" w:lineRule="auto"/>
              <w:rPr>
                <w:rFonts w:ascii="Arial" w:eastAsia="Times New Roman" w:hAnsi="Arial" w:cs="Arial"/>
                <w:b/>
                <w:bCs/>
                <w:color w:val="000000"/>
                <w:sz w:val="24"/>
                <w:szCs w:val="24"/>
                <w:lang w:val="en-US"/>
              </w:rPr>
            </w:pPr>
            <w:r w:rsidRPr="00425BF5">
              <w:rPr>
                <w:rFonts w:ascii="Arial" w:eastAsia="Times New Roman" w:hAnsi="Arial" w:cs="Arial"/>
                <w:b/>
                <w:bCs/>
                <w:color w:val="000000"/>
                <w:sz w:val="24"/>
                <w:szCs w:val="24"/>
              </w:rPr>
              <w:t>Payback Period, Years</w:t>
            </w:r>
          </w:p>
        </w:tc>
        <w:tc>
          <w:tcPr>
            <w:tcW w:w="5135" w:type="dxa"/>
            <w:tcBorders>
              <w:top w:val="nil"/>
              <w:left w:val="nil"/>
              <w:bottom w:val="single" w:sz="4" w:space="0" w:color="auto"/>
              <w:right w:val="single" w:sz="4" w:space="0" w:color="auto"/>
            </w:tcBorders>
            <w:shd w:val="clear" w:color="000000" w:fill="FFFFFF"/>
            <w:vAlign w:val="center"/>
            <w:hideMark/>
          </w:tcPr>
          <w:p w14:paraId="05285DB1" w14:textId="77777777" w:rsidR="00B524C4" w:rsidRPr="00425BF5" w:rsidRDefault="00B524C4" w:rsidP="00A61E95">
            <w:pPr>
              <w:spacing w:after="0" w:line="240" w:lineRule="auto"/>
              <w:jc w:val="center"/>
              <w:rPr>
                <w:rFonts w:ascii="Arial" w:eastAsia="Times New Roman" w:hAnsi="Arial" w:cs="Arial"/>
                <w:color w:val="000000"/>
                <w:sz w:val="24"/>
                <w:szCs w:val="24"/>
                <w:lang w:val="en-US"/>
              </w:rPr>
            </w:pPr>
            <w:r>
              <w:rPr>
                <w:rFonts w:ascii="Arial" w:eastAsia="Times New Roman" w:hAnsi="Arial" w:cs="Arial"/>
                <w:color w:val="000000"/>
                <w:sz w:val="24"/>
                <w:szCs w:val="24"/>
              </w:rPr>
              <w:t>2.36</w:t>
            </w:r>
            <w:r w:rsidRPr="00425BF5">
              <w:rPr>
                <w:rFonts w:ascii="Arial" w:eastAsia="Times New Roman" w:hAnsi="Arial" w:cs="Arial"/>
                <w:color w:val="000000"/>
                <w:sz w:val="24"/>
                <w:szCs w:val="24"/>
              </w:rPr>
              <w:t> </w:t>
            </w:r>
          </w:p>
        </w:tc>
      </w:tr>
      <w:tr w:rsidR="00B524C4" w:rsidRPr="00425BF5" w14:paraId="2B4233F5" w14:textId="77777777" w:rsidTr="00A61E95">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059990B9" w14:textId="77777777" w:rsidR="00B524C4" w:rsidRPr="00425BF5" w:rsidRDefault="00B524C4" w:rsidP="00A61E95">
            <w:pPr>
              <w:spacing w:after="0" w:line="240" w:lineRule="auto"/>
              <w:rPr>
                <w:rFonts w:ascii="Arial" w:eastAsia="Times New Roman" w:hAnsi="Arial" w:cs="Arial"/>
                <w:color w:val="000000"/>
                <w:sz w:val="24"/>
                <w:szCs w:val="24"/>
                <w:lang w:val="en-US"/>
              </w:rPr>
            </w:pPr>
            <w:r w:rsidRPr="00425BF5">
              <w:rPr>
                <w:rFonts w:ascii="Arial" w:eastAsia="Times New Roman" w:hAnsi="Arial" w:cs="Arial"/>
                <w:color w:val="000000"/>
                <w:sz w:val="24"/>
                <w:szCs w:val="24"/>
              </w:rPr>
              <w:t xml:space="preserve">    Simple</w:t>
            </w:r>
          </w:p>
        </w:tc>
        <w:tc>
          <w:tcPr>
            <w:tcW w:w="5135" w:type="dxa"/>
            <w:tcBorders>
              <w:top w:val="nil"/>
              <w:left w:val="nil"/>
              <w:bottom w:val="single" w:sz="4" w:space="0" w:color="auto"/>
              <w:right w:val="single" w:sz="4" w:space="0" w:color="auto"/>
            </w:tcBorders>
            <w:shd w:val="clear" w:color="000000" w:fill="FFFFFF"/>
            <w:vAlign w:val="center"/>
            <w:hideMark/>
          </w:tcPr>
          <w:p w14:paraId="6F51AC0C" w14:textId="77777777" w:rsidR="00B524C4" w:rsidRPr="00425BF5" w:rsidRDefault="00B524C4" w:rsidP="00A61E95">
            <w:pPr>
              <w:spacing w:after="0" w:line="240" w:lineRule="auto"/>
              <w:jc w:val="center"/>
              <w:rPr>
                <w:rFonts w:ascii="Arial" w:eastAsia="Times New Roman" w:hAnsi="Arial" w:cs="Arial"/>
                <w:color w:val="000000"/>
                <w:sz w:val="24"/>
                <w:szCs w:val="24"/>
                <w:lang w:val="en-US"/>
              </w:rPr>
            </w:pPr>
            <w:r w:rsidRPr="00425BF5">
              <w:rPr>
                <w:rFonts w:ascii="Arial" w:eastAsia="Times New Roman" w:hAnsi="Arial" w:cs="Arial"/>
                <w:color w:val="000000"/>
                <w:sz w:val="24"/>
                <w:szCs w:val="24"/>
              </w:rPr>
              <w:t>2.51%</w:t>
            </w:r>
          </w:p>
        </w:tc>
      </w:tr>
      <w:tr w:rsidR="00B524C4" w:rsidRPr="00425BF5" w14:paraId="7ADEFEA6" w14:textId="77777777" w:rsidTr="00A61E95">
        <w:trPr>
          <w:trHeight w:val="326"/>
        </w:trPr>
        <w:tc>
          <w:tcPr>
            <w:tcW w:w="5224" w:type="dxa"/>
            <w:tcBorders>
              <w:top w:val="nil"/>
              <w:left w:val="single" w:sz="4" w:space="0" w:color="auto"/>
              <w:bottom w:val="single" w:sz="4" w:space="0" w:color="auto"/>
              <w:right w:val="single" w:sz="4" w:space="0" w:color="auto"/>
            </w:tcBorders>
            <w:shd w:val="clear" w:color="000000" w:fill="FFFFFF"/>
            <w:vAlign w:val="center"/>
            <w:hideMark/>
          </w:tcPr>
          <w:p w14:paraId="25D0118D" w14:textId="77777777" w:rsidR="00B524C4" w:rsidRPr="00425BF5" w:rsidRDefault="00B524C4" w:rsidP="00A61E95">
            <w:pPr>
              <w:spacing w:after="0" w:line="240" w:lineRule="auto"/>
              <w:ind w:firstLineChars="100" w:firstLine="240"/>
              <w:rPr>
                <w:rFonts w:ascii="Arial" w:eastAsia="Times New Roman" w:hAnsi="Arial" w:cs="Arial"/>
                <w:color w:val="000000"/>
                <w:sz w:val="24"/>
                <w:szCs w:val="24"/>
                <w:lang w:val="en-US"/>
              </w:rPr>
            </w:pPr>
            <w:r w:rsidRPr="00425BF5">
              <w:rPr>
                <w:rFonts w:ascii="Arial" w:eastAsia="Times New Roman" w:hAnsi="Arial" w:cs="Arial"/>
                <w:color w:val="000000"/>
                <w:sz w:val="24"/>
                <w:szCs w:val="24"/>
              </w:rPr>
              <w:t>Discounted @ 12%</w:t>
            </w:r>
          </w:p>
        </w:tc>
        <w:tc>
          <w:tcPr>
            <w:tcW w:w="5135" w:type="dxa"/>
            <w:tcBorders>
              <w:top w:val="nil"/>
              <w:left w:val="nil"/>
              <w:bottom w:val="single" w:sz="4" w:space="0" w:color="auto"/>
              <w:right w:val="single" w:sz="4" w:space="0" w:color="auto"/>
            </w:tcBorders>
            <w:shd w:val="clear" w:color="000000" w:fill="FFFFFF"/>
            <w:vAlign w:val="center"/>
            <w:hideMark/>
          </w:tcPr>
          <w:p w14:paraId="3A3E1601" w14:textId="77777777" w:rsidR="00B524C4" w:rsidRPr="00425BF5" w:rsidRDefault="00B524C4" w:rsidP="00A61E95">
            <w:pPr>
              <w:spacing w:after="0" w:line="240" w:lineRule="auto"/>
              <w:jc w:val="center"/>
              <w:rPr>
                <w:rFonts w:ascii="Arial" w:eastAsia="Times New Roman" w:hAnsi="Arial" w:cs="Arial"/>
                <w:color w:val="000000"/>
                <w:sz w:val="24"/>
                <w:szCs w:val="24"/>
                <w:lang w:val="en-US"/>
              </w:rPr>
            </w:pPr>
            <w:r w:rsidRPr="00425BF5">
              <w:rPr>
                <w:rFonts w:ascii="Arial" w:eastAsia="Times New Roman" w:hAnsi="Arial" w:cs="Arial"/>
                <w:color w:val="000000"/>
                <w:sz w:val="24"/>
                <w:szCs w:val="24"/>
                <w:lang w:val="en-US"/>
              </w:rPr>
              <w:t> 3.46%</w:t>
            </w:r>
          </w:p>
        </w:tc>
      </w:tr>
    </w:tbl>
    <w:p w14:paraId="57DC21C9" w14:textId="57845946" w:rsidR="00B524C4" w:rsidRDefault="00B524C4" w:rsidP="00B524C4">
      <w:pPr>
        <w:tabs>
          <w:tab w:val="left" w:pos="1365"/>
        </w:tabs>
        <w:spacing w:line="360" w:lineRule="auto"/>
        <w:jc w:val="both"/>
        <w:rPr>
          <w:rFonts w:ascii="Arial" w:eastAsia="Arial" w:hAnsi="Arial" w:cs="Arial"/>
          <w:b/>
          <w:bCs/>
          <w:sz w:val="24"/>
          <w:szCs w:val="24"/>
          <w:lang w:val="en-US"/>
        </w:rPr>
      </w:pPr>
    </w:p>
    <w:p w14:paraId="3124A277" w14:textId="77777777" w:rsidR="00CE49FE" w:rsidRDefault="00CE49FE" w:rsidP="00CE49FE">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Assumptions-</w:t>
      </w:r>
    </w:p>
    <w:p w14:paraId="657978E2" w14:textId="77777777" w:rsidR="00CE49FE" w:rsidRPr="00AE7F12" w:rsidRDefault="00CE49FE" w:rsidP="00CE49FE">
      <w:pPr>
        <w:pStyle w:val="ListParagraph"/>
        <w:numPr>
          <w:ilvl w:val="0"/>
          <w:numId w:val="35"/>
        </w:numPr>
        <w:tabs>
          <w:tab w:val="left" w:pos="1365"/>
        </w:tabs>
        <w:spacing w:line="360" w:lineRule="auto"/>
        <w:jc w:val="both"/>
        <w:rPr>
          <w:sz w:val="24"/>
          <w:szCs w:val="24"/>
        </w:rPr>
      </w:pPr>
      <w:r w:rsidRPr="00AE7F12">
        <w:rPr>
          <w:sz w:val="24"/>
          <w:szCs w:val="24"/>
        </w:rPr>
        <w:t>Cost of Capital will be assumed as 10%</w:t>
      </w:r>
    </w:p>
    <w:p w14:paraId="001F6526" w14:textId="77777777" w:rsidR="00CE49FE" w:rsidRPr="00AE7F12" w:rsidRDefault="00CE49FE" w:rsidP="00CE49FE">
      <w:pPr>
        <w:pStyle w:val="ListParagraph"/>
        <w:numPr>
          <w:ilvl w:val="0"/>
          <w:numId w:val="35"/>
        </w:numPr>
        <w:tabs>
          <w:tab w:val="left" w:pos="1365"/>
        </w:tabs>
        <w:spacing w:line="360" w:lineRule="auto"/>
        <w:jc w:val="both"/>
        <w:rPr>
          <w:sz w:val="24"/>
          <w:szCs w:val="24"/>
        </w:rPr>
      </w:pPr>
      <w:r w:rsidRPr="00AE7F12">
        <w:rPr>
          <w:sz w:val="24"/>
          <w:szCs w:val="24"/>
        </w:rPr>
        <w:t>Tax rate will be assumed as 30%</w:t>
      </w:r>
    </w:p>
    <w:p w14:paraId="4F781D9F" w14:textId="77777777" w:rsidR="00CE49FE" w:rsidRPr="00AE7F12" w:rsidRDefault="00CE49FE" w:rsidP="00CE49FE">
      <w:pPr>
        <w:pStyle w:val="ListParagraph"/>
        <w:numPr>
          <w:ilvl w:val="0"/>
          <w:numId w:val="35"/>
        </w:numPr>
        <w:tabs>
          <w:tab w:val="left" w:pos="1365"/>
        </w:tabs>
        <w:spacing w:line="360" w:lineRule="auto"/>
        <w:jc w:val="both"/>
        <w:rPr>
          <w:sz w:val="24"/>
          <w:szCs w:val="24"/>
        </w:rPr>
      </w:pPr>
      <w:r w:rsidRPr="00AE7F12">
        <w:rPr>
          <w:sz w:val="24"/>
          <w:szCs w:val="24"/>
        </w:rPr>
        <w:t>Amortization will be presumed to be in next 10 years on equal basis.</w:t>
      </w:r>
    </w:p>
    <w:p w14:paraId="6B72F3FB" w14:textId="77777777" w:rsidR="00CE49FE" w:rsidRPr="00AE7F12" w:rsidRDefault="00CE49FE" w:rsidP="00CE49FE">
      <w:pPr>
        <w:pStyle w:val="ListParagraph"/>
        <w:numPr>
          <w:ilvl w:val="0"/>
          <w:numId w:val="35"/>
        </w:numPr>
        <w:tabs>
          <w:tab w:val="left" w:pos="1365"/>
        </w:tabs>
        <w:spacing w:line="360" w:lineRule="auto"/>
        <w:jc w:val="both"/>
        <w:rPr>
          <w:sz w:val="24"/>
          <w:szCs w:val="24"/>
        </w:rPr>
      </w:pPr>
      <w:r w:rsidRPr="00AE7F12">
        <w:rPr>
          <w:sz w:val="24"/>
          <w:szCs w:val="24"/>
        </w:rPr>
        <w:t>Accounts Receivables will be taken as of 60 Days.</w:t>
      </w:r>
    </w:p>
    <w:p w14:paraId="3406C48B" w14:textId="77777777" w:rsidR="00CE49FE" w:rsidRPr="00AE7F12" w:rsidRDefault="00CE49FE" w:rsidP="00CE49FE">
      <w:pPr>
        <w:pStyle w:val="ListParagraph"/>
        <w:numPr>
          <w:ilvl w:val="0"/>
          <w:numId w:val="35"/>
        </w:numPr>
        <w:tabs>
          <w:tab w:val="left" w:pos="1365"/>
        </w:tabs>
        <w:spacing w:line="360" w:lineRule="auto"/>
        <w:jc w:val="both"/>
        <w:rPr>
          <w:sz w:val="24"/>
          <w:szCs w:val="24"/>
        </w:rPr>
      </w:pPr>
      <w:r w:rsidRPr="00AE7F12">
        <w:rPr>
          <w:sz w:val="24"/>
          <w:szCs w:val="24"/>
        </w:rPr>
        <w:t>Accounts Payables will be taken as of 60 Days.</w:t>
      </w:r>
    </w:p>
    <w:p w14:paraId="02AED2C1" w14:textId="77777777" w:rsidR="00CE49FE" w:rsidRPr="00AE7F12" w:rsidRDefault="00CE49FE" w:rsidP="00CE49FE">
      <w:pPr>
        <w:pStyle w:val="ListParagraph"/>
        <w:numPr>
          <w:ilvl w:val="0"/>
          <w:numId w:val="35"/>
        </w:numPr>
        <w:tabs>
          <w:tab w:val="left" w:pos="1365"/>
        </w:tabs>
        <w:spacing w:line="360" w:lineRule="auto"/>
        <w:jc w:val="both"/>
        <w:rPr>
          <w:sz w:val="24"/>
          <w:szCs w:val="24"/>
        </w:rPr>
      </w:pPr>
      <w:r w:rsidRPr="00AE7F12">
        <w:rPr>
          <w:sz w:val="24"/>
          <w:szCs w:val="24"/>
        </w:rPr>
        <w:t>Inventory will be taken as of 30 Days.</w:t>
      </w:r>
    </w:p>
    <w:p w14:paraId="0B61B304" w14:textId="77777777" w:rsidR="00CE49FE" w:rsidRDefault="00CE49FE" w:rsidP="00B524C4">
      <w:pPr>
        <w:tabs>
          <w:tab w:val="left" w:pos="1365"/>
        </w:tabs>
        <w:spacing w:line="360" w:lineRule="auto"/>
        <w:jc w:val="both"/>
        <w:rPr>
          <w:rFonts w:ascii="Arial" w:eastAsia="Arial" w:hAnsi="Arial" w:cs="Arial"/>
          <w:b/>
          <w:bCs/>
          <w:sz w:val="24"/>
          <w:szCs w:val="24"/>
          <w:lang w:val="en-US"/>
        </w:rPr>
      </w:pPr>
    </w:p>
    <w:p w14:paraId="3309030C" w14:textId="1E022AAF" w:rsidR="00B524C4" w:rsidRDefault="00B524C4" w:rsidP="00B524C4">
      <w:pPr>
        <w:tabs>
          <w:tab w:val="left" w:pos="1365"/>
        </w:tabs>
        <w:spacing w:line="360" w:lineRule="auto"/>
        <w:jc w:val="both"/>
        <w:rPr>
          <w:rFonts w:ascii="Arial" w:eastAsia="Arial" w:hAnsi="Arial" w:cs="Arial"/>
          <w:b/>
          <w:bCs/>
          <w:sz w:val="24"/>
          <w:szCs w:val="24"/>
          <w:lang w:val="en-US"/>
        </w:rPr>
      </w:pPr>
      <w:r>
        <w:rPr>
          <w:rFonts w:ascii="Arial" w:eastAsia="Arial" w:hAnsi="Arial" w:cs="Arial"/>
          <w:b/>
          <w:bCs/>
          <w:sz w:val="24"/>
          <w:szCs w:val="24"/>
          <w:lang w:val="en-US"/>
        </w:rPr>
        <w:t>5.6. Project Sensitivity Analysis:</w:t>
      </w:r>
    </w:p>
    <w:p w14:paraId="4209A9DF" w14:textId="05A25F86" w:rsidR="00CE49FE" w:rsidRDefault="00CE49FE" w:rsidP="00CE49FE">
      <w:pPr>
        <w:tabs>
          <w:tab w:val="left" w:pos="1365"/>
        </w:tabs>
        <w:spacing w:line="360" w:lineRule="auto"/>
        <w:jc w:val="both"/>
        <w:rPr>
          <w:rFonts w:ascii="Arial" w:hAnsi="Arial" w:cs="Arial"/>
          <w:sz w:val="24"/>
          <w:szCs w:val="24"/>
        </w:rPr>
      </w:pPr>
      <w:r w:rsidRPr="002218C3">
        <w:rPr>
          <w:rFonts w:ascii="Arial" w:hAnsi="Arial" w:cs="Arial"/>
          <w:sz w:val="24"/>
          <w:szCs w:val="24"/>
        </w:rPr>
        <w:t>Project sensitivity is a holistic evaluation of how likely it is that a project will succeed through data-driven forecasting. It also identifies risks, quantifies their impact, and separates high-risk tasks from low ones. Project sensitivity is defined by both a written analysis and a mathematical formula that includes average task durations based on past data, simulated durations based on hypothetical models, and an average task duration for both of those projections.</w:t>
      </w:r>
    </w:p>
    <w:p w14:paraId="01454F77" w14:textId="77777777" w:rsidR="00CE49FE" w:rsidRPr="00425BF5" w:rsidRDefault="00CE49FE" w:rsidP="00CE49FE">
      <w:pPr>
        <w:pStyle w:val="PlainText"/>
        <w:numPr>
          <w:ilvl w:val="0"/>
          <w:numId w:val="25"/>
        </w:numPr>
        <w:rPr>
          <w:rFonts w:ascii="Arial" w:hAnsi="Arial" w:cs="Arial"/>
          <w:color w:val="000000"/>
          <w:sz w:val="24"/>
          <w:szCs w:val="24"/>
        </w:rPr>
      </w:pPr>
      <w:r w:rsidRPr="00425BF5">
        <w:rPr>
          <w:rFonts w:ascii="Arial" w:hAnsi="Arial" w:cs="Arial"/>
          <w:color w:val="000000"/>
          <w:sz w:val="24"/>
          <w:szCs w:val="24"/>
        </w:rPr>
        <w:t xml:space="preserve">IRR is highly attractive </w:t>
      </w:r>
    </w:p>
    <w:p w14:paraId="5B06437F" w14:textId="77777777" w:rsidR="00CE49FE" w:rsidRPr="00425BF5" w:rsidRDefault="00CE49FE" w:rsidP="00CE49FE">
      <w:pPr>
        <w:pStyle w:val="PlainText"/>
        <w:numPr>
          <w:ilvl w:val="0"/>
          <w:numId w:val="25"/>
        </w:numPr>
        <w:rPr>
          <w:rFonts w:ascii="Arial" w:hAnsi="Arial" w:cs="Arial"/>
          <w:color w:val="000000"/>
          <w:sz w:val="24"/>
          <w:szCs w:val="24"/>
        </w:rPr>
      </w:pPr>
      <w:r w:rsidRPr="00425BF5">
        <w:rPr>
          <w:rFonts w:ascii="Arial" w:hAnsi="Arial" w:cs="Arial"/>
          <w:color w:val="000000"/>
          <w:sz w:val="24"/>
          <w:szCs w:val="24"/>
        </w:rPr>
        <w:t>Project is moderately sensitive to variations in Investment and highly sensitive to Selling Price as also the Feedstock prices. Relative sensitivity, in decreasing order is:</w:t>
      </w:r>
    </w:p>
    <w:p w14:paraId="1A5852FB" w14:textId="77777777" w:rsidR="00CE49FE" w:rsidRPr="00597A96" w:rsidRDefault="00CE49FE" w:rsidP="00CE49FE">
      <w:pPr>
        <w:pStyle w:val="PlainText"/>
        <w:numPr>
          <w:ilvl w:val="1"/>
          <w:numId w:val="25"/>
        </w:numPr>
        <w:rPr>
          <w:rFonts w:ascii="Arial" w:eastAsia="Times New Roman" w:hAnsi="Arial" w:cs="Arial"/>
          <w:color w:val="000000"/>
          <w:sz w:val="24"/>
          <w:szCs w:val="24"/>
        </w:rPr>
      </w:pPr>
      <w:r w:rsidRPr="00425BF5">
        <w:rPr>
          <w:rFonts w:ascii="Arial" w:eastAsia="Times New Roman" w:hAnsi="Arial" w:cs="Arial"/>
          <w:color w:val="000000"/>
          <w:sz w:val="24"/>
          <w:szCs w:val="24"/>
        </w:rPr>
        <w:t>Selling Price (i.e., Revenue)</w:t>
      </w:r>
    </w:p>
    <w:p w14:paraId="49741F14" w14:textId="77777777" w:rsidR="00CE49FE" w:rsidRPr="00425BF5" w:rsidRDefault="00CE49FE" w:rsidP="00CE49FE">
      <w:pPr>
        <w:pStyle w:val="PlainText"/>
        <w:numPr>
          <w:ilvl w:val="1"/>
          <w:numId w:val="25"/>
        </w:numPr>
        <w:rPr>
          <w:rFonts w:ascii="Arial" w:eastAsia="Times New Roman" w:hAnsi="Arial" w:cs="Arial"/>
          <w:color w:val="000000"/>
          <w:sz w:val="24"/>
          <w:szCs w:val="24"/>
        </w:rPr>
      </w:pPr>
      <w:r w:rsidRPr="00425BF5">
        <w:rPr>
          <w:rFonts w:ascii="Arial" w:eastAsia="Times New Roman" w:hAnsi="Arial" w:cs="Arial"/>
          <w:color w:val="000000"/>
          <w:sz w:val="24"/>
          <w:szCs w:val="24"/>
        </w:rPr>
        <w:t>Feedstock Prices (i.e., Raw Material Costs)</w:t>
      </w:r>
    </w:p>
    <w:p w14:paraId="06D92F71" w14:textId="77777777" w:rsidR="00CE49FE" w:rsidRDefault="00CE49FE" w:rsidP="00CE49FE">
      <w:pPr>
        <w:pStyle w:val="PlainText"/>
        <w:numPr>
          <w:ilvl w:val="1"/>
          <w:numId w:val="25"/>
        </w:numPr>
        <w:rPr>
          <w:rFonts w:ascii="Arial" w:eastAsia="Times New Roman" w:hAnsi="Arial" w:cs="Arial"/>
          <w:color w:val="000000"/>
          <w:sz w:val="24"/>
          <w:szCs w:val="24"/>
        </w:rPr>
      </w:pPr>
      <w:r w:rsidRPr="00425BF5">
        <w:rPr>
          <w:rFonts w:ascii="Arial" w:eastAsia="Times New Roman" w:hAnsi="Arial" w:cs="Arial"/>
          <w:color w:val="000000"/>
          <w:sz w:val="24"/>
          <w:szCs w:val="24"/>
        </w:rPr>
        <w:t>Investment (i.e., Capital Cost</w:t>
      </w:r>
      <w:r>
        <w:rPr>
          <w:rFonts w:ascii="Arial" w:eastAsia="Times New Roman" w:hAnsi="Arial" w:cs="Arial"/>
          <w:color w:val="000000"/>
          <w:sz w:val="24"/>
          <w:szCs w:val="24"/>
        </w:rPr>
        <w:t>)</w:t>
      </w:r>
    </w:p>
    <w:p w14:paraId="41374B01" w14:textId="77777777" w:rsidR="00CE49FE" w:rsidRDefault="00CE49FE" w:rsidP="00CE49FE">
      <w:pPr>
        <w:tabs>
          <w:tab w:val="left" w:pos="1365"/>
        </w:tabs>
        <w:spacing w:line="360" w:lineRule="auto"/>
        <w:jc w:val="both"/>
        <w:rPr>
          <w:rFonts w:ascii="Arial" w:hAnsi="Arial" w:cs="Arial"/>
          <w:sz w:val="24"/>
          <w:szCs w:val="24"/>
        </w:rPr>
      </w:pPr>
    </w:p>
    <w:p w14:paraId="542C496C" w14:textId="77777777" w:rsidR="00CE49FE" w:rsidRDefault="00CE49FE" w:rsidP="00B524C4">
      <w:pPr>
        <w:tabs>
          <w:tab w:val="left" w:pos="1365"/>
        </w:tabs>
        <w:spacing w:line="360" w:lineRule="auto"/>
        <w:jc w:val="both"/>
        <w:rPr>
          <w:rFonts w:ascii="Arial" w:eastAsia="Arial" w:hAnsi="Arial" w:cs="Arial"/>
          <w:b/>
          <w:bCs/>
          <w:sz w:val="24"/>
          <w:szCs w:val="24"/>
          <w:lang w:val="en-US"/>
        </w:rPr>
      </w:pPr>
    </w:p>
    <w:tbl>
      <w:tblPr>
        <w:tblW w:w="10171" w:type="dxa"/>
        <w:tblLook w:val="04A0" w:firstRow="1" w:lastRow="0" w:firstColumn="1" w:lastColumn="0" w:noHBand="0" w:noVBand="1"/>
      </w:tblPr>
      <w:tblGrid>
        <w:gridCol w:w="1422"/>
        <w:gridCol w:w="1666"/>
        <w:gridCol w:w="1666"/>
        <w:gridCol w:w="1666"/>
        <w:gridCol w:w="1875"/>
        <w:gridCol w:w="1876"/>
      </w:tblGrid>
      <w:tr w:rsidR="00B524C4" w:rsidRPr="00E25F8F" w14:paraId="10EDCF5E" w14:textId="77777777" w:rsidTr="00A61E95">
        <w:trPr>
          <w:trHeight w:val="310"/>
        </w:trPr>
        <w:tc>
          <w:tcPr>
            <w:tcW w:w="10171" w:type="dxa"/>
            <w:gridSpan w:val="6"/>
            <w:tcBorders>
              <w:top w:val="nil"/>
              <w:left w:val="single" w:sz="8" w:space="0" w:color="auto"/>
              <w:bottom w:val="single" w:sz="8" w:space="0" w:color="auto"/>
              <w:right w:val="single" w:sz="8" w:space="0" w:color="000000"/>
            </w:tcBorders>
            <w:shd w:val="clear" w:color="auto" w:fill="auto"/>
            <w:noWrap/>
            <w:vAlign w:val="center"/>
            <w:hideMark/>
          </w:tcPr>
          <w:p w14:paraId="7BC6B3D4" w14:textId="77777777" w:rsidR="00B524C4" w:rsidRPr="00E25F8F" w:rsidRDefault="00B524C4" w:rsidP="00A61E95">
            <w:pPr>
              <w:spacing w:after="0" w:line="240" w:lineRule="auto"/>
              <w:jc w:val="center"/>
              <w:rPr>
                <w:rFonts w:ascii="Arial" w:eastAsia="Times New Roman" w:hAnsi="Arial" w:cs="Arial"/>
                <w:b/>
                <w:bCs/>
                <w:i/>
                <w:iCs/>
                <w:color w:val="000000"/>
                <w:sz w:val="24"/>
                <w:szCs w:val="24"/>
                <w:lang w:val="en-US"/>
              </w:rPr>
            </w:pPr>
            <w:r w:rsidRPr="00E25F8F">
              <w:rPr>
                <w:rFonts w:ascii="Arial" w:eastAsia="Times New Roman" w:hAnsi="Arial" w:cs="Arial"/>
                <w:b/>
                <w:bCs/>
                <w:i/>
                <w:iCs/>
                <w:color w:val="000000"/>
                <w:sz w:val="24"/>
                <w:szCs w:val="24"/>
                <w:lang w:val="en-US"/>
              </w:rPr>
              <w:t>NPV in USD Million</w:t>
            </w:r>
          </w:p>
        </w:tc>
      </w:tr>
      <w:tr w:rsidR="00B524C4" w:rsidRPr="00E25F8F" w14:paraId="7F1E54EC" w14:textId="77777777" w:rsidTr="00A61E95">
        <w:trPr>
          <w:trHeight w:val="636"/>
        </w:trPr>
        <w:tc>
          <w:tcPr>
            <w:tcW w:w="1422" w:type="dxa"/>
            <w:tcBorders>
              <w:top w:val="nil"/>
              <w:left w:val="single" w:sz="8" w:space="0" w:color="auto"/>
              <w:bottom w:val="single" w:sz="8" w:space="0" w:color="auto"/>
              <w:right w:val="single" w:sz="8" w:space="0" w:color="auto"/>
            </w:tcBorders>
            <w:shd w:val="clear" w:color="auto" w:fill="auto"/>
            <w:vAlign w:val="center"/>
            <w:hideMark/>
          </w:tcPr>
          <w:p w14:paraId="0E390CAA"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 </w:t>
            </w:r>
          </w:p>
        </w:tc>
        <w:tc>
          <w:tcPr>
            <w:tcW w:w="1666" w:type="dxa"/>
            <w:tcBorders>
              <w:top w:val="nil"/>
              <w:left w:val="nil"/>
              <w:bottom w:val="single" w:sz="8" w:space="0" w:color="auto"/>
              <w:right w:val="single" w:sz="8" w:space="0" w:color="auto"/>
            </w:tcBorders>
            <w:shd w:val="clear" w:color="auto" w:fill="auto"/>
            <w:vAlign w:val="center"/>
            <w:hideMark/>
          </w:tcPr>
          <w:p w14:paraId="3DA77C1F"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BASE CASE</w:t>
            </w:r>
          </w:p>
        </w:tc>
        <w:tc>
          <w:tcPr>
            <w:tcW w:w="1666" w:type="dxa"/>
            <w:tcBorders>
              <w:top w:val="nil"/>
              <w:left w:val="nil"/>
              <w:bottom w:val="single" w:sz="8" w:space="0" w:color="auto"/>
              <w:right w:val="single" w:sz="8" w:space="0" w:color="auto"/>
            </w:tcBorders>
            <w:shd w:val="clear" w:color="auto" w:fill="auto"/>
            <w:vAlign w:val="center"/>
            <w:hideMark/>
          </w:tcPr>
          <w:p w14:paraId="5D518B19"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90.00%</w:t>
            </w:r>
          </w:p>
        </w:tc>
        <w:tc>
          <w:tcPr>
            <w:tcW w:w="1666" w:type="dxa"/>
            <w:tcBorders>
              <w:top w:val="nil"/>
              <w:left w:val="nil"/>
              <w:bottom w:val="single" w:sz="8" w:space="0" w:color="auto"/>
              <w:right w:val="single" w:sz="8" w:space="0" w:color="auto"/>
            </w:tcBorders>
            <w:shd w:val="clear" w:color="auto" w:fill="auto"/>
            <w:vAlign w:val="center"/>
            <w:hideMark/>
          </w:tcPr>
          <w:p w14:paraId="1C52361F"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95.00%</w:t>
            </w:r>
          </w:p>
        </w:tc>
        <w:tc>
          <w:tcPr>
            <w:tcW w:w="1875" w:type="dxa"/>
            <w:tcBorders>
              <w:top w:val="nil"/>
              <w:left w:val="nil"/>
              <w:bottom w:val="single" w:sz="8" w:space="0" w:color="auto"/>
              <w:right w:val="single" w:sz="8" w:space="0" w:color="auto"/>
            </w:tcBorders>
            <w:shd w:val="clear" w:color="auto" w:fill="auto"/>
            <w:vAlign w:val="center"/>
            <w:hideMark/>
          </w:tcPr>
          <w:p w14:paraId="18F2F64A"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105.00%</w:t>
            </w:r>
          </w:p>
        </w:tc>
        <w:tc>
          <w:tcPr>
            <w:tcW w:w="1875" w:type="dxa"/>
            <w:tcBorders>
              <w:top w:val="nil"/>
              <w:left w:val="nil"/>
              <w:bottom w:val="single" w:sz="8" w:space="0" w:color="auto"/>
              <w:right w:val="single" w:sz="8" w:space="0" w:color="auto"/>
            </w:tcBorders>
            <w:shd w:val="clear" w:color="auto" w:fill="auto"/>
            <w:vAlign w:val="center"/>
            <w:hideMark/>
          </w:tcPr>
          <w:p w14:paraId="3BDF431C"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110.00%</w:t>
            </w:r>
          </w:p>
        </w:tc>
      </w:tr>
      <w:tr w:rsidR="00B524C4" w:rsidRPr="00E25F8F" w14:paraId="62935C47" w14:textId="77777777" w:rsidTr="00A61E95">
        <w:trPr>
          <w:trHeight w:val="488"/>
        </w:trPr>
        <w:tc>
          <w:tcPr>
            <w:tcW w:w="1422" w:type="dxa"/>
            <w:tcBorders>
              <w:top w:val="nil"/>
              <w:left w:val="single" w:sz="8" w:space="0" w:color="auto"/>
              <w:bottom w:val="single" w:sz="8" w:space="0" w:color="auto"/>
              <w:right w:val="single" w:sz="8" w:space="0" w:color="auto"/>
            </w:tcBorders>
            <w:shd w:val="clear" w:color="auto" w:fill="auto"/>
            <w:vAlign w:val="center"/>
            <w:hideMark/>
          </w:tcPr>
          <w:p w14:paraId="49ACD413" w14:textId="77777777" w:rsidR="00B524C4" w:rsidRPr="00E25F8F" w:rsidRDefault="00B524C4" w:rsidP="00A61E95">
            <w:pPr>
              <w:spacing w:after="0" w:line="240" w:lineRule="auto"/>
              <w:jc w:val="center"/>
              <w:rPr>
                <w:rFonts w:ascii="Arial" w:eastAsia="Times New Roman" w:hAnsi="Arial" w:cs="Arial"/>
                <w:b/>
                <w:bCs/>
                <w:color w:val="000000"/>
                <w:sz w:val="24"/>
                <w:szCs w:val="24"/>
                <w:lang w:val="en-US"/>
              </w:rPr>
            </w:pPr>
            <w:r w:rsidRPr="00E25F8F">
              <w:rPr>
                <w:rFonts w:ascii="Arial" w:eastAsia="Times New Roman" w:hAnsi="Arial" w:cs="Arial"/>
                <w:b/>
                <w:bCs/>
                <w:color w:val="000000"/>
                <w:sz w:val="24"/>
                <w:szCs w:val="24"/>
                <w:lang w:val="en-US"/>
              </w:rPr>
              <w:t> </w:t>
            </w:r>
          </w:p>
        </w:tc>
        <w:tc>
          <w:tcPr>
            <w:tcW w:w="8748" w:type="dxa"/>
            <w:gridSpan w:val="5"/>
            <w:tcBorders>
              <w:top w:val="single" w:sz="8" w:space="0" w:color="auto"/>
              <w:left w:val="nil"/>
              <w:bottom w:val="single" w:sz="8" w:space="0" w:color="auto"/>
              <w:right w:val="single" w:sz="8" w:space="0" w:color="000000"/>
            </w:tcBorders>
            <w:shd w:val="clear" w:color="auto" w:fill="auto"/>
            <w:vAlign w:val="center"/>
            <w:hideMark/>
          </w:tcPr>
          <w:p w14:paraId="0650BDF0" w14:textId="77777777" w:rsidR="00B524C4" w:rsidRPr="00E25F8F" w:rsidRDefault="00B524C4" w:rsidP="00A61E95">
            <w:pPr>
              <w:spacing w:after="0" w:line="240" w:lineRule="auto"/>
              <w:jc w:val="center"/>
              <w:rPr>
                <w:rFonts w:ascii="Arial" w:eastAsia="Times New Roman" w:hAnsi="Arial" w:cs="Arial"/>
                <w:b/>
                <w:bCs/>
                <w:color w:val="000000"/>
                <w:sz w:val="24"/>
                <w:szCs w:val="24"/>
                <w:lang w:val="en-US"/>
              </w:rPr>
            </w:pPr>
            <w:r w:rsidRPr="00E25F8F">
              <w:rPr>
                <w:rFonts w:ascii="Arial" w:eastAsia="Times New Roman" w:hAnsi="Arial" w:cs="Arial"/>
                <w:b/>
                <w:bCs/>
                <w:color w:val="000000"/>
                <w:sz w:val="24"/>
                <w:szCs w:val="24"/>
                <w:lang w:val="en-US"/>
              </w:rPr>
              <w:t>CAPITAL COST</w:t>
            </w:r>
          </w:p>
        </w:tc>
      </w:tr>
      <w:tr w:rsidR="00B524C4" w:rsidRPr="00E25F8F" w14:paraId="2DE22E82" w14:textId="77777777" w:rsidTr="00A61E95">
        <w:trPr>
          <w:trHeight w:val="325"/>
        </w:trPr>
        <w:tc>
          <w:tcPr>
            <w:tcW w:w="1422" w:type="dxa"/>
            <w:tcBorders>
              <w:top w:val="nil"/>
              <w:left w:val="single" w:sz="8" w:space="0" w:color="auto"/>
              <w:bottom w:val="single" w:sz="8" w:space="0" w:color="auto"/>
              <w:right w:val="single" w:sz="8" w:space="0" w:color="auto"/>
            </w:tcBorders>
            <w:shd w:val="clear" w:color="auto" w:fill="auto"/>
            <w:vAlign w:val="center"/>
            <w:hideMark/>
          </w:tcPr>
          <w:p w14:paraId="4A48038F"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IRR%</w:t>
            </w:r>
          </w:p>
        </w:tc>
        <w:tc>
          <w:tcPr>
            <w:tcW w:w="1666" w:type="dxa"/>
            <w:tcBorders>
              <w:top w:val="nil"/>
              <w:left w:val="nil"/>
              <w:bottom w:val="single" w:sz="8" w:space="0" w:color="auto"/>
              <w:right w:val="single" w:sz="8" w:space="0" w:color="auto"/>
            </w:tcBorders>
            <w:shd w:val="clear" w:color="auto" w:fill="auto"/>
            <w:vAlign w:val="center"/>
            <w:hideMark/>
          </w:tcPr>
          <w:p w14:paraId="47BD50C7"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50.02%</w:t>
            </w:r>
          </w:p>
        </w:tc>
        <w:tc>
          <w:tcPr>
            <w:tcW w:w="1666" w:type="dxa"/>
            <w:tcBorders>
              <w:top w:val="nil"/>
              <w:left w:val="nil"/>
              <w:bottom w:val="single" w:sz="8" w:space="0" w:color="auto"/>
              <w:right w:val="single" w:sz="8" w:space="0" w:color="auto"/>
            </w:tcBorders>
            <w:shd w:val="clear" w:color="000000" w:fill="FFFF00"/>
            <w:vAlign w:val="center"/>
            <w:hideMark/>
          </w:tcPr>
          <w:p w14:paraId="44D0B53D"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54.25%</w:t>
            </w:r>
          </w:p>
        </w:tc>
        <w:tc>
          <w:tcPr>
            <w:tcW w:w="1666" w:type="dxa"/>
            <w:tcBorders>
              <w:top w:val="nil"/>
              <w:left w:val="nil"/>
              <w:bottom w:val="single" w:sz="8" w:space="0" w:color="auto"/>
              <w:right w:val="single" w:sz="8" w:space="0" w:color="auto"/>
            </w:tcBorders>
            <w:shd w:val="clear" w:color="000000" w:fill="FFFF00"/>
            <w:vAlign w:val="center"/>
            <w:hideMark/>
          </w:tcPr>
          <w:p w14:paraId="15C5C1ED"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52.04%</w:t>
            </w:r>
          </w:p>
        </w:tc>
        <w:tc>
          <w:tcPr>
            <w:tcW w:w="1875" w:type="dxa"/>
            <w:tcBorders>
              <w:top w:val="nil"/>
              <w:left w:val="nil"/>
              <w:bottom w:val="single" w:sz="8" w:space="0" w:color="auto"/>
              <w:right w:val="single" w:sz="8" w:space="0" w:color="auto"/>
            </w:tcBorders>
            <w:shd w:val="clear" w:color="000000" w:fill="FFFF00"/>
            <w:vAlign w:val="center"/>
            <w:hideMark/>
          </w:tcPr>
          <w:p w14:paraId="5EAD4FA0"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48.16%</w:t>
            </w:r>
          </w:p>
        </w:tc>
        <w:tc>
          <w:tcPr>
            <w:tcW w:w="1875" w:type="dxa"/>
            <w:tcBorders>
              <w:top w:val="nil"/>
              <w:left w:val="nil"/>
              <w:bottom w:val="single" w:sz="8" w:space="0" w:color="auto"/>
              <w:right w:val="single" w:sz="8" w:space="0" w:color="auto"/>
            </w:tcBorders>
            <w:shd w:val="clear" w:color="000000" w:fill="FFFF00"/>
            <w:noWrap/>
            <w:vAlign w:val="center"/>
            <w:hideMark/>
          </w:tcPr>
          <w:p w14:paraId="39D4A59C"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46.44%</w:t>
            </w:r>
          </w:p>
        </w:tc>
      </w:tr>
      <w:tr w:rsidR="00B524C4" w:rsidRPr="00E25F8F" w14:paraId="4E249AF7" w14:textId="77777777" w:rsidTr="00A61E95">
        <w:trPr>
          <w:trHeight w:val="325"/>
        </w:trPr>
        <w:tc>
          <w:tcPr>
            <w:tcW w:w="1422" w:type="dxa"/>
            <w:tcBorders>
              <w:top w:val="nil"/>
              <w:left w:val="single" w:sz="8" w:space="0" w:color="auto"/>
              <w:bottom w:val="single" w:sz="8" w:space="0" w:color="auto"/>
              <w:right w:val="single" w:sz="8" w:space="0" w:color="auto"/>
            </w:tcBorders>
            <w:shd w:val="clear" w:color="auto" w:fill="auto"/>
            <w:vAlign w:val="center"/>
            <w:hideMark/>
          </w:tcPr>
          <w:p w14:paraId="591F0D16"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NPV</w:t>
            </w:r>
          </w:p>
        </w:tc>
        <w:tc>
          <w:tcPr>
            <w:tcW w:w="1666" w:type="dxa"/>
            <w:tcBorders>
              <w:top w:val="nil"/>
              <w:left w:val="nil"/>
              <w:bottom w:val="single" w:sz="8" w:space="0" w:color="auto"/>
              <w:right w:val="single" w:sz="8" w:space="0" w:color="auto"/>
            </w:tcBorders>
            <w:shd w:val="clear" w:color="auto" w:fill="auto"/>
            <w:vAlign w:val="center"/>
            <w:hideMark/>
          </w:tcPr>
          <w:p w14:paraId="1745F95C"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31.4</w:t>
            </w:r>
          </w:p>
        </w:tc>
        <w:tc>
          <w:tcPr>
            <w:tcW w:w="1666" w:type="dxa"/>
            <w:tcBorders>
              <w:top w:val="nil"/>
              <w:left w:val="nil"/>
              <w:bottom w:val="single" w:sz="8" w:space="0" w:color="auto"/>
              <w:right w:val="single" w:sz="8" w:space="0" w:color="auto"/>
            </w:tcBorders>
            <w:shd w:val="clear" w:color="000000" w:fill="FFFF00"/>
            <w:vAlign w:val="center"/>
            <w:hideMark/>
          </w:tcPr>
          <w:p w14:paraId="727BF544"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32.02</w:t>
            </w:r>
          </w:p>
        </w:tc>
        <w:tc>
          <w:tcPr>
            <w:tcW w:w="1666" w:type="dxa"/>
            <w:tcBorders>
              <w:top w:val="nil"/>
              <w:left w:val="nil"/>
              <w:bottom w:val="single" w:sz="8" w:space="0" w:color="auto"/>
              <w:right w:val="single" w:sz="8" w:space="0" w:color="auto"/>
            </w:tcBorders>
            <w:shd w:val="clear" w:color="000000" w:fill="FFFF00"/>
            <w:vAlign w:val="center"/>
            <w:hideMark/>
          </w:tcPr>
          <w:p w14:paraId="187D3069"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31.7</w:t>
            </w:r>
          </w:p>
        </w:tc>
        <w:tc>
          <w:tcPr>
            <w:tcW w:w="1875" w:type="dxa"/>
            <w:tcBorders>
              <w:top w:val="nil"/>
              <w:left w:val="nil"/>
              <w:bottom w:val="single" w:sz="8" w:space="0" w:color="auto"/>
              <w:right w:val="single" w:sz="8" w:space="0" w:color="auto"/>
            </w:tcBorders>
            <w:shd w:val="clear" w:color="000000" w:fill="FFFF00"/>
            <w:vAlign w:val="center"/>
            <w:hideMark/>
          </w:tcPr>
          <w:p w14:paraId="15B6E59E"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31.1</w:t>
            </w:r>
          </w:p>
        </w:tc>
        <w:tc>
          <w:tcPr>
            <w:tcW w:w="1875" w:type="dxa"/>
            <w:tcBorders>
              <w:top w:val="nil"/>
              <w:left w:val="nil"/>
              <w:bottom w:val="single" w:sz="8" w:space="0" w:color="auto"/>
              <w:right w:val="single" w:sz="8" w:space="0" w:color="auto"/>
            </w:tcBorders>
            <w:shd w:val="clear" w:color="000000" w:fill="FFFF00"/>
            <w:vAlign w:val="center"/>
            <w:hideMark/>
          </w:tcPr>
          <w:p w14:paraId="24939E17"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30.79</w:t>
            </w:r>
          </w:p>
        </w:tc>
      </w:tr>
      <w:tr w:rsidR="00B524C4" w:rsidRPr="00E25F8F" w14:paraId="40E8A7CB" w14:textId="77777777" w:rsidTr="00A61E95">
        <w:trPr>
          <w:trHeight w:val="325"/>
        </w:trPr>
        <w:tc>
          <w:tcPr>
            <w:tcW w:w="1422" w:type="dxa"/>
            <w:tcBorders>
              <w:top w:val="nil"/>
              <w:left w:val="single" w:sz="8" w:space="0" w:color="auto"/>
              <w:bottom w:val="single" w:sz="8" w:space="0" w:color="auto"/>
              <w:right w:val="single" w:sz="8" w:space="0" w:color="auto"/>
            </w:tcBorders>
            <w:shd w:val="clear" w:color="auto" w:fill="auto"/>
            <w:vAlign w:val="center"/>
            <w:hideMark/>
          </w:tcPr>
          <w:p w14:paraId="6D59E1ED" w14:textId="77777777" w:rsidR="00B524C4" w:rsidRPr="00E25F8F" w:rsidRDefault="00B524C4" w:rsidP="00A61E95">
            <w:pPr>
              <w:spacing w:after="0" w:line="240" w:lineRule="auto"/>
              <w:jc w:val="center"/>
              <w:rPr>
                <w:rFonts w:ascii="Arial" w:eastAsia="Times New Roman" w:hAnsi="Arial" w:cs="Arial"/>
                <w:b/>
                <w:bCs/>
                <w:color w:val="000000"/>
                <w:sz w:val="24"/>
                <w:szCs w:val="24"/>
                <w:lang w:val="en-US"/>
              </w:rPr>
            </w:pPr>
            <w:r w:rsidRPr="00E25F8F">
              <w:rPr>
                <w:rFonts w:ascii="Arial" w:eastAsia="Times New Roman" w:hAnsi="Arial" w:cs="Arial"/>
                <w:b/>
                <w:bCs/>
                <w:color w:val="000000"/>
                <w:sz w:val="24"/>
                <w:szCs w:val="24"/>
                <w:lang w:val="en-US"/>
              </w:rPr>
              <w:t> </w:t>
            </w:r>
          </w:p>
        </w:tc>
        <w:tc>
          <w:tcPr>
            <w:tcW w:w="8748" w:type="dxa"/>
            <w:gridSpan w:val="5"/>
            <w:tcBorders>
              <w:top w:val="single" w:sz="8" w:space="0" w:color="auto"/>
              <w:left w:val="nil"/>
              <w:bottom w:val="single" w:sz="8" w:space="0" w:color="auto"/>
              <w:right w:val="single" w:sz="8" w:space="0" w:color="000000"/>
            </w:tcBorders>
            <w:shd w:val="clear" w:color="auto" w:fill="auto"/>
            <w:vAlign w:val="center"/>
            <w:hideMark/>
          </w:tcPr>
          <w:p w14:paraId="2C3D2607" w14:textId="77777777" w:rsidR="00B524C4" w:rsidRPr="00E25F8F" w:rsidRDefault="00B524C4" w:rsidP="00A61E95">
            <w:pPr>
              <w:spacing w:after="0" w:line="240" w:lineRule="auto"/>
              <w:jc w:val="center"/>
              <w:rPr>
                <w:rFonts w:ascii="Arial" w:eastAsia="Times New Roman" w:hAnsi="Arial" w:cs="Arial"/>
                <w:b/>
                <w:bCs/>
                <w:color w:val="000000"/>
                <w:sz w:val="24"/>
                <w:szCs w:val="24"/>
                <w:lang w:val="en-US"/>
              </w:rPr>
            </w:pPr>
            <w:r w:rsidRPr="00E25F8F">
              <w:rPr>
                <w:rFonts w:ascii="Arial" w:eastAsia="Times New Roman" w:hAnsi="Arial" w:cs="Arial"/>
                <w:b/>
                <w:bCs/>
                <w:color w:val="000000"/>
                <w:sz w:val="24"/>
                <w:szCs w:val="24"/>
                <w:lang w:val="en-US"/>
              </w:rPr>
              <w:t>REVENUE</w:t>
            </w:r>
          </w:p>
        </w:tc>
      </w:tr>
      <w:tr w:rsidR="00B524C4" w:rsidRPr="00E25F8F" w14:paraId="20DA34AA" w14:textId="77777777" w:rsidTr="00A61E95">
        <w:trPr>
          <w:trHeight w:val="325"/>
        </w:trPr>
        <w:tc>
          <w:tcPr>
            <w:tcW w:w="1422" w:type="dxa"/>
            <w:tcBorders>
              <w:top w:val="nil"/>
              <w:left w:val="single" w:sz="8" w:space="0" w:color="auto"/>
              <w:bottom w:val="single" w:sz="8" w:space="0" w:color="auto"/>
              <w:right w:val="single" w:sz="8" w:space="0" w:color="auto"/>
            </w:tcBorders>
            <w:shd w:val="clear" w:color="auto" w:fill="auto"/>
            <w:vAlign w:val="center"/>
            <w:hideMark/>
          </w:tcPr>
          <w:p w14:paraId="3879FB00"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IRR%</w:t>
            </w:r>
          </w:p>
        </w:tc>
        <w:tc>
          <w:tcPr>
            <w:tcW w:w="1666" w:type="dxa"/>
            <w:tcBorders>
              <w:top w:val="nil"/>
              <w:left w:val="nil"/>
              <w:bottom w:val="single" w:sz="8" w:space="0" w:color="auto"/>
              <w:right w:val="single" w:sz="8" w:space="0" w:color="auto"/>
            </w:tcBorders>
            <w:shd w:val="clear" w:color="auto" w:fill="auto"/>
            <w:vAlign w:val="center"/>
            <w:hideMark/>
          </w:tcPr>
          <w:p w14:paraId="3A9F0A30"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50.02%</w:t>
            </w:r>
          </w:p>
        </w:tc>
        <w:tc>
          <w:tcPr>
            <w:tcW w:w="1666" w:type="dxa"/>
            <w:tcBorders>
              <w:top w:val="nil"/>
              <w:left w:val="nil"/>
              <w:bottom w:val="single" w:sz="8" w:space="0" w:color="auto"/>
              <w:right w:val="single" w:sz="8" w:space="0" w:color="auto"/>
            </w:tcBorders>
            <w:shd w:val="clear" w:color="000000" w:fill="FFFF00"/>
            <w:vAlign w:val="center"/>
            <w:hideMark/>
          </w:tcPr>
          <w:p w14:paraId="0256AF74"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27.48%</w:t>
            </w:r>
          </w:p>
        </w:tc>
        <w:tc>
          <w:tcPr>
            <w:tcW w:w="1666" w:type="dxa"/>
            <w:tcBorders>
              <w:top w:val="nil"/>
              <w:left w:val="nil"/>
              <w:bottom w:val="single" w:sz="8" w:space="0" w:color="auto"/>
              <w:right w:val="single" w:sz="8" w:space="0" w:color="auto"/>
            </w:tcBorders>
            <w:shd w:val="clear" w:color="000000" w:fill="FFFF00"/>
            <w:vAlign w:val="center"/>
            <w:hideMark/>
          </w:tcPr>
          <w:p w14:paraId="5295AAB7"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39.23%</w:t>
            </w:r>
          </w:p>
        </w:tc>
        <w:tc>
          <w:tcPr>
            <w:tcW w:w="1875" w:type="dxa"/>
            <w:tcBorders>
              <w:top w:val="nil"/>
              <w:left w:val="nil"/>
              <w:bottom w:val="single" w:sz="8" w:space="0" w:color="auto"/>
              <w:right w:val="single" w:sz="8" w:space="0" w:color="auto"/>
            </w:tcBorders>
            <w:shd w:val="clear" w:color="000000" w:fill="FFFF00"/>
            <w:vAlign w:val="center"/>
            <w:hideMark/>
          </w:tcPr>
          <w:p w14:paraId="52C30373"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60.22%</w:t>
            </w:r>
          </w:p>
        </w:tc>
        <w:tc>
          <w:tcPr>
            <w:tcW w:w="1875" w:type="dxa"/>
            <w:tcBorders>
              <w:top w:val="nil"/>
              <w:left w:val="nil"/>
              <w:bottom w:val="single" w:sz="8" w:space="0" w:color="auto"/>
              <w:right w:val="single" w:sz="8" w:space="0" w:color="auto"/>
            </w:tcBorders>
            <w:shd w:val="clear" w:color="000000" w:fill="FFFF00"/>
            <w:vAlign w:val="center"/>
            <w:hideMark/>
          </w:tcPr>
          <w:p w14:paraId="1E6842DF"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70.04%</w:t>
            </w:r>
          </w:p>
        </w:tc>
      </w:tr>
      <w:tr w:rsidR="00B524C4" w:rsidRPr="00E25F8F" w14:paraId="628C74FC" w14:textId="77777777" w:rsidTr="00A61E95">
        <w:trPr>
          <w:trHeight w:val="325"/>
        </w:trPr>
        <w:tc>
          <w:tcPr>
            <w:tcW w:w="1422" w:type="dxa"/>
            <w:tcBorders>
              <w:top w:val="nil"/>
              <w:left w:val="single" w:sz="8" w:space="0" w:color="auto"/>
              <w:bottom w:val="single" w:sz="8" w:space="0" w:color="auto"/>
              <w:right w:val="single" w:sz="8" w:space="0" w:color="auto"/>
            </w:tcBorders>
            <w:shd w:val="clear" w:color="auto" w:fill="auto"/>
            <w:vAlign w:val="center"/>
            <w:hideMark/>
          </w:tcPr>
          <w:p w14:paraId="6E231474"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NPV</w:t>
            </w:r>
          </w:p>
        </w:tc>
        <w:tc>
          <w:tcPr>
            <w:tcW w:w="1666" w:type="dxa"/>
            <w:tcBorders>
              <w:top w:val="nil"/>
              <w:left w:val="nil"/>
              <w:bottom w:val="single" w:sz="8" w:space="0" w:color="auto"/>
              <w:right w:val="single" w:sz="8" w:space="0" w:color="auto"/>
            </w:tcBorders>
            <w:shd w:val="clear" w:color="auto" w:fill="auto"/>
            <w:vAlign w:val="center"/>
            <w:hideMark/>
          </w:tcPr>
          <w:p w14:paraId="52D496E8"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31.4</w:t>
            </w:r>
          </w:p>
        </w:tc>
        <w:tc>
          <w:tcPr>
            <w:tcW w:w="1666" w:type="dxa"/>
            <w:tcBorders>
              <w:top w:val="nil"/>
              <w:left w:val="nil"/>
              <w:bottom w:val="single" w:sz="8" w:space="0" w:color="auto"/>
              <w:right w:val="single" w:sz="8" w:space="0" w:color="auto"/>
            </w:tcBorders>
            <w:shd w:val="clear" w:color="000000" w:fill="FFFF00"/>
            <w:vAlign w:val="center"/>
            <w:hideMark/>
          </w:tcPr>
          <w:p w14:paraId="40AE2A5B"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10.6</w:t>
            </w:r>
          </w:p>
        </w:tc>
        <w:tc>
          <w:tcPr>
            <w:tcW w:w="1666" w:type="dxa"/>
            <w:tcBorders>
              <w:top w:val="nil"/>
              <w:left w:val="nil"/>
              <w:bottom w:val="single" w:sz="8" w:space="0" w:color="auto"/>
              <w:right w:val="single" w:sz="8" w:space="0" w:color="auto"/>
            </w:tcBorders>
            <w:shd w:val="clear" w:color="000000" w:fill="FFFF00"/>
            <w:vAlign w:val="center"/>
            <w:hideMark/>
          </w:tcPr>
          <w:p w14:paraId="749BCA5C"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21</w:t>
            </w:r>
          </w:p>
        </w:tc>
        <w:tc>
          <w:tcPr>
            <w:tcW w:w="1875" w:type="dxa"/>
            <w:tcBorders>
              <w:top w:val="nil"/>
              <w:left w:val="nil"/>
              <w:bottom w:val="single" w:sz="8" w:space="0" w:color="auto"/>
              <w:right w:val="single" w:sz="8" w:space="0" w:color="auto"/>
            </w:tcBorders>
            <w:shd w:val="clear" w:color="000000" w:fill="FFFF00"/>
            <w:vAlign w:val="center"/>
            <w:hideMark/>
          </w:tcPr>
          <w:p w14:paraId="17AF1B71"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41.8</w:t>
            </w:r>
          </w:p>
        </w:tc>
        <w:tc>
          <w:tcPr>
            <w:tcW w:w="1875" w:type="dxa"/>
            <w:tcBorders>
              <w:top w:val="nil"/>
              <w:left w:val="nil"/>
              <w:bottom w:val="single" w:sz="8" w:space="0" w:color="auto"/>
              <w:right w:val="single" w:sz="8" w:space="0" w:color="auto"/>
            </w:tcBorders>
            <w:shd w:val="clear" w:color="000000" w:fill="FFFF00"/>
            <w:vAlign w:val="center"/>
            <w:hideMark/>
          </w:tcPr>
          <w:p w14:paraId="33BC86CF"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52.2</w:t>
            </w:r>
          </w:p>
        </w:tc>
      </w:tr>
      <w:tr w:rsidR="00B524C4" w:rsidRPr="00E25F8F" w14:paraId="25A93BB6" w14:textId="77777777" w:rsidTr="00A61E95">
        <w:trPr>
          <w:trHeight w:val="325"/>
        </w:trPr>
        <w:tc>
          <w:tcPr>
            <w:tcW w:w="1422" w:type="dxa"/>
            <w:tcBorders>
              <w:top w:val="nil"/>
              <w:left w:val="single" w:sz="8" w:space="0" w:color="auto"/>
              <w:bottom w:val="single" w:sz="8" w:space="0" w:color="auto"/>
              <w:right w:val="single" w:sz="8" w:space="0" w:color="auto"/>
            </w:tcBorders>
            <w:shd w:val="clear" w:color="auto" w:fill="auto"/>
            <w:vAlign w:val="center"/>
            <w:hideMark/>
          </w:tcPr>
          <w:p w14:paraId="4170D3D2" w14:textId="77777777" w:rsidR="00B524C4" w:rsidRPr="00E25F8F" w:rsidRDefault="00B524C4" w:rsidP="00A61E95">
            <w:pPr>
              <w:spacing w:after="0" w:line="240" w:lineRule="auto"/>
              <w:jc w:val="center"/>
              <w:rPr>
                <w:rFonts w:ascii="Arial" w:eastAsia="Times New Roman" w:hAnsi="Arial" w:cs="Arial"/>
                <w:b/>
                <w:bCs/>
                <w:color w:val="000000"/>
                <w:sz w:val="24"/>
                <w:szCs w:val="24"/>
                <w:lang w:val="en-US"/>
              </w:rPr>
            </w:pPr>
            <w:r w:rsidRPr="00E25F8F">
              <w:rPr>
                <w:rFonts w:ascii="Arial" w:eastAsia="Times New Roman" w:hAnsi="Arial" w:cs="Arial"/>
                <w:b/>
                <w:bCs/>
                <w:color w:val="000000"/>
                <w:sz w:val="24"/>
                <w:szCs w:val="24"/>
                <w:lang w:val="en-US"/>
              </w:rPr>
              <w:t> </w:t>
            </w:r>
          </w:p>
        </w:tc>
        <w:tc>
          <w:tcPr>
            <w:tcW w:w="8748" w:type="dxa"/>
            <w:gridSpan w:val="5"/>
            <w:tcBorders>
              <w:top w:val="single" w:sz="8" w:space="0" w:color="auto"/>
              <w:left w:val="nil"/>
              <w:bottom w:val="single" w:sz="8" w:space="0" w:color="auto"/>
              <w:right w:val="single" w:sz="8" w:space="0" w:color="000000"/>
            </w:tcBorders>
            <w:shd w:val="clear" w:color="auto" w:fill="auto"/>
            <w:vAlign w:val="center"/>
            <w:hideMark/>
          </w:tcPr>
          <w:p w14:paraId="207AE4D3" w14:textId="77777777" w:rsidR="00B524C4" w:rsidRPr="00E25F8F" w:rsidRDefault="00B524C4" w:rsidP="00A61E95">
            <w:pPr>
              <w:spacing w:after="0" w:line="240" w:lineRule="auto"/>
              <w:jc w:val="center"/>
              <w:rPr>
                <w:rFonts w:ascii="Arial" w:eastAsia="Times New Roman" w:hAnsi="Arial" w:cs="Arial"/>
                <w:b/>
                <w:bCs/>
                <w:color w:val="000000"/>
                <w:sz w:val="24"/>
                <w:szCs w:val="24"/>
                <w:lang w:val="en-US"/>
              </w:rPr>
            </w:pPr>
            <w:r w:rsidRPr="00E25F8F">
              <w:rPr>
                <w:rFonts w:ascii="Arial" w:eastAsia="Times New Roman" w:hAnsi="Arial" w:cs="Arial"/>
                <w:b/>
                <w:bCs/>
                <w:color w:val="000000"/>
                <w:sz w:val="24"/>
                <w:szCs w:val="24"/>
                <w:lang w:val="en-US"/>
              </w:rPr>
              <w:t>RAW MATERIALS COST</w:t>
            </w:r>
          </w:p>
        </w:tc>
      </w:tr>
      <w:tr w:rsidR="00B524C4" w:rsidRPr="00E25F8F" w14:paraId="6EB706F7" w14:textId="77777777" w:rsidTr="00A61E95">
        <w:trPr>
          <w:trHeight w:val="325"/>
        </w:trPr>
        <w:tc>
          <w:tcPr>
            <w:tcW w:w="1422" w:type="dxa"/>
            <w:tcBorders>
              <w:top w:val="nil"/>
              <w:left w:val="single" w:sz="8" w:space="0" w:color="auto"/>
              <w:bottom w:val="single" w:sz="8" w:space="0" w:color="auto"/>
              <w:right w:val="single" w:sz="8" w:space="0" w:color="auto"/>
            </w:tcBorders>
            <w:shd w:val="clear" w:color="auto" w:fill="auto"/>
            <w:vAlign w:val="center"/>
            <w:hideMark/>
          </w:tcPr>
          <w:p w14:paraId="68646C6A"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IRR%</w:t>
            </w:r>
          </w:p>
        </w:tc>
        <w:tc>
          <w:tcPr>
            <w:tcW w:w="1666" w:type="dxa"/>
            <w:tcBorders>
              <w:top w:val="nil"/>
              <w:left w:val="nil"/>
              <w:bottom w:val="single" w:sz="8" w:space="0" w:color="auto"/>
              <w:right w:val="single" w:sz="8" w:space="0" w:color="auto"/>
            </w:tcBorders>
            <w:shd w:val="clear" w:color="auto" w:fill="auto"/>
            <w:vAlign w:val="center"/>
            <w:hideMark/>
          </w:tcPr>
          <w:p w14:paraId="6F9FFA4B"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50.02%</w:t>
            </w:r>
          </w:p>
        </w:tc>
        <w:tc>
          <w:tcPr>
            <w:tcW w:w="1666" w:type="dxa"/>
            <w:tcBorders>
              <w:top w:val="nil"/>
              <w:left w:val="nil"/>
              <w:bottom w:val="single" w:sz="8" w:space="0" w:color="auto"/>
              <w:right w:val="single" w:sz="8" w:space="0" w:color="auto"/>
            </w:tcBorders>
            <w:shd w:val="clear" w:color="000000" w:fill="FFFF00"/>
            <w:vAlign w:val="center"/>
            <w:hideMark/>
          </w:tcPr>
          <w:p w14:paraId="6751FCA4"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63.99%</w:t>
            </w:r>
          </w:p>
        </w:tc>
        <w:tc>
          <w:tcPr>
            <w:tcW w:w="1666" w:type="dxa"/>
            <w:tcBorders>
              <w:top w:val="nil"/>
              <w:left w:val="nil"/>
              <w:bottom w:val="single" w:sz="8" w:space="0" w:color="auto"/>
              <w:right w:val="single" w:sz="8" w:space="0" w:color="auto"/>
            </w:tcBorders>
            <w:shd w:val="clear" w:color="000000" w:fill="FFFF00"/>
            <w:vAlign w:val="center"/>
            <w:hideMark/>
          </w:tcPr>
          <w:p w14:paraId="4F5600E9"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57.09%</w:t>
            </w:r>
          </w:p>
        </w:tc>
        <w:tc>
          <w:tcPr>
            <w:tcW w:w="1875" w:type="dxa"/>
            <w:tcBorders>
              <w:top w:val="nil"/>
              <w:left w:val="nil"/>
              <w:bottom w:val="single" w:sz="8" w:space="0" w:color="auto"/>
              <w:right w:val="single" w:sz="8" w:space="0" w:color="auto"/>
            </w:tcBorders>
            <w:shd w:val="clear" w:color="000000" w:fill="FFFF00"/>
            <w:vAlign w:val="center"/>
            <w:hideMark/>
          </w:tcPr>
          <w:p w14:paraId="316DC29D"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42.71%</w:t>
            </w:r>
          </w:p>
        </w:tc>
        <w:tc>
          <w:tcPr>
            <w:tcW w:w="1875" w:type="dxa"/>
            <w:tcBorders>
              <w:top w:val="nil"/>
              <w:left w:val="nil"/>
              <w:bottom w:val="single" w:sz="8" w:space="0" w:color="auto"/>
              <w:right w:val="single" w:sz="8" w:space="0" w:color="auto"/>
            </w:tcBorders>
            <w:shd w:val="clear" w:color="000000" w:fill="FFFF00"/>
            <w:vAlign w:val="center"/>
            <w:hideMark/>
          </w:tcPr>
          <w:p w14:paraId="5ACFBDF3"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35.09%</w:t>
            </w:r>
          </w:p>
        </w:tc>
      </w:tr>
      <w:tr w:rsidR="00B524C4" w:rsidRPr="00E25F8F" w14:paraId="399717A2" w14:textId="77777777" w:rsidTr="00A61E95">
        <w:trPr>
          <w:trHeight w:val="325"/>
        </w:trPr>
        <w:tc>
          <w:tcPr>
            <w:tcW w:w="1422" w:type="dxa"/>
            <w:tcBorders>
              <w:top w:val="nil"/>
              <w:left w:val="single" w:sz="8" w:space="0" w:color="auto"/>
              <w:bottom w:val="single" w:sz="8" w:space="0" w:color="auto"/>
              <w:right w:val="single" w:sz="8" w:space="0" w:color="auto"/>
            </w:tcBorders>
            <w:shd w:val="clear" w:color="auto" w:fill="auto"/>
            <w:vAlign w:val="center"/>
            <w:hideMark/>
          </w:tcPr>
          <w:p w14:paraId="7E931CF3"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NPV</w:t>
            </w:r>
          </w:p>
        </w:tc>
        <w:tc>
          <w:tcPr>
            <w:tcW w:w="1666" w:type="dxa"/>
            <w:tcBorders>
              <w:top w:val="nil"/>
              <w:left w:val="nil"/>
              <w:bottom w:val="single" w:sz="8" w:space="0" w:color="auto"/>
              <w:right w:val="single" w:sz="8" w:space="0" w:color="auto"/>
            </w:tcBorders>
            <w:shd w:val="clear" w:color="auto" w:fill="auto"/>
            <w:vAlign w:val="center"/>
            <w:hideMark/>
          </w:tcPr>
          <w:p w14:paraId="6CCA93C8"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31.4</w:t>
            </w:r>
          </w:p>
        </w:tc>
        <w:tc>
          <w:tcPr>
            <w:tcW w:w="1666" w:type="dxa"/>
            <w:tcBorders>
              <w:top w:val="nil"/>
              <w:left w:val="nil"/>
              <w:bottom w:val="single" w:sz="8" w:space="0" w:color="auto"/>
              <w:right w:val="single" w:sz="8" w:space="0" w:color="auto"/>
            </w:tcBorders>
            <w:shd w:val="clear" w:color="000000" w:fill="FFFF00"/>
            <w:vAlign w:val="center"/>
            <w:hideMark/>
          </w:tcPr>
          <w:p w14:paraId="32944316"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45.8</w:t>
            </w:r>
          </w:p>
        </w:tc>
        <w:tc>
          <w:tcPr>
            <w:tcW w:w="1666" w:type="dxa"/>
            <w:tcBorders>
              <w:top w:val="nil"/>
              <w:left w:val="nil"/>
              <w:bottom w:val="single" w:sz="8" w:space="0" w:color="auto"/>
              <w:right w:val="single" w:sz="8" w:space="0" w:color="auto"/>
            </w:tcBorders>
            <w:shd w:val="clear" w:color="000000" w:fill="FFFF00"/>
            <w:vAlign w:val="center"/>
            <w:hideMark/>
          </w:tcPr>
          <w:p w14:paraId="7CDE7E54"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38.6</w:t>
            </w:r>
          </w:p>
        </w:tc>
        <w:tc>
          <w:tcPr>
            <w:tcW w:w="1875" w:type="dxa"/>
            <w:tcBorders>
              <w:top w:val="nil"/>
              <w:left w:val="nil"/>
              <w:bottom w:val="single" w:sz="8" w:space="0" w:color="auto"/>
              <w:right w:val="single" w:sz="8" w:space="0" w:color="auto"/>
            </w:tcBorders>
            <w:shd w:val="clear" w:color="000000" w:fill="FFFF00"/>
            <w:vAlign w:val="center"/>
            <w:hideMark/>
          </w:tcPr>
          <w:p w14:paraId="7EA14676"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24.2</w:t>
            </w:r>
          </w:p>
        </w:tc>
        <w:tc>
          <w:tcPr>
            <w:tcW w:w="1875" w:type="dxa"/>
            <w:tcBorders>
              <w:top w:val="nil"/>
              <w:left w:val="nil"/>
              <w:bottom w:val="single" w:sz="8" w:space="0" w:color="auto"/>
              <w:right w:val="single" w:sz="8" w:space="0" w:color="auto"/>
            </w:tcBorders>
            <w:shd w:val="clear" w:color="000000" w:fill="FFFF00"/>
            <w:vAlign w:val="center"/>
            <w:hideMark/>
          </w:tcPr>
          <w:p w14:paraId="0C191714" w14:textId="77777777" w:rsidR="00B524C4" w:rsidRPr="00E25F8F" w:rsidRDefault="00B524C4" w:rsidP="00A61E95">
            <w:pPr>
              <w:spacing w:after="0" w:line="240" w:lineRule="auto"/>
              <w:jc w:val="center"/>
              <w:rPr>
                <w:rFonts w:ascii="Arial" w:eastAsia="Times New Roman" w:hAnsi="Arial" w:cs="Arial"/>
                <w:color w:val="000000"/>
                <w:sz w:val="24"/>
                <w:szCs w:val="24"/>
                <w:lang w:val="en-US"/>
              </w:rPr>
            </w:pPr>
            <w:r w:rsidRPr="00E25F8F">
              <w:rPr>
                <w:rFonts w:ascii="Arial" w:eastAsia="Times New Roman" w:hAnsi="Arial" w:cs="Arial"/>
                <w:color w:val="000000"/>
                <w:sz w:val="24"/>
                <w:szCs w:val="24"/>
                <w:lang w:val="en-US"/>
              </w:rPr>
              <w:t>17.1</w:t>
            </w:r>
          </w:p>
        </w:tc>
      </w:tr>
    </w:tbl>
    <w:p w14:paraId="7472729F" w14:textId="77777777" w:rsidR="00B524C4" w:rsidRDefault="00B524C4" w:rsidP="00B524C4">
      <w:pPr>
        <w:jc w:val="center"/>
        <w:rPr>
          <w:rFonts w:ascii="Arial" w:hAnsi="Arial" w:cs="Arial"/>
          <w:sz w:val="24"/>
          <w:szCs w:val="24"/>
        </w:rPr>
      </w:pPr>
    </w:p>
    <w:p w14:paraId="2EDDE191" w14:textId="07BA15E4" w:rsidR="005D7DD5" w:rsidRDefault="005D7DD5" w:rsidP="009B2E78">
      <w:pPr>
        <w:spacing w:line="360" w:lineRule="auto"/>
        <w:jc w:val="both"/>
        <w:rPr>
          <w:rFonts w:ascii="Arial" w:hAnsi="Arial" w:cs="Arial"/>
          <w:b/>
          <w:bCs/>
          <w:sz w:val="24"/>
          <w:szCs w:val="24"/>
        </w:rPr>
      </w:pPr>
    </w:p>
    <w:p w14:paraId="08E67245" w14:textId="77777777" w:rsidR="00B64B86" w:rsidRDefault="00B64B86" w:rsidP="009B2E78">
      <w:pPr>
        <w:spacing w:line="360" w:lineRule="auto"/>
        <w:jc w:val="both"/>
        <w:rPr>
          <w:rFonts w:ascii="Arial" w:hAnsi="Arial" w:cs="Arial"/>
          <w:b/>
          <w:bCs/>
          <w:sz w:val="24"/>
          <w:szCs w:val="24"/>
        </w:rPr>
      </w:pPr>
    </w:p>
    <w:p w14:paraId="69895C00" w14:textId="77777777" w:rsidR="00C56711" w:rsidRPr="00CA7B27" w:rsidRDefault="00C56711" w:rsidP="00C56711">
      <w:pPr>
        <w:tabs>
          <w:tab w:val="left" w:pos="1365"/>
        </w:tabs>
        <w:spacing w:line="360" w:lineRule="auto"/>
        <w:jc w:val="both"/>
        <w:rPr>
          <w:rFonts w:ascii="Arial" w:hAnsi="Arial" w:cs="Arial"/>
          <w:b/>
          <w:bCs/>
          <w:sz w:val="24"/>
          <w:szCs w:val="24"/>
        </w:rPr>
      </w:pPr>
      <w:r w:rsidRPr="00CA7B27">
        <w:rPr>
          <w:rFonts w:ascii="Arial" w:hAnsi="Arial" w:cs="Arial"/>
          <w:b/>
          <w:bCs/>
          <w:sz w:val="24"/>
          <w:szCs w:val="24"/>
        </w:rPr>
        <w:lastRenderedPageBreak/>
        <w:t>6. Project Schedule:</w:t>
      </w:r>
      <w:commentRangeStart w:id="48"/>
    </w:p>
    <w:tbl>
      <w:tblPr>
        <w:tblW w:w="10334" w:type="dxa"/>
        <w:tblLook w:val="04A0" w:firstRow="1" w:lastRow="0" w:firstColumn="1" w:lastColumn="0" w:noHBand="0" w:noVBand="1"/>
      </w:tblPr>
      <w:tblGrid>
        <w:gridCol w:w="1673"/>
        <w:gridCol w:w="305"/>
        <w:gridCol w:w="305"/>
        <w:gridCol w:w="305"/>
        <w:gridCol w:w="305"/>
        <w:gridCol w:w="305"/>
        <w:gridCol w:w="305"/>
        <w:gridCol w:w="305"/>
        <w:gridCol w:w="305"/>
        <w:gridCol w:w="305"/>
        <w:gridCol w:w="394"/>
        <w:gridCol w:w="394"/>
        <w:gridCol w:w="394"/>
        <w:gridCol w:w="394"/>
        <w:gridCol w:w="394"/>
        <w:gridCol w:w="394"/>
        <w:gridCol w:w="394"/>
        <w:gridCol w:w="394"/>
        <w:gridCol w:w="394"/>
        <w:gridCol w:w="394"/>
        <w:gridCol w:w="394"/>
        <w:gridCol w:w="394"/>
        <w:gridCol w:w="394"/>
        <w:gridCol w:w="394"/>
        <w:gridCol w:w="394"/>
        <w:gridCol w:w="6"/>
      </w:tblGrid>
      <w:tr w:rsidR="00C56711" w:rsidRPr="00E508B9" w14:paraId="4400962E" w14:textId="77777777" w:rsidTr="00A36FC2">
        <w:trPr>
          <w:trHeight w:val="364"/>
        </w:trPr>
        <w:tc>
          <w:tcPr>
            <w:tcW w:w="10334" w:type="dxa"/>
            <w:gridSpan w:val="2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559B5B0B" w14:textId="77777777" w:rsidR="00C56711" w:rsidRPr="00E508B9" w:rsidRDefault="00C56711" w:rsidP="00A36FC2">
            <w:pPr>
              <w:spacing w:after="0" w:line="240" w:lineRule="auto"/>
              <w:jc w:val="center"/>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PROJECT IMPLEMENTATION SCHEDULE FOR EPOXY RESIN PLANT</w:t>
            </w:r>
          </w:p>
        </w:tc>
      </w:tr>
      <w:commentRangeEnd w:id="48"/>
      <w:tr w:rsidR="00C56711" w:rsidRPr="00E508B9" w14:paraId="3D937792" w14:textId="77777777" w:rsidTr="00A36FC2">
        <w:trPr>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658E2CBD" w14:textId="77777777" w:rsidR="00C56711" w:rsidRPr="00E508B9" w:rsidRDefault="00C56711" w:rsidP="00A36FC2">
            <w:pPr>
              <w:spacing w:after="0" w:line="240" w:lineRule="auto"/>
              <w:rPr>
                <w:rFonts w:ascii="Arial" w:eastAsia="Times New Roman" w:hAnsi="Arial" w:cs="Arial"/>
                <w:b/>
                <w:bCs/>
                <w:color w:val="000000"/>
                <w:sz w:val="16"/>
                <w:szCs w:val="16"/>
                <w:lang w:eastAsia="en-IN"/>
              </w:rPr>
            </w:pPr>
            <w:r>
              <w:rPr>
                <w:rStyle w:val="CommentReference"/>
              </w:rPr>
              <w:commentReference w:id="48"/>
            </w:r>
            <w:r w:rsidRPr="00E508B9">
              <w:rPr>
                <w:rFonts w:ascii="Arial" w:eastAsia="Times New Roman" w:hAnsi="Arial" w:cs="Arial"/>
                <w:b/>
                <w:bCs/>
                <w:color w:val="000000"/>
                <w:sz w:val="16"/>
                <w:szCs w:val="16"/>
                <w:lang w:eastAsia="en-IN"/>
              </w:rPr>
              <w:t>Activity</w:t>
            </w:r>
          </w:p>
        </w:tc>
        <w:tc>
          <w:tcPr>
            <w:tcW w:w="213" w:type="dxa"/>
            <w:tcBorders>
              <w:top w:val="nil"/>
              <w:left w:val="nil"/>
              <w:bottom w:val="single" w:sz="8" w:space="0" w:color="auto"/>
              <w:right w:val="nil"/>
            </w:tcBorders>
            <w:shd w:val="clear" w:color="auto" w:fill="auto"/>
            <w:noWrap/>
            <w:vAlign w:val="center"/>
            <w:hideMark/>
          </w:tcPr>
          <w:p w14:paraId="1A573A2F" w14:textId="77777777" w:rsidR="00C56711" w:rsidRPr="00E508B9" w:rsidRDefault="00C56711" w:rsidP="00A36FC2">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 </w:t>
            </w:r>
          </w:p>
        </w:tc>
        <w:tc>
          <w:tcPr>
            <w:tcW w:w="6979" w:type="dxa"/>
            <w:gridSpan w:val="2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1F5FE9A7" w14:textId="77777777" w:rsidR="00C56711" w:rsidRPr="00E508B9" w:rsidRDefault="00C56711" w:rsidP="00A36FC2">
            <w:pPr>
              <w:spacing w:after="0" w:line="240" w:lineRule="auto"/>
              <w:jc w:val="center"/>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Month</w:t>
            </w:r>
          </w:p>
        </w:tc>
      </w:tr>
      <w:tr w:rsidR="00C56711" w:rsidRPr="00E508B9" w14:paraId="0D5CCAB0" w14:textId="77777777" w:rsidTr="00A36FC2">
        <w:trPr>
          <w:gridAfter w:val="1"/>
          <w:wAfter w:w="11" w:type="dxa"/>
          <w:trHeight w:val="346"/>
        </w:trPr>
        <w:tc>
          <w:tcPr>
            <w:tcW w:w="3141" w:type="dxa"/>
            <w:tcBorders>
              <w:top w:val="nil"/>
              <w:left w:val="single" w:sz="8" w:space="0" w:color="auto"/>
              <w:bottom w:val="nil"/>
              <w:right w:val="single" w:sz="8" w:space="0" w:color="auto"/>
            </w:tcBorders>
            <w:shd w:val="clear" w:color="auto" w:fill="auto"/>
            <w:vAlign w:val="center"/>
            <w:hideMark/>
          </w:tcPr>
          <w:p w14:paraId="5D5EF5F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single" w:sz="8" w:space="0" w:color="auto"/>
            </w:tcBorders>
            <w:shd w:val="clear" w:color="auto" w:fill="auto"/>
            <w:noWrap/>
            <w:vAlign w:val="center"/>
            <w:hideMark/>
          </w:tcPr>
          <w:p w14:paraId="1F0E6A48"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w:t>
            </w:r>
          </w:p>
        </w:tc>
        <w:tc>
          <w:tcPr>
            <w:tcW w:w="213" w:type="dxa"/>
            <w:tcBorders>
              <w:top w:val="nil"/>
              <w:left w:val="nil"/>
              <w:bottom w:val="nil"/>
              <w:right w:val="single" w:sz="8" w:space="0" w:color="auto"/>
            </w:tcBorders>
            <w:shd w:val="clear" w:color="auto" w:fill="auto"/>
            <w:noWrap/>
            <w:vAlign w:val="center"/>
            <w:hideMark/>
          </w:tcPr>
          <w:p w14:paraId="0710216E"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w:t>
            </w:r>
          </w:p>
        </w:tc>
        <w:tc>
          <w:tcPr>
            <w:tcW w:w="213" w:type="dxa"/>
            <w:tcBorders>
              <w:top w:val="nil"/>
              <w:left w:val="nil"/>
              <w:bottom w:val="nil"/>
              <w:right w:val="single" w:sz="8" w:space="0" w:color="auto"/>
            </w:tcBorders>
            <w:shd w:val="clear" w:color="auto" w:fill="auto"/>
            <w:noWrap/>
            <w:vAlign w:val="center"/>
            <w:hideMark/>
          </w:tcPr>
          <w:p w14:paraId="10DF2133"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3</w:t>
            </w:r>
          </w:p>
        </w:tc>
        <w:tc>
          <w:tcPr>
            <w:tcW w:w="213" w:type="dxa"/>
            <w:tcBorders>
              <w:top w:val="nil"/>
              <w:left w:val="nil"/>
              <w:bottom w:val="nil"/>
              <w:right w:val="single" w:sz="8" w:space="0" w:color="auto"/>
            </w:tcBorders>
            <w:shd w:val="clear" w:color="auto" w:fill="auto"/>
            <w:noWrap/>
            <w:vAlign w:val="center"/>
            <w:hideMark/>
          </w:tcPr>
          <w:p w14:paraId="5B0969C2"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4</w:t>
            </w:r>
          </w:p>
        </w:tc>
        <w:tc>
          <w:tcPr>
            <w:tcW w:w="213" w:type="dxa"/>
            <w:tcBorders>
              <w:top w:val="nil"/>
              <w:left w:val="nil"/>
              <w:bottom w:val="nil"/>
              <w:right w:val="single" w:sz="8" w:space="0" w:color="auto"/>
            </w:tcBorders>
            <w:shd w:val="clear" w:color="auto" w:fill="auto"/>
            <w:noWrap/>
            <w:vAlign w:val="center"/>
            <w:hideMark/>
          </w:tcPr>
          <w:p w14:paraId="132B1537"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5</w:t>
            </w:r>
          </w:p>
        </w:tc>
        <w:tc>
          <w:tcPr>
            <w:tcW w:w="213" w:type="dxa"/>
            <w:tcBorders>
              <w:top w:val="nil"/>
              <w:left w:val="nil"/>
              <w:bottom w:val="nil"/>
              <w:right w:val="single" w:sz="8" w:space="0" w:color="auto"/>
            </w:tcBorders>
            <w:shd w:val="clear" w:color="auto" w:fill="auto"/>
            <w:noWrap/>
            <w:vAlign w:val="center"/>
            <w:hideMark/>
          </w:tcPr>
          <w:p w14:paraId="76D99B5F"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6</w:t>
            </w:r>
          </w:p>
        </w:tc>
        <w:tc>
          <w:tcPr>
            <w:tcW w:w="213" w:type="dxa"/>
            <w:tcBorders>
              <w:top w:val="nil"/>
              <w:left w:val="nil"/>
              <w:bottom w:val="nil"/>
              <w:right w:val="single" w:sz="8" w:space="0" w:color="auto"/>
            </w:tcBorders>
            <w:shd w:val="clear" w:color="auto" w:fill="auto"/>
            <w:noWrap/>
            <w:vAlign w:val="center"/>
            <w:hideMark/>
          </w:tcPr>
          <w:p w14:paraId="152A74CA"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7</w:t>
            </w:r>
          </w:p>
        </w:tc>
        <w:tc>
          <w:tcPr>
            <w:tcW w:w="213" w:type="dxa"/>
            <w:tcBorders>
              <w:top w:val="nil"/>
              <w:left w:val="nil"/>
              <w:bottom w:val="nil"/>
              <w:right w:val="single" w:sz="8" w:space="0" w:color="auto"/>
            </w:tcBorders>
            <w:shd w:val="clear" w:color="auto" w:fill="auto"/>
            <w:noWrap/>
            <w:vAlign w:val="center"/>
            <w:hideMark/>
          </w:tcPr>
          <w:p w14:paraId="18CF24CE"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8</w:t>
            </w:r>
          </w:p>
        </w:tc>
        <w:tc>
          <w:tcPr>
            <w:tcW w:w="213" w:type="dxa"/>
            <w:tcBorders>
              <w:top w:val="nil"/>
              <w:left w:val="nil"/>
              <w:bottom w:val="nil"/>
              <w:right w:val="single" w:sz="8" w:space="0" w:color="auto"/>
            </w:tcBorders>
            <w:shd w:val="clear" w:color="auto" w:fill="auto"/>
            <w:noWrap/>
            <w:vAlign w:val="center"/>
            <w:hideMark/>
          </w:tcPr>
          <w:p w14:paraId="5DC3A7E2"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9</w:t>
            </w:r>
          </w:p>
        </w:tc>
        <w:tc>
          <w:tcPr>
            <w:tcW w:w="351" w:type="dxa"/>
            <w:tcBorders>
              <w:top w:val="nil"/>
              <w:left w:val="nil"/>
              <w:bottom w:val="nil"/>
              <w:right w:val="single" w:sz="8" w:space="0" w:color="auto"/>
            </w:tcBorders>
            <w:shd w:val="clear" w:color="auto" w:fill="auto"/>
            <w:noWrap/>
            <w:vAlign w:val="center"/>
            <w:hideMark/>
          </w:tcPr>
          <w:p w14:paraId="360C7A05"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10</w:t>
            </w:r>
          </w:p>
        </w:tc>
        <w:tc>
          <w:tcPr>
            <w:tcW w:w="351" w:type="dxa"/>
            <w:tcBorders>
              <w:top w:val="nil"/>
              <w:left w:val="nil"/>
              <w:bottom w:val="nil"/>
              <w:right w:val="single" w:sz="8" w:space="0" w:color="auto"/>
            </w:tcBorders>
            <w:shd w:val="clear" w:color="auto" w:fill="auto"/>
            <w:noWrap/>
            <w:vAlign w:val="center"/>
            <w:hideMark/>
          </w:tcPr>
          <w:p w14:paraId="17B1E165"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11</w:t>
            </w:r>
          </w:p>
        </w:tc>
        <w:tc>
          <w:tcPr>
            <w:tcW w:w="351" w:type="dxa"/>
            <w:tcBorders>
              <w:top w:val="nil"/>
              <w:left w:val="nil"/>
              <w:bottom w:val="nil"/>
              <w:right w:val="single" w:sz="8" w:space="0" w:color="auto"/>
            </w:tcBorders>
            <w:shd w:val="clear" w:color="auto" w:fill="auto"/>
            <w:noWrap/>
            <w:vAlign w:val="center"/>
            <w:hideMark/>
          </w:tcPr>
          <w:p w14:paraId="1E208F6C"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12</w:t>
            </w:r>
          </w:p>
        </w:tc>
        <w:tc>
          <w:tcPr>
            <w:tcW w:w="351" w:type="dxa"/>
            <w:tcBorders>
              <w:top w:val="nil"/>
              <w:left w:val="nil"/>
              <w:bottom w:val="nil"/>
              <w:right w:val="single" w:sz="8" w:space="0" w:color="auto"/>
            </w:tcBorders>
            <w:shd w:val="clear" w:color="auto" w:fill="auto"/>
            <w:noWrap/>
            <w:vAlign w:val="center"/>
            <w:hideMark/>
          </w:tcPr>
          <w:p w14:paraId="622AF0C2"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13</w:t>
            </w:r>
          </w:p>
        </w:tc>
        <w:tc>
          <w:tcPr>
            <w:tcW w:w="351" w:type="dxa"/>
            <w:tcBorders>
              <w:top w:val="nil"/>
              <w:left w:val="nil"/>
              <w:bottom w:val="nil"/>
              <w:right w:val="single" w:sz="8" w:space="0" w:color="auto"/>
            </w:tcBorders>
            <w:shd w:val="clear" w:color="auto" w:fill="auto"/>
            <w:noWrap/>
            <w:vAlign w:val="center"/>
            <w:hideMark/>
          </w:tcPr>
          <w:p w14:paraId="24632A1B"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14</w:t>
            </w:r>
          </w:p>
        </w:tc>
        <w:tc>
          <w:tcPr>
            <w:tcW w:w="351" w:type="dxa"/>
            <w:tcBorders>
              <w:top w:val="nil"/>
              <w:left w:val="nil"/>
              <w:bottom w:val="nil"/>
              <w:right w:val="single" w:sz="8" w:space="0" w:color="auto"/>
            </w:tcBorders>
            <w:shd w:val="clear" w:color="auto" w:fill="auto"/>
            <w:noWrap/>
            <w:vAlign w:val="center"/>
            <w:hideMark/>
          </w:tcPr>
          <w:p w14:paraId="0B53094E"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15</w:t>
            </w:r>
          </w:p>
        </w:tc>
        <w:tc>
          <w:tcPr>
            <w:tcW w:w="351" w:type="dxa"/>
            <w:tcBorders>
              <w:top w:val="nil"/>
              <w:left w:val="nil"/>
              <w:bottom w:val="nil"/>
              <w:right w:val="single" w:sz="8" w:space="0" w:color="auto"/>
            </w:tcBorders>
            <w:shd w:val="clear" w:color="auto" w:fill="auto"/>
            <w:noWrap/>
            <w:vAlign w:val="center"/>
            <w:hideMark/>
          </w:tcPr>
          <w:p w14:paraId="0B98B15B"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18</w:t>
            </w:r>
          </w:p>
        </w:tc>
        <w:tc>
          <w:tcPr>
            <w:tcW w:w="351" w:type="dxa"/>
            <w:tcBorders>
              <w:top w:val="nil"/>
              <w:left w:val="nil"/>
              <w:bottom w:val="nil"/>
              <w:right w:val="single" w:sz="8" w:space="0" w:color="auto"/>
            </w:tcBorders>
            <w:shd w:val="clear" w:color="auto" w:fill="auto"/>
            <w:noWrap/>
            <w:vAlign w:val="center"/>
            <w:hideMark/>
          </w:tcPr>
          <w:p w14:paraId="7BD8B67D"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16</w:t>
            </w:r>
          </w:p>
        </w:tc>
        <w:tc>
          <w:tcPr>
            <w:tcW w:w="351" w:type="dxa"/>
            <w:tcBorders>
              <w:top w:val="nil"/>
              <w:left w:val="nil"/>
              <w:bottom w:val="nil"/>
              <w:right w:val="single" w:sz="8" w:space="0" w:color="auto"/>
            </w:tcBorders>
            <w:shd w:val="clear" w:color="auto" w:fill="auto"/>
            <w:noWrap/>
            <w:vAlign w:val="center"/>
            <w:hideMark/>
          </w:tcPr>
          <w:p w14:paraId="43DDCFB9"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18</w:t>
            </w:r>
          </w:p>
        </w:tc>
        <w:tc>
          <w:tcPr>
            <w:tcW w:w="351" w:type="dxa"/>
            <w:tcBorders>
              <w:top w:val="nil"/>
              <w:left w:val="nil"/>
              <w:bottom w:val="nil"/>
              <w:right w:val="single" w:sz="8" w:space="0" w:color="auto"/>
            </w:tcBorders>
            <w:shd w:val="clear" w:color="auto" w:fill="auto"/>
            <w:noWrap/>
            <w:vAlign w:val="center"/>
            <w:hideMark/>
          </w:tcPr>
          <w:p w14:paraId="2F76BEDB"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22</w:t>
            </w:r>
          </w:p>
        </w:tc>
        <w:tc>
          <w:tcPr>
            <w:tcW w:w="351" w:type="dxa"/>
            <w:tcBorders>
              <w:top w:val="nil"/>
              <w:left w:val="nil"/>
              <w:bottom w:val="nil"/>
              <w:right w:val="single" w:sz="8" w:space="0" w:color="auto"/>
            </w:tcBorders>
            <w:shd w:val="clear" w:color="auto" w:fill="auto"/>
            <w:noWrap/>
            <w:vAlign w:val="center"/>
            <w:hideMark/>
          </w:tcPr>
          <w:p w14:paraId="79849871"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24</w:t>
            </w:r>
          </w:p>
        </w:tc>
        <w:tc>
          <w:tcPr>
            <w:tcW w:w="351" w:type="dxa"/>
            <w:tcBorders>
              <w:top w:val="nil"/>
              <w:left w:val="nil"/>
              <w:bottom w:val="nil"/>
              <w:right w:val="single" w:sz="8" w:space="0" w:color="auto"/>
            </w:tcBorders>
            <w:shd w:val="clear" w:color="auto" w:fill="auto"/>
            <w:noWrap/>
            <w:vAlign w:val="center"/>
            <w:hideMark/>
          </w:tcPr>
          <w:p w14:paraId="6ED932CA"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26</w:t>
            </w:r>
          </w:p>
        </w:tc>
        <w:tc>
          <w:tcPr>
            <w:tcW w:w="351" w:type="dxa"/>
            <w:tcBorders>
              <w:top w:val="nil"/>
              <w:left w:val="nil"/>
              <w:bottom w:val="nil"/>
              <w:right w:val="single" w:sz="8" w:space="0" w:color="auto"/>
            </w:tcBorders>
            <w:shd w:val="clear" w:color="auto" w:fill="auto"/>
            <w:noWrap/>
            <w:vAlign w:val="center"/>
            <w:hideMark/>
          </w:tcPr>
          <w:p w14:paraId="1D7E6672"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28</w:t>
            </w:r>
          </w:p>
        </w:tc>
        <w:tc>
          <w:tcPr>
            <w:tcW w:w="351" w:type="dxa"/>
            <w:tcBorders>
              <w:top w:val="nil"/>
              <w:left w:val="nil"/>
              <w:bottom w:val="nil"/>
              <w:right w:val="single" w:sz="8" w:space="0" w:color="auto"/>
            </w:tcBorders>
            <w:shd w:val="clear" w:color="auto" w:fill="auto"/>
            <w:noWrap/>
            <w:vAlign w:val="center"/>
            <w:hideMark/>
          </w:tcPr>
          <w:p w14:paraId="152CEF05"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29</w:t>
            </w:r>
          </w:p>
        </w:tc>
        <w:tc>
          <w:tcPr>
            <w:tcW w:w="351" w:type="dxa"/>
            <w:tcBorders>
              <w:top w:val="nil"/>
              <w:left w:val="nil"/>
              <w:bottom w:val="nil"/>
              <w:right w:val="single" w:sz="8" w:space="0" w:color="auto"/>
            </w:tcBorders>
            <w:shd w:val="clear" w:color="auto" w:fill="auto"/>
            <w:noWrap/>
            <w:vAlign w:val="center"/>
            <w:hideMark/>
          </w:tcPr>
          <w:p w14:paraId="77DA50DB"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30</w:t>
            </w:r>
          </w:p>
        </w:tc>
      </w:tr>
      <w:tr w:rsidR="00C56711" w:rsidRPr="00E508B9" w14:paraId="7FFEBC40" w14:textId="77777777" w:rsidTr="00A36FC2">
        <w:trPr>
          <w:gridAfter w:val="1"/>
          <w:wAfter w:w="11" w:type="dxa"/>
          <w:trHeight w:val="520"/>
        </w:trPr>
        <w:tc>
          <w:tcPr>
            <w:tcW w:w="314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D86F6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1. Kick Off Meeting, Detailed Engineering and Licensing</w:t>
            </w:r>
          </w:p>
        </w:tc>
        <w:tc>
          <w:tcPr>
            <w:tcW w:w="213" w:type="dxa"/>
            <w:tcBorders>
              <w:top w:val="single" w:sz="4" w:space="0" w:color="auto"/>
              <w:left w:val="nil"/>
              <w:bottom w:val="single" w:sz="4" w:space="0" w:color="auto"/>
              <w:right w:val="single" w:sz="4" w:space="0" w:color="auto"/>
            </w:tcBorders>
            <w:shd w:val="clear" w:color="000000" w:fill="00B0F0"/>
            <w:noWrap/>
            <w:vAlign w:val="center"/>
            <w:hideMark/>
          </w:tcPr>
          <w:p w14:paraId="79373F8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000000" w:fill="00B0F0"/>
            <w:noWrap/>
            <w:vAlign w:val="center"/>
            <w:hideMark/>
          </w:tcPr>
          <w:p w14:paraId="578CE7D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53A74686"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53496296"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41580183"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683EE371"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4FA8529F"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07767F2C"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4" w:space="0" w:color="auto"/>
              <w:left w:val="nil"/>
              <w:bottom w:val="single" w:sz="4" w:space="0" w:color="auto"/>
              <w:right w:val="single" w:sz="4" w:space="0" w:color="auto"/>
            </w:tcBorders>
            <w:shd w:val="clear" w:color="auto" w:fill="auto"/>
            <w:noWrap/>
            <w:vAlign w:val="center"/>
            <w:hideMark/>
          </w:tcPr>
          <w:p w14:paraId="67F9738E"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67D2EDBE"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21F78617"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2FDFE1B2"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3AE22C20"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11C3A5E3"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19BFBC46"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6BA695DB"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70CFD6E3"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7073A4B1"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1F821F9A"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5E030FD0"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36829998"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4B4B3FCC"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20DB5E50"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4" w:space="0" w:color="auto"/>
              <w:left w:val="nil"/>
              <w:bottom w:val="single" w:sz="4" w:space="0" w:color="auto"/>
              <w:right w:val="single" w:sz="4" w:space="0" w:color="auto"/>
            </w:tcBorders>
            <w:shd w:val="clear" w:color="auto" w:fill="auto"/>
            <w:noWrap/>
            <w:vAlign w:val="center"/>
            <w:hideMark/>
          </w:tcPr>
          <w:p w14:paraId="1ABDD771" w14:textId="77777777" w:rsidR="00C56711" w:rsidRPr="00E508B9" w:rsidRDefault="00C56711" w:rsidP="00A36FC2">
            <w:pPr>
              <w:spacing w:after="0" w:line="240" w:lineRule="auto"/>
              <w:jc w:val="center"/>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1ECFFECE" w14:textId="77777777" w:rsidTr="00A36FC2">
        <w:trPr>
          <w:trHeight w:val="346"/>
        </w:trPr>
        <w:tc>
          <w:tcPr>
            <w:tcW w:w="10334" w:type="dxa"/>
            <w:gridSpan w:val="2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88D7E9" w14:textId="77777777" w:rsidR="00C56711" w:rsidRPr="00E508B9" w:rsidRDefault="00C56711" w:rsidP="00A36FC2">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1. Civil Work</w:t>
            </w:r>
          </w:p>
        </w:tc>
      </w:tr>
      <w:tr w:rsidR="00C56711" w:rsidRPr="00E508B9" w14:paraId="13D57311" w14:textId="77777777" w:rsidTr="00A36FC2">
        <w:trPr>
          <w:gridAfter w:val="1"/>
          <w:wAfter w:w="11" w:type="dxa"/>
          <w:trHeight w:val="364"/>
        </w:trPr>
        <w:tc>
          <w:tcPr>
            <w:tcW w:w="3141" w:type="dxa"/>
            <w:tcBorders>
              <w:top w:val="nil"/>
              <w:left w:val="single" w:sz="8" w:space="0" w:color="auto"/>
              <w:bottom w:val="single" w:sz="8" w:space="0" w:color="auto"/>
              <w:right w:val="nil"/>
            </w:tcBorders>
            <w:shd w:val="clear" w:color="auto" w:fill="auto"/>
            <w:vAlign w:val="center"/>
            <w:hideMark/>
          </w:tcPr>
          <w:p w14:paraId="2C6EF3A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Company Registration</w:t>
            </w:r>
          </w:p>
        </w:tc>
        <w:tc>
          <w:tcPr>
            <w:tcW w:w="213" w:type="dxa"/>
            <w:tcBorders>
              <w:top w:val="nil"/>
              <w:left w:val="single" w:sz="8" w:space="0" w:color="auto"/>
              <w:bottom w:val="single" w:sz="8" w:space="0" w:color="auto"/>
              <w:right w:val="nil"/>
            </w:tcBorders>
            <w:shd w:val="clear" w:color="auto" w:fill="auto"/>
            <w:noWrap/>
            <w:vAlign w:val="center"/>
            <w:hideMark/>
          </w:tcPr>
          <w:p w14:paraId="3786778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single" w:sz="8" w:space="0" w:color="auto"/>
              <w:bottom w:val="single" w:sz="8" w:space="0" w:color="auto"/>
              <w:right w:val="nil"/>
            </w:tcBorders>
            <w:shd w:val="clear" w:color="auto" w:fill="auto"/>
            <w:noWrap/>
            <w:vAlign w:val="center"/>
            <w:hideMark/>
          </w:tcPr>
          <w:p w14:paraId="3CA46DC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single" w:sz="8" w:space="0" w:color="auto"/>
              <w:bottom w:val="single" w:sz="8" w:space="0" w:color="auto"/>
              <w:right w:val="single" w:sz="8" w:space="0" w:color="auto"/>
            </w:tcBorders>
            <w:shd w:val="clear" w:color="000000" w:fill="00B0F0"/>
            <w:noWrap/>
            <w:vAlign w:val="center"/>
            <w:hideMark/>
          </w:tcPr>
          <w:p w14:paraId="0B144F2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52E29B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7025BE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08D207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122290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68DB2B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50CD10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7BC7B4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4D2E67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9DFD3C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ACD030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5FB615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7D323F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A18C71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39B05A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D342C3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590DFF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1ED0A7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DB6EA6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D4BE26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338E6E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8FE036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78E91FDF" w14:textId="77777777" w:rsidTr="00A36FC2">
        <w:trPr>
          <w:gridAfter w:val="1"/>
          <w:wAfter w:w="11" w:type="dxa"/>
          <w:trHeight w:val="364"/>
        </w:trPr>
        <w:tc>
          <w:tcPr>
            <w:tcW w:w="3141" w:type="dxa"/>
            <w:tcBorders>
              <w:top w:val="nil"/>
              <w:left w:val="single" w:sz="8" w:space="0" w:color="auto"/>
              <w:bottom w:val="single" w:sz="8" w:space="0" w:color="auto"/>
              <w:right w:val="nil"/>
            </w:tcBorders>
            <w:shd w:val="clear" w:color="auto" w:fill="auto"/>
            <w:vAlign w:val="center"/>
            <w:hideMark/>
          </w:tcPr>
          <w:p w14:paraId="7EAC152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Land Acquisition</w:t>
            </w:r>
          </w:p>
        </w:tc>
        <w:tc>
          <w:tcPr>
            <w:tcW w:w="213" w:type="dxa"/>
            <w:tcBorders>
              <w:top w:val="nil"/>
              <w:left w:val="single" w:sz="8" w:space="0" w:color="auto"/>
              <w:bottom w:val="single" w:sz="8" w:space="0" w:color="auto"/>
              <w:right w:val="nil"/>
            </w:tcBorders>
            <w:shd w:val="clear" w:color="auto" w:fill="auto"/>
            <w:noWrap/>
            <w:vAlign w:val="center"/>
            <w:hideMark/>
          </w:tcPr>
          <w:p w14:paraId="2AB5AD4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single" w:sz="8" w:space="0" w:color="auto"/>
              <w:bottom w:val="single" w:sz="8" w:space="0" w:color="auto"/>
              <w:right w:val="single" w:sz="8" w:space="0" w:color="auto"/>
            </w:tcBorders>
            <w:shd w:val="clear" w:color="auto" w:fill="auto"/>
            <w:noWrap/>
            <w:vAlign w:val="center"/>
            <w:hideMark/>
          </w:tcPr>
          <w:p w14:paraId="16C44FC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04359C3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7B623A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181757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E83FC8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87B4D3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D4D003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E0EB07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493FD8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C71DE0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75FEFB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67CF1C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2549AD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2C4F66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92CE3F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A3371A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29CAAA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F4A9F8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CD7E5D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19998F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C8DFB1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DE7A15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A26431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770EC103" w14:textId="77777777" w:rsidTr="00A36FC2">
        <w:trPr>
          <w:gridAfter w:val="1"/>
          <w:wAfter w:w="11" w:type="dxa"/>
          <w:trHeight w:val="364"/>
        </w:trPr>
        <w:tc>
          <w:tcPr>
            <w:tcW w:w="3141" w:type="dxa"/>
            <w:tcBorders>
              <w:top w:val="nil"/>
              <w:left w:val="single" w:sz="8" w:space="0" w:color="auto"/>
              <w:bottom w:val="single" w:sz="8" w:space="0" w:color="auto"/>
              <w:right w:val="nil"/>
            </w:tcBorders>
            <w:shd w:val="clear" w:color="auto" w:fill="auto"/>
            <w:vAlign w:val="center"/>
            <w:hideMark/>
          </w:tcPr>
          <w:p w14:paraId="2278AFA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Finalisation of Building Design</w:t>
            </w:r>
          </w:p>
        </w:tc>
        <w:tc>
          <w:tcPr>
            <w:tcW w:w="213" w:type="dxa"/>
            <w:tcBorders>
              <w:top w:val="nil"/>
              <w:left w:val="single" w:sz="8" w:space="0" w:color="auto"/>
              <w:bottom w:val="single" w:sz="8" w:space="0" w:color="auto"/>
              <w:right w:val="nil"/>
            </w:tcBorders>
            <w:shd w:val="clear" w:color="auto" w:fill="auto"/>
            <w:noWrap/>
            <w:vAlign w:val="center"/>
            <w:hideMark/>
          </w:tcPr>
          <w:p w14:paraId="0AF6E35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single" w:sz="8" w:space="0" w:color="auto"/>
              <w:bottom w:val="single" w:sz="8" w:space="0" w:color="auto"/>
              <w:right w:val="single" w:sz="8" w:space="0" w:color="auto"/>
            </w:tcBorders>
            <w:shd w:val="clear" w:color="auto" w:fill="auto"/>
            <w:noWrap/>
            <w:vAlign w:val="center"/>
            <w:hideMark/>
          </w:tcPr>
          <w:p w14:paraId="3C7C8CB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12F625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61DB470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344047E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2112845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E6CC6C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E12250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923062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FB0287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40D215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6C4E4C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A89FF9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B1EEE0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C9ED99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50E352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D1A9F3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159FC4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4303C0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97CE67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7A3177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6C8D43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182894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7D9BC0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1E412A51" w14:textId="77777777" w:rsidTr="00A36FC2">
        <w:trPr>
          <w:gridAfter w:val="1"/>
          <w:wAfter w:w="11" w:type="dxa"/>
          <w:trHeight w:val="364"/>
        </w:trPr>
        <w:tc>
          <w:tcPr>
            <w:tcW w:w="3141" w:type="dxa"/>
            <w:tcBorders>
              <w:top w:val="nil"/>
              <w:left w:val="single" w:sz="8" w:space="0" w:color="auto"/>
              <w:bottom w:val="single" w:sz="8" w:space="0" w:color="auto"/>
              <w:right w:val="nil"/>
            </w:tcBorders>
            <w:shd w:val="clear" w:color="auto" w:fill="auto"/>
            <w:vAlign w:val="center"/>
            <w:hideMark/>
          </w:tcPr>
          <w:p w14:paraId="0C0F8F1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Invitation of Tenders and Award</w:t>
            </w:r>
          </w:p>
        </w:tc>
        <w:tc>
          <w:tcPr>
            <w:tcW w:w="213" w:type="dxa"/>
            <w:tcBorders>
              <w:top w:val="nil"/>
              <w:left w:val="single" w:sz="8" w:space="0" w:color="auto"/>
              <w:bottom w:val="single" w:sz="8" w:space="0" w:color="auto"/>
              <w:right w:val="nil"/>
            </w:tcBorders>
            <w:shd w:val="clear" w:color="auto" w:fill="auto"/>
            <w:noWrap/>
            <w:vAlign w:val="center"/>
            <w:hideMark/>
          </w:tcPr>
          <w:p w14:paraId="4BF1611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single" w:sz="8" w:space="0" w:color="auto"/>
              <w:bottom w:val="single" w:sz="8" w:space="0" w:color="auto"/>
              <w:right w:val="single" w:sz="8" w:space="0" w:color="auto"/>
            </w:tcBorders>
            <w:shd w:val="clear" w:color="auto" w:fill="auto"/>
            <w:noWrap/>
            <w:vAlign w:val="center"/>
            <w:hideMark/>
          </w:tcPr>
          <w:p w14:paraId="0625786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6880BB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C36233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13F2474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50A6500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175819F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9E81BC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87D6F7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F2AE6F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BEBD31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10F1EF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C24716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D1F5DA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75986D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096F3F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A195ED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A57FC0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C6B838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3A107A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3AEEA4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85DAAF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C756A8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F85775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34A5209B" w14:textId="77777777" w:rsidTr="00A36FC2">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45011EB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Factory Shed</w:t>
            </w:r>
          </w:p>
        </w:tc>
        <w:tc>
          <w:tcPr>
            <w:tcW w:w="213" w:type="dxa"/>
            <w:tcBorders>
              <w:top w:val="nil"/>
              <w:left w:val="nil"/>
              <w:bottom w:val="single" w:sz="8" w:space="0" w:color="auto"/>
              <w:right w:val="single" w:sz="8" w:space="0" w:color="auto"/>
            </w:tcBorders>
            <w:shd w:val="clear" w:color="auto" w:fill="auto"/>
            <w:noWrap/>
            <w:vAlign w:val="center"/>
            <w:hideMark/>
          </w:tcPr>
          <w:p w14:paraId="57055D8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3E0E8B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64C9FE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single" w:sz="8" w:space="0" w:color="auto"/>
            </w:tcBorders>
            <w:shd w:val="clear" w:color="auto" w:fill="auto"/>
            <w:noWrap/>
            <w:vAlign w:val="center"/>
            <w:hideMark/>
          </w:tcPr>
          <w:p w14:paraId="24A0331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single" w:sz="8" w:space="0" w:color="auto"/>
            </w:tcBorders>
            <w:shd w:val="clear" w:color="auto" w:fill="auto"/>
            <w:noWrap/>
            <w:vAlign w:val="center"/>
            <w:hideMark/>
          </w:tcPr>
          <w:p w14:paraId="30D4099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single" w:sz="8" w:space="0" w:color="auto"/>
            </w:tcBorders>
            <w:shd w:val="clear" w:color="auto" w:fill="auto"/>
            <w:noWrap/>
            <w:vAlign w:val="center"/>
            <w:hideMark/>
          </w:tcPr>
          <w:p w14:paraId="517FB2D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single" w:sz="8" w:space="0" w:color="auto"/>
            </w:tcBorders>
            <w:shd w:val="clear" w:color="auto" w:fill="auto"/>
            <w:noWrap/>
            <w:vAlign w:val="center"/>
            <w:hideMark/>
          </w:tcPr>
          <w:p w14:paraId="2AFD315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4E5B59E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2195F28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086E51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20E687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DCB367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7F434E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E9EC0C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B55C4D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46C66C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6DB0E7C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36B9335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9F4176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431BE9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369F62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316338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5C4973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1E90D0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19662584" w14:textId="77777777" w:rsidTr="00A36FC2">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3DE09F1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Auxiliary Building</w:t>
            </w:r>
          </w:p>
        </w:tc>
        <w:tc>
          <w:tcPr>
            <w:tcW w:w="213" w:type="dxa"/>
            <w:tcBorders>
              <w:top w:val="nil"/>
              <w:left w:val="nil"/>
              <w:bottom w:val="single" w:sz="8" w:space="0" w:color="auto"/>
              <w:right w:val="single" w:sz="8" w:space="0" w:color="auto"/>
            </w:tcBorders>
            <w:shd w:val="clear" w:color="auto" w:fill="auto"/>
            <w:noWrap/>
            <w:vAlign w:val="center"/>
            <w:hideMark/>
          </w:tcPr>
          <w:p w14:paraId="6D442BD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B51D16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CDC675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6E76451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4A46135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7D60FE9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0D13EF1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50C78E6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12B00CB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6E3D06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6CBD9FD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1A9879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FC49F2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5519699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AF48CF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2D0A1A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38D6F0F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8E7176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478FAC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0392E2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CAD9A0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AFA564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0CDD9C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428B9A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58F420EC" w14:textId="77777777" w:rsidTr="00A36FC2">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7EB9EC2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Administrative Block</w:t>
            </w:r>
          </w:p>
        </w:tc>
        <w:tc>
          <w:tcPr>
            <w:tcW w:w="213" w:type="dxa"/>
            <w:tcBorders>
              <w:top w:val="nil"/>
              <w:left w:val="nil"/>
              <w:bottom w:val="single" w:sz="8" w:space="0" w:color="auto"/>
              <w:right w:val="single" w:sz="8" w:space="0" w:color="auto"/>
            </w:tcBorders>
            <w:shd w:val="clear" w:color="auto" w:fill="auto"/>
            <w:noWrap/>
            <w:vAlign w:val="center"/>
            <w:hideMark/>
          </w:tcPr>
          <w:p w14:paraId="3DA48A2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C54BDD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A0348A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3B080CF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3EE5F35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16B600E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nil"/>
              <w:right w:val="single" w:sz="8" w:space="0" w:color="auto"/>
            </w:tcBorders>
            <w:shd w:val="clear" w:color="auto" w:fill="auto"/>
            <w:noWrap/>
            <w:vAlign w:val="center"/>
            <w:hideMark/>
          </w:tcPr>
          <w:p w14:paraId="5F4CF6F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26AADD7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03FEC42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5FB795D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0FBF6C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D37076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32510A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FFDB7A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37B76B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285CD1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21A460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4FC22A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7CB14E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4EE85E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D94363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9F12F3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4ACB97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1536FC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2EDB2E55" w14:textId="77777777" w:rsidTr="00A36FC2">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289FF2B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Other Construction</w:t>
            </w:r>
          </w:p>
        </w:tc>
        <w:tc>
          <w:tcPr>
            <w:tcW w:w="213" w:type="dxa"/>
            <w:tcBorders>
              <w:top w:val="nil"/>
              <w:left w:val="nil"/>
              <w:bottom w:val="single" w:sz="8" w:space="0" w:color="auto"/>
              <w:right w:val="single" w:sz="8" w:space="0" w:color="auto"/>
            </w:tcBorders>
            <w:shd w:val="clear" w:color="auto" w:fill="auto"/>
            <w:noWrap/>
            <w:vAlign w:val="center"/>
            <w:hideMark/>
          </w:tcPr>
          <w:p w14:paraId="1B2E854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2BB12B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DC9B2E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7DDFFE4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152B183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314D3D8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7B3DBFA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0AED52B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4D8A03A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2B9FB3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3E79B5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73F261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CA4C69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862D22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2256A4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06BEC0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74AC38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A3AE21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00144F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BBF3D5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2A1711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67BB56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2EAFF8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C5A4A2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437F3CF7" w14:textId="77777777" w:rsidTr="00A36FC2">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298D320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Disbursal of Finances</w:t>
            </w:r>
          </w:p>
        </w:tc>
        <w:tc>
          <w:tcPr>
            <w:tcW w:w="213" w:type="dxa"/>
            <w:tcBorders>
              <w:top w:val="nil"/>
              <w:left w:val="nil"/>
              <w:bottom w:val="single" w:sz="8" w:space="0" w:color="auto"/>
              <w:right w:val="single" w:sz="8" w:space="0" w:color="auto"/>
            </w:tcBorders>
            <w:shd w:val="clear" w:color="auto" w:fill="auto"/>
            <w:noWrap/>
            <w:vAlign w:val="center"/>
            <w:hideMark/>
          </w:tcPr>
          <w:p w14:paraId="28C5AE8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2C6604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F67F30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1E2798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85E10A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BB1CF3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F67C7E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5B6BB41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4DE9B14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942A41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C9EFD0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6A5CA44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F16B88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5B27F4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BCA2F2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67F828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4C0021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551DD06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3D1C0C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50DDBB0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655CFDD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3B831C7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FE6CDC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471240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12F2D23A" w14:textId="77777777" w:rsidTr="00A36FC2">
        <w:trPr>
          <w:trHeight w:val="364"/>
        </w:trPr>
        <w:tc>
          <w:tcPr>
            <w:tcW w:w="10334" w:type="dxa"/>
            <w:gridSpan w:val="26"/>
            <w:tcBorders>
              <w:top w:val="nil"/>
              <w:left w:val="single" w:sz="8" w:space="0" w:color="auto"/>
              <w:bottom w:val="nil"/>
              <w:right w:val="single" w:sz="8" w:space="0" w:color="000000"/>
            </w:tcBorders>
            <w:shd w:val="clear" w:color="auto" w:fill="auto"/>
            <w:noWrap/>
            <w:vAlign w:val="center"/>
            <w:hideMark/>
          </w:tcPr>
          <w:p w14:paraId="03529A37" w14:textId="77777777" w:rsidR="00C56711" w:rsidRPr="00E508B9" w:rsidRDefault="00C56711" w:rsidP="00A36FC2">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3. Plant and Machinery</w:t>
            </w:r>
          </w:p>
        </w:tc>
      </w:tr>
      <w:tr w:rsidR="00C56711" w:rsidRPr="00E508B9" w14:paraId="24738273" w14:textId="77777777" w:rsidTr="00A36FC2">
        <w:trPr>
          <w:gridAfter w:val="1"/>
          <w:wAfter w:w="11" w:type="dxa"/>
          <w:trHeight w:val="364"/>
        </w:trPr>
        <w:tc>
          <w:tcPr>
            <w:tcW w:w="314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877AEE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Specification Detailing</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727E78E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000000" w:fill="00B0F0"/>
            <w:noWrap/>
            <w:vAlign w:val="center"/>
            <w:hideMark/>
          </w:tcPr>
          <w:p w14:paraId="78F07E8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000000" w:fill="00B0F0"/>
            <w:noWrap/>
            <w:vAlign w:val="center"/>
            <w:hideMark/>
          </w:tcPr>
          <w:p w14:paraId="3D3391D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7E6F660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12AA3B3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27AD8B1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47BCAA7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2BE5A12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2363446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3244265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7B7ED7C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4C28CBC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541E6D1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2E4B85A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225385B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793E088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5BDA530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61B0E71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5A9F827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345C6F1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591E7BC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017E700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6A9BCED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765B37A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4DFC2826" w14:textId="77777777" w:rsidTr="00A36FC2">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7E603BD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Invitation of Quotations</w:t>
            </w:r>
          </w:p>
        </w:tc>
        <w:tc>
          <w:tcPr>
            <w:tcW w:w="213" w:type="dxa"/>
            <w:tcBorders>
              <w:top w:val="nil"/>
              <w:left w:val="nil"/>
              <w:bottom w:val="single" w:sz="8" w:space="0" w:color="auto"/>
              <w:right w:val="single" w:sz="8" w:space="0" w:color="auto"/>
            </w:tcBorders>
            <w:shd w:val="clear" w:color="auto" w:fill="auto"/>
            <w:noWrap/>
            <w:vAlign w:val="center"/>
            <w:hideMark/>
          </w:tcPr>
          <w:p w14:paraId="4CE4543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E7F82F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CCF43E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266C9B3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nil"/>
            </w:tcBorders>
            <w:shd w:val="clear" w:color="auto" w:fill="auto"/>
            <w:noWrap/>
            <w:vAlign w:val="center"/>
            <w:hideMark/>
          </w:tcPr>
          <w:p w14:paraId="2F8B1320" w14:textId="77777777" w:rsidR="00C56711" w:rsidRPr="00E508B9" w:rsidRDefault="00C56711" w:rsidP="00A36FC2">
            <w:pPr>
              <w:spacing w:after="0" w:line="240" w:lineRule="auto"/>
              <w:rPr>
                <w:rFonts w:ascii="Arial" w:eastAsia="Times New Roman" w:hAnsi="Arial" w:cs="Arial"/>
                <w:color w:val="000000"/>
                <w:sz w:val="16"/>
                <w:szCs w:val="16"/>
                <w:lang w:eastAsia="en-IN"/>
              </w:rPr>
            </w:pPr>
          </w:p>
        </w:tc>
        <w:tc>
          <w:tcPr>
            <w:tcW w:w="213" w:type="dxa"/>
            <w:tcBorders>
              <w:top w:val="nil"/>
              <w:left w:val="single" w:sz="8" w:space="0" w:color="auto"/>
              <w:bottom w:val="single" w:sz="8" w:space="0" w:color="auto"/>
              <w:right w:val="single" w:sz="8" w:space="0" w:color="auto"/>
            </w:tcBorders>
            <w:shd w:val="clear" w:color="auto" w:fill="auto"/>
            <w:noWrap/>
            <w:vAlign w:val="center"/>
            <w:hideMark/>
          </w:tcPr>
          <w:p w14:paraId="0569886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CA349E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F565B3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EF606F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F766EE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D8A463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CB4E78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322F25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EB70A2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F0E711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816164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262DE6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5FB835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CE9891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63D90A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2E300D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9A48F2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9148A7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4117D2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44ADEBB8" w14:textId="77777777" w:rsidTr="00A36FC2">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5D9D1CD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Placing Orders</w:t>
            </w:r>
          </w:p>
        </w:tc>
        <w:tc>
          <w:tcPr>
            <w:tcW w:w="213" w:type="dxa"/>
            <w:tcBorders>
              <w:top w:val="nil"/>
              <w:left w:val="nil"/>
              <w:bottom w:val="single" w:sz="8" w:space="0" w:color="auto"/>
              <w:right w:val="single" w:sz="8" w:space="0" w:color="auto"/>
            </w:tcBorders>
            <w:shd w:val="clear" w:color="auto" w:fill="auto"/>
            <w:noWrap/>
            <w:vAlign w:val="center"/>
            <w:hideMark/>
          </w:tcPr>
          <w:p w14:paraId="6F6902B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A99AAF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4410EC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EE035C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000000" w:fill="00B0F0"/>
            <w:noWrap/>
            <w:vAlign w:val="center"/>
            <w:hideMark/>
          </w:tcPr>
          <w:p w14:paraId="6A7C764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nil"/>
              <w:right w:val="nil"/>
            </w:tcBorders>
            <w:shd w:val="clear" w:color="auto" w:fill="auto"/>
            <w:noWrap/>
            <w:vAlign w:val="center"/>
            <w:hideMark/>
          </w:tcPr>
          <w:p w14:paraId="43D1565B" w14:textId="77777777" w:rsidR="00C56711" w:rsidRPr="00E508B9" w:rsidRDefault="00C56711" w:rsidP="00A36FC2">
            <w:pPr>
              <w:spacing w:after="0" w:line="240" w:lineRule="auto"/>
              <w:rPr>
                <w:rFonts w:ascii="Arial" w:eastAsia="Times New Roman" w:hAnsi="Arial" w:cs="Arial"/>
                <w:color w:val="000000"/>
                <w:sz w:val="16"/>
                <w:szCs w:val="16"/>
                <w:lang w:eastAsia="en-IN"/>
              </w:rPr>
            </w:pPr>
          </w:p>
        </w:tc>
        <w:tc>
          <w:tcPr>
            <w:tcW w:w="213" w:type="dxa"/>
            <w:tcBorders>
              <w:top w:val="nil"/>
              <w:left w:val="single" w:sz="8" w:space="0" w:color="auto"/>
              <w:bottom w:val="single" w:sz="8" w:space="0" w:color="auto"/>
              <w:right w:val="single" w:sz="8" w:space="0" w:color="auto"/>
            </w:tcBorders>
            <w:shd w:val="clear" w:color="auto" w:fill="auto"/>
            <w:noWrap/>
            <w:vAlign w:val="center"/>
            <w:hideMark/>
          </w:tcPr>
          <w:p w14:paraId="50EACA7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A66C05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2ED22B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E59BC4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3986B3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956407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CF448D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29AFC4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ECD150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CAC49D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89A969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D905A5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5E60DD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5AD323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nil"/>
              <w:right w:val="single" w:sz="8" w:space="0" w:color="auto"/>
            </w:tcBorders>
            <w:shd w:val="clear" w:color="auto" w:fill="auto"/>
            <w:noWrap/>
            <w:vAlign w:val="center"/>
            <w:hideMark/>
          </w:tcPr>
          <w:p w14:paraId="606D3F2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nil"/>
              <w:right w:val="single" w:sz="8" w:space="0" w:color="auto"/>
            </w:tcBorders>
            <w:shd w:val="clear" w:color="auto" w:fill="auto"/>
            <w:noWrap/>
            <w:vAlign w:val="center"/>
            <w:hideMark/>
          </w:tcPr>
          <w:p w14:paraId="5A1C91B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nil"/>
              <w:right w:val="single" w:sz="8" w:space="0" w:color="auto"/>
            </w:tcBorders>
            <w:shd w:val="clear" w:color="auto" w:fill="auto"/>
            <w:noWrap/>
            <w:vAlign w:val="center"/>
            <w:hideMark/>
          </w:tcPr>
          <w:p w14:paraId="150EC51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nil"/>
              <w:right w:val="single" w:sz="8" w:space="0" w:color="auto"/>
            </w:tcBorders>
            <w:shd w:val="clear" w:color="auto" w:fill="auto"/>
            <w:noWrap/>
            <w:vAlign w:val="center"/>
            <w:hideMark/>
          </w:tcPr>
          <w:p w14:paraId="72ABD24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20BFFB8A" w14:textId="77777777" w:rsidTr="00A36FC2">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5F38BF1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Delivery at Plant Site &amp; Inspection</w:t>
            </w:r>
          </w:p>
        </w:tc>
        <w:tc>
          <w:tcPr>
            <w:tcW w:w="213" w:type="dxa"/>
            <w:tcBorders>
              <w:top w:val="nil"/>
              <w:left w:val="nil"/>
              <w:bottom w:val="single" w:sz="8" w:space="0" w:color="auto"/>
              <w:right w:val="single" w:sz="8" w:space="0" w:color="auto"/>
            </w:tcBorders>
            <w:shd w:val="clear" w:color="auto" w:fill="auto"/>
            <w:noWrap/>
            <w:vAlign w:val="center"/>
            <w:hideMark/>
          </w:tcPr>
          <w:p w14:paraId="1F07DFF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C282EA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C924BF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378AB9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75B21D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1E2CE24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AF0D29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3CB07A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EF158A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BE1CC7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06EB37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1E8F21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09D40B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BC881D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6629513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5A1DBBD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1BB1F0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2A27B8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E68D88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747BCF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2629F8D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333B71F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0A91181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7B55AC4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771B408C" w14:textId="77777777" w:rsidTr="00A36FC2">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0021907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Installation and Commissioning</w:t>
            </w:r>
          </w:p>
        </w:tc>
        <w:tc>
          <w:tcPr>
            <w:tcW w:w="213" w:type="dxa"/>
            <w:tcBorders>
              <w:top w:val="nil"/>
              <w:left w:val="nil"/>
              <w:bottom w:val="single" w:sz="8" w:space="0" w:color="auto"/>
              <w:right w:val="single" w:sz="8" w:space="0" w:color="auto"/>
            </w:tcBorders>
            <w:shd w:val="clear" w:color="auto" w:fill="auto"/>
            <w:noWrap/>
            <w:vAlign w:val="center"/>
            <w:hideMark/>
          </w:tcPr>
          <w:p w14:paraId="22AFC29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BC96F9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9CA5CA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3505A7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CAC4A9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8B78E1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4D35B3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B5EB8F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BEB158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4A6AE0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96FC47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FD02B3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015F89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5EE105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8F4E95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6A96AE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3C76084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727D9F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6EE1BA9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4BFEED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23BCDE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B562E0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430444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AB7C55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47C7A3B8" w14:textId="77777777" w:rsidTr="00A36FC2">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6B882AE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Check-up of the Plant &amp; Machinery</w:t>
            </w:r>
          </w:p>
        </w:tc>
        <w:tc>
          <w:tcPr>
            <w:tcW w:w="213" w:type="dxa"/>
            <w:tcBorders>
              <w:top w:val="nil"/>
              <w:left w:val="nil"/>
              <w:bottom w:val="single" w:sz="8" w:space="0" w:color="auto"/>
              <w:right w:val="single" w:sz="8" w:space="0" w:color="auto"/>
            </w:tcBorders>
            <w:shd w:val="clear" w:color="auto" w:fill="auto"/>
            <w:noWrap/>
            <w:vAlign w:val="center"/>
            <w:hideMark/>
          </w:tcPr>
          <w:p w14:paraId="61E1C27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CEF440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21080E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E2CF92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E5F16A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0F5A5A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AE15B2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272AC5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449DF1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100679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79418A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7837D7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A71F9A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18456C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D0331C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E9A167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85D4F8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EC044E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1205CE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1992E4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C927A7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A712B7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29DD80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C74CC2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374002FA" w14:textId="77777777" w:rsidTr="00A36FC2">
        <w:trPr>
          <w:gridAfter w:val="1"/>
          <w:wAfter w:w="11" w:type="dxa"/>
          <w:trHeight w:val="537"/>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50E0973E" w14:textId="77777777" w:rsidR="00C56711" w:rsidRPr="00E508B9" w:rsidRDefault="00C56711" w:rsidP="00A36FC2">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4. Arrangement of Power/Water</w:t>
            </w:r>
          </w:p>
        </w:tc>
        <w:tc>
          <w:tcPr>
            <w:tcW w:w="213" w:type="dxa"/>
            <w:tcBorders>
              <w:top w:val="nil"/>
              <w:left w:val="nil"/>
              <w:bottom w:val="single" w:sz="8" w:space="0" w:color="auto"/>
              <w:right w:val="single" w:sz="8" w:space="0" w:color="auto"/>
            </w:tcBorders>
            <w:shd w:val="clear" w:color="auto" w:fill="auto"/>
            <w:noWrap/>
            <w:vAlign w:val="center"/>
            <w:hideMark/>
          </w:tcPr>
          <w:p w14:paraId="531717B7" w14:textId="77777777" w:rsidR="00C56711" w:rsidRPr="00E508B9" w:rsidRDefault="00C56711" w:rsidP="00A36FC2">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7F59A6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432245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2A9B25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32A9F8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5379AB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1367A9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220A3AE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000000" w:fill="00B0F0"/>
            <w:noWrap/>
            <w:vAlign w:val="center"/>
            <w:hideMark/>
          </w:tcPr>
          <w:p w14:paraId="7D82FC1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50E2F4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C39618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05F7FF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ABCED3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CE6141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19D11B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1BD7A2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D0376B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8ED464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1AF0EA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3D2013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A85B86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700395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EA3692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E052A9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15FD1C14" w14:textId="77777777" w:rsidTr="00A36FC2">
        <w:trPr>
          <w:trHeight w:val="364"/>
        </w:trPr>
        <w:tc>
          <w:tcPr>
            <w:tcW w:w="10334" w:type="dxa"/>
            <w:gridSpan w:val="26"/>
            <w:tcBorders>
              <w:top w:val="nil"/>
              <w:left w:val="single" w:sz="8" w:space="0" w:color="auto"/>
              <w:bottom w:val="nil"/>
              <w:right w:val="single" w:sz="8" w:space="0" w:color="000000"/>
            </w:tcBorders>
            <w:shd w:val="clear" w:color="auto" w:fill="auto"/>
            <w:noWrap/>
            <w:vAlign w:val="center"/>
            <w:hideMark/>
          </w:tcPr>
          <w:p w14:paraId="2DBF1108" w14:textId="77777777" w:rsidR="00C56711" w:rsidRPr="00E508B9" w:rsidRDefault="00C56711" w:rsidP="00A36FC2">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5. Other Items</w:t>
            </w:r>
          </w:p>
        </w:tc>
      </w:tr>
      <w:tr w:rsidR="00C56711" w:rsidRPr="00E508B9" w14:paraId="1E1E0A08" w14:textId="77777777" w:rsidTr="00A36FC2">
        <w:trPr>
          <w:gridAfter w:val="1"/>
          <w:wAfter w:w="11" w:type="dxa"/>
          <w:trHeight w:val="364"/>
        </w:trPr>
        <w:tc>
          <w:tcPr>
            <w:tcW w:w="314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A2AD94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Finalize Management Reporting</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48DE1A2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0B9D840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34DF268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6FD52FE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609A9EB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26C85D9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6FBBA57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0CC80C9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single" w:sz="8" w:space="0" w:color="auto"/>
              <w:left w:val="nil"/>
              <w:bottom w:val="single" w:sz="8" w:space="0" w:color="auto"/>
              <w:right w:val="single" w:sz="8" w:space="0" w:color="auto"/>
            </w:tcBorders>
            <w:shd w:val="clear" w:color="auto" w:fill="auto"/>
            <w:noWrap/>
            <w:vAlign w:val="center"/>
            <w:hideMark/>
          </w:tcPr>
          <w:p w14:paraId="7196E90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4576568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67E37B9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1D0979A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0F8C795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1B180CF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04B6646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64379DB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44AB23F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000000" w:fill="00B0F0"/>
            <w:noWrap/>
            <w:vAlign w:val="center"/>
            <w:hideMark/>
          </w:tcPr>
          <w:p w14:paraId="748F9F6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000000" w:fill="00B0F0"/>
            <w:noWrap/>
            <w:vAlign w:val="center"/>
            <w:hideMark/>
          </w:tcPr>
          <w:p w14:paraId="44E443F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000000" w:fill="00B0F0"/>
            <w:noWrap/>
            <w:vAlign w:val="center"/>
            <w:hideMark/>
          </w:tcPr>
          <w:p w14:paraId="040FF7B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000000" w:fill="00B0F0"/>
            <w:noWrap/>
            <w:vAlign w:val="center"/>
            <w:hideMark/>
          </w:tcPr>
          <w:p w14:paraId="739F7FB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48F3BE4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49D7EDE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single" w:sz="8" w:space="0" w:color="auto"/>
              <w:left w:val="nil"/>
              <w:bottom w:val="single" w:sz="8" w:space="0" w:color="auto"/>
              <w:right w:val="single" w:sz="8" w:space="0" w:color="auto"/>
            </w:tcBorders>
            <w:shd w:val="clear" w:color="auto" w:fill="auto"/>
            <w:noWrap/>
            <w:vAlign w:val="center"/>
            <w:hideMark/>
          </w:tcPr>
          <w:p w14:paraId="7BCDB82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4F131F83" w14:textId="77777777" w:rsidTr="00A36FC2">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01739D5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Finalize Official Practices</w:t>
            </w:r>
          </w:p>
        </w:tc>
        <w:tc>
          <w:tcPr>
            <w:tcW w:w="213" w:type="dxa"/>
            <w:tcBorders>
              <w:top w:val="nil"/>
              <w:left w:val="nil"/>
              <w:bottom w:val="single" w:sz="8" w:space="0" w:color="auto"/>
              <w:right w:val="single" w:sz="8" w:space="0" w:color="auto"/>
            </w:tcBorders>
            <w:shd w:val="clear" w:color="auto" w:fill="auto"/>
            <w:noWrap/>
            <w:vAlign w:val="center"/>
            <w:hideMark/>
          </w:tcPr>
          <w:p w14:paraId="4B68C51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D5CCD3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C3939C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A69703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A03A6C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923142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1C9553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3D7F80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F52E97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AD3CB5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A2D3A5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4235B1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B6A728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DB7569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D82B52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A6B82A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97F845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4C05421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0C46A0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0A2579C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5ABE515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244425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FB2458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521DC7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4D7A3EAA" w14:textId="77777777" w:rsidTr="00A36FC2">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2BACC87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Executive Systems</w:t>
            </w:r>
          </w:p>
        </w:tc>
        <w:tc>
          <w:tcPr>
            <w:tcW w:w="213" w:type="dxa"/>
            <w:tcBorders>
              <w:top w:val="nil"/>
              <w:left w:val="nil"/>
              <w:bottom w:val="single" w:sz="8" w:space="0" w:color="auto"/>
              <w:right w:val="single" w:sz="8" w:space="0" w:color="auto"/>
            </w:tcBorders>
            <w:shd w:val="clear" w:color="auto" w:fill="auto"/>
            <w:noWrap/>
            <w:vAlign w:val="center"/>
            <w:hideMark/>
          </w:tcPr>
          <w:p w14:paraId="1E93824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BFAB49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BEEDEE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5EAC3F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A6C0E6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E70758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B5AAC0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085F0B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5D707F7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FD6A9C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93B53CA"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40A3DD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7F2D8D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A7670E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CD50C1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43D38C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BB7F82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5BB772B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7B8B73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74597F8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287F953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18B8FE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21D857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195DE3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091D396C" w14:textId="77777777" w:rsidTr="00A36FC2">
        <w:trPr>
          <w:gridAfter w:val="1"/>
          <w:wAfter w:w="11" w:type="dxa"/>
          <w:trHeight w:val="364"/>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65C2EE6D" w14:textId="77777777" w:rsidR="00C56711" w:rsidRPr="00E508B9" w:rsidRDefault="00C56711" w:rsidP="00A36FC2">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6. Training and Personnel</w:t>
            </w:r>
          </w:p>
        </w:tc>
        <w:tc>
          <w:tcPr>
            <w:tcW w:w="213" w:type="dxa"/>
            <w:tcBorders>
              <w:top w:val="nil"/>
              <w:left w:val="nil"/>
              <w:bottom w:val="single" w:sz="8" w:space="0" w:color="auto"/>
              <w:right w:val="single" w:sz="8" w:space="0" w:color="auto"/>
            </w:tcBorders>
            <w:shd w:val="clear" w:color="auto" w:fill="auto"/>
            <w:noWrap/>
            <w:vAlign w:val="center"/>
            <w:hideMark/>
          </w:tcPr>
          <w:p w14:paraId="0241B04E" w14:textId="77777777" w:rsidR="00C56711" w:rsidRPr="00E508B9" w:rsidRDefault="00C56711" w:rsidP="00A36FC2">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D15589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6F51BF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43E7B3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C08E3F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4C1D3F8F"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91C34D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6A2387B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01AB4D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B97DCB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BFB3F3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0B4AF3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EB2BE7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A412A1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0F8151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84EB6D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EC8ACD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39ACAE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466FF39"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E59F87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C9E918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A41B1C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54DC89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414B2D3"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r w:rsidR="00C56711" w:rsidRPr="00E508B9" w14:paraId="19111CF8" w14:textId="77777777" w:rsidTr="00A36FC2">
        <w:trPr>
          <w:gridAfter w:val="1"/>
          <w:wAfter w:w="11" w:type="dxa"/>
          <w:trHeight w:val="537"/>
        </w:trPr>
        <w:tc>
          <w:tcPr>
            <w:tcW w:w="3141" w:type="dxa"/>
            <w:tcBorders>
              <w:top w:val="nil"/>
              <w:left w:val="single" w:sz="8" w:space="0" w:color="auto"/>
              <w:bottom w:val="single" w:sz="8" w:space="0" w:color="auto"/>
              <w:right w:val="single" w:sz="8" w:space="0" w:color="auto"/>
            </w:tcBorders>
            <w:shd w:val="clear" w:color="auto" w:fill="auto"/>
            <w:vAlign w:val="center"/>
            <w:hideMark/>
          </w:tcPr>
          <w:p w14:paraId="4130A5DF" w14:textId="77777777" w:rsidR="00C56711" w:rsidRPr="00E508B9" w:rsidRDefault="00C56711" w:rsidP="00A36FC2">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7. Start -up/ Commercial Production</w:t>
            </w:r>
          </w:p>
        </w:tc>
        <w:tc>
          <w:tcPr>
            <w:tcW w:w="213" w:type="dxa"/>
            <w:tcBorders>
              <w:top w:val="nil"/>
              <w:left w:val="nil"/>
              <w:bottom w:val="single" w:sz="8" w:space="0" w:color="auto"/>
              <w:right w:val="single" w:sz="8" w:space="0" w:color="auto"/>
            </w:tcBorders>
            <w:shd w:val="clear" w:color="auto" w:fill="auto"/>
            <w:noWrap/>
            <w:vAlign w:val="center"/>
            <w:hideMark/>
          </w:tcPr>
          <w:p w14:paraId="02583A5A" w14:textId="77777777" w:rsidR="00C56711" w:rsidRPr="00E508B9" w:rsidRDefault="00C56711" w:rsidP="00A36FC2">
            <w:pPr>
              <w:spacing w:after="0" w:line="240" w:lineRule="auto"/>
              <w:rPr>
                <w:rFonts w:ascii="Arial" w:eastAsia="Times New Roman" w:hAnsi="Arial" w:cs="Arial"/>
                <w:b/>
                <w:bCs/>
                <w:color w:val="000000"/>
                <w:sz w:val="16"/>
                <w:szCs w:val="16"/>
                <w:lang w:eastAsia="en-IN"/>
              </w:rPr>
            </w:pPr>
            <w:r w:rsidRPr="00E508B9">
              <w:rPr>
                <w:rFonts w:ascii="Arial" w:eastAsia="Times New Roman" w:hAnsi="Arial" w:cs="Arial"/>
                <w:b/>
                <w:bCs/>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0DC3361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4FF987C"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C897C0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3167EE1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B2692A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11D4A20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2559ABF5"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213" w:type="dxa"/>
            <w:tcBorders>
              <w:top w:val="nil"/>
              <w:left w:val="nil"/>
              <w:bottom w:val="single" w:sz="8" w:space="0" w:color="auto"/>
              <w:right w:val="single" w:sz="8" w:space="0" w:color="auto"/>
            </w:tcBorders>
            <w:shd w:val="clear" w:color="auto" w:fill="auto"/>
            <w:noWrap/>
            <w:vAlign w:val="center"/>
            <w:hideMark/>
          </w:tcPr>
          <w:p w14:paraId="7C26AAAB"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726E6C1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1348B1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7C8ACC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5899035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0122118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307114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112DC0B6"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346B9C8"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6B51FD91"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437985F2"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2814641D"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auto" w:fill="auto"/>
            <w:noWrap/>
            <w:vAlign w:val="center"/>
            <w:hideMark/>
          </w:tcPr>
          <w:p w14:paraId="31518627"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F9442F0"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15D8B094"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c>
          <w:tcPr>
            <w:tcW w:w="351" w:type="dxa"/>
            <w:tcBorders>
              <w:top w:val="nil"/>
              <w:left w:val="nil"/>
              <w:bottom w:val="single" w:sz="8" w:space="0" w:color="auto"/>
              <w:right w:val="single" w:sz="8" w:space="0" w:color="auto"/>
            </w:tcBorders>
            <w:shd w:val="clear" w:color="000000" w:fill="00B0F0"/>
            <w:noWrap/>
            <w:vAlign w:val="center"/>
            <w:hideMark/>
          </w:tcPr>
          <w:p w14:paraId="34FAEADE" w14:textId="77777777" w:rsidR="00C56711" w:rsidRPr="00E508B9" w:rsidRDefault="00C56711" w:rsidP="00A36FC2">
            <w:pPr>
              <w:spacing w:after="0" w:line="240" w:lineRule="auto"/>
              <w:rPr>
                <w:rFonts w:ascii="Arial" w:eastAsia="Times New Roman" w:hAnsi="Arial" w:cs="Arial"/>
                <w:color w:val="000000"/>
                <w:sz w:val="16"/>
                <w:szCs w:val="16"/>
                <w:lang w:eastAsia="en-IN"/>
              </w:rPr>
            </w:pPr>
            <w:r w:rsidRPr="00E508B9">
              <w:rPr>
                <w:rFonts w:ascii="Arial" w:eastAsia="Times New Roman" w:hAnsi="Arial" w:cs="Arial"/>
                <w:color w:val="000000"/>
                <w:sz w:val="16"/>
                <w:szCs w:val="16"/>
                <w:lang w:eastAsia="en-IN"/>
              </w:rPr>
              <w:t> </w:t>
            </w:r>
          </w:p>
        </w:tc>
      </w:tr>
    </w:tbl>
    <w:p w14:paraId="76232DF0" w14:textId="77777777" w:rsidR="00C56711" w:rsidRDefault="00C56711" w:rsidP="009B2E78">
      <w:pPr>
        <w:spacing w:line="360" w:lineRule="auto"/>
        <w:jc w:val="both"/>
        <w:rPr>
          <w:rFonts w:ascii="Arial" w:hAnsi="Arial" w:cs="Arial"/>
          <w:sz w:val="24"/>
          <w:szCs w:val="24"/>
        </w:rPr>
      </w:pPr>
    </w:p>
    <w:p w14:paraId="0EC86E3F" w14:textId="77777777" w:rsidR="00C56711" w:rsidRDefault="00C56711" w:rsidP="009B2E78">
      <w:pPr>
        <w:spacing w:line="360" w:lineRule="auto"/>
        <w:jc w:val="both"/>
        <w:rPr>
          <w:rFonts w:ascii="Arial" w:hAnsi="Arial" w:cs="Arial"/>
          <w:sz w:val="24"/>
          <w:szCs w:val="24"/>
        </w:rPr>
      </w:pPr>
    </w:p>
    <w:p w14:paraId="79B28292" w14:textId="3EA6599B" w:rsidR="00C221CF" w:rsidRPr="00D92F63" w:rsidRDefault="00D92F63" w:rsidP="009B2E78">
      <w:pPr>
        <w:spacing w:line="360" w:lineRule="auto"/>
        <w:jc w:val="both"/>
        <w:rPr>
          <w:rFonts w:ascii="Arial" w:hAnsi="Arial" w:cs="Arial"/>
          <w:sz w:val="24"/>
          <w:szCs w:val="24"/>
        </w:rPr>
      </w:pPr>
      <w:r>
        <w:rPr>
          <w:rFonts w:ascii="Arial" w:hAnsi="Arial" w:cs="Arial"/>
          <w:sz w:val="24"/>
          <w:szCs w:val="24"/>
        </w:rPr>
        <w:lastRenderedPageBreak/>
        <w:t xml:space="preserve">The demand of vinyl ester resin is totally </w:t>
      </w:r>
      <w:r w:rsidR="004C5356">
        <w:rPr>
          <w:rFonts w:ascii="Arial" w:hAnsi="Arial" w:cs="Arial"/>
          <w:sz w:val="24"/>
          <w:szCs w:val="24"/>
        </w:rPr>
        <w:t>project based</w:t>
      </w:r>
      <w:r w:rsidR="00741D3D">
        <w:rPr>
          <w:rFonts w:ascii="Arial" w:hAnsi="Arial" w:cs="Arial"/>
          <w:sz w:val="24"/>
          <w:szCs w:val="24"/>
        </w:rPr>
        <w:t xml:space="preserve"> </w:t>
      </w:r>
      <w:r w:rsidR="00254BD8">
        <w:rPr>
          <w:rFonts w:ascii="Arial" w:hAnsi="Arial" w:cs="Arial"/>
          <w:sz w:val="24"/>
          <w:szCs w:val="24"/>
        </w:rPr>
        <w:t xml:space="preserve">therefore the operating rate has been taken as per industrial norms. </w:t>
      </w:r>
      <w:r w:rsidR="007C7DF2">
        <w:rPr>
          <w:rFonts w:ascii="Arial" w:hAnsi="Arial" w:cs="Arial"/>
          <w:sz w:val="24"/>
          <w:szCs w:val="24"/>
        </w:rPr>
        <w:t xml:space="preserve">Due to its </w:t>
      </w:r>
      <w:r w:rsidR="005D7DD5">
        <w:rPr>
          <w:rFonts w:ascii="Arial" w:hAnsi="Arial" w:cs="Arial"/>
          <w:sz w:val="24"/>
          <w:szCs w:val="24"/>
        </w:rPr>
        <w:t>diverse</w:t>
      </w:r>
      <w:r w:rsidR="007C7DF2">
        <w:rPr>
          <w:rFonts w:ascii="Arial" w:hAnsi="Arial" w:cs="Arial"/>
          <w:sz w:val="24"/>
          <w:szCs w:val="24"/>
        </w:rPr>
        <w:t xml:space="preserve"> application</w:t>
      </w:r>
      <w:r w:rsidR="005D7DD5">
        <w:rPr>
          <w:rFonts w:ascii="Arial" w:hAnsi="Arial" w:cs="Arial"/>
          <w:sz w:val="24"/>
          <w:szCs w:val="24"/>
        </w:rPr>
        <w:t xml:space="preserve"> in specialised products</w:t>
      </w:r>
      <w:r w:rsidR="007C7DF2">
        <w:rPr>
          <w:rFonts w:ascii="Arial" w:hAnsi="Arial" w:cs="Arial"/>
          <w:sz w:val="24"/>
          <w:szCs w:val="24"/>
        </w:rPr>
        <w:t xml:space="preserve">, the demand is anticipated to further increase therefore, the plant can operate at a maximum of 70%. </w:t>
      </w:r>
      <w:r w:rsidR="008954E5">
        <w:rPr>
          <w:rFonts w:ascii="Arial" w:hAnsi="Arial" w:cs="Arial"/>
          <w:sz w:val="24"/>
          <w:szCs w:val="24"/>
        </w:rPr>
        <w:t>As per the Industry practice, in the same reactor other UPR</w:t>
      </w:r>
      <w:r w:rsidR="005D7DD5">
        <w:rPr>
          <w:rFonts w:ascii="Arial" w:hAnsi="Arial" w:cs="Arial"/>
          <w:sz w:val="24"/>
          <w:szCs w:val="24"/>
        </w:rPr>
        <w:t xml:space="preserve"> </w:t>
      </w:r>
      <w:r w:rsidR="008954E5">
        <w:rPr>
          <w:rFonts w:ascii="Arial" w:hAnsi="Arial" w:cs="Arial"/>
          <w:sz w:val="24"/>
          <w:szCs w:val="24"/>
        </w:rPr>
        <w:t xml:space="preserve">can also be produced, therefore </w:t>
      </w:r>
      <w:r w:rsidR="005D7DD5">
        <w:rPr>
          <w:rFonts w:ascii="Arial" w:hAnsi="Arial" w:cs="Arial"/>
          <w:sz w:val="24"/>
          <w:szCs w:val="24"/>
        </w:rPr>
        <w:t>it cannot operate at an optimum capacity i.e., between 85% to 95%. The same applies for Reliance Industries Ltd.</w:t>
      </w:r>
    </w:p>
    <w:p w14:paraId="4C74A15E" w14:textId="237620B9" w:rsidR="00613AE6" w:rsidRDefault="00F24D83" w:rsidP="00695ED4">
      <w:pPr>
        <w:tabs>
          <w:tab w:val="left" w:pos="1365"/>
        </w:tabs>
        <w:spacing w:line="360" w:lineRule="auto"/>
        <w:jc w:val="both"/>
        <w:rPr>
          <w:rFonts w:ascii="Arial" w:hAnsi="Arial" w:cs="Arial"/>
          <w:b/>
          <w:bCs/>
          <w:sz w:val="24"/>
          <w:szCs w:val="24"/>
        </w:rPr>
      </w:pPr>
      <w:r>
        <w:rPr>
          <w:rFonts w:ascii="Arial" w:hAnsi="Arial" w:cs="Arial"/>
          <w:b/>
          <w:bCs/>
          <w:sz w:val="24"/>
          <w:szCs w:val="24"/>
        </w:rPr>
        <w:t xml:space="preserve">7. </w:t>
      </w:r>
      <w:r w:rsidRPr="00F24D83">
        <w:rPr>
          <w:rFonts w:ascii="Arial" w:hAnsi="Arial" w:cs="Arial"/>
          <w:b/>
          <w:bCs/>
          <w:sz w:val="24"/>
          <w:szCs w:val="24"/>
        </w:rPr>
        <w:t>Project and Business Risk on setting up Vinyl Ester resin plant in West Region of India</w:t>
      </w:r>
    </w:p>
    <w:p w14:paraId="05D21873" w14:textId="1549603D" w:rsidR="00ED3745" w:rsidRDefault="00E42DA9" w:rsidP="00F14E20">
      <w:pPr>
        <w:pStyle w:val="ListParagraph"/>
        <w:numPr>
          <w:ilvl w:val="0"/>
          <w:numId w:val="24"/>
        </w:numPr>
        <w:tabs>
          <w:tab w:val="left" w:pos="1365"/>
        </w:tabs>
        <w:spacing w:line="360" w:lineRule="auto"/>
        <w:jc w:val="both"/>
        <w:rPr>
          <w:sz w:val="24"/>
          <w:szCs w:val="24"/>
          <w:lang w:val="en-IN"/>
        </w:rPr>
      </w:pPr>
      <w:bookmarkStart w:id="49" w:name="_Hlk86079741"/>
      <w:r w:rsidRPr="00E42DA9">
        <w:rPr>
          <w:b/>
          <w:bCs/>
          <w:sz w:val="24"/>
          <w:szCs w:val="24"/>
        </w:rPr>
        <w:t>Cost Escalation-</w:t>
      </w:r>
      <w:r>
        <w:rPr>
          <w:b/>
          <w:bCs/>
          <w:sz w:val="24"/>
          <w:szCs w:val="24"/>
        </w:rPr>
        <w:t xml:space="preserve"> </w:t>
      </w:r>
      <w:r w:rsidR="00613F0D" w:rsidRPr="008B0D63">
        <w:rPr>
          <w:sz w:val="24"/>
          <w:szCs w:val="24"/>
        </w:rPr>
        <w:t>T</w:t>
      </w:r>
      <w:r w:rsidR="00613F0D" w:rsidRPr="008B0D63">
        <w:rPr>
          <w:sz w:val="24"/>
          <w:szCs w:val="24"/>
          <w:lang w:val="en-IN"/>
        </w:rPr>
        <w:t>h</w:t>
      </w:r>
      <w:r w:rsidR="00613F0D" w:rsidRPr="00613F0D">
        <w:rPr>
          <w:sz w:val="24"/>
          <w:szCs w:val="24"/>
          <w:lang w:val="en-IN"/>
        </w:rPr>
        <w:t xml:space="preserve">ere </w:t>
      </w:r>
      <w:r w:rsidR="00613F0D">
        <w:rPr>
          <w:sz w:val="24"/>
          <w:szCs w:val="24"/>
          <w:lang w:val="en-IN"/>
        </w:rPr>
        <w:t xml:space="preserve">may be cost escalation and </w:t>
      </w:r>
      <w:r w:rsidR="00613F0D" w:rsidRPr="00613F0D">
        <w:rPr>
          <w:sz w:val="24"/>
          <w:szCs w:val="24"/>
          <w:lang w:val="en-IN"/>
        </w:rPr>
        <w:t>time overrun due to Covid-19 pandemic-related challenges</w:t>
      </w:r>
      <w:r w:rsidR="00613F0D">
        <w:rPr>
          <w:sz w:val="24"/>
          <w:szCs w:val="24"/>
          <w:lang w:val="en-IN"/>
        </w:rPr>
        <w:t>, unusual rise in commodity prices</w:t>
      </w:r>
      <w:r w:rsidR="00613F0D" w:rsidRPr="00613F0D">
        <w:rPr>
          <w:sz w:val="24"/>
          <w:szCs w:val="24"/>
          <w:lang w:val="en-IN"/>
        </w:rPr>
        <w:t xml:space="preserve"> and land conversion issues. It </w:t>
      </w:r>
      <w:r w:rsidR="00613F0D">
        <w:rPr>
          <w:sz w:val="24"/>
          <w:szCs w:val="24"/>
          <w:lang w:val="en-IN"/>
        </w:rPr>
        <w:t xml:space="preserve">may also </w:t>
      </w:r>
      <w:r w:rsidR="00613F0D" w:rsidRPr="00613F0D">
        <w:rPr>
          <w:sz w:val="24"/>
          <w:szCs w:val="24"/>
          <w:lang w:val="en-IN"/>
        </w:rPr>
        <w:t xml:space="preserve">face cost overrun </w:t>
      </w:r>
      <w:r w:rsidR="00613F0D">
        <w:rPr>
          <w:sz w:val="24"/>
          <w:szCs w:val="24"/>
          <w:lang w:val="en-IN"/>
        </w:rPr>
        <w:t xml:space="preserve">due to </w:t>
      </w:r>
      <w:r w:rsidR="00613F0D" w:rsidRPr="00613F0D">
        <w:rPr>
          <w:sz w:val="24"/>
          <w:szCs w:val="24"/>
          <w:lang w:val="en-IN"/>
        </w:rPr>
        <w:t>increase in foreign exchange component, increase in cost towards storage and preservation of equipment and interest during construction (IDC).</w:t>
      </w:r>
      <w:r w:rsidR="00613F0D">
        <w:rPr>
          <w:sz w:val="24"/>
          <w:szCs w:val="24"/>
          <w:lang w:val="en-IN"/>
        </w:rPr>
        <w:t xml:space="preserve"> </w:t>
      </w:r>
      <w:r w:rsidRPr="00E42DA9">
        <w:rPr>
          <w:sz w:val="24"/>
          <w:szCs w:val="24"/>
          <w:lang w:val="en-IN"/>
        </w:rPr>
        <w:t>As commodity prices like</w:t>
      </w:r>
      <w:r>
        <w:rPr>
          <w:sz w:val="24"/>
          <w:szCs w:val="24"/>
          <w:lang w:val="en-IN"/>
        </w:rPr>
        <w:t xml:space="preserve"> crude </w:t>
      </w:r>
      <w:r w:rsidR="00613F0D">
        <w:rPr>
          <w:sz w:val="24"/>
          <w:szCs w:val="24"/>
          <w:lang w:val="en-IN"/>
        </w:rPr>
        <w:t xml:space="preserve">oil, </w:t>
      </w:r>
      <w:r w:rsidR="00613F0D" w:rsidRPr="00E42DA9">
        <w:rPr>
          <w:sz w:val="24"/>
          <w:szCs w:val="24"/>
          <w:lang w:val="en-IN"/>
        </w:rPr>
        <w:t>steel</w:t>
      </w:r>
      <w:r w:rsidRPr="00E42DA9">
        <w:rPr>
          <w:sz w:val="24"/>
          <w:szCs w:val="24"/>
          <w:lang w:val="en-IN"/>
        </w:rPr>
        <w:t>, natural gas, coal &amp; electricity are increasing</w:t>
      </w:r>
      <w:r w:rsidR="00613F0D">
        <w:rPr>
          <w:sz w:val="24"/>
          <w:szCs w:val="24"/>
          <w:lang w:val="en-IN"/>
        </w:rPr>
        <w:t xml:space="preserve"> which will be impacting the overall cost of the project. As per industry experts, the bullish market for the next few months</w:t>
      </w:r>
      <w:r w:rsidR="008E5E5B">
        <w:rPr>
          <w:sz w:val="24"/>
          <w:szCs w:val="24"/>
          <w:lang w:val="en-IN"/>
        </w:rPr>
        <w:t xml:space="preserve"> will be noticing the upward trend in the commodity prices.</w:t>
      </w:r>
    </w:p>
    <w:p w14:paraId="3AFDC6B2" w14:textId="059117EF" w:rsidR="008E5E5B" w:rsidRPr="00613F0D" w:rsidRDefault="000C2F23" w:rsidP="00F14E20">
      <w:pPr>
        <w:pStyle w:val="ListParagraph"/>
        <w:numPr>
          <w:ilvl w:val="0"/>
          <w:numId w:val="24"/>
        </w:numPr>
        <w:tabs>
          <w:tab w:val="left" w:pos="1365"/>
        </w:tabs>
        <w:spacing w:line="360" w:lineRule="auto"/>
        <w:jc w:val="both"/>
        <w:rPr>
          <w:sz w:val="24"/>
          <w:szCs w:val="24"/>
          <w:lang w:val="en-IN"/>
        </w:rPr>
      </w:pPr>
      <w:r>
        <w:rPr>
          <w:b/>
          <w:bCs/>
          <w:sz w:val="24"/>
          <w:szCs w:val="24"/>
        </w:rPr>
        <w:t>Domestic/ Geo-Political</w:t>
      </w:r>
      <w:r w:rsidR="008E5E5B">
        <w:rPr>
          <w:b/>
          <w:bCs/>
          <w:sz w:val="24"/>
          <w:szCs w:val="24"/>
        </w:rPr>
        <w:t xml:space="preserve"> scenario- </w:t>
      </w:r>
      <w:r w:rsidR="008E5E5B">
        <w:rPr>
          <w:sz w:val="24"/>
          <w:szCs w:val="24"/>
        </w:rPr>
        <w:t xml:space="preserve">In western India, Gujarat, </w:t>
      </w:r>
      <w:r w:rsidR="008B0D63">
        <w:rPr>
          <w:sz w:val="24"/>
          <w:szCs w:val="24"/>
        </w:rPr>
        <w:t>Maharashtra,</w:t>
      </w:r>
      <w:r w:rsidR="008E5E5B">
        <w:rPr>
          <w:sz w:val="24"/>
          <w:szCs w:val="24"/>
        </w:rPr>
        <w:t xml:space="preserve"> and Madhya Pradesh are three major states. Gujarat is comparatively more </w:t>
      </w:r>
      <w:r w:rsidR="008B0D63">
        <w:rPr>
          <w:sz w:val="24"/>
          <w:szCs w:val="24"/>
        </w:rPr>
        <w:t>stable</w:t>
      </w:r>
      <w:r w:rsidR="008E5E5B">
        <w:rPr>
          <w:sz w:val="24"/>
          <w:szCs w:val="24"/>
        </w:rPr>
        <w:t xml:space="preserve"> government and </w:t>
      </w:r>
      <w:r w:rsidR="008B0D63">
        <w:rPr>
          <w:sz w:val="24"/>
          <w:szCs w:val="24"/>
        </w:rPr>
        <w:t>Maharashtra</w:t>
      </w:r>
      <w:r w:rsidR="008E5E5B">
        <w:rPr>
          <w:sz w:val="24"/>
          <w:szCs w:val="24"/>
        </w:rPr>
        <w:t xml:space="preserve"> and Madhya </w:t>
      </w:r>
      <w:r w:rsidR="008B0D63">
        <w:rPr>
          <w:sz w:val="24"/>
          <w:szCs w:val="24"/>
        </w:rPr>
        <w:t>Pradesh</w:t>
      </w:r>
      <w:r w:rsidR="008E5E5B">
        <w:rPr>
          <w:sz w:val="24"/>
          <w:szCs w:val="24"/>
        </w:rPr>
        <w:t xml:space="preserve"> witnessed change in government in last 5 year. In Gujarat too, there may be anti-incumbency may prevail in coming election. </w:t>
      </w:r>
      <w:r w:rsidR="008B0D63">
        <w:rPr>
          <w:sz w:val="24"/>
          <w:szCs w:val="24"/>
        </w:rPr>
        <w:t xml:space="preserve">The political scenario will not be much impacting the project and business as government majorly focuses on </w:t>
      </w:r>
      <w:r>
        <w:rPr>
          <w:sz w:val="24"/>
          <w:szCs w:val="24"/>
        </w:rPr>
        <w:t xml:space="preserve">industrial development. Reliance as a brand is considered as the major contributor for the socio-economic growth of any state. </w:t>
      </w:r>
    </w:p>
    <w:bookmarkEnd w:id="49"/>
    <w:p w14:paraId="5027B7D7" w14:textId="6D9D0E7E" w:rsidR="00F24D83" w:rsidRDefault="000C2F23" w:rsidP="000C2F23">
      <w:pPr>
        <w:pStyle w:val="ListParagraph"/>
        <w:numPr>
          <w:ilvl w:val="0"/>
          <w:numId w:val="24"/>
        </w:numPr>
        <w:tabs>
          <w:tab w:val="left" w:pos="1365"/>
        </w:tabs>
        <w:spacing w:line="360" w:lineRule="auto"/>
        <w:jc w:val="both"/>
        <w:rPr>
          <w:sz w:val="24"/>
          <w:szCs w:val="24"/>
        </w:rPr>
      </w:pPr>
      <w:r>
        <w:rPr>
          <w:b/>
          <w:bCs/>
          <w:sz w:val="24"/>
          <w:szCs w:val="24"/>
        </w:rPr>
        <w:t>International/ Geo-Political Scenario-</w:t>
      </w:r>
      <w:r w:rsidR="00056727">
        <w:rPr>
          <w:b/>
          <w:bCs/>
          <w:sz w:val="24"/>
          <w:szCs w:val="24"/>
        </w:rPr>
        <w:t xml:space="preserve"> </w:t>
      </w:r>
      <w:r w:rsidR="00056727">
        <w:rPr>
          <w:sz w:val="24"/>
          <w:szCs w:val="24"/>
        </w:rPr>
        <w:t>India is not immune to geo-political scenario prevailing all over the global. In recent years, the following points have impacted the geopolitical scenario of India-</w:t>
      </w:r>
    </w:p>
    <w:p w14:paraId="3A3A7B18" w14:textId="0F351404" w:rsidR="00056727" w:rsidRDefault="00056727" w:rsidP="00056727">
      <w:pPr>
        <w:pStyle w:val="ListParagraph"/>
        <w:numPr>
          <w:ilvl w:val="0"/>
          <w:numId w:val="29"/>
        </w:numPr>
        <w:tabs>
          <w:tab w:val="left" w:pos="1365"/>
        </w:tabs>
        <w:spacing w:line="360" w:lineRule="auto"/>
        <w:jc w:val="both"/>
        <w:rPr>
          <w:sz w:val="24"/>
          <w:szCs w:val="24"/>
        </w:rPr>
      </w:pPr>
      <w:r>
        <w:rPr>
          <w:sz w:val="24"/>
          <w:szCs w:val="24"/>
        </w:rPr>
        <w:t xml:space="preserve">The conflict among GCC (Gulf Cooperation Council) nations </w:t>
      </w:r>
      <w:r w:rsidR="00D8329D">
        <w:rPr>
          <w:sz w:val="24"/>
          <w:szCs w:val="24"/>
        </w:rPr>
        <w:t>have impacted the prices of commodities.</w:t>
      </w:r>
    </w:p>
    <w:p w14:paraId="024D9F18" w14:textId="189E7476" w:rsidR="00D8329D" w:rsidRDefault="00D8329D" w:rsidP="00056727">
      <w:pPr>
        <w:pStyle w:val="ListParagraph"/>
        <w:numPr>
          <w:ilvl w:val="0"/>
          <w:numId w:val="29"/>
        </w:numPr>
        <w:tabs>
          <w:tab w:val="left" w:pos="1365"/>
        </w:tabs>
        <w:spacing w:line="360" w:lineRule="auto"/>
        <w:jc w:val="both"/>
        <w:rPr>
          <w:sz w:val="24"/>
          <w:szCs w:val="24"/>
        </w:rPr>
      </w:pPr>
      <w:r>
        <w:rPr>
          <w:sz w:val="24"/>
          <w:szCs w:val="24"/>
        </w:rPr>
        <w:t xml:space="preserve">The trade war between US – China have impacted the export market. </w:t>
      </w:r>
    </w:p>
    <w:p w14:paraId="19B5C26C" w14:textId="2CDEF0C3" w:rsidR="00D8329D" w:rsidRPr="00D8329D" w:rsidRDefault="00D8329D" w:rsidP="00D8329D">
      <w:pPr>
        <w:pStyle w:val="ListParagraph"/>
        <w:numPr>
          <w:ilvl w:val="0"/>
          <w:numId w:val="29"/>
        </w:numPr>
        <w:tabs>
          <w:tab w:val="left" w:pos="1365"/>
        </w:tabs>
        <w:spacing w:line="360" w:lineRule="auto"/>
        <w:jc w:val="both"/>
        <w:rPr>
          <w:sz w:val="24"/>
          <w:szCs w:val="24"/>
        </w:rPr>
      </w:pPr>
      <w:r>
        <w:rPr>
          <w:sz w:val="24"/>
          <w:szCs w:val="24"/>
        </w:rPr>
        <w:t>The natural calamities like Hurricanes, Floods are prevalent in the western region which hampers the export market.</w:t>
      </w:r>
    </w:p>
    <w:p w14:paraId="64CD30B7" w14:textId="6DF1428F" w:rsidR="00B524C4" w:rsidRPr="009121C6" w:rsidRDefault="00B524C4" w:rsidP="00695ED4">
      <w:pPr>
        <w:tabs>
          <w:tab w:val="left" w:pos="1365"/>
        </w:tabs>
        <w:spacing w:line="360" w:lineRule="auto"/>
        <w:jc w:val="both"/>
        <w:rPr>
          <w:rFonts w:ascii="Arial" w:eastAsia="Arial" w:hAnsi="Arial" w:cs="Arial"/>
          <w:sz w:val="28"/>
          <w:szCs w:val="28"/>
        </w:rPr>
      </w:pPr>
    </w:p>
    <w:p w14:paraId="34ABF53B" w14:textId="43EBAD7A" w:rsidR="00B524C4" w:rsidRDefault="00B524C4" w:rsidP="00695ED4">
      <w:pPr>
        <w:tabs>
          <w:tab w:val="left" w:pos="1365"/>
        </w:tabs>
        <w:spacing w:line="360" w:lineRule="auto"/>
        <w:jc w:val="both"/>
        <w:rPr>
          <w:rFonts w:ascii="Arial" w:hAnsi="Arial" w:cs="Arial"/>
          <w:b/>
          <w:bCs/>
          <w:sz w:val="24"/>
          <w:szCs w:val="24"/>
          <w:lang w:val="en-US"/>
        </w:rPr>
      </w:pPr>
    </w:p>
    <w:sectPr w:rsidR="00B524C4" w:rsidSect="00600A5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8" w:author="Nikunj C Patel" w:date="2021-11-23T15:01:00Z" w:initials="NCP">
    <w:p w14:paraId="40911329" w14:textId="77777777" w:rsidR="00C56711" w:rsidRDefault="00C56711" w:rsidP="00C56711">
      <w:pPr>
        <w:pStyle w:val="CommentText"/>
      </w:pPr>
      <w:r>
        <w:rPr>
          <w:rStyle w:val="CommentReference"/>
        </w:rPr>
        <w:annotationRef/>
      </w:r>
      <w:r>
        <w:t>Which plant reference is considered?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091132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780B5" w16cex:dateUtc="2021-11-23T09: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0911329" w16cid:durableId="254780B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52ED4F" w14:textId="77777777" w:rsidR="000B73B2" w:rsidRDefault="000B73B2" w:rsidP="008D05CC">
      <w:pPr>
        <w:spacing w:after="0" w:line="240" w:lineRule="auto"/>
      </w:pPr>
      <w:r>
        <w:separator/>
      </w:r>
    </w:p>
  </w:endnote>
  <w:endnote w:type="continuationSeparator" w:id="0">
    <w:p w14:paraId="3970554A" w14:textId="77777777" w:rsidR="000B73B2" w:rsidRDefault="000B73B2" w:rsidP="008D0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NDBJG+TimesNewRoman">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Palladio Ur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3853288"/>
      <w:docPartObj>
        <w:docPartGallery w:val="Page Numbers (Bottom of Page)"/>
        <w:docPartUnique/>
      </w:docPartObj>
    </w:sdtPr>
    <w:sdtEndPr>
      <w:rPr>
        <w:noProof/>
      </w:rPr>
    </w:sdtEndPr>
    <w:sdtContent>
      <w:p w14:paraId="20A951D3" w14:textId="26765FBC" w:rsidR="002C67EF" w:rsidRDefault="002C67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D0E329" w14:textId="77777777" w:rsidR="002C67EF" w:rsidRDefault="002C67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57CD0D" w14:textId="77777777" w:rsidR="000B73B2" w:rsidRDefault="000B73B2" w:rsidP="008D05CC">
      <w:pPr>
        <w:spacing w:after="0" w:line="240" w:lineRule="auto"/>
      </w:pPr>
      <w:r>
        <w:separator/>
      </w:r>
    </w:p>
  </w:footnote>
  <w:footnote w:type="continuationSeparator" w:id="0">
    <w:p w14:paraId="5949E904" w14:textId="77777777" w:rsidR="000B73B2" w:rsidRDefault="000B73B2" w:rsidP="008D05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8EE23" w14:textId="66F7AB34" w:rsidR="008D05CC" w:rsidRDefault="00693833">
    <w:pPr>
      <w:pStyle w:val="Header"/>
    </w:pPr>
    <w:r>
      <w:rPr>
        <w:noProof/>
      </w:rPr>
      <w:drawing>
        <wp:anchor distT="0" distB="0" distL="114300" distR="114300" simplePos="0" relativeHeight="251659264" behindDoc="1" locked="0" layoutInCell="1" allowOverlap="1" wp14:anchorId="466FD9FC" wp14:editId="764F6BCB">
          <wp:simplePos x="0" y="0"/>
          <wp:positionH relativeFrom="page">
            <wp:posOffset>0</wp:posOffset>
          </wp:positionH>
          <wp:positionV relativeFrom="paragraph">
            <wp:posOffset>-430368</wp:posOffset>
          </wp:positionV>
          <wp:extent cx="7538484" cy="10666547"/>
          <wp:effectExtent l="0" t="0" r="5715" b="1905"/>
          <wp:wrapNone/>
          <wp:docPr id="129" name="Picture 1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Background pattern&#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38484" cy="106665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05CC">
      <w:t xml:space="preserve">                                                                                                                                                                                                                                </w:t>
    </w:r>
    <w:r w:rsidR="008D05CC" w:rsidRPr="00CA025E">
      <w:rPr>
        <w:noProof/>
      </w:rPr>
      <w:drawing>
        <wp:inline distT="0" distB="0" distL="0" distR="0" wp14:anchorId="549E6418" wp14:editId="031E713E">
          <wp:extent cx="1938740" cy="481771"/>
          <wp:effectExtent l="0" t="0" r="4445" b="0"/>
          <wp:docPr id="2049" name="Picture 2049" descr="A picture containing food&#10;&#10;Description automatically generated">
            <a:extLst xmlns:a="http://schemas.openxmlformats.org/drawingml/2006/main">
              <a:ext uri="{FF2B5EF4-FFF2-40B4-BE49-F238E27FC236}">
                <a16:creationId xmlns:a16="http://schemas.microsoft.com/office/drawing/2014/main" id="{C389C2F3-3A7C-4677-AE60-D60724A54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food&#10;&#10;Description automatically generated">
                    <a:extLst>
                      <a:ext uri="{FF2B5EF4-FFF2-40B4-BE49-F238E27FC236}">
                        <a16:creationId xmlns:a16="http://schemas.microsoft.com/office/drawing/2014/main" id="{C389C2F3-3A7C-4677-AE60-D60724A54FAC}"/>
                      </a:ext>
                    </a:extLst>
                  </pic:cNvPr>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980924" cy="49225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A23DA"/>
    <w:multiLevelType w:val="hybridMultilevel"/>
    <w:tmpl w:val="59768CD6"/>
    <w:lvl w:ilvl="0" w:tplc="A41AE538">
      <w:start w:val="1"/>
      <w:numFmt w:val="decimal"/>
      <w:lvlText w:val="%1"/>
      <w:lvlJc w:val="left"/>
      <w:pPr>
        <w:ind w:left="1440" w:hanging="72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 w15:restartNumberingAfterBreak="0">
    <w:nsid w:val="0D287690"/>
    <w:multiLevelType w:val="hybridMultilevel"/>
    <w:tmpl w:val="AD16D2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504E92"/>
    <w:multiLevelType w:val="hybridMultilevel"/>
    <w:tmpl w:val="7CB480E0"/>
    <w:lvl w:ilvl="0" w:tplc="11B497EA">
      <w:start w:val="10"/>
      <w:numFmt w:val="bullet"/>
      <w:lvlText w:val=""/>
      <w:lvlJc w:val="left"/>
      <w:pPr>
        <w:ind w:left="1080" w:hanging="360"/>
      </w:pPr>
      <w:rPr>
        <w:rFonts w:ascii="Symbol" w:eastAsia="Verdana" w:hAnsi="Symbol" w:cs="Verdan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C36EF1"/>
    <w:multiLevelType w:val="hybridMultilevel"/>
    <w:tmpl w:val="D35E3E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13773B"/>
    <w:multiLevelType w:val="hybridMultilevel"/>
    <w:tmpl w:val="5D9488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357A5D"/>
    <w:multiLevelType w:val="hybridMultilevel"/>
    <w:tmpl w:val="24EA97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15F62E8E"/>
    <w:multiLevelType w:val="hybridMultilevel"/>
    <w:tmpl w:val="8D2425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E16F5A"/>
    <w:multiLevelType w:val="hybridMultilevel"/>
    <w:tmpl w:val="279294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57B6B"/>
    <w:multiLevelType w:val="hybridMultilevel"/>
    <w:tmpl w:val="E2149A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E0189F"/>
    <w:multiLevelType w:val="hybridMultilevel"/>
    <w:tmpl w:val="9F8C57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0F74B40"/>
    <w:multiLevelType w:val="hybridMultilevel"/>
    <w:tmpl w:val="38987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85206E"/>
    <w:multiLevelType w:val="hybridMultilevel"/>
    <w:tmpl w:val="5C2465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265504"/>
    <w:multiLevelType w:val="hybridMultilevel"/>
    <w:tmpl w:val="63B20E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0A2D0E"/>
    <w:multiLevelType w:val="hybridMultilevel"/>
    <w:tmpl w:val="70A843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78055F5"/>
    <w:multiLevelType w:val="hybridMultilevel"/>
    <w:tmpl w:val="C85057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E34876"/>
    <w:multiLevelType w:val="hybridMultilevel"/>
    <w:tmpl w:val="1BB2F2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AD5414"/>
    <w:multiLevelType w:val="hybridMultilevel"/>
    <w:tmpl w:val="46129166"/>
    <w:lvl w:ilvl="0" w:tplc="510C9FEA">
      <w:start w:val="4"/>
      <w:numFmt w:val="bullet"/>
      <w:lvlText w:val=""/>
      <w:lvlJc w:val="left"/>
      <w:pPr>
        <w:tabs>
          <w:tab w:val="num" w:pos="1800"/>
        </w:tabs>
        <w:ind w:left="1800" w:hanging="360"/>
      </w:pPr>
      <w:rPr>
        <w:rFonts w:ascii="Symbol" w:eastAsia="Batang" w:hAnsi="Symbol" w:cs="Times New Roman" w:hint="default"/>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start w:val="1"/>
      <w:numFmt w:val="bullet"/>
      <w:lvlText w:val=""/>
      <w:lvlJc w:val="left"/>
      <w:pPr>
        <w:tabs>
          <w:tab w:val="num" w:pos="5400"/>
        </w:tabs>
        <w:ind w:left="5400" w:hanging="360"/>
      </w:pPr>
      <w:rPr>
        <w:rFonts w:ascii="Wingdings" w:hAnsi="Wingdings" w:hint="default"/>
      </w:rPr>
    </w:lvl>
    <w:lvl w:ilvl="6" w:tplc="04090001">
      <w:start w:val="1"/>
      <w:numFmt w:val="bullet"/>
      <w:lvlText w:val=""/>
      <w:lvlJc w:val="left"/>
      <w:pPr>
        <w:tabs>
          <w:tab w:val="num" w:pos="6120"/>
        </w:tabs>
        <w:ind w:left="6120" w:hanging="360"/>
      </w:pPr>
      <w:rPr>
        <w:rFonts w:ascii="Symbol" w:hAnsi="Symbol" w:hint="default"/>
      </w:rPr>
    </w:lvl>
    <w:lvl w:ilvl="7" w:tplc="04090003">
      <w:start w:val="1"/>
      <w:numFmt w:val="bullet"/>
      <w:lvlText w:val="o"/>
      <w:lvlJc w:val="left"/>
      <w:pPr>
        <w:tabs>
          <w:tab w:val="num" w:pos="6840"/>
        </w:tabs>
        <w:ind w:left="6840" w:hanging="360"/>
      </w:pPr>
      <w:rPr>
        <w:rFonts w:ascii="Courier New" w:hAnsi="Courier New" w:cs="Courier New" w:hint="default"/>
      </w:rPr>
    </w:lvl>
    <w:lvl w:ilvl="8" w:tplc="04090005">
      <w:start w:val="1"/>
      <w:numFmt w:val="bullet"/>
      <w:lvlText w:val=""/>
      <w:lvlJc w:val="left"/>
      <w:pPr>
        <w:tabs>
          <w:tab w:val="num" w:pos="7560"/>
        </w:tabs>
        <w:ind w:left="7560" w:hanging="360"/>
      </w:pPr>
      <w:rPr>
        <w:rFonts w:ascii="Wingdings" w:hAnsi="Wingdings" w:hint="default"/>
      </w:rPr>
    </w:lvl>
  </w:abstractNum>
  <w:abstractNum w:abstractNumId="17" w15:restartNumberingAfterBreak="0">
    <w:nsid w:val="46543D15"/>
    <w:multiLevelType w:val="hybridMultilevel"/>
    <w:tmpl w:val="1352A484"/>
    <w:lvl w:ilvl="0" w:tplc="40090001">
      <w:start w:val="1"/>
      <w:numFmt w:val="bullet"/>
      <w:lvlText w:val=""/>
      <w:lvlJc w:val="left"/>
      <w:pPr>
        <w:ind w:left="787" w:hanging="360"/>
      </w:pPr>
      <w:rPr>
        <w:rFonts w:ascii="Symbol" w:hAnsi="Symbol"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18" w15:restartNumberingAfterBreak="0">
    <w:nsid w:val="49C37EE5"/>
    <w:multiLevelType w:val="hybridMultilevel"/>
    <w:tmpl w:val="CD1EB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B15CDD"/>
    <w:multiLevelType w:val="hybridMultilevel"/>
    <w:tmpl w:val="906C1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4434E47"/>
    <w:multiLevelType w:val="hybridMultilevel"/>
    <w:tmpl w:val="984042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B93633B"/>
    <w:multiLevelType w:val="hybridMultilevel"/>
    <w:tmpl w:val="204C44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C271535"/>
    <w:multiLevelType w:val="hybridMultilevel"/>
    <w:tmpl w:val="7F486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DD6A76"/>
    <w:multiLevelType w:val="hybridMultilevel"/>
    <w:tmpl w:val="FC2CDA3A"/>
    <w:lvl w:ilvl="0" w:tplc="679AFDCA">
      <w:start w:val="1"/>
      <w:numFmt w:val="bullet"/>
      <w:lvlText w:val="•"/>
      <w:lvlJc w:val="left"/>
      <w:pPr>
        <w:tabs>
          <w:tab w:val="num" w:pos="720"/>
        </w:tabs>
        <w:ind w:left="720" w:hanging="360"/>
      </w:pPr>
      <w:rPr>
        <w:rFonts w:ascii="Verdana" w:hAnsi="Verdana" w:hint="default"/>
      </w:rPr>
    </w:lvl>
    <w:lvl w:ilvl="1" w:tplc="E7A4219E">
      <w:start w:val="1"/>
      <w:numFmt w:val="bullet"/>
      <w:lvlText w:val="•"/>
      <w:lvlJc w:val="left"/>
      <w:pPr>
        <w:tabs>
          <w:tab w:val="num" w:pos="1440"/>
        </w:tabs>
        <w:ind w:left="1440" w:hanging="360"/>
      </w:pPr>
      <w:rPr>
        <w:rFonts w:ascii="Verdana" w:hAnsi="Verdana" w:hint="default"/>
      </w:rPr>
    </w:lvl>
    <w:lvl w:ilvl="2" w:tplc="F5DA7088">
      <w:start w:val="1"/>
      <w:numFmt w:val="bullet"/>
      <w:lvlText w:val="•"/>
      <w:lvlJc w:val="left"/>
      <w:pPr>
        <w:tabs>
          <w:tab w:val="num" w:pos="2160"/>
        </w:tabs>
        <w:ind w:left="2160" w:hanging="360"/>
      </w:pPr>
      <w:rPr>
        <w:rFonts w:ascii="Verdana" w:hAnsi="Verdana" w:hint="default"/>
      </w:rPr>
    </w:lvl>
    <w:lvl w:ilvl="3" w:tplc="826CE7A0">
      <w:start w:val="1"/>
      <w:numFmt w:val="bullet"/>
      <w:lvlText w:val="•"/>
      <w:lvlJc w:val="left"/>
      <w:pPr>
        <w:tabs>
          <w:tab w:val="num" w:pos="2880"/>
        </w:tabs>
        <w:ind w:left="2880" w:hanging="360"/>
      </w:pPr>
      <w:rPr>
        <w:rFonts w:ascii="Verdana" w:hAnsi="Verdana" w:hint="default"/>
      </w:rPr>
    </w:lvl>
    <w:lvl w:ilvl="4" w:tplc="7B92344A">
      <w:start w:val="1"/>
      <w:numFmt w:val="bullet"/>
      <w:lvlText w:val="•"/>
      <w:lvlJc w:val="left"/>
      <w:pPr>
        <w:tabs>
          <w:tab w:val="num" w:pos="3600"/>
        </w:tabs>
        <w:ind w:left="3600" w:hanging="360"/>
      </w:pPr>
      <w:rPr>
        <w:rFonts w:ascii="Verdana" w:hAnsi="Verdana" w:hint="default"/>
      </w:rPr>
    </w:lvl>
    <w:lvl w:ilvl="5" w:tplc="76E0CA80">
      <w:start w:val="1"/>
      <w:numFmt w:val="bullet"/>
      <w:lvlText w:val="•"/>
      <w:lvlJc w:val="left"/>
      <w:pPr>
        <w:tabs>
          <w:tab w:val="num" w:pos="4320"/>
        </w:tabs>
        <w:ind w:left="4320" w:hanging="360"/>
      </w:pPr>
      <w:rPr>
        <w:rFonts w:ascii="Verdana" w:hAnsi="Verdana" w:hint="default"/>
      </w:rPr>
    </w:lvl>
    <w:lvl w:ilvl="6" w:tplc="0BB6A6AA">
      <w:start w:val="1"/>
      <w:numFmt w:val="bullet"/>
      <w:lvlText w:val="•"/>
      <w:lvlJc w:val="left"/>
      <w:pPr>
        <w:tabs>
          <w:tab w:val="num" w:pos="5040"/>
        </w:tabs>
        <w:ind w:left="5040" w:hanging="360"/>
      </w:pPr>
      <w:rPr>
        <w:rFonts w:ascii="Verdana" w:hAnsi="Verdana" w:hint="default"/>
      </w:rPr>
    </w:lvl>
    <w:lvl w:ilvl="7" w:tplc="52B20866">
      <w:start w:val="1"/>
      <w:numFmt w:val="bullet"/>
      <w:lvlText w:val="•"/>
      <w:lvlJc w:val="left"/>
      <w:pPr>
        <w:tabs>
          <w:tab w:val="num" w:pos="5760"/>
        </w:tabs>
        <w:ind w:left="5760" w:hanging="360"/>
      </w:pPr>
      <w:rPr>
        <w:rFonts w:ascii="Verdana" w:hAnsi="Verdana" w:hint="default"/>
      </w:rPr>
    </w:lvl>
    <w:lvl w:ilvl="8" w:tplc="817E5A3C">
      <w:start w:val="1"/>
      <w:numFmt w:val="bullet"/>
      <w:lvlText w:val="•"/>
      <w:lvlJc w:val="left"/>
      <w:pPr>
        <w:tabs>
          <w:tab w:val="num" w:pos="6480"/>
        </w:tabs>
        <w:ind w:left="6480" w:hanging="360"/>
      </w:pPr>
      <w:rPr>
        <w:rFonts w:ascii="Verdana" w:hAnsi="Verdana" w:hint="default"/>
      </w:rPr>
    </w:lvl>
  </w:abstractNum>
  <w:abstractNum w:abstractNumId="24" w15:restartNumberingAfterBreak="0">
    <w:nsid w:val="67F03C7E"/>
    <w:multiLevelType w:val="hybridMultilevel"/>
    <w:tmpl w:val="2F10DD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DD7EE5"/>
    <w:multiLevelType w:val="hybridMultilevel"/>
    <w:tmpl w:val="E53608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254275"/>
    <w:multiLevelType w:val="multilevel"/>
    <w:tmpl w:val="7B54B2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6E87753C"/>
    <w:multiLevelType w:val="hybridMultilevel"/>
    <w:tmpl w:val="8E18A370"/>
    <w:lvl w:ilvl="0" w:tplc="0E9CBE64">
      <w:start w:val="1"/>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1B03790"/>
    <w:multiLevelType w:val="hybridMultilevel"/>
    <w:tmpl w:val="A5AC6B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984CFB"/>
    <w:multiLevelType w:val="hybridMultilevel"/>
    <w:tmpl w:val="0EB0E6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047415"/>
    <w:multiLevelType w:val="hybridMultilevel"/>
    <w:tmpl w:val="3BF45296"/>
    <w:lvl w:ilvl="0" w:tplc="0409000B">
      <w:start w:val="1"/>
      <w:numFmt w:val="bullet"/>
      <w:lvlText w:val=""/>
      <w:lvlJc w:val="left"/>
      <w:pPr>
        <w:tabs>
          <w:tab w:val="num" w:pos="720"/>
        </w:tabs>
        <w:ind w:left="720" w:hanging="360"/>
      </w:pPr>
      <w:rPr>
        <w:rFonts w:ascii="Wingdings" w:hAnsi="Wingdings" w:hint="default"/>
      </w:rPr>
    </w:lvl>
    <w:lvl w:ilvl="1" w:tplc="38E2A574" w:tentative="1">
      <w:start w:val="1"/>
      <w:numFmt w:val="bullet"/>
      <w:lvlText w:val=""/>
      <w:lvlJc w:val="left"/>
      <w:pPr>
        <w:tabs>
          <w:tab w:val="num" w:pos="1440"/>
        </w:tabs>
        <w:ind w:left="1440" w:hanging="360"/>
      </w:pPr>
      <w:rPr>
        <w:rFonts w:ascii="Wingdings" w:hAnsi="Wingdings" w:hint="default"/>
      </w:rPr>
    </w:lvl>
    <w:lvl w:ilvl="2" w:tplc="ED823E72" w:tentative="1">
      <w:start w:val="1"/>
      <w:numFmt w:val="bullet"/>
      <w:lvlText w:val=""/>
      <w:lvlJc w:val="left"/>
      <w:pPr>
        <w:tabs>
          <w:tab w:val="num" w:pos="2160"/>
        </w:tabs>
        <w:ind w:left="2160" w:hanging="360"/>
      </w:pPr>
      <w:rPr>
        <w:rFonts w:ascii="Wingdings" w:hAnsi="Wingdings" w:hint="default"/>
      </w:rPr>
    </w:lvl>
    <w:lvl w:ilvl="3" w:tplc="F42CDACE" w:tentative="1">
      <w:start w:val="1"/>
      <w:numFmt w:val="bullet"/>
      <w:lvlText w:val=""/>
      <w:lvlJc w:val="left"/>
      <w:pPr>
        <w:tabs>
          <w:tab w:val="num" w:pos="2880"/>
        </w:tabs>
        <w:ind w:left="2880" w:hanging="360"/>
      </w:pPr>
      <w:rPr>
        <w:rFonts w:ascii="Wingdings" w:hAnsi="Wingdings" w:hint="default"/>
      </w:rPr>
    </w:lvl>
    <w:lvl w:ilvl="4" w:tplc="A634B6DE" w:tentative="1">
      <w:start w:val="1"/>
      <w:numFmt w:val="bullet"/>
      <w:lvlText w:val=""/>
      <w:lvlJc w:val="left"/>
      <w:pPr>
        <w:tabs>
          <w:tab w:val="num" w:pos="3600"/>
        </w:tabs>
        <w:ind w:left="3600" w:hanging="360"/>
      </w:pPr>
      <w:rPr>
        <w:rFonts w:ascii="Wingdings" w:hAnsi="Wingdings" w:hint="default"/>
      </w:rPr>
    </w:lvl>
    <w:lvl w:ilvl="5" w:tplc="0B0404EC" w:tentative="1">
      <w:start w:val="1"/>
      <w:numFmt w:val="bullet"/>
      <w:lvlText w:val=""/>
      <w:lvlJc w:val="left"/>
      <w:pPr>
        <w:tabs>
          <w:tab w:val="num" w:pos="4320"/>
        </w:tabs>
        <w:ind w:left="4320" w:hanging="360"/>
      </w:pPr>
      <w:rPr>
        <w:rFonts w:ascii="Wingdings" w:hAnsi="Wingdings" w:hint="default"/>
      </w:rPr>
    </w:lvl>
    <w:lvl w:ilvl="6" w:tplc="1012DD2A" w:tentative="1">
      <w:start w:val="1"/>
      <w:numFmt w:val="bullet"/>
      <w:lvlText w:val=""/>
      <w:lvlJc w:val="left"/>
      <w:pPr>
        <w:tabs>
          <w:tab w:val="num" w:pos="5040"/>
        </w:tabs>
        <w:ind w:left="5040" w:hanging="360"/>
      </w:pPr>
      <w:rPr>
        <w:rFonts w:ascii="Wingdings" w:hAnsi="Wingdings" w:hint="default"/>
      </w:rPr>
    </w:lvl>
    <w:lvl w:ilvl="7" w:tplc="3AE8640C" w:tentative="1">
      <w:start w:val="1"/>
      <w:numFmt w:val="bullet"/>
      <w:lvlText w:val=""/>
      <w:lvlJc w:val="left"/>
      <w:pPr>
        <w:tabs>
          <w:tab w:val="num" w:pos="5760"/>
        </w:tabs>
        <w:ind w:left="5760" w:hanging="360"/>
      </w:pPr>
      <w:rPr>
        <w:rFonts w:ascii="Wingdings" w:hAnsi="Wingdings" w:hint="default"/>
      </w:rPr>
    </w:lvl>
    <w:lvl w:ilvl="8" w:tplc="97227748"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C20285A"/>
    <w:multiLevelType w:val="hybridMultilevel"/>
    <w:tmpl w:val="6C0C7E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99434F"/>
    <w:multiLevelType w:val="hybridMultilevel"/>
    <w:tmpl w:val="CE7057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050C76"/>
    <w:multiLevelType w:val="hybridMultilevel"/>
    <w:tmpl w:val="97E835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2A157B"/>
    <w:multiLevelType w:val="hybridMultilevel"/>
    <w:tmpl w:val="7BF4A66A"/>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5" w15:restartNumberingAfterBreak="0">
    <w:nsid w:val="7F4F5FEF"/>
    <w:multiLevelType w:val="hybridMultilevel"/>
    <w:tmpl w:val="092E82CA"/>
    <w:lvl w:ilvl="0" w:tplc="988E1884">
      <w:start w:val="6"/>
      <w:numFmt w:val="bullet"/>
      <w:lvlText w:val=""/>
      <w:lvlJc w:val="left"/>
      <w:pPr>
        <w:tabs>
          <w:tab w:val="num" w:pos="2160"/>
        </w:tabs>
        <w:ind w:left="2160" w:hanging="720"/>
      </w:pPr>
      <w:rPr>
        <w:rFonts w:ascii="Symbol" w:eastAsia="Times New Roman" w:hAnsi="Symbol" w:cs="Times New Roman" w:hint="default"/>
      </w:rPr>
    </w:lvl>
    <w:lvl w:ilvl="1" w:tplc="04090001">
      <w:start w:val="1"/>
      <w:numFmt w:val="bullet"/>
      <w:lvlText w:val=""/>
      <w:lvlJc w:val="left"/>
      <w:pPr>
        <w:tabs>
          <w:tab w:val="num" w:pos="2520"/>
        </w:tabs>
        <w:ind w:left="2520" w:hanging="360"/>
      </w:pPr>
      <w:rPr>
        <w:rFonts w:ascii="Symbol" w:hAnsi="Symbol" w:hint="default"/>
      </w:rPr>
    </w:lvl>
    <w:lvl w:ilvl="2" w:tplc="291C7226">
      <w:start w:val="4"/>
      <w:numFmt w:val="bullet"/>
      <w:lvlText w:val="-"/>
      <w:lvlJc w:val="left"/>
      <w:pPr>
        <w:tabs>
          <w:tab w:val="num" w:pos="3240"/>
        </w:tabs>
        <w:ind w:left="3240" w:hanging="360"/>
      </w:pPr>
      <w:rPr>
        <w:rFonts w:ascii="Times New Roman" w:eastAsia="Franklin Gothic Book" w:hAnsi="Times New Roman" w:cs="Times New Roman"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start w:val="1"/>
      <w:numFmt w:val="bullet"/>
      <w:lvlText w:val=""/>
      <w:lvlJc w:val="left"/>
      <w:pPr>
        <w:tabs>
          <w:tab w:val="num" w:pos="5400"/>
        </w:tabs>
        <w:ind w:left="5400" w:hanging="360"/>
      </w:pPr>
      <w:rPr>
        <w:rFonts w:ascii="Wingdings" w:hAnsi="Wingdings" w:hint="default"/>
      </w:rPr>
    </w:lvl>
    <w:lvl w:ilvl="6" w:tplc="04090001">
      <w:start w:val="1"/>
      <w:numFmt w:val="bullet"/>
      <w:lvlText w:val=""/>
      <w:lvlJc w:val="left"/>
      <w:pPr>
        <w:tabs>
          <w:tab w:val="num" w:pos="6120"/>
        </w:tabs>
        <w:ind w:left="6120" w:hanging="360"/>
      </w:pPr>
      <w:rPr>
        <w:rFonts w:ascii="Symbol" w:hAnsi="Symbol" w:hint="default"/>
      </w:rPr>
    </w:lvl>
    <w:lvl w:ilvl="7" w:tplc="04090003">
      <w:start w:val="1"/>
      <w:numFmt w:val="bullet"/>
      <w:lvlText w:val="o"/>
      <w:lvlJc w:val="left"/>
      <w:pPr>
        <w:tabs>
          <w:tab w:val="num" w:pos="6840"/>
        </w:tabs>
        <w:ind w:left="6840" w:hanging="360"/>
      </w:pPr>
      <w:rPr>
        <w:rFonts w:ascii="Courier New" w:hAnsi="Courier New" w:cs="Courier New" w:hint="default"/>
      </w:rPr>
    </w:lvl>
    <w:lvl w:ilvl="8" w:tplc="04090005">
      <w:start w:val="1"/>
      <w:numFmt w:val="bullet"/>
      <w:lvlText w:val=""/>
      <w:lvlJc w:val="left"/>
      <w:pPr>
        <w:tabs>
          <w:tab w:val="num" w:pos="7560"/>
        </w:tabs>
        <w:ind w:left="7560" w:hanging="360"/>
      </w:pPr>
      <w:rPr>
        <w:rFonts w:ascii="Wingdings" w:hAnsi="Wingdings" w:hint="default"/>
      </w:rPr>
    </w:lvl>
  </w:abstractNum>
  <w:num w:numId="1">
    <w:abstractNumId w:val="23"/>
  </w:num>
  <w:num w:numId="2">
    <w:abstractNumId w:val="34"/>
  </w:num>
  <w:num w:numId="3">
    <w:abstractNumId w:val="1"/>
  </w:num>
  <w:num w:numId="4">
    <w:abstractNumId w:val="28"/>
  </w:num>
  <w:num w:numId="5">
    <w:abstractNumId w:val="15"/>
  </w:num>
  <w:num w:numId="6">
    <w:abstractNumId w:val="6"/>
  </w:num>
  <w:num w:numId="7">
    <w:abstractNumId w:val="5"/>
  </w:num>
  <w:num w:numId="8">
    <w:abstractNumId w:val="7"/>
  </w:num>
  <w:num w:numId="9">
    <w:abstractNumId w:val="3"/>
  </w:num>
  <w:num w:numId="10">
    <w:abstractNumId w:val="32"/>
  </w:num>
  <w:num w:numId="11">
    <w:abstractNumId w:val="8"/>
  </w:num>
  <w:num w:numId="12">
    <w:abstractNumId w:val="12"/>
  </w:num>
  <w:num w:numId="13">
    <w:abstractNumId w:val="25"/>
  </w:num>
  <w:num w:numId="14">
    <w:abstractNumId w:val="29"/>
  </w:num>
  <w:num w:numId="15">
    <w:abstractNumId w:val="31"/>
  </w:num>
  <w:num w:numId="16">
    <w:abstractNumId w:val="30"/>
  </w:num>
  <w:num w:numId="17">
    <w:abstractNumId w:val="14"/>
  </w:num>
  <w:num w:numId="18">
    <w:abstractNumId w:val="27"/>
  </w:num>
  <w:num w:numId="19">
    <w:abstractNumId w:val="35"/>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3"/>
  </w:num>
  <w:num w:numId="22">
    <w:abstractNumId w:val="18"/>
  </w:num>
  <w:num w:numId="23">
    <w:abstractNumId w:val="11"/>
  </w:num>
  <w:num w:numId="24">
    <w:abstractNumId w:val="24"/>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2"/>
  </w:num>
  <w:num w:numId="27">
    <w:abstractNumId w:val="10"/>
  </w:num>
  <w:num w:numId="28">
    <w:abstractNumId w:val="2"/>
  </w:num>
  <w:num w:numId="29">
    <w:abstractNumId w:val="20"/>
  </w:num>
  <w:num w:numId="30">
    <w:abstractNumId w:val="0"/>
  </w:num>
  <w:num w:numId="31">
    <w:abstractNumId w:val="17"/>
  </w:num>
  <w:num w:numId="32">
    <w:abstractNumId w:val="16"/>
  </w:num>
  <w:num w:numId="33">
    <w:abstractNumId w:val="9"/>
  </w:num>
  <w:num w:numId="34">
    <w:abstractNumId w:val="13"/>
  </w:num>
  <w:num w:numId="35">
    <w:abstractNumId w:val="21"/>
  </w:num>
  <w:num w:numId="36">
    <w:abstractNumId w:val="4"/>
  </w:num>
  <w:num w:numId="37">
    <w:abstractNumId w:val="19"/>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rdik Malhotra">
    <w15:presenceInfo w15:providerId="AD" w15:userId="S-1-5-21-1964979238-429942662-834490965-1604"/>
  </w15:person>
  <w15:person w15:author="Nikunj C Patel">
    <w15:presenceInfo w15:providerId="AD" w15:userId="S::nikunj.c.patel@ril.com::1e6287c9-87dc-4404-9f17-2b7c411c2a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5CC"/>
    <w:rsid w:val="000005D5"/>
    <w:rsid w:val="0000174C"/>
    <w:rsid w:val="0000268C"/>
    <w:rsid w:val="00003B6A"/>
    <w:rsid w:val="000048DF"/>
    <w:rsid w:val="00005343"/>
    <w:rsid w:val="00006856"/>
    <w:rsid w:val="00006986"/>
    <w:rsid w:val="00011781"/>
    <w:rsid w:val="00011DDF"/>
    <w:rsid w:val="00013772"/>
    <w:rsid w:val="00013A57"/>
    <w:rsid w:val="00014CE6"/>
    <w:rsid w:val="00023038"/>
    <w:rsid w:val="00026D43"/>
    <w:rsid w:val="0003030A"/>
    <w:rsid w:val="000304B9"/>
    <w:rsid w:val="000308F6"/>
    <w:rsid w:val="000322CD"/>
    <w:rsid w:val="00033723"/>
    <w:rsid w:val="00033934"/>
    <w:rsid w:val="00034F3C"/>
    <w:rsid w:val="00035944"/>
    <w:rsid w:val="000361EF"/>
    <w:rsid w:val="0003629E"/>
    <w:rsid w:val="000376C4"/>
    <w:rsid w:val="00040724"/>
    <w:rsid w:val="00050359"/>
    <w:rsid w:val="000513DF"/>
    <w:rsid w:val="00051677"/>
    <w:rsid w:val="00051A2F"/>
    <w:rsid w:val="00055EEA"/>
    <w:rsid w:val="00056727"/>
    <w:rsid w:val="000627CD"/>
    <w:rsid w:val="00064CBC"/>
    <w:rsid w:val="00066D13"/>
    <w:rsid w:val="00073AC3"/>
    <w:rsid w:val="00073ECE"/>
    <w:rsid w:val="00075068"/>
    <w:rsid w:val="00077181"/>
    <w:rsid w:val="000810D4"/>
    <w:rsid w:val="000810D5"/>
    <w:rsid w:val="0008641D"/>
    <w:rsid w:val="000867E6"/>
    <w:rsid w:val="0009066D"/>
    <w:rsid w:val="000926C4"/>
    <w:rsid w:val="00095264"/>
    <w:rsid w:val="000A0B5F"/>
    <w:rsid w:val="000A14D1"/>
    <w:rsid w:val="000A1623"/>
    <w:rsid w:val="000A2A66"/>
    <w:rsid w:val="000A4D93"/>
    <w:rsid w:val="000B2D47"/>
    <w:rsid w:val="000B2D97"/>
    <w:rsid w:val="000B3091"/>
    <w:rsid w:val="000B49B1"/>
    <w:rsid w:val="000B49EB"/>
    <w:rsid w:val="000B58BF"/>
    <w:rsid w:val="000B6683"/>
    <w:rsid w:val="000B73B2"/>
    <w:rsid w:val="000B79CA"/>
    <w:rsid w:val="000B7D58"/>
    <w:rsid w:val="000C07D2"/>
    <w:rsid w:val="000C0CB4"/>
    <w:rsid w:val="000C17B5"/>
    <w:rsid w:val="000C2F23"/>
    <w:rsid w:val="000C43F2"/>
    <w:rsid w:val="000D1A88"/>
    <w:rsid w:val="000D5CE6"/>
    <w:rsid w:val="000D7441"/>
    <w:rsid w:val="000E0C76"/>
    <w:rsid w:val="000E1358"/>
    <w:rsid w:val="000E17ED"/>
    <w:rsid w:val="000E1F6F"/>
    <w:rsid w:val="000E593E"/>
    <w:rsid w:val="000F47A0"/>
    <w:rsid w:val="000F51D6"/>
    <w:rsid w:val="000F635C"/>
    <w:rsid w:val="000F7639"/>
    <w:rsid w:val="001000E3"/>
    <w:rsid w:val="00103896"/>
    <w:rsid w:val="001039EA"/>
    <w:rsid w:val="0010555F"/>
    <w:rsid w:val="00106F9C"/>
    <w:rsid w:val="001104D9"/>
    <w:rsid w:val="00110D27"/>
    <w:rsid w:val="00110D4F"/>
    <w:rsid w:val="00112845"/>
    <w:rsid w:val="00112D7C"/>
    <w:rsid w:val="00113835"/>
    <w:rsid w:val="00113DAD"/>
    <w:rsid w:val="0011489A"/>
    <w:rsid w:val="00115B2E"/>
    <w:rsid w:val="00117792"/>
    <w:rsid w:val="001211F4"/>
    <w:rsid w:val="00126361"/>
    <w:rsid w:val="00130FFB"/>
    <w:rsid w:val="00132F25"/>
    <w:rsid w:val="001332E1"/>
    <w:rsid w:val="0013455C"/>
    <w:rsid w:val="001363CA"/>
    <w:rsid w:val="0013644D"/>
    <w:rsid w:val="00137284"/>
    <w:rsid w:val="00140705"/>
    <w:rsid w:val="00140B3B"/>
    <w:rsid w:val="00143C36"/>
    <w:rsid w:val="00144CB1"/>
    <w:rsid w:val="001452BB"/>
    <w:rsid w:val="001503A6"/>
    <w:rsid w:val="001520D8"/>
    <w:rsid w:val="00153617"/>
    <w:rsid w:val="001541CD"/>
    <w:rsid w:val="0015661D"/>
    <w:rsid w:val="0015666C"/>
    <w:rsid w:val="0016073A"/>
    <w:rsid w:val="00160783"/>
    <w:rsid w:val="0016085E"/>
    <w:rsid w:val="001644A2"/>
    <w:rsid w:val="0016779F"/>
    <w:rsid w:val="001704DC"/>
    <w:rsid w:val="001711D5"/>
    <w:rsid w:val="00172598"/>
    <w:rsid w:val="00177150"/>
    <w:rsid w:val="00180344"/>
    <w:rsid w:val="0018497E"/>
    <w:rsid w:val="00191273"/>
    <w:rsid w:val="001912FF"/>
    <w:rsid w:val="00191481"/>
    <w:rsid w:val="00192F97"/>
    <w:rsid w:val="001941A4"/>
    <w:rsid w:val="00195BC7"/>
    <w:rsid w:val="00195C31"/>
    <w:rsid w:val="001A371C"/>
    <w:rsid w:val="001A39CB"/>
    <w:rsid w:val="001A52E4"/>
    <w:rsid w:val="001B02CD"/>
    <w:rsid w:val="001B0748"/>
    <w:rsid w:val="001B0BD3"/>
    <w:rsid w:val="001B6E29"/>
    <w:rsid w:val="001B754E"/>
    <w:rsid w:val="001C16C1"/>
    <w:rsid w:val="001C2535"/>
    <w:rsid w:val="001C74F9"/>
    <w:rsid w:val="001D1DD8"/>
    <w:rsid w:val="001D2CE0"/>
    <w:rsid w:val="001D5CC2"/>
    <w:rsid w:val="001D619B"/>
    <w:rsid w:val="001D62DB"/>
    <w:rsid w:val="001D658E"/>
    <w:rsid w:val="001D6E1B"/>
    <w:rsid w:val="001E04BE"/>
    <w:rsid w:val="001E0939"/>
    <w:rsid w:val="001E434A"/>
    <w:rsid w:val="001F0937"/>
    <w:rsid w:val="001F26D3"/>
    <w:rsid w:val="001F31CB"/>
    <w:rsid w:val="001F4365"/>
    <w:rsid w:val="001F77E8"/>
    <w:rsid w:val="002007FC"/>
    <w:rsid w:val="002014E8"/>
    <w:rsid w:val="00201F2A"/>
    <w:rsid w:val="00202D42"/>
    <w:rsid w:val="00203DE5"/>
    <w:rsid w:val="002064A9"/>
    <w:rsid w:val="00207EE0"/>
    <w:rsid w:val="002107B2"/>
    <w:rsid w:val="00212600"/>
    <w:rsid w:val="00214A75"/>
    <w:rsid w:val="00214D2B"/>
    <w:rsid w:val="00215282"/>
    <w:rsid w:val="002163E7"/>
    <w:rsid w:val="0021697F"/>
    <w:rsid w:val="0022004C"/>
    <w:rsid w:val="002244DD"/>
    <w:rsid w:val="0022576D"/>
    <w:rsid w:val="0022743F"/>
    <w:rsid w:val="00231F71"/>
    <w:rsid w:val="00243E52"/>
    <w:rsid w:val="00250604"/>
    <w:rsid w:val="00250F12"/>
    <w:rsid w:val="002524A3"/>
    <w:rsid w:val="00253506"/>
    <w:rsid w:val="00254206"/>
    <w:rsid w:val="00254BD8"/>
    <w:rsid w:val="00257384"/>
    <w:rsid w:val="00260328"/>
    <w:rsid w:val="0026043C"/>
    <w:rsid w:val="00260AC8"/>
    <w:rsid w:val="0026260F"/>
    <w:rsid w:val="00262A94"/>
    <w:rsid w:val="00262FD4"/>
    <w:rsid w:val="002656A0"/>
    <w:rsid w:val="002659CE"/>
    <w:rsid w:val="0026738B"/>
    <w:rsid w:val="002679BF"/>
    <w:rsid w:val="00271700"/>
    <w:rsid w:val="002717E8"/>
    <w:rsid w:val="002721FD"/>
    <w:rsid w:val="002729FD"/>
    <w:rsid w:val="00273BEB"/>
    <w:rsid w:val="00274195"/>
    <w:rsid w:val="002741D6"/>
    <w:rsid w:val="00274F09"/>
    <w:rsid w:val="002758F0"/>
    <w:rsid w:val="00275FDE"/>
    <w:rsid w:val="00276685"/>
    <w:rsid w:val="00280B0E"/>
    <w:rsid w:val="00282464"/>
    <w:rsid w:val="00282F0B"/>
    <w:rsid w:val="002854AF"/>
    <w:rsid w:val="0028688C"/>
    <w:rsid w:val="002A0D03"/>
    <w:rsid w:val="002A1B7D"/>
    <w:rsid w:val="002A3B4A"/>
    <w:rsid w:val="002A5D60"/>
    <w:rsid w:val="002A6E87"/>
    <w:rsid w:val="002B1111"/>
    <w:rsid w:val="002B1115"/>
    <w:rsid w:val="002B30BC"/>
    <w:rsid w:val="002B3EE0"/>
    <w:rsid w:val="002B5226"/>
    <w:rsid w:val="002B5730"/>
    <w:rsid w:val="002B5C26"/>
    <w:rsid w:val="002B5F3D"/>
    <w:rsid w:val="002B6ED5"/>
    <w:rsid w:val="002C00DE"/>
    <w:rsid w:val="002C1239"/>
    <w:rsid w:val="002C3C4F"/>
    <w:rsid w:val="002C4802"/>
    <w:rsid w:val="002C67EF"/>
    <w:rsid w:val="002D2A76"/>
    <w:rsid w:val="002D3DFE"/>
    <w:rsid w:val="002D4881"/>
    <w:rsid w:val="002D61D2"/>
    <w:rsid w:val="002E02DE"/>
    <w:rsid w:val="002E2D35"/>
    <w:rsid w:val="002E58BF"/>
    <w:rsid w:val="002E63D5"/>
    <w:rsid w:val="002E71B5"/>
    <w:rsid w:val="002F031F"/>
    <w:rsid w:val="002F3659"/>
    <w:rsid w:val="002F41BC"/>
    <w:rsid w:val="002F55F5"/>
    <w:rsid w:val="00300302"/>
    <w:rsid w:val="003008F2"/>
    <w:rsid w:val="0030317B"/>
    <w:rsid w:val="00306C8D"/>
    <w:rsid w:val="003070F6"/>
    <w:rsid w:val="0031035C"/>
    <w:rsid w:val="003108A6"/>
    <w:rsid w:val="00310C85"/>
    <w:rsid w:val="003115EC"/>
    <w:rsid w:val="00320BDD"/>
    <w:rsid w:val="003221BA"/>
    <w:rsid w:val="00326B72"/>
    <w:rsid w:val="00327180"/>
    <w:rsid w:val="003348F6"/>
    <w:rsid w:val="003353D1"/>
    <w:rsid w:val="00335B5D"/>
    <w:rsid w:val="0033724A"/>
    <w:rsid w:val="00340D03"/>
    <w:rsid w:val="0034106F"/>
    <w:rsid w:val="00341154"/>
    <w:rsid w:val="00341873"/>
    <w:rsid w:val="00342D7F"/>
    <w:rsid w:val="00345D9C"/>
    <w:rsid w:val="0034703B"/>
    <w:rsid w:val="00360EFB"/>
    <w:rsid w:val="0036107B"/>
    <w:rsid w:val="003633BE"/>
    <w:rsid w:val="003723C4"/>
    <w:rsid w:val="0037280E"/>
    <w:rsid w:val="00373149"/>
    <w:rsid w:val="003757E0"/>
    <w:rsid w:val="00376389"/>
    <w:rsid w:val="00380E89"/>
    <w:rsid w:val="003832D4"/>
    <w:rsid w:val="00385CB4"/>
    <w:rsid w:val="00386584"/>
    <w:rsid w:val="003868E2"/>
    <w:rsid w:val="00391905"/>
    <w:rsid w:val="00395063"/>
    <w:rsid w:val="00395309"/>
    <w:rsid w:val="00396CE7"/>
    <w:rsid w:val="003A073B"/>
    <w:rsid w:val="003A09DE"/>
    <w:rsid w:val="003A22C7"/>
    <w:rsid w:val="003A525D"/>
    <w:rsid w:val="003A572C"/>
    <w:rsid w:val="003A5802"/>
    <w:rsid w:val="003A664E"/>
    <w:rsid w:val="003B1BF5"/>
    <w:rsid w:val="003B264E"/>
    <w:rsid w:val="003B4B95"/>
    <w:rsid w:val="003B6E86"/>
    <w:rsid w:val="003C3DA7"/>
    <w:rsid w:val="003C4453"/>
    <w:rsid w:val="003C5EBA"/>
    <w:rsid w:val="003C5FBA"/>
    <w:rsid w:val="003C6DF1"/>
    <w:rsid w:val="003D084E"/>
    <w:rsid w:val="003D08D6"/>
    <w:rsid w:val="003D0E53"/>
    <w:rsid w:val="003D3AD1"/>
    <w:rsid w:val="003D4F29"/>
    <w:rsid w:val="003D57F0"/>
    <w:rsid w:val="003D6C91"/>
    <w:rsid w:val="003E0428"/>
    <w:rsid w:val="003E25D8"/>
    <w:rsid w:val="003E56A7"/>
    <w:rsid w:val="003E7320"/>
    <w:rsid w:val="003F1B4C"/>
    <w:rsid w:val="003F5DC8"/>
    <w:rsid w:val="003F6723"/>
    <w:rsid w:val="004001C6"/>
    <w:rsid w:val="00400E6B"/>
    <w:rsid w:val="004041BE"/>
    <w:rsid w:val="00404BB7"/>
    <w:rsid w:val="00404D50"/>
    <w:rsid w:val="004057FA"/>
    <w:rsid w:val="00406FAD"/>
    <w:rsid w:val="00410F69"/>
    <w:rsid w:val="00410F8C"/>
    <w:rsid w:val="00412782"/>
    <w:rsid w:val="00415705"/>
    <w:rsid w:val="00420375"/>
    <w:rsid w:val="004208B1"/>
    <w:rsid w:val="0042190E"/>
    <w:rsid w:val="00422A17"/>
    <w:rsid w:val="0042562F"/>
    <w:rsid w:val="00425BF5"/>
    <w:rsid w:val="00425C5B"/>
    <w:rsid w:val="00430014"/>
    <w:rsid w:val="00434420"/>
    <w:rsid w:val="004357B7"/>
    <w:rsid w:val="00436950"/>
    <w:rsid w:val="0044140B"/>
    <w:rsid w:val="0044631B"/>
    <w:rsid w:val="00447C32"/>
    <w:rsid w:val="00447DD2"/>
    <w:rsid w:val="00451AB0"/>
    <w:rsid w:val="00452F81"/>
    <w:rsid w:val="004532CD"/>
    <w:rsid w:val="00455D6D"/>
    <w:rsid w:val="004565D8"/>
    <w:rsid w:val="00457808"/>
    <w:rsid w:val="00460753"/>
    <w:rsid w:val="004644A7"/>
    <w:rsid w:val="0046512F"/>
    <w:rsid w:val="00467D8A"/>
    <w:rsid w:val="00471D9E"/>
    <w:rsid w:val="00472725"/>
    <w:rsid w:val="0047275D"/>
    <w:rsid w:val="00473435"/>
    <w:rsid w:val="00473C99"/>
    <w:rsid w:val="004742D1"/>
    <w:rsid w:val="00474607"/>
    <w:rsid w:val="0047652D"/>
    <w:rsid w:val="00477A6D"/>
    <w:rsid w:val="00477C5A"/>
    <w:rsid w:val="0048315B"/>
    <w:rsid w:val="004831A7"/>
    <w:rsid w:val="004835F4"/>
    <w:rsid w:val="00490F7E"/>
    <w:rsid w:val="00494982"/>
    <w:rsid w:val="0049760F"/>
    <w:rsid w:val="004A33EF"/>
    <w:rsid w:val="004A7989"/>
    <w:rsid w:val="004B0F37"/>
    <w:rsid w:val="004B3126"/>
    <w:rsid w:val="004B3EB4"/>
    <w:rsid w:val="004B55BB"/>
    <w:rsid w:val="004B573B"/>
    <w:rsid w:val="004B57A6"/>
    <w:rsid w:val="004B6025"/>
    <w:rsid w:val="004C0566"/>
    <w:rsid w:val="004C1492"/>
    <w:rsid w:val="004C1B69"/>
    <w:rsid w:val="004C3B4B"/>
    <w:rsid w:val="004C40D2"/>
    <w:rsid w:val="004C5239"/>
    <w:rsid w:val="004C5356"/>
    <w:rsid w:val="004C7FEF"/>
    <w:rsid w:val="004D1280"/>
    <w:rsid w:val="004D184B"/>
    <w:rsid w:val="004D4B16"/>
    <w:rsid w:val="004E04C6"/>
    <w:rsid w:val="004E288D"/>
    <w:rsid w:val="004E4AE3"/>
    <w:rsid w:val="004E793B"/>
    <w:rsid w:val="004E7D07"/>
    <w:rsid w:val="004F0E69"/>
    <w:rsid w:val="004F2F72"/>
    <w:rsid w:val="004F4F10"/>
    <w:rsid w:val="004F5800"/>
    <w:rsid w:val="004F6C61"/>
    <w:rsid w:val="005024CD"/>
    <w:rsid w:val="00504354"/>
    <w:rsid w:val="00506B9C"/>
    <w:rsid w:val="00516229"/>
    <w:rsid w:val="00517E12"/>
    <w:rsid w:val="00520FFA"/>
    <w:rsid w:val="005227FA"/>
    <w:rsid w:val="00522867"/>
    <w:rsid w:val="00523848"/>
    <w:rsid w:val="00524229"/>
    <w:rsid w:val="00524A3E"/>
    <w:rsid w:val="0053102A"/>
    <w:rsid w:val="00531524"/>
    <w:rsid w:val="0053262B"/>
    <w:rsid w:val="00532E31"/>
    <w:rsid w:val="00532F51"/>
    <w:rsid w:val="005360C4"/>
    <w:rsid w:val="0054043B"/>
    <w:rsid w:val="00540F53"/>
    <w:rsid w:val="00542947"/>
    <w:rsid w:val="0054390A"/>
    <w:rsid w:val="00545715"/>
    <w:rsid w:val="00547E79"/>
    <w:rsid w:val="00554D7E"/>
    <w:rsid w:val="00555BDB"/>
    <w:rsid w:val="00556419"/>
    <w:rsid w:val="00560A96"/>
    <w:rsid w:val="00561428"/>
    <w:rsid w:val="00566275"/>
    <w:rsid w:val="005664BA"/>
    <w:rsid w:val="00567621"/>
    <w:rsid w:val="00570FF1"/>
    <w:rsid w:val="00572AE1"/>
    <w:rsid w:val="005739CD"/>
    <w:rsid w:val="0057640A"/>
    <w:rsid w:val="00577755"/>
    <w:rsid w:val="005807B3"/>
    <w:rsid w:val="00583EFC"/>
    <w:rsid w:val="00585995"/>
    <w:rsid w:val="00587B7E"/>
    <w:rsid w:val="005922FB"/>
    <w:rsid w:val="005923B3"/>
    <w:rsid w:val="00597A96"/>
    <w:rsid w:val="005A2ABC"/>
    <w:rsid w:val="005A3002"/>
    <w:rsid w:val="005A421B"/>
    <w:rsid w:val="005A543F"/>
    <w:rsid w:val="005A65C8"/>
    <w:rsid w:val="005A6B39"/>
    <w:rsid w:val="005B086A"/>
    <w:rsid w:val="005B0E7E"/>
    <w:rsid w:val="005B2B5E"/>
    <w:rsid w:val="005B3A39"/>
    <w:rsid w:val="005B3E2E"/>
    <w:rsid w:val="005B4C86"/>
    <w:rsid w:val="005B4E93"/>
    <w:rsid w:val="005B76D3"/>
    <w:rsid w:val="005C125A"/>
    <w:rsid w:val="005C1BF1"/>
    <w:rsid w:val="005C51CA"/>
    <w:rsid w:val="005C62B5"/>
    <w:rsid w:val="005C7951"/>
    <w:rsid w:val="005C7CD6"/>
    <w:rsid w:val="005D037B"/>
    <w:rsid w:val="005D1814"/>
    <w:rsid w:val="005D2A6A"/>
    <w:rsid w:val="005D6C39"/>
    <w:rsid w:val="005D7DD5"/>
    <w:rsid w:val="005E0302"/>
    <w:rsid w:val="005E1EB5"/>
    <w:rsid w:val="005E36C5"/>
    <w:rsid w:val="005E717D"/>
    <w:rsid w:val="005F14DC"/>
    <w:rsid w:val="005F220B"/>
    <w:rsid w:val="005F2F9F"/>
    <w:rsid w:val="005F32CA"/>
    <w:rsid w:val="005F33B4"/>
    <w:rsid w:val="005F3916"/>
    <w:rsid w:val="005F5C58"/>
    <w:rsid w:val="005F6285"/>
    <w:rsid w:val="005F7076"/>
    <w:rsid w:val="00600A5E"/>
    <w:rsid w:val="0060224E"/>
    <w:rsid w:val="0060300B"/>
    <w:rsid w:val="006054B6"/>
    <w:rsid w:val="00607804"/>
    <w:rsid w:val="00610647"/>
    <w:rsid w:val="00611154"/>
    <w:rsid w:val="006111A4"/>
    <w:rsid w:val="00612500"/>
    <w:rsid w:val="00613AE6"/>
    <w:rsid w:val="00613F0D"/>
    <w:rsid w:val="0061645E"/>
    <w:rsid w:val="0062149D"/>
    <w:rsid w:val="006229D1"/>
    <w:rsid w:val="00623980"/>
    <w:rsid w:val="00624766"/>
    <w:rsid w:val="0062593B"/>
    <w:rsid w:val="0062641B"/>
    <w:rsid w:val="00630018"/>
    <w:rsid w:val="00630962"/>
    <w:rsid w:val="00633453"/>
    <w:rsid w:val="00633590"/>
    <w:rsid w:val="0063432B"/>
    <w:rsid w:val="00635D8F"/>
    <w:rsid w:val="006363BB"/>
    <w:rsid w:val="00636524"/>
    <w:rsid w:val="00636A27"/>
    <w:rsid w:val="00637D98"/>
    <w:rsid w:val="006439A1"/>
    <w:rsid w:val="00650D00"/>
    <w:rsid w:val="00653B9A"/>
    <w:rsid w:val="00654A4E"/>
    <w:rsid w:val="00654B40"/>
    <w:rsid w:val="00657CB7"/>
    <w:rsid w:val="006601A8"/>
    <w:rsid w:val="00661514"/>
    <w:rsid w:val="00671F78"/>
    <w:rsid w:val="006721C8"/>
    <w:rsid w:val="00672393"/>
    <w:rsid w:val="00672544"/>
    <w:rsid w:val="00673CFE"/>
    <w:rsid w:val="00674114"/>
    <w:rsid w:val="00676954"/>
    <w:rsid w:val="00676DE5"/>
    <w:rsid w:val="00676FC6"/>
    <w:rsid w:val="006771F8"/>
    <w:rsid w:val="006774BD"/>
    <w:rsid w:val="00680B61"/>
    <w:rsid w:val="00681F3A"/>
    <w:rsid w:val="006821B8"/>
    <w:rsid w:val="00682C42"/>
    <w:rsid w:val="00683029"/>
    <w:rsid w:val="0068383C"/>
    <w:rsid w:val="00684347"/>
    <w:rsid w:val="0068477D"/>
    <w:rsid w:val="00687E98"/>
    <w:rsid w:val="006903B5"/>
    <w:rsid w:val="00690962"/>
    <w:rsid w:val="0069198A"/>
    <w:rsid w:val="00693833"/>
    <w:rsid w:val="006951DB"/>
    <w:rsid w:val="0069572C"/>
    <w:rsid w:val="00695ED4"/>
    <w:rsid w:val="006A37C3"/>
    <w:rsid w:val="006A5316"/>
    <w:rsid w:val="006A5A76"/>
    <w:rsid w:val="006A5AAF"/>
    <w:rsid w:val="006B0F8E"/>
    <w:rsid w:val="006B261A"/>
    <w:rsid w:val="006B748E"/>
    <w:rsid w:val="006C46AD"/>
    <w:rsid w:val="006C5305"/>
    <w:rsid w:val="006C64FF"/>
    <w:rsid w:val="006D0D46"/>
    <w:rsid w:val="006D0FD0"/>
    <w:rsid w:val="006D1674"/>
    <w:rsid w:val="006D3F31"/>
    <w:rsid w:val="006D4425"/>
    <w:rsid w:val="006D6C42"/>
    <w:rsid w:val="006E24DF"/>
    <w:rsid w:val="006E64C2"/>
    <w:rsid w:val="006E66C6"/>
    <w:rsid w:val="006F0A18"/>
    <w:rsid w:val="006F1463"/>
    <w:rsid w:val="006F31E7"/>
    <w:rsid w:val="006F32F3"/>
    <w:rsid w:val="006F382A"/>
    <w:rsid w:val="006F5566"/>
    <w:rsid w:val="006F6D2F"/>
    <w:rsid w:val="007040EB"/>
    <w:rsid w:val="00705138"/>
    <w:rsid w:val="00705161"/>
    <w:rsid w:val="007127FF"/>
    <w:rsid w:val="007131CD"/>
    <w:rsid w:val="00714564"/>
    <w:rsid w:val="0072000B"/>
    <w:rsid w:val="00720768"/>
    <w:rsid w:val="0072688E"/>
    <w:rsid w:val="00726D91"/>
    <w:rsid w:val="00730CCA"/>
    <w:rsid w:val="0073325C"/>
    <w:rsid w:val="00734486"/>
    <w:rsid w:val="00737A75"/>
    <w:rsid w:val="00741D3D"/>
    <w:rsid w:val="0074313D"/>
    <w:rsid w:val="00745A65"/>
    <w:rsid w:val="00751D1F"/>
    <w:rsid w:val="00755D0C"/>
    <w:rsid w:val="00756FA1"/>
    <w:rsid w:val="00757242"/>
    <w:rsid w:val="00761A1F"/>
    <w:rsid w:val="00763FC8"/>
    <w:rsid w:val="007659F1"/>
    <w:rsid w:val="00767071"/>
    <w:rsid w:val="0077196C"/>
    <w:rsid w:val="00776190"/>
    <w:rsid w:val="00776D57"/>
    <w:rsid w:val="00777686"/>
    <w:rsid w:val="007878E5"/>
    <w:rsid w:val="007922EB"/>
    <w:rsid w:val="00792B2F"/>
    <w:rsid w:val="007937F6"/>
    <w:rsid w:val="00793CDD"/>
    <w:rsid w:val="00794B26"/>
    <w:rsid w:val="00795374"/>
    <w:rsid w:val="007A1707"/>
    <w:rsid w:val="007A223E"/>
    <w:rsid w:val="007A3424"/>
    <w:rsid w:val="007A359D"/>
    <w:rsid w:val="007A41B5"/>
    <w:rsid w:val="007A7901"/>
    <w:rsid w:val="007B1F49"/>
    <w:rsid w:val="007B275C"/>
    <w:rsid w:val="007B2784"/>
    <w:rsid w:val="007B2CA7"/>
    <w:rsid w:val="007B461A"/>
    <w:rsid w:val="007B6490"/>
    <w:rsid w:val="007B79AE"/>
    <w:rsid w:val="007C02DB"/>
    <w:rsid w:val="007C1ABD"/>
    <w:rsid w:val="007C1CD8"/>
    <w:rsid w:val="007C3E62"/>
    <w:rsid w:val="007C40BA"/>
    <w:rsid w:val="007C5B32"/>
    <w:rsid w:val="007C7DF2"/>
    <w:rsid w:val="007D14B0"/>
    <w:rsid w:val="007D30E7"/>
    <w:rsid w:val="007D3596"/>
    <w:rsid w:val="007D6637"/>
    <w:rsid w:val="007D6BEA"/>
    <w:rsid w:val="007E06F4"/>
    <w:rsid w:val="007E1CA0"/>
    <w:rsid w:val="007E23D4"/>
    <w:rsid w:val="007E26B0"/>
    <w:rsid w:val="007E5542"/>
    <w:rsid w:val="007E5877"/>
    <w:rsid w:val="007E5AAD"/>
    <w:rsid w:val="007E6AFF"/>
    <w:rsid w:val="007E7092"/>
    <w:rsid w:val="007F0449"/>
    <w:rsid w:val="007F2D45"/>
    <w:rsid w:val="007F31F5"/>
    <w:rsid w:val="007F3910"/>
    <w:rsid w:val="008008F9"/>
    <w:rsid w:val="00800F6A"/>
    <w:rsid w:val="0080147B"/>
    <w:rsid w:val="00802582"/>
    <w:rsid w:val="00806677"/>
    <w:rsid w:val="00812BE4"/>
    <w:rsid w:val="00812E3E"/>
    <w:rsid w:val="00813664"/>
    <w:rsid w:val="0081433A"/>
    <w:rsid w:val="008159BE"/>
    <w:rsid w:val="008178B0"/>
    <w:rsid w:val="00820CA1"/>
    <w:rsid w:val="008218A0"/>
    <w:rsid w:val="008304CE"/>
    <w:rsid w:val="00831834"/>
    <w:rsid w:val="00833605"/>
    <w:rsid w:val="008434C2"/>
    <w:rsid w:val="008441AB"/>
    <w:rsid w:val="008444C6"/>
    <w:rsid w:val="00845DA8"/>
    <w:rsid w:val="00846D5B"/>
    <w:rsid w:val="00846E30"/>
    <w:rsid w:val="00851D83"/>
    <w:rsid w:val="00851DFB"/>
    <w:rsid w:val="00852969"/>
    <w:rsid w:val="0085544B"/>
    <w:rsid w:val="008558BA"/>
    <w:rsid w:val="00855E27"/>
    <w:rsid w:val="00863CA8"/>
    <w:rsid w:val="008664DB"/>
    <w:rsid w:val="00870FD9"/>
    <w:rsid w:val="00871383"/>
    <w:rsid w:val="00873DB0"/>
    <w:rsid w:val="0087593C"/>
    <w:rsid w:val="008807FB"/>
    <w:rsid w:val="00881A72"/>
    <w:rsid w:val="00882C2E"/>
    <w:rsid w:val="00884E69"/>
    <w:rsid w:val="00887CB9"/>
    <w:rsid w:val="00891982"/>
    <w:rsid w:val="008954E5"/>
    <w:rsid w:val="00895648"/>
    <w:rsid w:val="008A09AD"/>
    <w:rsid w:val="008A26A6"/>
    <w:rsid w:val="008A2EA8"/>
    <w:rsid w:val="008A783A"/>
    <w:rsid w:val="008B0D63"/>
    <w:rsid w:val="008B1A2B"/>
    <w:rsid w:val="008B478A"/>
    <w:rsid w:val="008C5BBD"/>
    <w:rsid w:val="008C5DB0"/>
    <w:rsid w:val="008C76AE"/>
    <w:rsid w:val="008D05CC"/>
    <w:rsid w:val="008D064F"/>
    <w:rsid w:val="008D1421"/>
    <w:rsid w:val="008D2E5D"/>
    <w:rsid w:val="008D3909"/>
    <w:rsid w:val="008D4784"/>
    <w:rsid w:val="008D4A61"/>
    <w:rsid w:val="008D6034"/>
    <w:rsid w:val="008D6F84"/>
    <w:rsid w:val="008D6F90"/>
    <w:rsid w:val="008D7616"/>
    <w:rsid w:val="008E2D80"/>
    <w:rsid w:val="008E351C"/>
    <w:rsid w:val="008E3A24"/>
    <w:rsid w:val="008E5E5B"/>
    <w:rsid w:val="008F0CA7"/>
    <w:rsid w:val="008F19F8"/>
    <w:rsid w:val="008F1ADA"/>
    <w:rsid w:val="008F2C22"/>
    <w:rsid w:val="008F6745"/>
    <w:rsid w:val="008F79CD"/>
    <w:rsid w:val="009006A2"/>
    <w:rsid w:val="009011DB"/>
    <w:rsid w:val="009014E6"/>
    <w:rsid w:val="00902C17"/>
    <w:rsid w:val="00905DCB"/>
    <w:rsid w:val="0090657B"/>
    <w:rsid w:val="00910CB5"/>
    <w:rsid w:val="009121C6"/>
    <w:rsid w:val="00912B14"/>
    <w:rsid w:val="00913ABB"/>
    <w:rsid w:val="009154B9"/>
    <w:rsid w:val="009207A5"/>
    <w:rsid w:val="00920C8F"/>
    <w:rsid w:val="0092156D"/>
    <w:rsid w:val="00921D1A"/>
    <w:rsid w:val="00922187"/>
    <w:rsid w:val="00923038"/>
    <w:rsid w:val="009230A7"/>
    <w:rsid w:val="00924CE7"/>
    <w:rsid w:val="00925089"/>
    <w:rsid w:val="00926EBC"/>
    <w:rsid w:val="00927B06"/>
    <w:rsid w:val="00927B78"/>
    <w:rsid w:val="00927F9E"/>
    <w:rsid w:val="009306AD"/>
    <w:rsid w:val="00932517"/>
    <w:rsid w:val="0093326E"/>
    <w:rsid w:val="00934485"/>
    <w:rsid w:val="00934B72"/>
    <w:rsid w:val="00937D40"/>
    <w:rsid w:val="009417AD"/>
    <w:rsid w:val="00942B7D"/>
    <w:rsid w:val="00946CA0"/>
    <w:rsid w:val="009531BD"/>
    <w:rsid w:val="00954ADE"/>
    <w:rsid w:val="009574BA"/>
    <w:rsid w:val="00957CCA"/>
    <w:rsid w:val="00964856"/>
    <w:rsid w:val="00965A02"/>
    <w:rsid w:val="00967807"/>
    <w:rsid w:val="0097059C"/>
    <w:rsid w:val="00971028"/>
    <w:rsid w:val="00971210"/>
    <w:rsid w:val="00972406"/>
    <w:rsid w:val="00974A90"/>
    <w:rsid w:val="009755DF"/>
    <w:rsid w:val="009760D5"/>
    <w:rsid w:val="00976256"/>
    <w:rsid w:val="009779AC"/>
    <w:rsid w:val="00981C62"/>
    <w:rsid w:val="00981DF2"/>
    <w:rsid w:val="00984D26"/>
    <w:rsid w:val="0098764C"/>
    <w:rsid w:val="009878FF"/>
    <w:rsid w:val="00990C86"/>
    <w:rsid w:val="00991017"/>
    <w:rsid w:val="00991C7E"/>
    <w:rsid w:val="00991F87"/>
    <w:rsid w:val="0099214A"/>
    <w:rsid w:val="0099232B"/>
    <w:rsid w:val="009923D2"/>
    <w:rsid w:val="00993983"/>
    <w:rsid w:val="009A19E3"/>
    <w:rsid w:val="009A269E"/>
    <w:rsid w:val="009A433D"/>
    <w:rsid w:val="009A663C"/>
    <w:rsid w:val="009B289C"/>
    <w:rsid w:val="009B2A94"/>
    <w:rsid w:val="009B2E78"/>
    <w:rsid w:val="009B3664"/>
    <w:rsid w:val="009B431C"/>
    <w:rsid w:val="009B4D35"/>
    <w:rsid w:val="009B5E8F"/>
    <w:rsid w:val="009B6B01"/>
    <w:rsid w:val="009C12B0"/>
    <w:rsid w:val="009C13CA"/>
    <w:rsid w:val="009C41AE"/>
    <w:rsid w:val="009C4E6A"/>
    <w:rsid w:val="009C7781"/>
    <w:rsid w:val="009D1165"/>
    <w:rsid w:val="009D1168"/>
    <w:rsid w:val="009D1AF1"/>
    <w:rsid w:val="009D5865"/>
    <w:rsid w:val="009D7B5D"/>
    <w:rsid w:val="009E0698"/>
    <w:rsid w:val="009E10C0"/>
    <w:rsid w:val="009E126D"/>
    <w:rsid w:val="009E2A18"/>
    <w:rsid w:val="009E2ACE"/>
    <w:rsid w:val="009E39D2"/>
    <w:rsid w:val="009E4278"/>
    <w:rsid w:val="009E6FDD"/>
    <w:rsid w:val="009F2529"/>
    <w:rsid w:val="009F4C84"/>
    <w:rsid w:val="009F5B91"/>
    <w:rsid w:val="009F5EE3"/>
    <w:rsid w:val="00A03ADD"/>
    <w:rsid w:val="00A044AA"/>
    <w:rsid w:val="00A05810"/>
    <w:rsid w:val="00A05C8F"/>
    <w:rsid w:val="00A10B97"/>
    <w:rsid w:val="00A118A8"/>
    <w:rsid w:val="00A14586"/>
    <w:rsid w:val="00A212FD"/>
    <w:rsid w:val="00A234C7"/>
    <w:rsid w:val="00A2687E"/>
    <w:rsid w:val="00A27E11"/>
    <w:rsid w:val="00A33042"/>
    <w:rsid w:val="00A34501"/>
    <w:rsid w:val="00A34917"/>
    <w:rsid w:val="00A37795"/>
    <w:rsid w:val="00A41706"/>
    <w:rsid w:val="00A425CB"/>
    <w:rsid w:val="00A42B03"/>
    <w:rsid w:val="00A42F2F"/>
    <w:rsid w:val="00A46582"/>
    <w:rsid w:val="00A47E7A"/>
    <w:rsid w:val="00A52274"/>
    <w:rsid w:val="00A5253A"/>
    <w:rsid w:val="00A530E2"/>
    <w:rsid w:val="00A562D7"/>
    <w:rsid w:val="00A566E5"/>
    <w:rsid w:val="00A5682A"/>
    <w:rsid w:val="00A63DF1"/>
    <w:rsid w:val="00A67ACD"/>
    <w:rsid w:val="00A67E99"/>
    <w:rsid w:val="00A70070"/>
    <w:rsid w:val="00A72FE3"/>
    <w:rsid w:val="00A733BB"/>
    <w:rsid w:val="00A73525"/>
    <w:rsid w:val="00A73944"/>
    <w:rsid w:val="00A75AB8"/>
    <w:rsid w:val="00A812E2"/>
    <w:rsid w:val="00A82BAF"/>
    <w:rsid w:val="00A83FEB"/>
    <w:rsid w:val="00A85AA2"/>
    <w:rsid w:val="00A85FDA"/>
    <w:rsid w:val="00A869E3"/>
    <w:rsid w:val="00A93F5E"/>
    <w:rsid w:val="00AA4CCC"/>
    <w:rsid w:val="00AA5794"/>
    <w:rsid w:val="00AA7B1B"/>
    <w:rsid w:val="00AB03C0"/>
    <w:rsid w:val="00AB11CA"/>
    <w:rsid w:val="00AB2271"/>
    <w:rsid w:val="00AB3E23"/>
    <w:rsid w:val="00AB624B"/>
    <w:rsid w:val="00AB7B64"/>
    <w:rsid w:val="00AC0A8A"/>
    <w:rsid w:val="00AC32F1"/>
    <w:rsid w:val="00AC40D7"/>
    <w:rsid w:val="00AC430F"/>
    <w:rsid w:val="00AC531E"/>
    <w:rsid w:val="00AC64CB"/>
    <w:rsid w:val="00AD561E"/>
    <w:rsid w:val="00AD70CB"/>
    <w:rsid w:val="00AE05DC"/>
    <w:rsid w:val="00AE2605"/>
    <w:rsid w:val="00AE4C63"/>
    <w:rsid w:val="00AF0610"/>
    <w:rsid w:val="00AF0679"/>
    <w:rsid w:val="00AF13FC"/>
    <w:rsid w:val="00AF20A2"/>
    <w:rsid w:val="00AF5190"/>
    <w:rsid w:val="00AF644B"/>
    <w:rsid w:val="00AF70FD"/>
    <w:rsid w:val="00B0208F"/>
    <w:rsid w:val="00B02181"/>
    <w:rsid w:val="00B02DA9"/>
    <w:rsid w:val="00B02DE3"/>
    <w:rsid w:val="00B03E75"/>
    <w:rsid w:val="00B04B17"/>
    <w:rsid w:val="00B05718"/>
    <w:rsid w:val="00B058B8"/>
    <w:rsid w:val="00B074E7"/>
    <w:rsid w:val="00B07577"/>
    <w:rsid w:val="00B10C42"/>
    <w:rsid w:val="00B12947"/>
    <w:rsid w:val="00B13F8D"/>
    <w:rsid w:val="00B20C6E"/>
    <w:rsid w:val="00B20FFC"/>
    <w:rsid w:val="00B21209"/>
    <w:rsid w:val="00B304B2"/>
    <w:rsid w:val="00B3141C"/>
    <w:rsid w:val="00B332DE"/>
    <w:rsid w:val="00B338F6"/>
    <w:rsid w:val="00B34B47"/>
    <w:rsid w:val="00B360A2"/>
    <w:rsid w:val="00B36DA0"/>
    <w:rsid w:val="00B373C3"/>
    <w:rsid w:val="00B40595"/>
    <w:rsid w:val="00B40829"/>
    <w:rsid w:val="00B41941"/>
    <w:rsid w:val="00B42407"/>
    <w:rsid w:val="00B45009"/>
    <w:rsid w:val="00B45234"/>
    <w:rsid w:val="00B45899"/>
    <w:rsid w:val="00B46732"/>
    <w:rsid w:val="00B46B4C"/>
    <w:rsid w:val="00B52178"/>
    <w:rsid w:val="00B5218A"/>
    <w:rsid w:val="00B524C4"/>
    <w:rsid w:val="00B5444A"/>
    <w:rsid w:val="00B567F2"/>
    <w:rsid w:val="00B57048"/>
    <w:rsid w:val="00B57E9B"/>
    <w:rsid w:val="00B60EF0"/>
    <w:rsid w:val="00B62D18"/>
    <w:rsid w:val="00B64B86"/>
    <w:rsid w:val="00B64BC9"/>
    <w:rsid w:val="00B67897"/>
    <w:rsid w:val="00B75573"/>
    <w:rsid w:val="00B80BD6"/>
    <w:rsid w:val="00B8558D"/>
    <w:rsid w:val="00B912CD"/>
    <w:rsid w:val="00B91FFE"/>
    <w:rsid w:val="00B96BC7"/>
    <w:rsid w:val="00BA0EE1"/>
    <w:rsid w:val="00BA1709"/>
    <w:rsid w:val="00BA2998"/>
    <w:rsid w:val="00BA38F3"/>
    <w:rsid w:val="00BA50D4"/>
    <w:rsid w:val="00BB22ED"/>
    <w:rsid w:val="00BB2DD7"/>
    <w:rsid w:val="00BB31D2"/>
    <w:rsid w:val="00BB3259"/>
    <w:rsid w:val="00BB3C6A"/>
    <w:rsid w:val="00BB69B9"/>
    <w:rsid w:val="00BC0708"/>
    <w:rsid w:val="00BC081C"/>
    <w:rsid w:val="00BC25DF"/>
    <w:rsid w:val="00BC462E"/>
    <w:rsid w:val="00BC5C96"/>
    <w:rsid w:val="00BC6ABB"/>
    <w:rsid w:val="00BC7DE4"/>
    <w:rsid w:val="00BD1A4A"/>
    <w:rsid w:val="00BD21DA"/>
    <w:rsid w:val="00BD5150"/>
    <w:rsid w:val="00BE0DAB"/>
    <w:rsid w:val="00BE0EB2"/>
    <w:rsid w:val="00BE331C"/>
    <w:rsid w:val="00BE3577"/>
    <w:rsid w:val="00BE396A"/>
    <w:rsid w:val="00BE4C06"/>
    <w:rsid w:val="00BE5605"/>
    <w:rsid w:val="00BE67A7"/>
    <w:rsid w:val="00BE6BBA"/>
    <w:rsid w:val="00BE75FA"/>
    <w:rsid w:val="00BF1726"/>
    <w:rsid w:val="00BF5D32"/>
    <w:rsid w:val="00BF7CF2"/>
    <w:rsid w:val="00BF7D58"/>
    <w:rsid w:val="00C005DB"/>
    <w:rsid w:val="00C029D6"/>
    <w:rsid w:val="00C0308C"/>
    <w:rsid w:val="00C04F5A"/>
    <w:rsid w:val="00C07E16"/>
    <w:rsid w:val="00C12C88"/>
    <w:rsid w:val="00C12F00"/>
    <w:rsid w:val="00C14303"/>
    <w:rsid w:val="00C16E46"/>
    <w:rsid w:val="00C17449"/>
    <w:rsid w:val="00C1766E"/>
    <w:rsid w:val="00C221CF"/>
    <w:rsid w:val="00C22CE3"/>
    <w:rsid w:val="00C22FCF"/>
    <w:rsid w:val="00C25995"/>
    <w:rsid w:val="00C317E6"/>
    <w:rsid w:val="00C31ECD"/>
    <w:rsid w:val="00C34205"/>
    <w:rsid w:val="00C34663"/>
    <w:rsid w:val="00C34E60"/>
    <w:rsid w:val="00C363DD"/>
    <w:rsid w:val="00C36D81"/>
    <w:rsid w:val="00C427F6"/>
    <w:rsid w:val="00C4357C"/>
    <w:rsid w:val="00C45C7D"/>
    <w:rsid w:val="00C46EA7"/>
    <w:rsid w:val="00C52EDF"/>
    <w:rsid w:val="00C52F8D"/>
    <w:rsid w:val="00C538BF"/>
    <w:rsid w:val="00C556F0"/>
    <w:rsid w:val="00C55DE8"/>
    <w:rsid w:val="00C56711"/>
    <w:rsid w:val="00C57F9F"/>
    <w:rsid w:val="00C601EB"/>
    <w:rsid w:val="00C62BA4"/>
    <w:rsid w:val="00C63952"/>
    <w:rsid w:val="00C64C55"/>
    <w:rsid w:val="00C6654F"/>
    <w:rsid w:val="00C739E7"/>
    <w:rsid w:val="00C75366"/>
    <w:rsid w:val="00C75EB9"/>
    <w:rsid w:val="00C77616"/>
    <w:rsid w:val="00C81EDB"/>
    <w:rsid w:val="00C83772"/>
    <w:rsid w:val="00C84C5C"/>
    <w:rsid w:val="00C8794A"/>
    <w:rsid w:val="00C9427C"/>
    <w:rsid w:val="00C97403"/>
    <w:rsid w:val="00CA3653"/>
    <w:rsid w:val="00CA5DDE"/>
    <w:rsid w:val="00CB0FBC"/>
    <w:rsid w:val="00CB12E3"/>
    <w:rsid w:val="00CB1994"/>
    <w:rsid w:val="00CB1A69"/>
    <w:rsid w:val="00CB399B"/>
    <w:rsid w:val="00CB55FA"/>
    <w:rsid w:val="00CB5690"/>
    <w:rsid w:val="00CB66D6"/>
    <w:rsid w:val="00CB6C8F"/>
    <w:rsid w:val="00CB7FC4"/>
    <w:rsid w:val="00CC0286"/>
    <w:rsid w:val="00CC48BA"/>
    <w:rsid w:val="00CC6E76"/>
    <w:rsid w:val="00CC7F0F"/>
    <w:rsid w:val="00CD0007"/>
    <w:rsid w:val="00CD072A"/>
    <w:rsid w:val="00CD321F"/>
    <w:rsid w:val="00CD5A67"/>
    <w:rsid w:val="00CD6836"/>
    <w:rsid w:val="00CD684E"/>
    <w:rsid w:val="00CE0E1C"/>
    <w:rsid w:val="00CE21BE"/>
    <w:rsid w:val="00CE35EB"/>
    <w:rsid w:val="00CE49FE"/>
    <w:rsid w:val="00CE5DDF"/>
    <w:rsid w:val="00CE6237"/>
    <w:rsid w:val="00CE6E4D"/>
    <w:rsid w:val="00CF274D"/>
    <w:rsid w:val="00CF60F6"/>
    <w:rsid w:val="00CF7EA4"/>
    <w:rsid w:val="00D01A04"/>
    <w:rsid w:val="00D020B8"/>
    <w:rsid w:val="00D023D4"/>
    <w:rsid w:val="00D02841"/>
    <w:rsid w:val="00D03E35"/>
    <w:rsid w:val="00D0516D"/>
    <w:rsid w:val="00D05FD1"/>
    <w:rsid w:val="00D11984"/>
    <w:rsid w:val="00D16404"/>
    <w:rsid w:val="00D16AB7"/>
    <w:rsid w:val="00D179B7"/>
    <w:rsid w:val="00D17F3B"/>
    <w:rsid w:val="00D2017D"/>
    <w:rsid w:val="00D21B54"/>
    <w:rsid w:val="00D229AA"/>
    <w:rsid w:val="00D22F7A"/>
    <w:rsid w:val="00D2413C"/>
    <w:rsid w:val="00D301C6"/>
    <w:rsid w:val="00D30B6C"/>
    <w:rsid w:val="00D339E5"/>
    <w:rsid w:val="00D33AA9"/>
    <w:rsid w:val="00D34477"/>
    <w:rsid w:val="00D34863"/>
    <w:rsid w:val="00D35B4E"/>
    <w:rsid w:val="00D36E76"/>
    <w:rsid w:val="00D36FE7"/>
    <w:rsid w:val="00D439E8"/>
    <w:rsid w:val="00D4440C"/>
    <w:rsid w:val="00D47A79"/>
    <w:rsid w:val="00D5063A"/>
    <w:rsid w:val="00D507AE"/>
    <w:rsid w:val="00D50BB5"/>
    <w:rsid w:val="00D51608"/>
    <w:rsid w:val="00D532F5"/>
    <w:rsid w:val="00D53C24"/>
    <w:rsid w:val="00D5446C"/>
    <w:rsid w:val="00D55339"/>
    <w:rsid w:val="00D5774F"/>
    <w:rsid w:val="00D612DA"/>
    <w:rsid w:val="00D61BEB"/>
    <w:rsid w:val="00D64931"/>
    <w:rsid w:val="00D73C02"/>
    <w:rsid w:val="00D8123B"/>
    <w:rsid w:val="00D81746"/>
    <w:rsid w:val="00D81B09"/>
    <w:rsid w:val="00D820E2"/>
    <w:rsid w:val="00D829B7"/>
    <w:rsid w:val="00D8329D"/>
    <w:rsid w:val="00D86732"/>
    <w:rsid w:val="00D86735"/>
    <w:rsid w:val="00D87BF7"/>
    <w:rsid w:val="00D907FC"/>
    <w:rsid w:val="00D916CF"/>
    <w:rsid w:val="00D925E4"/>
    <w:rsid w:val="00D92F63"/>
    <w:rsid w:val="00D9326E"/>
    <w:rsid w:val="00D941A9"/>
    <w:rsid w:val="00DA27D1"/>
    <w:rsid w:val="00DA5DFB"/>
    <w:rsid w:val="00DA79BC"/>
    <w:rsid w:val="00DB016C"/>
    <w:rsid w:val="00DB283B"/>
    <w:rsid w:val="00DB326C"/>
    <w:rsid w:val="00DB41C2"/>
    <w:rsid w:val="00DB5307"/>
    <w:rsid w:val="00DC18DC"/>
    <w:rsid w:val="00DC29DC"/>
    <w:rsid w:val="00DC2CBD"/>
    <w:rsid w:val="00DD017A"/>
    <w:rsid w:val="00DD3E3D"/>
    <w:rsid w:val="00DD60F0"/>
    <w:rsid w:val="00DD678C"/>
    <w:rsid w:val="00DD708E"/>
    <w:rsid w:val="00DD75C7"/>
    <w:rsid w:val="00DE1E8C"/>
    <w:rsid w:val="00DE31A8"/>
    <w:rsid w:val="00DE5285"/>
    <w:rsid w:val="00DE5FFC"/>
    <w:rsid w:val="00DE6FBA"/>
    <w:rsid w:val="00DF0C76"/>
    <w:rsid w:val="00DF0E95"/>
    <w:rsid w:val="00DF1D63"/>
    <w:rsid w:val="00DF49E0"/>
    <w:rsid w:val="00DF53D3"/>
    <w:rsid w:val="00DF53F2"/>
    <w:rsid w:val="00DF6A2C"/>
    <w:rsid w:val="00DF72B5"/>
    <w:rsid w:val="00DF7A10"/>
    <w:rsid w:val="00E011AE"/>
    <w:rsid w:val="00E03735"/>
    <w:rsid w:val="00E03D54"/>
    <w:rsid w:val="00E04951"/>
    <w:rsid w:val="00E04E77"/>
    <w:rsid w:val="00E05556"/>
    <w:rsid w:val="00E062C4"/>
    <w:rsid w:val="00E07721"/>
    <w:rsid w:val="00E077DA"/>
    <w:rsid w:val="00E1022E"/>
    <w:rsid w:val="00E17330"/>
    <w:rsid w:val="00E20B48"/>
    <w:rsid w:val="00E23A37"/>
    <w:rsid w:val="00E23B7C"/>
    <w:rsid w:val="00E248D4"/>
    <w:rsid w:val="00E24CB8"/>
    <w:rsid w:val="00E2530D"/>
    <w:rsid w:val="00E25B32"/>
    <w:rsid w:val="00E25F8F"/>
    <w:rsid w:val="00E2790D"/>
    <w:rsid w:val="00E30398"/>
    <w:rsid w:val="00E3120D"/>
    <w:rsid w:val="00E32EDF"/>
    <w:rsid w:val="00E33B0C"/>
    <w:rsid w:val="00E40A88"/>
    <w:rsid w:val="00E42DA9"/>
    <w:rsid w:val="00E433FC"/>
    <w:rsid w:val="00E45E28"/>
    <w:rsid w:val="00E45E92"/>
    <w:rsid w:val="00E46286"/>
    <w:rsid w:val="00E46A4A"/>
    <w:rsid w:val="00E5040D"/>
    <w:rsid w:val="00E544BF"/>
    <w:rsid w:val="00E561A5"/>
    <w:rsid w:val="00E56BA1"/>
    <w:rsid w:val="00E6073A"/>
    <w:rsid w:val="00E623F8"/>
    <w:rsid w:val="00E66BA4"/>
    <w:rsid w:val="00E72579"/>
    <w:rsid w:val="00E76080"/>
    <w:rsid w:val="00E772FA"/>
    <w:rsid w:val="00E77961"/>
    <w:rsid w:val="00E83C61"/>
    <w:rsid w:val="00E84733"/>
    <w:rsid w:val="00E860C0"/>
    <w:rsid w:val="00E90FAE"/>
    <w:rsid w:val="00E913AE"/>
    <w:rsid w:val="00E92D9E"/>
    <w:rsid w:val="00E946DB"/>
    <w:rsid w:val="00E9548B"/>
    <w:rsid w:val="00E9582F"/>
    <w:rsid w:val="00E97C7D"/>
    <w:rsid w:val="00EA1388"/>
    <w:rsid w:val="00EA5994"/>
    <w:rsid w:val="00EA61E7"/>
    <w:rsid w:val="00EA7D69"/>
    <w:rsid w:val="00EB1967"/>
    <w:rsid w:val="00EB1E2D"/>
    <w:rsid w:val="00EB2651"/>
    <w:rsid w:val="00EB2CC0"/>
    <w:rsid w:val="00EB2D44"/>
    <w:rsid w:val="00EB381E"/>
    <w:rsid w:val="00EB6A78"/>
    <w:rsid w:val="00EC0757"/>
    <w:rsid w:val="00EC330F"/>
    <w:rsid w:val="00EC338D"/>
    <w:rsid w:val="00EC6B81"/>
    <w:rsid w:val="00ED3745"/>
    <w:rsid w:val="00ED6669"/>
    <w:rsid w:val="00ED7D30"/>
    <w:rsid w:val="00ED7DD8"/>
    <w:rsid w:val="00EE0950"/>
    <w:rsid w:val="00EE267B"/>
    <w:rsid w:val="00EE26FC"/>
    <w:rsid w:val="00EE280F"/>
    <w:rsid w:val="00EE2C3D"/>
    <w:rsid w:val="00EE32EE"/>
    <w:rsid w:val="00EE4063"/>
    <w:rsid w:val="00EE74F9"/>
    <w:rsid w:val="00EF0061"/>
    <w:rsid w:val="00EF09E0"/>
    <w:rsid w:val="00EF635A"/>
    <w:rsid w:val="00F00943"/>
    <w:rsid w:val="00F067DA"/>
    <w:rsid w:val="00F07638"/>
    <w:rsid w:val="00F07DE6"/>
    <w:rsid w:val="00F112AA"/>
    <w:rsid w:val="00F14E20"/>
    <w:rsid w:val="00F15D68"/>
    <w:rsid w:val="00F15E2C"/>
    <w:rsid w:val="00F16695"/>
    <w:rsid w:val="00F16CBC"/>
    <w:rsid w:val="00F21B11"/>
    <w:rsid w:val="00F24D83"/>
    <w:rsid w:val="00F25B3D"/>
    <w:rsid w:val="00F266E3"/>
    <w:rsid w:val="00F27D0D"/>
    <w:rsid w:val="00F310FA"/>
    <w:rsid w:val="00F32CBC"/>
    <w:rsid w:val="00F33054"/>
    <w:rsid w:val="00F3599D"/>
    <w:rsid w:val="00F379AF"/>
    <w:rsid w:val="00F40C84"/>
    <w:rsid w:val="00F42DBE"/>
    <w:rsid w:val="00F513DA"/>
    <w:rsid w:val="00F51AA5"/>
    <w:rsid w:val="00F523EC"/>
    <w:rsid w:val="00F56807"/>
    <w:rsid w:val="00F56843"/>
    <w:rsid w:val="00F6018B"/>
    <w:rsid w:val="00F62FF5"/>
    <w:rsid w:val="00F6403D"/>
    <w:rsid w:val="00F651EB"/>
    <w:rsid w:val="00F65635"/>
    <w:rsid w:val="00F70BDA"/>
    <w:rsid w:val="00F710B8"/>
    <w:rsid w:val="00F722F7"/>
    <w:rsid w:val="00F72716"/>
    <w:rsid w:val="00F7544A"/>
    <w:rsid w:val="00F76285"/>
    <w:rsid w:val="00F76DA0"/>
    <w:rsid w:val="00F806CE"/>
    <w:rsid w:val="00F81BEE"/>
    <w:rsid w:val="00F81E3C"/>
    <w:rsid w:val="00F867EA"/>
    <w:rsid w:val="00F87930"/>
    <w:rsid w:val="00F9062E"/>
    <w:rsid w:val="00F91C91"/>
    <w:rsid w:val="00F942B9"/>
    <w:rsid w:val="00F96927"/>
    <w:rsid w:val="00FA304B"/>
    <w:rsid w:val="00FB10D8"/>
    <w:rsid w:val="00FB4AAE"/>
    <w:rsid w:val="00FB55CD"/>
    <w:rsid w:val="00FB7540"/>
    <w:rsid w:val="00FB7C5A"/>
    <w:rsid w:val="00FC0117"/>
    <w:rsid w:val="00FC24ED"/>
    <w:rsid w:val="00FC68EF"/>
    <w:rsid w:val="00FD0C1D"/>
    <w:rsid w:val="00FD25B6"/>
    <w:rsid w:val="00FD46C6"/>
    <w:rsid w:val="00FD4CCD"/>
    <w:rsid w:val="00FD7DD8"/>
    <w:rsid w:val="00FE5E83"/>
    <w:rsid w:val="00FE7172"/>
    <w:rsid w:val="00FF01E4"/>
    <w:rsid w:val="00FF2061"/>
    <w:rsid w:val="00FF25DD"/>
    <w:rsid w:val="00FF28D8"/>
    <w:rsid w:val="00FF3249"/>
    <w:rsid w:val="00FF55A8"/>
    <w:rsid w:val="00FF56B1"/>
    <w:rsid w:val="00FF5BD6"/>
    <w:rsid w:val="00FF65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69B162"/>
  <w15:chartTrackingRefBased/>
  <w15:docId w15:val="{290A2DC2-93FC-4CBC-B761-F39FE7D9C7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27B7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9121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D05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05CC"/>
  </w:style>
  <w:style w:type="paragraph" w:styleId="Footer">
    <w:name w:val="footer"/>
    <w:basedOn w:val="Normal"/>
    <w:link w:val="FooterChar"/>
    <w:uiPriority w:val="99"/>
    <w:unhideWhenUsed/>
    <w:rsid w:val="008D05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05CC"/>
  </w:style>
  <w:style w:type="paragraph" w:styleId="BodyText">
    <w:name w:val="Body Text"/>
    <w:basedOn w:val="Normal"/>
    <w:link w:val="BodyTextChar"/>
    <w:uiPriority w:val="1"/>
    <w:qFormat/>
    <w:rsid w:val="0068477D"/>
    <w:pPr>
      <w:widowControl w:val="0"/>
      <w:autoSpaceDE w:val="0"/>
      <w:autoSpaceDN w:val="0"/>
      <w:spacing w:after="0" w:line="240" w:lineRule="auto"/>
    </w:pPr>
    <w:rPr>
      <w:rFonts w:ascii="Arial" w:eastAsia="Arial" w:hAnsi="Arial" w:cs="Arial"/>
      <w:sz w:val="24"/>
      <w:szCs w:val="24"/>
      <w:lang w:val="en-US"/>
    </w:rPr>
  </w:style>
  <w:style w:type="character" w:customStyle="1" w:styleId="BodyTextChar">
    <w:name w:val="Body Text Char"/>
    <w:basedOn w:val="DefaultParagraphFont"/>
    <w:link w:val="BodyText"/>
    <w:uiPriority w:val="1"/>
    <w:rsid w:val="0068477D"/>
    <w:rPr>
      <w:rFonts w:ascii="Arial" w:eastAsia="Arial" w:hAnsi="Arial" w:cs="Arial"/>
      <w:sz w:val="24"/>
      <w:szCs w:val="24"/>
      <w:lang w:val="en-US"/>
    </w:rPr>
  </w:style>
  <w:style w:type="paragraph" w:styleId="ListParagraph">
    <w:name w:val="List Paragraph"/>
    <w:basedOn w:val="Normal"/>
    <w:uiPriority w:val="34"/>
    <w:qFormat/>
    <w:rsid w:val="00A14586"/>
    <w:pPr>
      <w:widowControl w:val="0"/>
      <w:autoSpaceDE w:val="0"/>
      <w:autoSpaceDN w:val="0"/>
      <w:spacing w:after="0" w:line="240" w:lineRule="auto"/>
      <w:ind w:left="2080" w:hanging="361"/>
    </w:pPr>
    <w:rPr>
      <w:rFonts w:ascii="Arial" w:eastAsia="Arial" w:hAnsi="Arial" w:cs="Arial"/>
      <w:lang w:val="en-US"/>
    </w:rPr>
  </w:style>
  <w:style w:type="paragraph" w:styleId="NoSpacing">
    <w:name w:val="No Spacing"/>
    <w:uiPriority w:val="1"/>
    <w:qFormat/>
    <w:rsid w:val="00812BE4"/>
    <w:pPr>
      <w:spacing w:after="0" w:line="240" w:lineRule="auto"/>
    </w:pPr>
  </w:style>
  <w:style w:type="character" w:styleId="CommentReference">
    <w:name w:val="annotation reference"/>
    <w:basedOn w:val="DefaultParagraphFont"/>
    <w:uiPriority w:val="99"/>
    <w:semiHidden/>
    <w:unhideWhenUsed/>
    <w:rsid w:val="00991C7E"/>
    <w:rPr>
      <w:sz w:val="16"/>
      <w:szCs w:val="16"/>
    </w:rPr>
  </w:style>
  <w:style w:type="paragraph" w:styleId="CommentText">
    <w:name w:val="annotation text"/>
    <w:basedOn w:val="Normal"/>
    <w:link w:val="CommentTextChar"/>
    <w:uiPriority w:val="99"/>
    <w:semiHidden/>
    <w:unhideWhenUsed/>
    <w:rsid w:val="00991C7E"/>
    <w:pPr>
      <w:spacing w:line="240" w:lineRule="auto"/>
    </w:pPr>
    <w:rPr>
      <w:sz w:val="20"/>
      <w:szCs w:val="20"/>
    </w:rPr>
  </w:style>
  <w:style w:type="character" w:customStyle="1" w:styleId="CommentTextChar">
    <w:name w:val="Comment Text Char"/>
    <w:basedOn w:val="DefaultParagraphFont"/>
    <w:link w:val="CommentText"/>
    <w:uiPriority w:val="99"/>
    <w:semiHidden/>
    <w:rsid w:val="00991C7E"/>
    <w:rPr>
      <w:sz w:val="20"/>
      <w:szCs w:val="20"/>
    </w:rPr>
  </w:style>
  <w:style w:type="paragraph" w:styleId="CommentSubject">
    <w:name w:val="annotation subject"/>
    <w:basedOn w:val="CommentText"/>
    <w:next w:val="CommentText"/>
    <w:link w:val="CommentSubjectChar"/>
    <w:uiPriority w:val="99"/>
    <w:semiHidden/>
    <w:unhideWhenUsed/>
    <w:rsid w:val="00991C7E"/>
    <w:rPr>
      <w:b/>
      <w:bCs/>
    </w:rPr>
  </w:style>
  <w:style w:type="character" w:customStyle="1" w:styleId="CommentSubjectChar">
    <w:name w:val="Comment Subject Char"/>
    <w:basedOn w:val="CommentTextChar"/>
    <w:link w:val="CommentSubject"/>
    <w:uiPriority w:val="99"/>
    <w:semiHidden/>
    <w:rsid w:val="00991C7E"/>
    <w:rPr>
      <w:b/>
      <w:bCs/>
      <w:sz w:val="20"/>
      <w:szCs w:val="20"/>
    </w:rPr>
  </w:style>
  <w:style w:type="paragraph" w:styleId="Revision">
    <w:name w:val="Revision"/>
    <w:hidden/>
    <w:uiPriority w:val="99"/>
    <w:semiHidden/>
    <w:rsid w:val="00050359"/>
    <w:pPr>
      <w:spacing w:after="0" w:line="240" w:lineRule="auto"/>
    </w:pPr>
  </w:style>
  <w:style w:type="table" w:styleId="TableGrid">
    <w:name w:val="Table Grid"/>
    <w:basedOn w:val="TableNormal"/>
    <w:uiPriority w:val="39"/>
    <w:rsid w:val="00984D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84D26"/>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CF60F6"/>
    <w:pPr>
      <w:widowControl w:val="0"/>
      <w:autoSpaceDE w:val="0"/>
      <w:autoSpaceDN w:val="0"/>
      <w:spacing w:after="0" w:line="240" w:lineRule="auto"/>
      <w:jc w:val="center"/>
    </w:pPr>
    <w:rPr>
      <w:rFonts w:ascii="Arial" w:eastAsia="Arial" w:hAnsi="Arial" w:cs="Arial"/>
      <w:lang w:val="en-US"/>
    </w:rPr>
  </w:style>
  <w:style w:type="character" w:customStyle="1" w:styleId="Heading1Char">
    <w:name w:val="Heading 1 Char"/>
    <w:basedOn w:val="DefaultParagraphFont"/>
    <w:link w:val="Heading1"/>
    <w:uiPriority w:val="9"/>
    <w:rsid w:val="00927B78"/>
    <w:rPr>
      <w:rFonts w:ascii="Times New Roman" w:eastAsia="Times New Roman" w:hAnsi="Times New Roman" w:cs="Times New Roman"/>
      <w:b/>
      <w:bCs/>
      <w:kern w:val="36"/>
      <w:sz w:val="48"/>
      <w:szCs w:val="48"/>
      <w:lang w:eastAsia="en-IN"/>
    </w:rPr>
  </w:style>
  <w:style w:type="paragraph" w:customStyle="1" w:styleId="Default">
    <w:name w:val="Default"/>
    <w:rsid w:val="00B03E75"/>
    <w:pPr>
      <w:autoSpaceDE w:val="0"/>
      <w:autoSpaceDN w:val="0"/>
      <w:adjustRightInd w:val="0"/>
      <w:spacing w:after="0" w:line="240" w:lineRule="auto"/>
    </w:pPr>
    <w:rPr>
      <w:rFonts w:ascii="CNDBJG+TimesNewRoman" w:eastAsia="Times New Roman" w:hAnsi="CNDBJG+TimesNewRoman" w:cs="CNDBJG+TimesNewRoman"/>
      <w:color w:val="000000"/>
      <w:sz w:val="24"/>
      <w:szCs w:val="24"/>
      <w:lang w:val="en-US"/>
    </w:rPr>
  </w:style>
  <w:style w:type="paragraph" w:styleId="PlainText">
    <w:name w:val="Plain Text"/>
    <w:basedOn w:val="Normal"/>
    <w:link w:val="PlainTextChar"/>
    <w:uiPriority w:val="99"/>
    <w:unhideWhenUsed/>
    <w:rsid w:val="00425BF5"/>
    <w:pPr>
      <w:spacing w:after="120" w:line="360" w:lineRule="auto"/>
    </w:pPr>
    <w:rPr>
      <w:rFonts w:ascii="Consolas" w:hAnsi="Consolas" w:cs="Consolas"/>
      <w:color w:val="5A5A5A"/>
      <w:sz w:val="21"/>
      <w:szCs w:val="21"/>
      <w:lang w:val="en-US"/>
    </w:rPr>
  </w:style>
  <w:style w:type="character" w:customStyle="1" w:styleId="PlainTextChar">
    <w:name w:val="Plain Text Char"/>
    <w:basedOn w:val="DefaultParagraphFont"/>
    <w:link w:val="PlainText"/>
    <w:uiPriority w:val="99"/>
    <w:rsid w:val="00425BF5"/>
    <w:rPr>
      <w:rFonts w:ascii="Consolas" w:hAnsi="Consolas" w:cs="Consolas"/>
      <w:color w:val="5A5A5A"/>
      <w:sz w:val="21"/>
      <w:szCs w:val="21"/>
      <w:lang w:val="en-US"/>
    </w:rPr>
  </w:style>
  <w:style w:type="character" w:customStyle="1" w:styleId="Heading2Char">
    <w:name w:val="Heading 2 Char"/>
    <w:basedOn w:val="DefaultParagraphFont"/>
    <w:link w:val="Heading2"/>
    <w:uiPriority w:val="9"/>
    <w:semiHidden/>
    <w:rsid w:val="009121C6"/>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841">
      <w:bodyDiv w:val="1"/>
      <w:marLeft w:val="0"/>
      <w:marRight w:val="0"/>
      <w:marTop w:val="0"/>
      <w:marBottom w:val="0"/>
      <w:divBdr>
        <w:top w:val="none" w:sz="0" w:space="0" w:color="auto"/>
        <w:left w:val="none" w:sz="0" w:space="0" w:color="auto"/>
        <w:bottom w:val="none" w:sz="0" w:space="0" w:color="auto"/>
        <w:right w:val="none" w:sz="0" w:space="0" w:color="auto"/>
      </w:divBdr>
    </w:div>
    <w:div w:id="2560808">
      <w:bodyDiv w:val="1"/>
      <w:marLeft w:val="0"/>
      <w:marRight w:val="0"/>
      <w:marTop w:val="0"/>
      <w:marBottom w:val="0"/>
      <w:divBdr>
        <w:top w:val="none" w:sz="0" w:space="0" w:color="auto"/>
        <w:left w:val="none" w:sz="0" w:space="0" w:color="auto"/>
        <w:bottom w:val="none" w:sz="0" w:space="0" w:color="auto"/>
        <w:right w:val="none" w:sz="0" w:space="0" w:color="auto"/>
      </w:divBdr>
    </w:div>
    <w:div w:id="8679975">
      <w:bodyDiv w:val="1"/>
      <w:marLeft w:val="0"/>
      <w:marRight w:val="0"/>
      <w:marTop w:val="0"/>
      <w:marBottom w:val="0"/>
      <w:divBdr>
        <w:top w:val="none" w:sz="0" w:space="0" w:color="auto"/>
        <w:left w:val="none" w:sz="0" w:space="0" w:color="auto"/>
        <w:bottom w:val="none" w:sz="0" w:space="0" w:color="auto"/>
        <w:right w:val="none" w:sz="0" w:space="0" w:color="auto"/>
      </w:divBdr>
    </w:div>
    <w:div w:id="20397553">
      <w:bodyDiv w:val="1"/>
      <w:marLeft w:val="0"/>
      <w:marRight w:val="0"/>
      <w:marTop w:val="0"/>
      <w:marBottom w:val="0"/>
      <w:divBdr>
        <w:top w:val="none" w:sz="0" w:space="0" w:color="auto"/>
        <w:left w:val="none" w:sz="0" w:space="0" w:color="auto"/>
        <w:bottom w:val="none" w:sz="0" w:space="0" w:color="auto"/>
        <w:right w:val="none" w:sz="0" w:space="0" w:color="auto"/>
      </w:divBdr>
    </w:div>
    <w:div w:id="38632793">
      <w:bodyDiv w:val="1"/>
      <w:marLeft w:val="0"/>
      <w:marRight w:val="0"/>
      <w:marTop w:val="0"/>
      <w:marBottom w:val="0"/>
      <w:divBdr>
        <w:top w:val="none" w:sz="0" w:space="0" w:color="auto"/>
        <w:left w:val="none" w:sz="0" w:space="0" w:color="auto"/>
        <w:bottom w:val="none" w:sz="0" w:space="0" w:color="auto"/>
        <w:right w:val="none" w:sz="0" w:space="0" w:color="auto"/>
      </w:divBdr>
    </w:div>
    <w:div w:id="75829525">
      <w:bodyDiv w:val="1"/>
      <w:marLeft w:val="0"/>
      <w:marRight w:val="0"/>
      <w:marTop w:val="0"/>
      <w:marBottom w:val="0"/>
      <w:divBdr>
        <w:top w:val="none" w:sz="0" w:space="0" w:color="auto"/>
        <w:left w:val="none" w:sz="0" w:space="0" w:color="auto"/>
        <w:bottom w:val="none" w:sz="0" w:space="0" w:color="auto"/>
        <w:right w:val="none" w:sz="0" w:space="0" w:color="auto"/>
      </w:divBdr>
    </w:div>
    <w:div w:id="78798350">
      <w:bodyDiv w:val="1"/>
      <w:marLeft w:val="0"/>
      <w:marRight w:val="0"/>
      <w:marTop w:val="0"/>
      <w:marBottom w:val="0"/>
      <w:divBdr>
        <w:top w:val="none" w:sz="0" w:space="0" w:color="auto"/>
        <w:left w:val="none" w:sz="0" w:space="0" w:color="auto"/>
        <w:bottom w:val="none" w:sz="0" w:space="0" w:color="auto"/>
        <w:right w:val="none" w:sz="0" w:space="0" w:color="auto"/>
      </w:divBdr>
    </w:div>
    <w:div w:id="79913231">
      <w:bodyDiv w:val="1"/>
      <w:marLeft w:val="0"/>
      <w:marRight w:val="0"/>
      <w:marTop w:val="0"/>
      <w:marBottom w:val="0"/>
      <w:divBdr>
        <w:top w:val="none" w:sz="0" w:space="0" w:color="auto"/>
        <w:left w:val="none" w:sz="0" w:space="0" w:color="auto"/>
        <w:bottom w:val="none" w:sz="0" w:space="0" w:color="auto"/>
        <w:right w:val="none" w:sz="0" w:space="0" w:color="auto"/>
      </w:divBdr>
    </w:div>
    <w:div w:id="80807285">
      <w:bodyDiv w:val="1"/>
      <w:marLeft w:val="0"/>
      <w:marRight w:val="0"/>
      <w:marTop w:val="0"/>
      <w:marBottom w:val="0"/>
      <w:divBdr>
        <w:top w:val="none" w:sz="0" w:space="0" w:color="auto"/>
        <w:left w:val="none" w:sz="0" w:space="0" w:color="auto"/>
        <w:bottom w:val="none" w:sz="0" w:space="0" w:color="auto"/>
        <w:right w:val="none" w:sz="0" w:space="0" w:color="auto"/>
      </w:divBdr>
    </w:div>
    <w:div w:id="84113029">
      <w:bodyDiv w:val="1"/>
      <w:marLeft w:val="0"/>
      <w:marRight w:val="0"/>
      <w:marTop w:val="0"/>
      <w:marBottom w:val="0"/>
      <w:divBdr>
        <w:top w:val="none" w:sz="0" w:space="0" w:color="auto"/>
        <w:left w:val="none" w:sz="0" w:space="0" w:color="auto"/>
        <w:bottom w:val="none" w:sz="0" w:space="0" w:color="auto"/>
        <w:right w:val="none" w:sz="0" w:space="0" w:color="auto"/>
      </w:divBdr>
    </w:div>
    <w:div w:id="90708492">
      <w:bodyDiv w:val="1"/>
      <w:marLeft w:val="0"/>
      <w:marRight w:val="0"/>
      <w:marTop w:val="0"/>
      <w:marBottom w:val="0"/>
      <w:divBdr>
        <w:top w:val="none" w:sz="0" w:space="0" w:color="auto"/>
        <w:left w:val="none" w:sz="0" w:space="0" w:color="auto"/>
        <w:bottom w:val="none" w:sz="0" w:space="0" w:color="auto"/>
        <w:right w:val="none" w:sz="0" w:space="0" w:color="auto"/>
      </w:divBdr>
    </w:div>
    <w:div w:id="90975077">
      <w:bodyDiv w:val="1"/>
      <w:marLeft w:val="0"/>
      <w:marRight w:val="0"/>
      <w:marTop w:val="0"/>
      <w:marBottom w:val="0"/>
      <w:divBdr>
        <w:top w:val="none" w:sz="0" w:space="0" w:color="auto"/>
        <w:left w:val="none" w:sz="0" w:space="0" w:color="auto"/>
        <w:bottom w:val="none" w:sz="0" w:space="0" w:color="auto"/>
        <w:right w:val="none" w:sz="0" w:space="0" w:color="auto"/>
      </w:divBdr>
    </w:div>
    <w:div w:id="125898946">
      <w:bodyDiv w:val="1"/>
      <w:marLeft w:val="0"/>
      <w:marRight w:val="0"/>
      <w:marTop w:val="0"/>
      <w:marBottom w:val="0"/>
      <w:divBdr>
        <w:top w:val="none" w:sz="0" w:space="0" w:color="auto"/>
        <w:left w:val="none" w:sz="0" w:space="0" w:color="auto"/>
        <w:bottom w:val="none" w:sz="0" w:space="0" w:color="auto"/>
        <w:right w:val="none" w:sz="0" w:space="0" w:color="auto"/>
      </w:divBdr>
    </w:div>
    <w:div w:id="128327523">
      <w:bodyDiv w:val="1"/>
      <w:marLeft w:val="0"/>
      <w:marRight w:val="0"/>
      <w:marTop w:val="0"/>
      <w:marBottom w:val="0"/>
      <w:divBdr>
        <w:top w:val="none" w:sz="0" w:space="0" w:color="auto"/>
        <w:left w:val="none" w:sz="0" w:space="0" w:color="auto"/>
        <w:bottom w:val="none" w:sz="0" w:space="0" w:color="auto"/>
        <w:right w:val="none" w:sz="0" w:space="0" w:color="auto"/>
      </w:divBdr>
    </w:div>
    <w:div w:id="161359106">
      <w:bodyDiv w:val="1"/>
      <w:marLeft w:val="0"/>
      <w:marRight w:val="0"/>
      <w:marTop w:val="0"/>
      <w:marBottom w:val="0"/>
      <w:divBdr>
        <w:top w:val="none" w:sz="0" w:space="0" w:color="auto"/>
        <w:left w:val="none" w:sz="0" w:space="0" w:color="auto"/>
        <w:bottom w:val="none" w:sz="0" w:space="0" w:color="auto"/>
        <w:right w:val="none" w:sz="0" w:space="0" w:color="auto"/>
      </w:divBdr>
      <w:divsChild>
        <w:div w:id="1557814969">
          <w:marLeft w:val="274"/>
          <w:marRight w:val="0"/>
          <w:marTop w:val="0"/>
          <w:marBottom w:val="0"/>
          <w:divBdr>
            <w:top w:val="none" w:sz="0" w:space="0" w:color="auto"/>
            <w:left w:val="none" w:sz="0" w:space="0" w:color="auto"/>
            <w:bottom w:val="none" w:sz="0" w:space="0" w:color="auto"/>
            <w:right w:val="none" w:sz="0" w:space="0" w:color="auto"/>
          </w:divBdr>
        </w:div>
      </w:divsChild>
    </w:div>
    <w:div w:id="168181821">
      <w:bodyDiv w:val="1"/>
      <w:marLeft w:val="0"/>
      <w:marRight w:val="0"/>
      <w:marTop w:val="0"/>
      <w:marBottom w:val="0"/>
      <w:divBdr>
        <w:top w:val="none" w:sz="0" w:space="0" w:color="auto"/>
        <w:left w:val="none" w:sz="0" w:space="0" w:color="auto"/>
        <w:bottom w:val="none" w:sz="0" w:space="0" w:color="auto"/>
        <w:right w:val="none" w:sz="0" w:space="0" w:color="auto"/>
      </w:divBdr>
    </w:div>
    <w:div w:id="188883601">
      <w:bodyDiv w:val="1"/>
      <w:marLeft w:val="0"/>
      <w:marRight w:val="0"/>
      <w:marTop w:val="0"/>
      <w:marBottom w:val="0"/>
      <w:divBdr>
        <w:top w:val="none" w:sz="0" w:space="0" w:color="auto"/>
        <w:left w:val="none" w:sz="0" w:space="0" w:color="auto"/>
        <w:bottom w:val="none" w:sz="0" w:space="0" w:color="auto"/>
        <w:right w:val="none" w:sz="0" w:space="0" w:color="auto"/>
      </w:divBdr>
    </w:div>
    <w:div w:id="192236114">
      <w:bodyDiv w:val="1"/>
      <w:marLeft w:val="0"/>
      <w:marRight w:val="0"/>
      <w:marTop w:val="0"/>
      <w:marBottom w:val="0"/>
      <w:divBdr>
        <w:top w:val="none" w:sz="0" w:space="0" w:color="auto"/>
        <w:left w:val="none" w:sz="0" w:space="0" w:color="auto"/>
        <w:bottom w:val="none" w:sz="0" w:space="0" w:color="auto"/>
        <w:right w:val="none" w:sz="0" w:space="0" w:color="auto"/>
      </w:divBdr>
    </w:div>
    <w:div w:id="192966000">
      <w:bodyDiv w:val="1"/>
      <w:marLeft w:val="0"/>
      <w:marRight w:val="0"/>
      <w:marTop w:val="0"/>
      <w:marBottom w:val="0"/>
      <w:divBdr>
        <w:top w:val="none" w:sz="0" w:space="0" w:color="auto"/>
        <w:left w:val="none" w:sz="0" w:space="0" w:color="auto"/>
        <w:bottom w:val="none" w:sz="0" w:space="0" w:color="auto"/>
        <w:right w:val="none" w:sz="0" w:space="0" w:color="auto"/>
      </w:divBdr>
    </w:div>
    <w:div w:id="196898501">
      <w:bodyDiv w:val="1"/>
      <w:marLeft w:val="0"/>
      <w:marRight w:val="0"/>
      <w:marTop w:val="0"/>
      <w:marBottom w:val="0"/>
      <w:divBdr>
        <w:top w:val="none" w:sz="0" w:space="0" w:color="auto"/>
        <w:left w:val="none" w:sz="0" w:space="0" w:color="auto"/>
        <w:bottom w:val="none" w:sz="0" w:space="0" w:color="auto"/>
        <w:right w:val="none" w:sz="0" w:space="0" w:color="auto"/>
      </w:divBdr>
    </w:div>
    <w:div w:id="206919243">
      <w:bodyDiv w:val="1"/>
      <w:marLeft w:val="0"/>
      <w:marRight w:val="0"/>
      <w:marTop w:val="0"/>
      <w:marBottom w:val="0"/>
      <w:divBdr>
        <w:top w:val="none" w:sz="0" w:space="0" w:color="auto"/>
        <w:left w:val="none" w:sz="0" w:space="0" w:color="auto"/>
        <w:bottom w:val="none" w:sz="0" w:space="0" w:color="auto"/>
        <w:right w:val="none" w:sz="0" w:space="0" w:color="auto"/>
      </w:divBdr>
    </w:div>
    <w:div w:id="211118665">
      <w:bodyDiv w:val="1"/>
      <w:marLeft w:val="0"/>
      <w:marRight w:val="0"/>
      <w:marTop w:val="0"/>
      <w:marBottom w:val="0"/>
      <w:divBdr>
        <w:top w:val="none" w:sz="0" w:space="0" w:color="auto"/>
        <w:left w:val="none" w:sz="0" w:space="0" w:color="auto"/>
        <w:bottom w:val="none" w:sz="0" w:space="0" w:color="auto"/>
        <w:right w:val="none" w:sz="0" w:space="0" w:color="auto"/>
      </w:divBdr>
    </w:div>
    <w:div w:id="238102811">
      <w:bodyDiv w:val="1"/>
      <w:marLeft w:val="0"/>
      <w:marRight w:val="0"/>
      <w:marTop w:val="0"/>
      <w:marBottom w:val="0"/>
      <w:divBdr>
        <w:top w:val="none" w:sz="0" w:space="0" w:color="auto"/>
        <w:left w:val="none" w:sz="0" w:space="0" w:color="auto"/>
        <w:bottom w:val="none" w:sz="0" w:space="0" w:color="auto"/>
        <w:right w:val="none" w:sz="0" w:space="0" w:color="auto"/>
      </w:divBdr>
    </w:div>
    <w:div w:id="238249404">
      <w:bodyDiv w:val="1"/>
      <w:marLeft w:val="0"/>
      <w:marRight w:val="0"/>
      <w:marTop w:val="0"/>
      <w:marBottom w:val="0"/>
      <w:divBdr>
        <w:top w:val="none" w:sz="0" w:space="0" w:color="auto"/>
        <w:left w:val="none" w:sz="0" w:space="0" w:color="auto"/>
        <w:bottom w:val="none" w:sz="0" w:space="0" w:color="auto"/>
        <w:right w:val="none" w:sz="0" w:space="0" w:color="auto"/>
      </w:divBdr>
    </w:div>
    <w:div w:id="242692051">
      <w:bodyDiv w:val="1"/>
      <w:marLeft w:val="0"/>
      <w:marRight w:val="0"/>
      <w:marTop w:val="0"/>
      <w:marBottom w:val="0"/>
      <w:divBdr>
        <w:top w:val="none" w:sz="0" w:space="0" w:color="auto"/>
        <w:left w:val="none" w:sz="0" w:space="0" w:color="auto"/>
        <w:bottom w:val="none" w:sz="0" w:space="0" w:color="auto"/>
        <w:right w:val="none" w:sz="0" w:space="0" w:color="auto"/>
      </w:divBdr>
    </w:div>
    <w:div w:id="245695355">
      <w:bodyDiv w:val="1"/>
      <w:marLeft w:val="0"/>
      <w:marRight w:val="0"/>
      <w:marTop w:val="0"/>
      <w:marBottom w:val="0"/>
      <w:divBdr>
        <w:top w:val="none" w:sz="0" w:space="0" w:color="auto"/>
        <w:left w:val="none" w:sz="0" w:space="0" w:color="auto"/>
        <w:bottom w:val="none" w:sz="0" w:space="0" w:color="auto"/>
        <w:right w:val="none" w:sz="0" w:space="0" w:color="auto"/>
      </w:divBdr>
    </w:div>
    <w:div w:id="273636322">
      <w:bodyDiv w:val="1"/>
      <w:marLeft w:val="0"/>
      <w:marRight w:val="0"/>
      <w:marTop w:val="0"/>
      <w:marBottom w:val="0"/>
      <w:divBdr>
        <w:top w:val="none" w:sz="0" w:space="0" w:color="auto"/>
        <w:left w:val="none" w:sz="0" w:space="0" w:color="auto"/>
        <w:bottom w:val="none" w:sz="0" w:space="0" w:color="auto"/>
        <w:right w:val="none" w:sz="0" w:space="0" w:color="auto"/>
      </w:divBdr>
    </w:div>
    <w:div w:id="289358362">
      <w:bodyDiv w:val="1"/>
      <w:marLeft w:val="0"/>
      <w:marRight w:val="0"/>
      <w:marTop w:val="0"/>
      <w:marBottom w:val="0"/>
      <w:divBdr>
        <w:top w:val="none" w:sz="0" w:space="0" w:color="auto"/>
        <w:left w:val="none" w:sz="0" w:space="0" w:color="auto"/>
        <w:bottom w:val="none" w:sz="0" w:space="0" w:color="auto"/>
        <w:right w:val="none" w:sz="0" w:space="0" w:color="auto"/>
      </w:divBdr>
    </w:div>
    <w:div w:id="314070392">
      <w:bodyDiv w:val="1"/>
      <w:marLeft w:val="0"/>
      <w:marRight w:val="0"/>
      <w:marTop w:val="0"/>
      <w:marBottom w:val="0"/>
      <w:divBdr>
        <w:top w:val="none" w:sz="0" w:space="0" w:color="auto"/>
        <w:left w:val="none" w:sz="0" w:space="0" w:color="auto"/>
        <w:bottom w:val="none" w:sz="0" w:space="0" w:color="auto"/>
        <w:right w:val="none" w:sz="0" w:space="0" w:color="auto"/>
      </w:divBdr>
    </w:div>
    <w:div w:id="336083912">
      <w:bodyDiv w:val="1"/>
      <w:marLeft w:val="0"/>
      <w:marRight w:val="0"/>
      <w:marTop w:val="0"/>
      <w:marBottom w:val="0"/>
      <w:divBdr>
        <w:top w:val="none" w:sz="0" w:space="0" w:color="auto"/>
        <w:left w:val="none" w:sz="0" w:space="0" w:color="auto"/>
        <w:bottom w:val="none" w:sz="0" w:space="0" w:color="auto"/>
        <w:right w:val="none" w:sz="0" w:space="0" w:color="auto"/>
      </w:divBdr>
    </w:div>
    <w:div w:id="358824197">
      <w:bodyDiv w:val="1"/>
      <w:marLeft w:val="0"/>
      <w:marRight w:val="0"/>
      <w:marTop w:val="0"/>
      <w:marBottom w:val="0"/>
      <w:divBdr>
        <w:top w:val="none" w:sz="0" w:space="0" w:color="auto"/>
        <w:left w:val="none" w:sz="0" w:space="0" w:color="auto"/>
        <w:bottom w:val="none" w:sz="0" w:space="0" w:color="auto"/>
        <w:right w:val="none" w:sz="0" w:space="0" w:color="auto"/>
      </w:divBdr>
    </w:div>
    <w:div w:id="386299716">
      <w:bodyDiv w:val="1"/>
      <w:marLeft w:val="0"/>
      <w:marRight w:val="0"/>
      <w:marTop w:val="0"/>
      <w:marBottom w:val="0"/>
      <w:divBdr>
        <w:top w:val="none" w:sz="0" w:space="0" w:color="auto"/>
        <w:left w:val="none" w:sz="0" w:space="0" w:color="auto"/>
        <w:bottom w:val="none" w:sz="0" w:space="0" w:color="auto"/>
        <w:right w:val="none" w:sz="0" w:space="0" w:color="auto"/>
      </w:divBdr>
    </w:div>
    <w:div w:id="397560006">
      <w:bodyDiv w:val="1"/>
      <w:marLeft w:val="0"/>
      <w:marRight w:val="0"/>
      <w:marTop w:val="0"/>
      <w:marBottom w:val="0"/>
      <w:divBdr>
        <w:top w:val="none" w:sz="0" w:space="0" w:color="auto"/>
        <w:left w:val="none" w:sz="0" w:space="0" w:color="auto"/>
        <w:bottom w:val="none" w:sz="0" w:space="0" w:color="auto"/>
        <w:right w:val="none" w:sz="0" w:space="0" w:color="auto"/>
      </w:divBdr>
    </w:div>
    <w:div w:id="402988645">
      <w:bodyDiv w:val="1"/>
      <w:marLeft w:val="0"/>
      <w:marRight w:val="0"/>
      <w:marTop w:val="0"/>
      <w:marBottom w:val="0"/>
      <w:divBdr>
        <w:top w:val="none" w:sz="0" w:space="0" w:color="auto"/>
        <w:left w:val="none" w:sz="0" w:space="0" w:color="auto"/>
        <w:bottom w:val="none" w:sz="0" w:space="0" w:color="auto"/>
        <w:right w:val="none" w:sz="0" w:space="0" w:color="auto"/>
      </w:divBdr>
    </w:div>
    <w:div w:id="405152765">
      <w:bodyDiv w:val="1"/>
      <w:marLeft w:val="0"/>
      <w:marRight w:val="0"/>
      <w:marTop w:val="0"/>
      <w:marBottom w:val="0"/>
      <w:divBdr>
        <w:top w:val="none" w:sz="0" w:space="0" w:color="auto"/>
        <w:left w:val="none" w:sz="0" w:space="0" w:color="auto"/>
        <w:bottom w:val="none" w:sz="0" w:space="0" w:color="auto"/>
        <w:right w:val="none" w:sz="0" w:space="0" w:color="auto"/>
      </w:divBdr>
    </w:div>
    <w:div w:id="417406790">
      <w:bodyDiv w:val="1"/>
      <w:marLeft w:val="0"/>
      <w:marRight w:val="0"/>
      <w:marTop w:val="0"/>
      <w:marBottom w:val="0"/>
      <w:divBdr>
        <w:top w:val="none" w:sz="0" w:space="0" w:color="auto"/>
        <w:left w:val="none" w:sz="0" w:space="0" w:color="auto"/>
        <w:bottom w:val="none" w:sz="0" w:space="0" w:color="auto"/>
        <w:right w:val="none" w:sz="0" w:space="0" w:color="auto"/>
      </w:divBdr>
    </w:div>
    <w:div w:id="417798274">
      <w:bodyDiv w:val="1"/>
      <w:marLeft w:val="0"/>
      <w:marRight w:val="0"/>
      <w:marTop w:val="0"/>
      <w:marBottom w:val="0"/>
      <w:divBdr>
        <w:top w:val="none" w:sz="0" w:space="0" w:color="auto"/>
        <w:left w:val="none" w:sz="0" w:space="0" w:color="auto"/>
        <w:bottom w:val="none" w:sz="0" w:space="0" w:color="auto"/>
        <w:right w:val="none" w:sz="0" w:space="0" w:color="auto"/>
      </w:divBdr>
    </w:div>
    <w:div w:id="420806918">
      <w:bodyDiv w:val="1"/>
      <w:marLeft w:val="0"/>
      <w:marRight w:val="0"/>
      <w:marTop w:val="0"/>
      <w:marBottom w:val="0"/>
      <w:divBdr>
        <w:top w:val="none" w:sz="0" w:space="0" w:color="auto"/>
        <w:left w:val="none" w:sz="0" w:space="0" w:color="auto"/>
        <w:bottom w:val="none" w:sz="0" w:space="0" w:color="auto"/>
        <w:right w:val="none" w:sz="0" w:space="0" w:color="auto"/>
      </w:divBdr>
    </w:div>
    <w:div w:id="440759425">
      <w:bodyDiv w:val="1"/>
      <w:marLeft w:val="0"/>
      <w:marRight w:val="0"/>
      <w:marTop w:val="0"/>
      <w:marBottom w:val="0"/>
      <w:divBdr>
        <w:top w:val="none" w:sz="0" w:space="0" w:color="auto"/>
        <w:left w:val="none" w:sz="0" w:space="0" w:color="auto"/>
        <w:bottom w:val="none" w:sz="0" w:space="0" w:color="auto"/>
        <w:right w:val="none" w:sz="0" w:space="0" w:color="auto"/>
      </w:divBdr>
    </w:div>
    <w:div w:id="489030414">
      <w:bodyDiv w:val="1"/>
      <w:marLeft w:val="0"/>
      <w:marRight w:val="0"/>
      <w:marTop w:val="0"/>
      <w:marBottom w:val="0"/>
      <w:divBdr>
        <w:top w:val="none" w:sz="0" w:space="0" w:color="auto"/>
        <w:left w:val="none" w:sz="0" w:space="0" w:color="auto"/>
        <w:bottom w:val="none" w:sz="0" w:space="0" w:color="auto"/>
        <w:right w:val="none" w:sz="0" w:space="0" w:color="auto"/>
      </w:divBdr>
    </w:div>
    <w:div w:id="495148451">
      <w:bodyDiv w:val="1"/>
      <w:marLeft w:val="0"/>
      <w:marRight w:val="0"/>
      <w:marTop w:val="0"/>
      <w:marBottom w:val="0"/>
      <w:divBdr>
        <w:top w:val="none" w:sz="0" w:space="0" w:color="auto"/>
        <w:left w:val="none" w:sz="0" w:space="0" w:color="auto"/>
        <w:bottom w:val="none" w:sz="0" w:space="0" w:color="auto"/>
        <w:right w:val="none" w:sz="0" w:space="0" w:color="auto"/>
      </w:divBdr>
    </w:div>
    <w:div w:id="496726134">
      <w:bodyDiv w:val="1"/>
      <w:marLeft w:val="0"/>
      <w:marRight w:val="0"/>
      <w:marTop w:val="0"/>
      <w:marBottom w:val="0"/>
      <w:divBdr>
        <w:top w:val="none" w:sz="0" w:space="0" w:color="auto"/>
        <w:left w:val="none" w:sz="0" w:space="0" w:color="auto"/>
        <w:bottom w:val="none" w:sz="0" w:space="0" w:color="auto"/>
        <w:right w:val="none" w:sz="0" w:space="0" w:color="auto"/>
      </w:divBdr>
    </w:div>
    <w:div w:id="505023588">
      <w:bodyDiv w:val="1"/>
      <w:marLeft w:val="0"/>
      <w:marRight w:val="0"/>
      <w:marTop w:val="0"/>
      <w:marBottom w:val="0"/>
      <w:divBdr>
        <w:top w:val="none" w:sz="0" w:space="0" w:color="auto"/>
        <w:left w:val="none" w:sz="0" w:space="0" w:color="auto"/>
        <w:bottom w:val="none" w:sz="0" w:space="0" w:color="auto"/>
        <w:right w:val="none" w:sz="0" w:space="0" w:color="auto"/>
      </w:divBdr>
    </w:div>
    <w:div w:id="525682157">
      <w:bodyDiv w:val="1"/>
      <w:marLeft w:val="0"/>
      <w:marRight w:val="0"/>
      <w:marTop w:val="0"/>
      <w:marBottom w:val="0"/>
      <w:divBdr>
        <w:top w:val="none" w:sz="0" w:space="0" w:color="auto"/>
        <w:left w:val="none" w:sz="0" w:space="0" w:color="auto"/>
        <w:bottom w:val="none" w:sz="0" w:space="0" w:color="auto"/>
        <w:right w:val="none" w:sz="0" w:space="0" w:color="auto"/>
      </w:divBdr>
    </w:div>
    <w:div w:id="540946566">
      <w:bodyDiv w:val="1"/>
      <w:marLeft w:val="0"/>
      <w:marRight w:val="0"/>
      <w:marTop w:val="0"/>
      <w:marBottom w:val="0"/>
      <w:divBdr>
        <w:top w:val="none" w:sz="0" w:space="0" w:color="auto"/>
        <w:left w:val="none" w:sz="0" w:space="0" w:color="auto"/>
        <w:bottom w:val="none" w:sz="0" w:space="0" w:color="auto"/>
        <w:right w:val="none" w:sz="0" w:space="0" w:color="auto"/>
      </w:divBdr>
    </w:div>
    <w:div w:id="546183238">
      <w:bodyDiv w:val="1"/>
      <w:marLeft w:val="0"/>
      <w:marRight w:val="0"/>
      <w:marTop w:val="0"/>
      <w:marBottom w:val="0"/>
      <w:divBdr>
        <w:top w:val="none" w:sz="0" w:space="0" w:color="auto"/>
        <w:left w:val="none" w:sz="0" w:space="0" w:color="auto"/>
        <w:bottom w:val="none" w:sz="0" w:space="0" w:color="auto"/>
        <w:right w:val="none" w:sz="0" w:space="0" w:color="auto"/>
      </w:divBdr>
    </w:div>
    <w:div w:id="575021362">
      <w:bodyDiv w:val="1"/>
      <w:marLeft w:val="0"/>
      <w:marRight w:val="0"/>
      <w:marTop w:val="0"/>
      <w:marBottom w:val="0"/>
      <w:divBdr>
        <w:top w:val="none" w:sz="0" w:space="0" w:color="auto"/>
        <w:left w:val="none" w:sz="0" w:space="0" w:color="auto"/>
        <w:bottom w:val="none" w:sz="0" w:space="0" w:color="auto"/>
        <w:right w:val="none" w:sz="0" w:space="0" w:color="auto"/>
      </w:divBdr>
    </w:div>
    <w:div w:id="617833556">
      <w:bodyDiv w:val="1"/>
      <w:marLeft w:val="0"/>
      <w:marRight w:val="0"/>
      <w:marTop w:val="0"/>
      <w:marBottom w:val="0"/>
      <w:divBdr>
        <w:top w:val="none" w:sz="0" w:space="0" w:color="auto"/>
        <w:left w:val="none" w:sz="0" w:space="0" w:color="auto"/>
        <w:bottom w:val="none" w:sz="0" w:space="0" w:color="auto"/>
        <w:right w:val="none" w:sz="0" w:space="0" w:color="auto"/>
      </w:divBdr>
    </w:div>
    <w:div w:id="623390544">
      <w:bodyDiv w:val="1"/>
      <w:marLeft w:val="0"/>
      <w:marRight w:val="0"/>
      <w:marTop w:val="0"/>
      <w:marBottom w:val="0"/>
      <w:divBdr>
        <w:top w:val="none" w:sz="0" w:space="0" w:color="auto"/>
        <w:left w:val="none" w:sz="0" w:space="0" w:color="auto"/>
        <w:bottom w:val="none" w:sz="0" w:space="0" w:color="auto"/>
        <w:right w:val="none" w:sz="0" w:space="0" w:color="auto"/>
      </w:divBdr>
    </w:div>
    <w:div w:id="625934373">
      <w:bodyDiv w:val="1"/>
      <w:marLeft w:val="0"/>
      <w:marRight w:val="0"/>
      <w:marTop w:val="0"/>
      <w:marBottom w:val="0"/>
      <w:divBdr>
        <w:top w:val="none" w:sz="0" w:space="0" w:color="auto"/>
        <w:left w:val="none" w:sz="0" w:space="0" w:color="auto"/>
        <w:bottom w:val="none" w:sz="0" w:space="0" w:color="auto"/>
        <w:right w:val="none" w:sz="0" w:space="0" w:color="auto"/>
      </w:divBdr>
    </w:div>
    <w:div w:id="635331829">
      <w:bodyDiv w:val="1"/>
      <w:marLeft w:val="0"/>
      <w:marRight w:val="0"/>
      <w:marTop w:val="0"/>
      <w:marBottom w:val="0"/>
      <w:divBdr>
        <w:top w:val="none" w:sz="0" w:space="0" w:color="auto"/>
        <w:left w:val="none" w:sz="0" w:space="0" w:color="auto"/>
        <w:bottom w:val="none" w:sz="0" w:space="0" w:color="auto"/>
        <w:right w:val="none" w:sz="0" w:space="0" w:color="auto"/>
      </w:divBdr>
    </w:div>
    <w:div w:id="687173826">
      <w:bodyDiv w:val="1"/>
      <w:marLeft w:val="0"/>
      <w:marRight w:val="0"/>
      <w:marTop w:val="0"/>
      <w:marBottom w:val="0"/>
      <w:divBdr>
        <w:top w:val="none" w:sz="0" w:space="0" w:color="auto"/>
        <w:left w:val="none" w:sz="0" w:space="0" w:color="auto"/>
        <w:bottom w:val="none" w:sz="0" w:space="0" w:color="auto"/>
        <w:right w:val="none" w:sz="0" w:space="0" w:color="auto"/>
      </w:divBdr>
    </w:div>
    <w:div w:id="699478018">
      <w:bodyDiv w:val="1"/>
      <w:marLeft w:val="0"/>
      <w:marRight w:val="0"/>
      <w:marTop w:val="0"/>
      <w:marBottom w:val="0"/>
      <w:divBdr>
        <w:top w:val="none" w:sz="0" w:space="0" w:color="auto"/>
        <w:left w:val="none" w:sz="0" w:space="0" w:color="auto"/>
        <w:bottom w:val="none" w:sz="0" w:space="0" w:color="auto"/>
        <w:right w:val="none" w:sz="0" w:space="0" w:color="auto"/>
      </w:divBdr>
    </w:div>
    <w:div w:id="723215162">
      <w:bodyDiv w:val="1"/>
      <w:marLeft w:val="0"/>
      <w:marRight w:val="0"/>
      <w:marTop w:val="0"/>
      <w:marBottom w:val="0"/>
      <w:divBdr>
        <w:top w:val="none" w:sz="0" w:space="0" w:color="auto"/>
        <w:left w:val="none" w:sz="0" w:space="0" w:color="auto"/>
        <w:bottom w:val="none" w:sz="0" w:space="0" w:color="auto"/>
        <w:right w:val="none" w:sz="0" w:space="0" w:color="auto"/>
      </w:divBdr>
    </w:div>
    <w:div w:id="745615903">
      <w:bodyDiv w:val="1"/>
      <w:marLeft w:val="0"/>
      <w:marRight w:val="0"/>
      <w:marTop w:val="0"/>
      <w:marBottom w:val="0"/>
      <w:divBdr>
        <w:top w:val="none" w:sz="0" w:space="0" w:color="auto"/>
        <w:left w:val="none" w:sz="0" w:space="0" w:color="auto"/>
        <w:bottom w:val="none" w:sz="0" w:space="0" w:color="auto"/>
        <w:right w:val="none" w:sz="0" w:space="0" w:color="auto"/>
      </w:divBdr>
    </w:div>
    <w:div w:id="748622334">
      <w:bodyDiv w:val="1"/>
      <w:marLeft w:val="0"/>
      <w:marRight w:val="0"/>
      <w:marTop w:val="0"/>
      <w:marBottom w:val="0"/>
      <w:divBdr>
        <w:top w:val="none" w:sz="0" w:space="0" w:color="auto"/>
        <w:left w:val="none" w:sz="0" w:space="0" w:color="auto"/>
        <w:bottom w:val="none" w:sz="0" w:space="0" w:color="auto"/>
        <w:right w:val="none" w:sz="0" w:space="0" w:color="auto"/>
      </w:divBdr>
    </w:div>
    <w:div w:id="793788373">
      <w:bodyDiv w:val="1"/>
      <w:marLeft w:val="0"/>
      <w:marRight w:val="0"/>
      <w:marTop w:val="0"/>
      <w:marBottom w:val="0"/>
      <w:divBdr>
        <w:top w:val="none" w:sz="0" w:space="0" w:color="auto"/>
        <w:left w:val="none" w:sz="0" w:space="0" w:color="auto"/>
        <w:bottom w:val="none" w:sz="0" w:space="0" w:color="auto"/>
        <w:right w:val="none" w:sz="0" w:space="0" w:color="auto"/>
      </w:divBdr>
    </w:div>
    <w:div w:id="797726447">
      <w:bodyDiv w:val="1"/>
      <w:marLeft w:val="0"/>
      <w:marRight w:val="0"/>
      <w:marTop w:val="0"/>
      <w:marBottom w:val="0"/>
      <w:divBdr>
        <w:top w:val="none" w:sz="0" w:space="0" w:color="auto"/>
        <w:left w:val="none" w:sz="0" w:space="0" w:color="auto"/>
        <w:bottom w:val="none" w:sz="0" w:space="0" w:color="auto"/>
        <w:right w:val="none" w:sz="0" w:space="0" w:color="auto"/>
      </w:divBdr>
    </w:div>
    <w:div w:id="805123184">
      <w:bodyDiv w:val="1"/>
      <w:marLeft w:val="0"/>
      <w:marRight w:val="0"/>
      <w:marTop w:val="0"/>
      <w:marBottom w:val="0"/>
      <w:divBdr>
        <w:top w:val="none" w:sz="0" w:space="0" w:color="auto"/>
        <w:left w:val="none" w:sz="0" w:space="0" w:color="auto"/>
        <w:bottom w:val="none" w:sz="0" w:space="0" w:color="auto"/>
        <w:right w:val="none" w:sz="0" w:space="0" w:color="auto"/>
      </w:divBdr>
    </w:div>
    <w:div w:id="828448633">
      <w:bodyDiv w:val="1"/>
      <w:marLeft w:val="0"/>
      <w:marRight w:val="0"/>
      <w:marTop w:val="0"/>
      <w:marBottom w:val="0"/>
      <w:divBdr>
        <w:top w:val="none" w:sz="0" w:space="0" w:color="auto"/>
        <w:left w:val="none" w:sz="0" w:space="0" w:color="auto"/>
        <w:bottom w:val="none" w:sz="0" w:space="0" w:color="auto"/>
        <w:right w:val="none" w:sz="0" w:space="0" w:color="auto"/>
      </w:divBdr>
    </w:div>
    <w:div w:id="837773093">
      <w:bodyDiv w:val="1"/>
      <w:marLeft w:val="0"/>
      <w:marRight w:val="0"/>
      <w:marTop w:val="0"/>
      <w:marBottom w:val="0"/>
      <w:divBdr>
        <w:top w:val="none" w:sz="0" w:space="0" w:color="auto"/>
        <w:left w:val="none" w:sz="0" w:space="0" w:color="auto"/>
        <w:bottom w:val="none" w:sz="0" w:space="0" w:color="auto"/>
        <w:right w:val="none" w:sz="0" w:space="0" w:color="auto"/>
      </w:divBdr>
    </w:div>
    <w:div w:id="849560743">
      <w:bodyDiv w:val="1"/>
      <w:marLeft w:val="0"/>
      <w:marRight w:val="0"/>
      <w:marTop w:val="0"/>
      <w:marBottom w:val="0"/>
      <w:divBdr>
        <w:top w:val="none" w:sz="0" w:space="0" w:color="auto"/>
        <w:left w:val="none" w:sz="0" w:space="0" w:color="auto"/>
        <w:bottom w:val="none" w:sz="0" w:space="0" w:color="auto"/>
        <w:right w:val="none" w:sz="0" w:space="0" w:color="auto"/>
      </w:divBdr>
    </w:div>
    <w:div w:id="862981839">
      <w:bodyDiv w:val="1"/>
      <w:marLeft w:val="0"/>
      <w:marRight w:val="0"/>
      <w:marTop w:val="0"/>
      <w:marBottom w:val="0"/>
      <w:divBdr>
        <w:top w:val="none" w:sz="0" w:space="0" w:color="auto"/>
        <w:left w:val="none" w:sz="0" w:space="0" w:color="auto"/>
        <w:bottom w:val="none" w:sz="0" w:space="0" w:color="auto"/>
        <w:right w:val="none" w:sz="0" w:space="0" w:color="auto"/>
      </w:divBdr>
    </w:div>
    <w:div w:id="866716570">
      <w:bodyDiv w:val="1"/>
      <w:marLeft w:val="0"/>
      <w:marRight w:val="0"/>
      <w:marTop w:val="0"/>
      <w:marBottom w:val="0"/>
      <w:divBdr>
        <w:top w:val="none" w:sz="0" w:space="0" w:color="auto"/>
        <w:left w:val="none" w:sz="0" w:space="0" w:color="auto"/>
        <w:bottom w:val="none" w:sz="0" w:space="0" w:color="auto"/>
        <w:right w:val="none" w:sz="0" w:space="0" w:color="auto"/>
      </w:divBdr>
    </w:div>
    <w:div w:id="867762662">
      <w:bodyDiv w:val="1"/>
      <w:marLeft w:val="0"/>
      <w:marRight w:val="0"/>
      <w:marTop w:val="0"/>
      <w:marBottom w:val="0"/>
      <w:divBdr>
        <w:top w:val="none" w:sz="0" w:space="0" w:color="auto"/>
        <w:left w:val="none" w:sz="0" w:space="0" w:color="auto"/>
        <w:bottom w:val="none" w:sz="0" w:space="0" w:color="auto"/>
        <w:right w:val="none" w:sz="0" w:space="0" w:color="auto"/>
      </w:divBdr>
    </w:div>
    <w:div w:id="877009355">
      <w:bodyDiv w:val="1"/>
      <w:marLeft w:val="0"/>
      <w:marRight w:val="0"/>
      <w:marTop w:val="0"/>
      <w:marBottom w:val="0"/>
      <w:divBdr>
        <w:top w:val="none" w:sz="0" w:space="0" w:color="auto"/>
        <w:left w:val="none" w:sz="0" w:space="0" w:color="auto"/>
        <w:bottom w:val="none" w:sz="0" w:space="0" w:color="auto"/>
        <w:right w:val="none" w:sz="0" w:space="0" w:color="auto"/>
      </w:divBdr>
    </w:div>
    <w:div w:id="882330406">
      <w:bodyDiv w:val="1"/>
      <w:marLeft w:val="0"/>
      <w:marRight w:val="0"/>
      <w:marTop w:val="0"/>
      <w:marBottom w:val="0"/>
      <w:divBdr>
        <w:top w:val="none" w:sz="0" w:space="0" w:color="auto"/>
        <w:left w:val="none" w:sz="0" w:space="0" w:color="auto"/>
        <w:bottom w:val="none" w:sz="0" w:space="0" w:color="auto"/>
        <w:right w:val="none" w:sz="0" w:space="0" w:color="auto"/>
      </w:divBdr>
    </w:div>
    <w:div w:id="895896097">
      <w:bodyDiv w:val="1"/>
      <w:marLeft w:val="0"/>
      <w:marRight w:val="0"/>
      <w:marTop w:val="0"/>
      <w:marBottom w:val="0"/>
      <w:divBdr>
        <w:top w:val="none" w:sz="0" w:space="0" w:color="auto"/>
        <w:left w:val="none" w:sz="0" w:space="0" w:color="auto"/>
        <w:bottom w:val="none" w:sz="0" w:space="0" w:color="auto"/>
        <w:right w:val="none" w:sz="0" w:space="0" w:color="auto"/>
      </w:divBdr>
    </w:div>
    <w:div w:id="907346114">
      <w:bodyDiv w:val="1"/>
      <w:marLeft w:val="0"/>
      <w:marRight w:val="0"/>
      <w:marTop w:val="0"/>
      <w:marBottom w:val="0"/>
      <w:divBdr>
        <w:top w:val="none" w:sz="0" w:space="0" w:color="auto"/>
        <w:left w:val="none" w:sz="0" w:space="0" w:color="auto"/>
        <w:bottom w:val="none" w:sz="0" w:space="0" w:color="auto"/>
        <w:right w:val="none" w:sz="0" w:space="0" w:color="auto"/>
      </w:divBdr>
    </w:div>
    <w:div w:id="925656115">
      <w:bodyDiv w:val="1"/>
      <w:marLeft w:val="0"/>
      <w:marRight w:val="0"/>
      <w:marTop w:val="0"/>
      <w:marBottom w:val="0"/>
      <w:divBdr>
        <w:top w:val="none" w:sz="0" w:space="0" w:color="auto"/>
        <w:left w:val="none" w:sz="0" w:space="0" w:color="auto"/>
        <w:bottom w:val="none" w:sz="0" w:space="0" w:color="auto"/>
        <w:right w:val="none" w:sz="0" w:space="0" w:color="auto"/>
      </w:divBdr>
    </w:div>
    <w:div w:id="945042915">
      <w:bodyDiv w:val="1"/>
      <w:marLeft w:val="0"/>
      <w:marRight w:val="0"/>
      <w:marTop w:val="0"/>
      <w:marBottom w:val="0"/>
      <w:divBdr>
        <w:top w:val="none" w:sz="0" w:space="0" w:color="auto"/>
        <w:left w:val="none" w:sz="0" w:space="0" w:color="auto"/>
        <w:bottom w:val="none" w:sz="0" w:space="0" w:color="auto"/>
        <w:right w:val="none" w:sz="0" w:space="0" w:color="auto"/>
      </w:divBdr>
    </w:div>
    <w:div w:id="949167211">
      <w:bodyDiv w:val="1"/>
      <w:marLeft w:val="0"/>
      <w:marRight w:val="0"/>
      <w:marTop w:val="0"/>
      <w:marBottom w:val="0"/>
      <w:divBdr>
        <w:top w:val="none" w:sz="0" w:space="0" w:color="auto"/>
        <w:left w:val="none" w:sz="0" w:space="0" w:color="auto"/>
        <w:bottom w:val="none" w:sz="0" w:space="0" w:color="auto"/>
        <w:right w:val="none" w:sz="0" w:space="0" w:color="auto"/>
      </w:divBdr>
    </w:div>
    <w:div w:id="962997384">
      <w:bodyDiv w:val="1"/>
      <w:marLeft w:val="0"/>
      <w:marRight w:val="0"/>
      <w:marTop w:val="0"/>
      <w:marBottom w:val="0"/>
      <w:divBdr>
        <w:top w:val="none" w:sz="0" w:space="0" w:color="auto"/>
        <w:left w:val="none" w:sz="0" w:space="0" w:color="auto"/>
        <w:bottom w:val="none" w:sz="0" w:space="0" w:color="auto"/>
        <w:right w:val="none" w:sz="0" w:space="0" w:color="auto"/>
      </w:divBdr>
    </w:div>
    <w:div w:id="990014960">
      <w:bodyDiv w:val="1"/>
      <w:marLeft w:val="0"/>
      <w:marRight w:val="0"/>
      <w:marTop w:val="0"/>
      <w:marBottom w:val="0"/>
      <w:divBdr>
        <w:top w:val="none" w:sz="0" w:space="0" w:color="auto"/>
        <w:left w:val="none" w:sz="0" w:space="0" w:color="auto"/>
        <w:bottom w:val="none" w:sz="0" w:space="0" w:color="auto"/>
        <w:right w:val="none" w:sz="0" w:space="0" w:color="auto"/>
      </w:divBdr>
    </w:div>
    <w:div w:id="994987439">
      <w:bodyDiv w:val="1"/>
      <w:marLeft w:val="0"/>
      <w:marRight w:val="0"/>
      <w:marTop w:val="0"/>
      <w:marBottom w:val="0"/>
      <w:divBdr>
        <w:top w:val="none" w:sz="0" w:space="0" w:color="auto"/>
        <w:left w:val="none" w:sz="0" w:space="0" w:color="auto"/>
        <w:bottom w:val="none" w:sz="0" w:space="0" w:color="auto"/>
        <w:right w:val="none" w:sz="0" w:space="0" w:color="auto"/>
      </w:divBdr>
    </w:div>
    <w:div w:id="998844634">
      <w:bodyDiv w:val="1"/>
      <w:marLeft w:val="0"/>
      <w:marRight w:val="0"/>
      <w:marTop w:val="0"/>
      <w:marBottom w:val="0"/>
      <w:divBdr>
        <w:top w:val="none" w:sz="0" w:space="0" w:color="auto"/>
        <w:left w:val="none" w:sz="0" w:space="0" w:color="auto"/>
        <w:bottom w:val="none" w:sz="0" w:space="0" w:color="auto"/>
        <w:right w:val="none" w:sz="0" w:space="0" w:color="auto"/>
      </w:divBdr>
    </w:div>
    <w:div w:id="1033843214">
      <w:bodyDiv w:val="1"/>
      <w:marLeft w:val="0"/>
      <w:marRight w:val="0"/>
      <w:marTop w:val="0"/>
      <w:marBottom w:val="0"/>
      <w:divBdr>
        <w:top w:val="none" w:sz="0" w:space="0" w:color="auto"/>
        <w:left w:val="none" w:sz="0" w:space="0" w:color="auto"/>
        <w:bottom w:val="none" w:sz="0" w:space="0" w:color="auto"/>
        <w:right w:val="none" w:sz="0" w:space="0" w:color="auto"/>
      </w:divBdr>
    </w:div>
    <w:div w:id="1064718516">
      <w:bodyDiv w:val="1"/>
      <w:marLeft w:val="0"/>
      <w:marRight w:val="0"/>
      <w:marTop w:val="0"/>
      <w:marBottom w:val="0"/>
      <w:divBdr>
        <w:top w:val="none" w:sz="0" w:space="0" w:color="auto"/>
        <w:left w:val="none" w:sz="0" w:space="0" w:color="auto"/>
        <w:bottom w:val="none" w:sz="0" w:space="0" w:color="auto"/>
        <w:right w:val="none" w:sz="0" w:space="0" w:color="auto"/>
      </w:divBdr>
    </w:div>
    <w:div w:id="1071390701">
      <w:bodyDiv w:val="1"/>
      <w:marLeft w:val="0"/>
      <w:marRight w:val="0"/>
      <w:marTop w:val="0"/>
      <w:marBottom w:val="0"/>
      <w:divBdr>
        <w:top w:val="none" w:sz="0" w:space="0" w:color="auto"/>
        <w:left w:val="none" w:sz="0" w:space="0" w:color="auto"/>
        <w:bottom w:val="none" w:sz="0" w:space="0" w:color="auto"/>
        <w:right w:val="none" w:sz="0" w:space="0" w:color="auto"/>
      </w:divBdr>
    </w:div>
    <w:div w:id="1078213180">
      <w:bodyDiv w:val="1"/>
      <w:marLeft w:val="0"/>
      <w:marRight w:val="0"/>
      <w:marTop w:val="0"/>
      <w:marBottom w:val="0"/>
      <w:divBdr>
        <w:top w:val="none" w:sz="0" w:space="0" w:color="auto"/>
        <w:left w:val="none" w:sz="0" w:space="0" w:color="auto"/>
        <w:bottom w:val="none" w:sz="0" w:space="0" w:color="auto"/>
        <w:right w:val="none" w:sz="0" w:space="0" w:color="auto"/>
      </w:divBdr>
    </w:div>
    <w:div w:id="1091924952">
      <w:bodyDiv w:val="1"/>
      <w:marLeft w:val="0"/>
      <w:marRight w:val="0"/>
      <w:marTop w:val="0"/>
      <w:marBottom w:val="0"/>
      <w:divBdr>
        <w:top w:val="none" w:sz="0" w:space="0" w:color="auto"/>
        <w:left w:val="none" w:sz="0" w:space="0" w:color="auto"/>
        <w:bottom w:val="none" w:sz="0" w:space="0" w:color="auto"/>
        <w:right w:val="none" w:sz="0" w:space="0" w:color="auto"/>
      </w:divBdr>
    </w:div>
    <w:div w:id="1095204657">
      <w:bodyDiv w:val="1"/>
      <w:marLeft w:val="0"/>
      <w:marRight w:val="0"/>
      <w:marTop w:val="0"/>
      <w:marBottom w:val="0"/>
      <w:divBdr>
        <w:top w:val="none" w:sz="0" w:space="0" w:color="auto"/>
        <w:left w:val="none" w:sz="0" w:space="0" w:color="auto"/>
        <w:bottom w:val="none" w:sz="0" w:space="0" w:color="auto"/>
        <w:right w:val="none" w:sz="0" w:space="0" w:color="auto"/>
      </w:divBdr>
    </w:div>
    <w:div w:id="1115439571">
      <w:bodyDiv w:val="1"/>
      <w:marLeft w:val="0"/>
      <w:marRight w:val="0"/>
      <w:marTop w:val="0"/>
      <w:marBottom w:val="0"/>
      <w:divBdr>
        <w:top w:val="none" w:sz="0" w:space="0" w:color="auto"/>
        <w:left w:val="none" w:sz="0" w:space="0" w:color="auto"/>
        <w:bottom w:val="none" w:sz="0" w:space="0" w:color="auto"/>
        <w:right w:val="none" w:sz="0" w:space="0" w:color="auto"/>
      </w:divBdr>
    </w:div>
    <w:div w:id="1122843822">
      <w:bodyDiv w:val="1"/>
      <w:marLeft w:val="0"/>
      <w:marRight w:val="0"/>
      <w:marTop w:val="0"/>
      <w:marBottom w:val="0"/>
      <w:divBdr>
        <w:top w:val="none" w:sz="0" w:space="0" w:color="auto"/>
        <w:left w:val="none" w:sz="0" w:space="0" w:color="auto"/>
        <w:bottom w:val="none" w:sz="0" w:space="0" w:color="auto"/>
        <w:right w:val="none" w:sz="0" w:space="0" w:color="auto"/>
      </w:divBdr>
    </w:div>
    <w:div w:id="1142499176">
      <w:bodyDiv w:val="1"/>
      <w:marLeft w:val="0"/>
      <w:marRight w:val="0"/>
      <w:marTop w:val="0"/>
      <w:marBottom w:val="0"/>
      <w:divBdr>
        <w:top w:val="none" w:sz="0" w:space="0" w:color="auto"/>
        <w:left w:val="none" w:sz="0" w:space="0" w:color="auto"/>
        <w:bottom w:val="none" w:sz="0" w:space="0" w:color="auto"/>
        <w:right w:val="none" w:sz="0" w:space="0" w:color="auto"/>
      </w:divBdr>
    </w:div>
    <w:div w:id="1147625398">
      <w:bodyDiv w:val="1"/>
      <w:marLeft w:val="0"/>
      <w:marRight w:val="0"/>
      <w:marTop w:val="0"/>
      <w:marBottom w:val="0"/>
      <w:divBdr>
        <w:top w:val="none" w:sz="0" w:space="0" w:color="auto"/>
        <w:left w:val="none" w:sz="0" w:space="0" w:color="auto"/>
        <w:bottom w:val="none" w:sz="0" w:space="0" w:color="auto"/>
        <w:right w:val="none" w:sz="0" w:space="0" w:color="auto"/>
      </w:divBdr>
    </w:div>
    <w:div w:id="1156921006">
      <w:bodyDiv w:val="1"/>
      <w:marLeft w:val="0"/>
      <w:marRight w:val="0"/>
      <w:marTop w:val="0"/>
      <w:marBottom w:val="0"/>
      <w:divBdr>
        <w:top w:val="none" w:sz="0" w:space="0" w:color="auto"/>
        <w:left w:val="none" w:sz="0" w:space="0" w:color="auto"/>
        <w:bottom w:val="none" w:sz="0" w:space="0" w:color="auto"/>
        <w:right w:val="none" w:sz="0" w:space="0" w:color="auto"/>
      </w:divBdr>
    </w:div>
    <w:div w:id="1160199771">
      <w:bodyDiv w:val="1"/>
      <w:marLeft w:val="0"/>
      <w:marRight w:val="0"/>
      <w:marTop w:val="0"/>
      <w:marBottom w:val="0"/>
      <w:divBdr>
        <w:top w:val="none" w:sz="0" w:space="0" w:color="auto"/>
        <w:left w:val="none" w:sz="0" w:space="0" w:color="auto"/>
        <w:bottom w:val="none" w:sz="0" w:space="0" w:color="auto"/>
        <w:right w:val="none" w:sz="0" w:space="0" w:color="auto"/>
      </w:divBdr>
    </w:div>
    <w:div w:id="1175270859">
      <w:bodyDiv w:val="1"/>
      <w:marLeft w:val="0"/>
      <w:marRight w:val="0"/>
      <w:marTop w:val="0"/>
      <w:marBottom w:val="0"/>
      <w:divBdr>
        <w:top w:val="none" w:sz="0" w:space="0" w:color="auto"/>
        <w:left w:val="none" w:sz="0" w:space="0" w:color="auto"/>
        <w:bottom w:val="none" w:sz="0" w:space="0" w:color="auto"/>
        <w:right w:val="none" w:sz="0" w:space="0" w:color="auto"/>
      </w:divBdr>
    </w:div>
    <w:div w:id="1182010362">
      <w:bodyDiv w:val="1"/>
      <w:marLeft w:val="0"/>
      <w:marRight w:val="0"/>
      <w:marTop w:val="0"/>
      <w:marBottom w:val="0"/>
      <w:divBdr>
        <w:top w:val="none" w:sz="0" w:space="0" w:color="auto"/>
        <w:left w:val="none" w:sz="0" w:space="0" w:color="auto"/>
        <w:bottom w:val="none" w:sz="0" w:space="0" w:color="auto"/>
        <w:right w:val="none" w:sz="0" w:space="0" w:color="auto"/>
      </w:divBdr>
    </w:div>
    <w:div w:id="1183863125">
      <w:bodyDiv w:val="1"/>
      <w:marLeft w:val="0"/>
      <w:marRight w:val="0"/>
      <w:marTop w:val="0"/>
      <w:marBottom w:val="0"/>
      <w:divBdr>
        <w:top w:val="none" w:sz="0" w:space="0" w:color="auto"/>
        <w:left w:val="none" w:sz="0" w:space="0" w:color="auto"/>
        <w:bottom w:val="none" w:sz="0" w:space="0" w:color="auto"/>
        <w:right w:val="none" w:sz="0" w:space="0" w:color="auto"/>
      </w:divBdr>
    </w:div>
    <w:div w:id="1196044143">
      <w:bodyDiv w:val="1"/>
      <w:marLeft w:val="0"/>
      <w:marRight w:val="0"/>
      <w:marTop w:val="0"/>
      <w:marBottom w:val="0"/>
      <w:divBdr>
        <w:top w:val="none" w:sz="0" w:space="0" w:color="auto"/>
        <w:left w:val="none" w:sz="0" w:space="0" w:color="auto"/>
        <w:bottom w:val="none" w:sz="0" w:space="0" w:color="auto"/>
        <w:right w:val="none" w:sz="0" w:space="0" w:color="auto"/>
      </w:divBdr>
    </w:div>
    <w:div w:id="1198005206">
      <w:bodyDiv w:val="1"/>
      <w:marLeft w:val="0"/>
      <w:marRight w:val="0"/>
      <w:marTop w:val="0"/>
      <w:marBottom w:val="0"/>
      <w:divBdr>
        <w:top w:val="none" w:sz="0" w:space="0" w:color="auto"/>
        <w:left w:val="none" w:sz="0" w:space="0" w:color="auto"/>
        <w:bottom w:val="none" w:sz="0" w:space="0" w:color="auto"/>
        <w:right w:val="none" w:sz="0" w:space="0" w:color="auto"/>
      </w:divBdr>
    </w:div>
    <w:div w:id="1201631848">
      <w:bodyDiv w:val="1"/>
      <w:marLeft w:val="0"/>
      <w:marRight w:val="0"/>
      <w:marTop w:val="0"/>
      <w:marBottom w:val="0"/>
      <w:divBdr>
        <w:top w:val="none" w:sz="0" w:space="0" w:color="auto"/>
        <w:left w:val="none" w:sz="0" w:space="0" w:color="auto"/>
        <w:bottom w:val="none" w:sz="0" w:space="0" w:color="auto"/>
        <w:right w:val="none" w:sz="0" w:space="0" w:color="auto"/>
      </w:divBdr>
    </w:div>
    <w:div w:id="1210920642">
      <w:bodyDiv w:val="1"/>
      <w:marLeft w:val="0"/>
      <w:marRight w:val="0"/>
      <w:marTop w:val="0"/>
      <w:marBottom w:val="0"/>
      <w:divBdr>
        <w:top w:val="none" w:sz="0" w:space="0" w:color="auto"/>
        <w:left w:val="none" w:sz="0" w:space="0" w:color="auto"/>
        <w:bottom w:val="none" w:sz="0" w:space="0" w:color="auto"/>
        <w:right w:val="none" w:sz="0" w:space="0" w:color="auto"/>
      </w:divBdr>
    </w:div>
    <w:div w:id="1224294784">
      <w:bodyDiv w:val="1"/>
      <w:marLeft w:val="0"/>
      <w:marRight w:val="0"/>
      <w:marTop w:val="0"/>
      <w:marBottom w:val="0"/>
      <w:divBdr>
        <w:top w:val="none" w:sz="0" w:space="0" w:color="auto"/>
        <w:left w:val="none" w:sz="0" w:space="0" w:color="auto"/>
        <w:bottom w:val="none" w:sz="0" w:space="0" w:color="auto"/>
        <w:right w:val="none" w:sz="0" w:space="0" w:color="auto"/>
      </w:divBdr>
    </w:div>
    <w:div w:id="1232275297">
      <w:bodyDiv w:val="1"/>
      <w:marLeft w:val="0"/>
      <w:marRight w:val="0"/>
      <w:marTop w:val="0"/>
      <w:marBottom w:val="0"/>
      <w:divBdr>
        <w:top w:val="none" w:sz="0" w:space="0" w:color="auto"/>
        <w:left w:val="none" w:sz="0" w:space="0" w:color="auto"/>
        <w:bottom w:val="none" w:sz="0" w:space="0" w:color="auto"/>
        <w:right w:val="none" w:sz="0" w:space="0" w:color="auto"/>
      </w:divBdr>
    </w:div>
    <w:div w:id="1247881903">
      <w:bodyDiv w:val="1"/>
      <w:marLeft w:val="0"/>
      <w:marRight w:val="0"/>
      <w:marTop w:val="0"/>
      <w:marBottom w:val="0"/>
      <w:divBdr>
        <w:top w:val="none" w:sz="0" w:space="0" w:color="auto"/>
        <w:left w:val="none" w:sz="0" w:space="0" w:color="auto"/>
        <w:bottom w:val="none" w:sz="0" w:space="0" w:color="auto"/>
        <w:right w:val="none" w:sz="0" w:space="0" w:color="auto"/>
      </w:divBdr>
    </w:div>
    <w:div w:id="1259630736">
      <w:bodyDiv w:val="1"/>
      <w:marLeft w:val="0"/>
      <w:marRight w:val="0"/>
      <w:marTop w:val="0"/>
      <w:marBottom w:val="0"/>
      <w:divBdr>
        <w:top w:val="none" w:sz="0" w:space="0" w:color="auto"/>
        <w:left w:val="none" w:sz="0" w:space="0" w:color="auto"/>
        <w:bottom w:val="none" w:sz="0" w:space="0" w:color="auto"/>
        <w:right w:val="none" w:sz="0" w:space="0" w:color="auto"/>
      </w:divBdr>
    </w:div>
    <w:div w:id="1264024392">
      <w:bodyDiv w:val="1"/>
      <w:marLeft w:val="0"/>
      <w:marRight w:val="0"/>
      <w:marTop w:val="0"/>
      <w:marBottom w:val="0"/>
      <w:divBdr>
        <w:top w:val="none" w:sz="0" w:space="0" w:color="auto"/>
        <w:left w:val="none" w:sz="0" w:space="0" w:color="auto"/>
        <w:bottom w:val="none" w:sz="0" w:space="0" w:color="auto"/>
        <w:right w:val="none" w:sz="0" w:space="0" w:color="auto"/>
      </w:divBdr>
    </w:div>
    <w:div w:id="1264803593">
      <w:bodyDiv w:val="1"/>
      <w:marLeft w:val="0"/>
      <w:marRight w:val="0"/>
      <w:marTop w:val="0"/>
      <w:marBottom w:val="0"/>
      <w:divBdr>
        <w:top w:val="none" w:sz="0" w:space="0" w:color="auto"/>
        <w:left w:val="none" w:sz="0" w:space="0" w:color="auto"/>
        <w:bottom w:val="none" w:sz="0" w:space="0" w:color="auto"/>
        <w:right w:val="none" w:sz="0" w:space="0" w:color="auto"/>
      </w:divBdr>
    </w:div>
    <w:div w:id="1271746104">
      <w:bodyDiv w:val="1"/>
      <w:marLeft w:val="0"/>
      <w:marRight w:val="0"/>
      <w:marTop w:val="0"/>
      <w:marBottom w:val="0"/>
      <w:divBdr>
        <w:top w:val="none" w:sz="0" w:space="0" w:color="auto"/>
        <w:left w:val="none" w:sz="0" w:space="0" w:color="auto"/>
        <w:bottom w:val="none" w:sz="0" w:space="0" w:color="auto"/>
        <w:right w:val="none" w:sz="0" w:space="0" w:color="auto"/>
      </w:divBdr>
    </w:div>
    <w:div w:id="1283070383">
      <w:bodyDiv w:val="1"/>
      <w:marLeft w:val="0"/>
      <w:marRight w:val="0"/>
      <w:marTop w:val="0"/>
      <w:marBottom w:val="0"/>
      <w:divBdr>
        <w:top w:val="none" w:sz="0" w:space="0" w:color="auto"/>
        <w:left w:val="none" w:sz="0" w:space="0" w:color="auto"/>
        <w:bottom w:val="none" w:sz="0" w:space="0" w:color="auto"/>
        <w:right w:val="none" w:sz="0" w:space="0" w:color="auto"/>
      </w:divBdr>
    </w:div>
    <w:div w:id="1284574213">
      <w:bodyDiv w:val="1"/>
      <w:marLeft w:val="0"/>
      <w:marRight w:val="0"/>
      <w:marTop w:val="0"/>
      <w:marBottom w:val="0"/>
      <w:divBdr>
        <w:top w:val="none" w:sz="0" w:space="0" w:color="auto"/>
        <w:left w:val="none" w:sz="0" w:space="0" w:color="auto"/>
        <w:bottom w:val="none" w:sz="0" w:space="0" w:color="auto"/>
        <w:right w:val="none" w:sz="0" w:space="0" w:color="auto"/>
      </w:divBdr>
    </w:div>
    <w:div w:id="1286692612">
      <w:bodyDiv w:val="1"/>
      <w:marLeft w:val="0"/>
      <w:marRight w:val="0"/>
      <w:marTop w:val="0"/>
      <w:marBottom w:val="0"/>
      <w:divBdr>
        <w:top w:val="none" w:sz="0" w:space="0" w:color="auto"/>
        <w:left w:val="none" w:sz="0" w:space="0" w:color="auto"/>
        <w:bottom w:val="none" w:sz="0" w:space="0" w:color="auto"/>
        <w:right w:val="none" w:sz="0" w:space="0" w:color="auto"/>
      </w:divBdr>
    </w:div>
    <w:div w:id="1300955524">
      <w:bodyDiv w:val="1"/>
      <w:marLeft w:val="0"/>
      <w:marRight w:val="0"/>
      <w:marTop w:val="0"/>
      <w:marBottom w:val="0"/>
      <w:divBdr>
        <w:top w:val="none" w:sz="0" w:space="0" w:color="auto"/>
        <w:left w:val="none" w:sz="0" w:space="0" w:color="auto"/>
        <w:bottom w:val="none" w:sz="0" w:space="0" w:color="auto"/>
        <w:right w:val="none" w:sz="0" w:space="0" w:color="auto"/>
      </w:divBdr>
    </w:div>
    <w:div w:id="1303923360">
      <w:bodyDiv w:val="1"/>
      <w:marLeft w:val="0"/>
      <w:marRight w:val="0"/>
      <w:marTop w:val="0"/>
      <w:marBottom w:val="0"/>
      <w:divBdr>
        <w:top w:val="none" w:sz="0" w:space="0" w:color="auto"/>
        <w:left w:val="none" w:sz="0" w:space="0" w:color="auto"/>
        <w:bottom w:val="none" w:sz="0" w:space="0" w:color="auto"/>
        <w:right w:val="none" w:sz="0" w:space="0" w:color="auto"/>
      </w:divBdr>
    </w:div>
    <w:div w:id="1306275269">
      <w:bodyDiv w:val="1"/>
      <w:marLeft w:val="0"/>
      <w:marRight w:val="0"/>
      <w:marTop w:val="0"/>
      <w:marBottom w:val="0"/>
      <w:divBdr>
        <w:top w:val="none" w:sz="0" w:space="0" w:color="auto"/>
        <w:left w:val="none" w:sz="0" w:space="0" w:color="auto"/>
        <w:bottom w:val="none" w:sz="0" w:space="0" w:color="auto"/>
        <w:right w:val="none" w:sz="0" w:space="0" w:color="auto"/>
      </w:divBdr>
    </w:div>
    <w:div w:id="1309632643">
      <w:bodyDiv w:val="1"/>
      <w:marLeft w:val="0"/>
      <w:marRight w:val="0"/>
      <w:marTop w:val="0"/>
      <w:marBottom w:val="0"/>
      <w:divBdr>
        <w:top w:val="none" w:sz="0" w:space="0" w:color="auto"/>
        <w:left w:val="none" w:sz="0" w:space="0" w:color="auto"/>
        <w:bottom w:val="none" w:sz="0" w:space="0" w:color="auto"/>
        <w:right w:val="none" w:sz="0" w:space="0" w:color="auto"/>
      </w:divBdr>
    </w:div>
    <w:div w:id="1333293424">
      <w:bodyDiv w:val="1"/>
      <w:marLeft w:val="0"/>
      <w:marRight w:val="0"/>
      <w:marTop w:val="0"/>
      <w:marBottom w:val="0"/>
      <w:divBdr>
        <w:top w:val="none" w:sz="0" w:space="0" w:color="auto"/>
        <w:left w:val="none" w:sz="0" w:space="0" w:color="auto"/>
        <w:bottom w:val="none" w:sz="0" w:space="0" w:color="auto"/>
        <w:right w:val="none" w:sz="0" w:space="0" w:color="auto"/>
      </w:divBdr>
    </w:div>
    <w:div w:id="1337000575">
      <w:bodyDiv w:val="1"/>
      <w:marLeft w:val="0"/>
      <w:marRight w:val="0"/>
      <w:marTop w:val="0"/>
      <w:marBottom w:val="0"/>
      <w:divBdr>
        <w:top w:val="none" w:sz="0" w:space="0" w:color="auto"/>
        <w:left w:val="none" w:sz="0" w:space="0" w:color="auto"/>
        <w:bottom w:val="none" w:sz="0" w:space="0" w:color="auto"/>
        <w:right w:val="none" w:sz="0" w:space="0" w:color="auto"/>
      </w:divBdr>
    </w:div>
    <w:div w:id="1342925221">
      <w:bodyDiv w:val="1"/>
      <w:marLeft w:val="0"/>
      <w:marRight w:val="0"/>
      <w:marTop w:val="0"/>
      <w:marBottom w:val="0"/>
      <w:divBdr>
        <w:top w:val="none" w:sz="0" w:space="0" w:color="auto"/>
        <w:left w:val="none" w:sz="0" w:space="0" w:color="auto"/>
        <w:bottom w:val="none" w:sz="0" w:space="0" w:color="auto"/>
        <w:right w:val="none" w:sz="0" w:space="0" w:color="auto"/>
      </w:divBdr>
    </w:div>
    <w:div w:id="1360428098">
      <w:bodyDiv w:val="1"/>
      <w:marLeft w:val="0"/>
      <w:marRight w:val="0"/>
      <w:marTop w:val="0"/>
      <w:marBottom w:val="0"/>
      <w:divBdr>
        <w:top w:val="none" w:sz="0" w:space="0" w:color="auto"/>
        <w:left w:val="none" w:sz="0" w:space="0" w:color="auto"/>
        <w:bottom w:val="none" w:sz="0" w:space="0" w:color="auto"/>
        <w:right w:val="none" w:sz="0" w:space="0" w:color="auto"/>
      </w:divBdr>
    </w:div>
    <w:div w:id="1366103184">
      <w:bodyDiv w:val="1"/>
      <w:marLeft w:val="0"/>
      <w:marRight w:val="0"/>
      <w:marTop w:val="0"/>
      <w:marBottom w:val="0"/>
      <w:divBdr>
        <w:top w:val="none" w:sz="0" w:space="0" w:color="auto"/>
        <w:left w:val="none" w:sz="0" w:space="0" w:color="auto"/>
        <w:bottom w:val="none" w:sz="0" w:space="0" w:color="auto"/>
        <w:right w:val="none" w:sz="0" w:space="0" w:color="auto"/>
      </w:divBdr>
    </w:div>
    <w:div w:id="1372344067">
      <w:bodyDiv w:val="1"/>
      <w:marLeft w:val="0"/>
      <w:marRight w:val="0"/>
      <w:marTop w:val="0"/>
      <w:marBottom w:val="0"/>
      <w:divBdr>
        <w:top w:val="none" w:sz="0" w:space="0" w:color="auto"/>
        <w:left w:val="none" w:sz="0" w:space="0" w:color="auto"/>
        <w:bottom w:val="none" w:sz="0" w:space="0" w:color="auto"/>
        <w:right w:val="none" w:sz="0" w:space="0" w:color="auto"/>
      </w:divBdr>
    </w:div>
    <w:div w:id="1384057618">
      <w:bodyDiv w:val="1"/>
      <w:marLeft w:val="0"/>
      <w:marRight w:val="0"/>
      <w:marTop w:val="0"/>
      <w:marBottom w:val="0"/>
      <w:divBdr>
        <w:top w:val="none" w:sz="0" w:space="0" w:color="auto"/>
        <w:left w:val="none" w:sz="0" w:space="0" w:color="auto"/>
        <w:bottom w:val="none" w:sz="0" w:space="0" w:color="auto"/>
        <w:right w:val="none" w:sz="0" w:space="0" w:color="auto"/>
      </w:divBdr>
    </w:div>
    <w:div w:id="1404570697">
      <w:bodyDiv w:val="1"/>
      <w:marLeft w:val="0"/>
      <w:marRight w:val="0"/>
      <w:marTop w:val="0"/>
      <w:marBottom w:val="0"/>
      <w:divBdr>
        <w:top w:val="none" w:sz="0" w:space="0" w:color="auto"/>
        <w:left w:val="none" w:sz="0" w:space="0" w:color="auto"/>
        <w:bottom w:val="none" w:sz="0" w:space="0" w:color="auto"/>
        <w:right w:val="none" w:sz="0" w:space="0" w:color="auto"/>
      </w:divBdr>
    </w:div>
    <w:div w:id="1418597014">
      <w:bodyDiv w:val="1"/>
      <w:marLeft w:val="0"/>
      <w:marRight w:val="0"/>
      <w:marTop w:val="0"/>
      <w:marBottom w:val="0"/>
      <w:divBdr>
        <w:top w:val="none" w:sz="0" w:space="0" w:color="auto"/>
        <w:left w:val="none" w:sz="0" w:space="0" w:color="auto"/>
        <w:bottom w:val="none" w:sz="0" w:space="0" w:color="auto"/>
        <w:right w:val="none" w:sz="0" w:space="0" w:color="auto"/>
      </w:divBdr>
    </w:div>
    <w:div w:id="1431658651">
      <w:bodyDiv w:val="1"/>
      <w:marLeft w:val="0"/>
      <w:marRight w:val="0"/>
      <w:marTop w:val="0"/>
      <w:marBottom w:val="0"/>
      <w:divBdr>
        <w:top w:val="none" w:sz="0" w:space="0" w:color="auto"/>
        <w:left w:val="none" w:sz="0" w:space="0" w:color="auto"/>
        <w:bottom w:val="none" w:sz="0" w:space="0" w:color="auto"/>
        <w:right w:val="none" w:sz="0" w:space="0" w:color="auto"/>
      </w:divBdr>
    </w:div>
    <w:div w:id="1445881479">
      <w:bodyDiv w:val="1"/>
      <w:marLeft w:val="0"/>
      <w:marRight w:val="0"/>
      <w:marTop w:val="0"/>
      <w:marBottom w:val="0"/>
      <w:divBdr>
        <w:top w:val="none" w:sz="0" w:space="0" w:color="auto"/>
        <w:left w:val="none" w:sz="0" w:space="0" w:color="auto"/>
        <w:bottom w:val="none" w:sz="0" w:space="0" w:color="auto"/>
        <w:right w:val="none" w:sz="0" w:space="0" w:color="auto"/>
      </w:divBdr>
    </w:div>
    <w:div w:id="1447503272">
      <w:bodyDiv w:val="1"/>
      <w:marLeft w:val="0"/>
      <w:marRight w:val="0"/>
      <w:marTop w:val="0"/>
      <w:marBottom w:val="0"/>
      <w:divBdr>
        <w:top w:val="none" w:sz="0" w:space="0" w:color="auto"/>
        <w:left w:val="none" w:sz="0" w:space="0" w:color="auto"/>
        <w:bottom w:val="none" w:sz="0" w:space="0" w:color="auto"/>
        <w:right w:val="none" w:sz="0" w:space="0" w:color="auto"/>
      </w:divBdr>
    </w:div>
    <w:div w:id="1465736078">
      <w:bodyDiv w:val="1"/>
      <w:marLeft w:val="0"/>
      <w:marRight w:val="0"/>
      <w:marTop w:val="0"/>
      <w:marBottom w:val="0"/>
      <w:divBdr>
        <w:top w:val="none" w:sz="0" w:space="0" w:color="auto"/>
        <w:left w:val="none" w:sz="0" w:space="0" w:color="auto"/>
        <w:bottom w:val="none" w:sz="0" w:space="0" w:color="auto"/>
        <w:right w:val="none" w:sz="0" w:space="0" w:color="auto"/>
      </w:divBdr>
    </w:div>
    <w:div w:id="1477719542">
      <w:bodyDiv w:val="1"/>
      <w:marLeft w:val="0"/>
      <w:marRight w:val="0"/>
      <w:marTop w:val="0"/>
      <w:marBottom w:val="0"/>
      <w:divBdr>
        <w:top w:val="none" w:sz="0" w:space="0" w:color="auto"/>
        <w:left w:val="none" w:sz="0" w:space="0" w:color="auto"/>
        <w:bottom w:val="none" w:sz="0" w:space="0" w:color="auto"/>
        <w:right w:val="none" w:sz="0" w:space="0" w:color="auto"/>
      </w:divBdr>
    </w:div>
    <w:div w:id="1524782862">
      <w:bodyDiv w:val="1"/>
      <w:marLeft w:val="0"/>
      <w:marRight w:val="0"/>
      <w:marTop w:val="0"/>
      <w:marBottom w:val="0"/>
      <w:divBdr>
        <w:top w:val="none" w:sz="0" w:space="0" w:color="auto"/>
        <w:left w:val="none" w:sz="0" w:space="0" w:color="auto"/>
        <w:bottom w:val="none" w:sz="0" w:space="0" w:color="auto"/>
        <w:right w:val="none" w:sz="0" w:space="0" w:color="auto"/>
      </w:divBdr>
    </w:div>
    <w:div w:id="1526090933">
      <w:bodyDiv w:val="1"/>
      <w:marLeft w:val="0"/>
      <w:marRight w:val="0"/>
      <w:marTop w:val="0"/>
      <w:marBottom w:val="0"/>
      <w:divBdr>
        <w:top w:val="none" w:sz="0" w:space="0" w:color="auto"/>
        <w:left w:val="none" w:sz="0" w:space="0" w:color="auto"/>
        <w:bottom w:val="none" w:sz="0" w:space="0" w:color="auto"/>
        <w:right w:val="none" w:sz="0" w:space="0" w:color="auto"/>
      </w:divBdr>
    </w:div>
    <w:div w:id="1531722248">
      <w:bodyDiv w:val="1"/>
      <w:marLeft w:val="0"/>
      <w:marRight w:val="0"/>
      <w:marTop w:val="0"/>
      <w:marBottom w:val="0"/>
      <w:divBdr>
        <w:top w:val="none" w:sz="0" w:space="0" w:color="auto"/>
        <w:left w:val="none" w:sz="0" w:space="0" w:color="auto"/>
        <w:bottom w:val="none" w:sz="0" w:space="0" w:color="auto"/>
        <w:right w:val="none" w:sz="0" w:space="0" w:color="auto"/>
      </w:divBdr>
    </w:div>
    <w:div w:id="1534153255">
      <w:bodyDiv w:val="1"/>
      <w:marLeft w:val="0"/>
      <w:marRight w:val="0"/>
      <w:marTop w:val="0"/>
      <w:marBottom w:val="0"/>
      <w:divBdr>
        <w:top w:val="none" w:sz="0" w:space="0" w:color="auto"/>
        <w:left w:val="none" w:sz="0" w:space="0" w:color="auto"/>
        <w:bottom w:val="none" w:sz="0" w:space="0" w:color="auto"/>
        <w:right w:val="none" w:sz="0" w:space="0" w:color="auto"/>
      </w:divBdr>
    </w:div>
    <w:div w:id="1534999678">
      <w:bodyDiv w:val="1"/>
      <w:marLeft w:val="0"/>
      <w:marRight w:val="0"/>
      <w:marTop w:val="0"/>
      <w:marBottom w:val="0"/>
      <w:divBdr>
        <w:top w:val="none" w:sz="0" w:space="0" w:color="auto"/>
        <w:left w:val="none" w:sz="0" w:space="0" w:color="auto"/>
        <w:bottom w:val="none" w:sz="0" w:space="0" w:color="auto"/>
        <w:right w:val="none" w:sz="0" w:space="0" w:color="auto"/>
      </w:divBdr>
    </w:div>
    <w:div w:id="1565019979">
      <w:bodyDiv w:val="1"/>
      <w:marLeft w:val="0"/>
      <w:marRight w:val="0"/>
      <w:marTop w:val="0"/>
      <w:marBottom w:val="0"/>
      <w:divBdr>
        <w:top w:val="none" w:sz="0" w:space="0" w:color="auto"/>
        <w:left w:val="none" w:sz="0" w:space="0" w:color="auto"/>
        <w:bottom w:val="none" w:sz="0" w:space="0" w:color="auto"/>
        <w:right w:val="none" w:sz="0" w:space="0" w:color="auto"/>
      </w:divBdr>
    </w:div>
    <w:div w:id="1589734891">
      <w:bodyDiv w:val="1"/>
      <w:marLeft w:val="0"/>
      <w:marRight w:val="0"/>
      <w:marTop w:val="0"/>
      <w:marBottom w:val="0"/>
      <w:divBdr>
        <w:top w:val="none" w:sz="0" w:space="0" w:color="auto"/>
        <w:left w:val="none" w:sz="0" w:space="0" w:color="auto"/>
        <w:bottom w:val="none" w:sz="0" w:space="0" w:color="auto"/>
        <w:right w:val="none" w:sz="0" w:space="0" w:color="auto"/>
      </w:divBdr>
    </w:div>
    <w:div w:id="1606034340">
      <w:bodyDiv w:val="1"/>
      <w:marLeft w:val="0"/>
      <w:marRight w:val="0"/>
      <w:marTop w:val="0"/>
      <w:marBottom w:val="0"/>
      <w:divBdr>
        <w:top w:val="none" w:sz="0" w:space="0" w:color="auto"/>
        <w:left w:val="none" w:sz="0" w:space="0" w:color="auto"/>
        <w:bottom w:val="none" w:sz="0" w:space="0" w:color="auto"/>
        <w:right w:val="none" w:sz="0" w:space="0" w:color="auto"/>
      </w:divBdr>
    </w:div>
    <w:div w:id="1606770589">
      <w:bodyDiv w:val="1"/>
      <w:marLeft w:val="0"/>
      <w:marRight w:val="0"/>
      <w:marTop w:val="0"/>
      <w:marBottom w:val="0"/>
      <w:divBdr>
        <w:top w:val="none" w:sz="0" w:space="0" w:color="auto"/>
        <w:left w:val="none" w:sz="0" w:space="0" w:color="auto"/>
        <w:bottom w:val="none" w:sz="0" w:space="0" w:color="auto"/>
        <w:right w:val="none" w:sz="0" w:space="0" w:color="auto"/>
      </w:divBdr>
    </w:div>
    <w:div w:id="1608661496">
      <w:bodyDiv w:val="1"/>
      <w:marLeft w:val="0"/>
      <w:marRight w:val="0"/>
      <w:marTop w:val="0"/>
      <w:marBottom w:val="0"/>
      <w:divBdr>
        <w:top w:val="none" w:sz="0" w:space="0" w:color="auto"/>
        <w:left w:val="none" w:sz="0" w:space="0" w:color="auto"/>
        <w:bottom w:val="none" w:sz="0" w:space="0" w:color="auto"/>
        <w:right w:val="none" w:sz="0" w:space="0" w:color="auto"/>
      </w:divBdr>
    </w:div>
    <w:div w:id="1632174523">
      <w:bodyDiv w:val="1"/>
      <w:marLeft w:val="0"/>
      <w:marRight w:val="0"/>
      <w:marTop w:val="0"/>
      <w:marBottom w:val="0"/>
      <w:divBdr>
        <w:top w:val="none" w:sz="0" w:space="0" w:color="auto"/>
        <w:left w:val="none" w:sz="0" w:space="0" w:color="auto"/>
        <w:bottom w:val="none" w:sz="0" w:space="0" w:color="auto"/>
        <w:right w:val="none" w:sz="0" w:space="0" w:color="auto"/>
      </w:divBdr>
    </w:div>
    <w:div w:id="1634287098">
      <w:bodyDiv w:val="1"/>
      <w:marLeft w:val="0"/>
      <w:marRight w:val="0"/>
      <w:marTop w:val="0"/>
      <w:marBottom w:val="0"/>
      <w:divBdr>
        <w:top w:val="none" w:sz="0" w:space="0" w:color="auto"/>
        <w:left w:val="none" w:sz="0" w:space="0" w:color="auto"/>
        <w:bottom w:val="none" w:sz="0" w:space="0" w:color="auto"/>
        <w:right w:val="none" w:sz="0" w:space="0" w:color="auto"/>
      </w:divBdr>
    </w:div>
    <w:div w:id="1643344175">
      <w:bodyDiv w:val="1"/>
      <w:marLeft w:val="0"/>
      <w:marRight w:val="0"/>
      <w:marTop w:val="0"/>
      <w:marBottom w:val="0"/>
      <w:divBdr>
        <w:top w:val="none" w:sz="0" w:space="0" w:color="auto"/>
        <w:left w:val="none" w:sz="0" w:space="0" w:color="auto"/>
        <w:bottom w:val="none" w:sz="0" w:space="0" w:color="auto"/>
        <w:right w:val="none" w:sz="0" w:space="0" w:color="auto"/>
      </w:divBdr>
    </w:div>
    <w:div w:id="1658148293">
      <w:bodyDiv w:val="1"/>
      <w:marLeft w:val="0"/>
      <w:marRight w:val="0"/>
      <w:marTop w:val="0"/>
      <w:marBottom w:val="0"/>
      <w:divBdr>
        <w:top w:val="none" w:sz="0" w:space="0" w:color="auto"/>
        <w:left w:val="none" w:sz="0" w:space="0" w:color="auto"/>
        <w:bottom w:val="none" w:sz="0" w:space="0" w:color="auto"/>
        <w:right w:val="none" w:sz="0" w:space="0" w:color="auto"/>
      </w:divBdr>
    </w:div>
    <w:div w:id="1664049427">
      <w:bodyDiv w:val="1"/>
      <w:marLeft w:val="0"/>
      <w:marRight w:val="0"/>
      <w:marTop w:val="0"/>
      <w:marBottom w:val="0"/>
      <w:divBdr>
        <w:top w:val="none" w:sz="0" w:space="0" w:color="auto"/>
        <w:left w:val="none" w:sz="0" w:space="0" w:color="auto"/>
        <w:bottom w:val="none" w:sz="0" w:space="0" w:color="auto"/>
        <w:right w:val="none" w:sz="0" w:space="0" w:color="auto"/>
      </w:divBdr>
    </w:div>
    <w:div w:id="1683043441">
      <w:bodyDiv w:val="1"/>
      <w:marLeft w:val="0"/>
      <w:marRight w:val="0"/>
      <w:marTop w:val="0"/>
      <w:marBottom w:val="0"/>
      <w:divBdr>
        <w:top w:val="none" w:sz="0" w:space="0" w:color="auto"/>
        <w:left w:val="none" w:sz="0" w:space="0" w:color="auto"/>
        <w:bottom w:val="none" w:sz="0" w:space="0" w:color="auto"/>
        <w:right w:val="none" w:sz="0" w:space="0" w:color="auto"/>
      </w:divBdr>
    </w:div>
    <w:div w:id="1686593633">
      <w:bodyDiv w:val="1"/>
      <w:marLeft w:val="0"/>
      <w:marRight w:val="0"/>
      <w:marTop w:val="0"/>
      <w:marBottom w:val="0"/>
      <w:divBdr>
        <w:top w:val="none" w:sz="0" w:space="0" w:color="auto"/>
        <w:left w:val="none" w:sz="0" w:space="0" w:color="auto"/>
        <w:bottom w:val="none" w:sz="0" w:space="0" w:color="auto"/>
        <w:right w:val="none" w:sz="0" w:space="0" w:color="auto"/>
      </w:divBdr>
    </w:div>
    <w:div w:id="1689021686">
      <w:bodyDiv w:val="1"/>
      <w:marLeft w:val="0"/>
      <w:marRight w:val="0"/>
      <w:marTop w:val="0"/>
      <w:marBottom w:val="0"/>
      <w:divBdr>
        <w:top w:val="none" w:sz="0" w:space="0" w:color="auto"/>
        <w:left w:val="none" w:sz="0" w:space="0" w:color="auto"/>
        <w:bottom w:val="none" w:sz="0" w:space="0" w:color="auto"/>
        <w:right w:val="none" w:sz="0" w:space="0" w:color="auto"/>
      </w:divBdr>
    </w:div>
    <w:div w:id="1704287270">
      <w:bodyDiv w:val="1"/>
      <w:marLeft w:val="0"/>
      <w:marRight w:val="0"/>
      <w:marTop w:val="0"/>
      <w:marBottom w:val="0"/>
      <w:divBdr>
        <w:top w:val="none" w:sz="0" w:space="0" w:color="auto"/>
        <w:left w:val="none" w:sz="0" w:space="0" w:color="auto"/>
        <w:bottom w:val="none" w:sz="0" w:space="0" w:color="auto"/>
        <w:right w:val="none" w:sz="0" w:space="0" w:color="auto"/>
      </w:divBdr>
    </w:div>
    <w:div w:id="1709335992">
      <w:bodyDiv w:val="1"/>
      <w:marLeft w:val="0"/>
      <w:marRight w:val="0"/>
      <w:marTop w:val="0"/>
      <w:marBottom w:val="0"/>
      <w:divBdr>
        <w:top w:val="none" w:sz="0" w:space="0" w:color="auto"/>
        <w:left w:val="none" w:sz="0" w:space="0" w:color="auto"/>
        <w:bottom w:val="none" w:sz="0" w:space="0" w:color="auto"/>
        <w:right w:val="none" w:sz="0" w:space="0" w:color="auto"/>
      </w:divBdr>
    </w:div>
    <w:div w:id="1741706287">
      <w:bodyDiv w:val="1"/>
      <w:marLeft w:val="0"/>
      <w:marRight w:val="0"/>
      <w:marTop w:val="0"/>
      <w:marBottom w:val="0"/>
      <w:divBdr>
        <w:top w:val="none" w:sz="0" w:space="0" w:color="auto"/>
        <w:left w:val="none" w:sz="0" w:space="0" w:color="auto"/>
        <w:bottom w:val="none" w:sz="0" w:space="0" w:color="auto"/>
        <w:right w:val="none" w:sz="0" w:space="0" w:color="auto"/>
      </w:divBdr>
    </w:div>
    <w:div w:id="1745444668">
      <w:bodyDiv w:val="1"/>
      <w:marLeft w:val="0"/>
      <w:marRight w:val="0"/>
      <w:marTop w:val="0"/>
      <w:marBottom w:val="0"/>
      <w:divBdr>
        <w:top w:val="none" w:sz="0" w:space="0" w:color="auto"/>
        <w:left w:val="none" w:sz="0" w:space="0" w:color="auto"/>
        <w:bottom w:val="none" w:sz="0" w:space="0" w:color="auto"/>
        <w:right w:val="none" w:sz="0" w:space="0" w:color="auto"/>
      </w:divBdr>
    </w:div>
    <w:div w:id="1784643313">
      <w:bodyDiv w:val="1"/>
      <w:marLeft w:val="0"/>
      <w:marRight w:val="0"/>
      <w:marTop w:val="0"/>
      <w:marBottom w:val="0"/>
      <w:divBdr>
        <w:top w:val="none" w:sz="0" w:space="0" w:color="auto"/>
        <w:left w:val="none" w:sz="0" w:space="0" w:color="auto"/>
        <w:bottom w:val="none" w:sz="0" w:space="0" w:color="auto"/>
        <w:right w:val="none" w:sz="0" w:space="0" w:color="auto"/>
      </w:divBdr>
    </w:div>
    <w:div w:id="1795364706">
      <w:bodyDiv w:val="1"/>
      <w:marLeft w:val="0"/>
      <w:marRight w:val="0"/>
      <w:marTop w:val="0"/>
      <w:marBottom w:val="0"/>
      <w:divBdr>
        <w:top w:val="none" w:sz="0" w:space="0" w:color="auto"/>
        <w:left w:val="none" w:sz="0" w:space="0" w:color="auto"/>
        <w:bottom w:val="none" w:sz="0" w:space="0" w:color="auto"/>
        <w:right w:val="none" w:sz="0" w:space="0" w:color="auto"/>
      </w:divBdr>
    </w:div>
    <w:div w:id="1795444898">
      <w:bodyDiv w:val="1"/>
      <w:marLeft w:val="0"/>
      <w:marRight w:val="0"/>
      <w:marTop w:val="0"/>
      <w:marBottom w:val="0"/>
      <w:divBdr>
        <w:top w:val="none" w:sz="0" w:space="0" w:color="auto"/>
        <w:left w:val="none" w:sz="0" w:space="0" w:color="auto"/>
        <w:bottom w:val="none" w:sz="0" w:space="0" w:color="auto"/>
        <w:right w:val="none" w:sz="0" w:space="0" w:color="auto"/>
      </w:divBdr>
    </w:div>
    <w:div w:id="1795635541">
      <w:bodyDiv w:val="1"/>
      <w:marLeft w:val="0"/>
      <w:marRight w:val="0"/>
      <w:marTop w:val="0"/>
      <w:marBottom w:val="0"/>
      <w:divBdr>
        <w:top w:val="none" w:sz="0" w:space="0" w:color="auto"/>
        <w:left w:val="none" w:sz="0" w:space="0" w:color="auto"/>
        <w:bottom w:val="none" w:sz="0" w:space="0" w:color="auto"/>
        <w:right w:val="none" w:sz="0" w:space="0" w:color="auto"/>
      </w:divBdr>
    </w:div>
    <w:div w:id="1804811894">
      <w:bodyDiv w:val="1"/>
      <w:marLeft w:val="0"/>
      <w:marRight w:val="0"/>
      <w:marTop w:val="0"/>
      <w:marBottom w:val="0"/>
      <w:divBdr>
        <w:top w:val="none" w:sz="0" w:space="0" w:color="auto"/>
        <w:left w:val="none" w:sz="0" w:space="0" w:color="auto"/>
        <w:bottom w:val="none" w:sz="0" w:space="0" w:color="auto"/>
        <w:right w:val="none" w:sz="0" w:space="0" w:color="auto"/>
      </w:divBdr>
    </w:div>
    <w:div w:id="1809198989">
      <w:bodyDiv w:val="1"/>
      <w:marLeft w:val="0"/>
      <w:marRight w:val="0"/>
      <w:marTop w:val="0"/>
      <w:marBottom w:val="0"/>
      <w:divBdr>
        <w:top w:val="none" w:sz="0" w:space="0" w:color="auto"/>
        <w:left w:val="none" w:sz="0" w:space="0" w:color="auto"/>
        <w:bottom w:val="none" w:sz="0" w:space="0" w:color="auto"/>
        <w:right w:val="none" w:sz="0" w:space="0" w:color="auto"/>
      </w:divBdr>
    </w:div>
    <w:div w:id="1811631100">
      <w:bodyDiv w:val="1"/>
      <w:marLeft w:val="0"/>
      <w:marRight w:val="0"/>
      <w:marTop w:val="0"/>
      <w:marBottom w:val="0"/>
      <w:divBdr>
        <w:top w:val="none" w:sz="0" w:space="0" w:color="auto"/>
        <w:left w:val="none" w:sz="0" w:space="0" w:color="auto"/>
        <w:bottom w:val="none" w:sz="0" w:space="0" w:color="auto"/>
        <w:right w:val="none" w:sz="0" w:space="0" w:color="auto"/>
      </w:divBdr>
    </w:div>
    <w:div w:id="1823349154">
      <w:bodyDiv w:val="1"/>
      <w:marLeft w:val="0"/>
      <w:marRight w:val="0"/>
      <w:marTop w:val="0"/>
      <w:marBottom w:val="0"/>
      <w:divBdr>
        <w:top w:val="none" w:sz="0" w:space="0" w:color="auto"/>
        <w:left w:val="none" w:sz="0" w:space="0" w:color="auto"/>
        <w:bottom w:val="none" w:sz="0" w:space="0" w:color="auto"/>
        <w:right w:val="none" w:sz="0" w:space="0" w:color="auto"/>
      </w:divBdr>
    </w:div>
    <w:div w:id="1830168711">
      <w:bodyDiv w:val="1"/>
      <w:marLeft w:val="0"/>
      <w:marRight w:val="0"/>
      <w:marTop w:val="0"/>
      <w:marBottom w:val="0"/>
      <w:divBdr>
        <w:top w:val="none" w:sz="0" w:space="0" w:color="auto"/>
        <w:left w:val="none" w:sz="0" w:space="0" w:color="auto"/>
        <w:bottom w:val="none" w:sz="0" w:space="0" w:color="auto"/>
        <w:right w:val="none" w:sz="0" w:space="0" w:color="auto"/>
      </w:divBdr>
    </w:div>
    <w:div w:id="1832597202">
      <w:bodyDiv w:val="1"/>
      <w:marLeft w:val="0"/>
      <w:marRight w:val="0"/>
      <w:marTop w:val="0"/>
      <w:marBottom w:val="0"/>
      <w:divBdr>
        <w:top w:val="none" w:sz="0" w:space="0" w:color="auto"/>
        <w:left w:val="none" w:sz="0" w:space="0" w:color="auto"/>
        <w:bottom w:val="none" w:sz="0" w:space="0" w:color="auto"/>
        <w:right w:val="none" w:sz="0" w:space="0" w:color="auto"/>
      </w:divBdr>
    </w:div>
    <w:div w:id="1840849137">
      <w:bodyDiv w:val="1"/>
      <w:marLeft w:val="0"/>
      <w:marRight w:val="0"/>
      <w:marTop w:val="0"/>
      <w:marBottom w:val="0"/>
      <w:divBdr>
        <w:top w:val="none" w:sz="0" w:space="0" w:color="auto"/>
        <w:left w:val="none" w:sz="0" w:space="0" w:color="auto"/>
        <w:bottom w:val="none" w:sz="0" w:space="0" w:color="auto"/>
        <w:right w:val="none" w:sz="0" w:space="0" w:color="auto"/>
      </w:divBdr>
    </w:div>
    <w:div w:id="1855486670">
      <w:bodyDiv w:val="1"/>
      <w:marLeft w:val="0"/>
      <w:marRight w:val="0"/>
      <w:marTop w:val="0"/>
      <w:marBottom w:val="0"/>
      <w:divBdr>
        <w:top w:val="none" w:sz="0" w:space="0" w:color="auto"/>
        <w:left w:val="none" w:sz="0" w:space="0" w:color="auto"/>
        <w:bottom w:val="none" w:sz="0" w:space="0" w:color="auto"/>
        <w:right w:val="none" w:sz="0" w:space="0" w:color="auto"/>
      </w:divBdr>
    </w:div>
    <w:div w:id="1867979329">
      <w:bodyDiv w:val="1"/>
      <w:marLeft w:val="0"/>
      <w:marRight w:val="0"/>
      <w:marTop w:val="0"/>
      <w:marBottom w:val="0"/>
      <w:divBdr>
        <w:top w:val="none" w:sz="0" w:space="0" w:color="auto"/>
        <w:left w:val="none" w:sz="0" w:space="0" w:color="auto"/>
        <w:bottom w:val="none" w:sz="0" w:space="0" w:color="auto"/>
        <w:right w:val="none" w:sz="0" w:space="0" w:color="auto"/>
      </w:divBdr>
    </w:div>
    <w:div w:id="1883245970">
      <w:bodyDiv w:val="1"/>
      <w:marLeft w:val="0"/>
      <w:marRight w:val="0"/>
      <w:marTop w:val="0"/>
      <w:marBottom w:val="0"/>
      <w:divBdr>
        <w:top w:val="none" w:sz="0" w:space="0" w:color="auto"/>
        <w:left w:val="none" w:sz="0" w:space="0" w:color="auto"/>
        <w:bottom w:val="none" w:sz="0" w:space="0" w:color="auto"/>
        <w:right w:val="none" w:sz="0" w:space="0" w:color="auto"/>
      </w:divBdr>
    </w:div>
    <w:div w:id="1884782425">
      <w:bodyDiv w:val="1"/>
      <w:marLeft w:val="0"/>
      <w:marRight w:val="0"/>
      <w:marTop w:val="0"/>
      <w:marBottom w:val="0"/>
      <w:divBdr>
        <w:top w:val="none" w:sz="0" w:space="0" w:color="auto"/>
        <w:left w:val="none" w:sz="0" w:space="0" w:color="auto"/>
        <w:bottom w:val="none" w:sz="0" w:space="0" w:color="auto"/>
        <w:right w:val="none" w:sz="0" w:space="0" w:color="auto"/>
      </w:divBdr>
    </w:div>
    <w:div w:id="1886018256">
      <w:bodyDiv w:val="1"/>
      <w:marLeft w:val="0"/>
      <w:marRight w:val="0"/>
      <w:marTop w:val="0"/>
      <w:marBottom w:val="0"/>
      <w:divBdr>
        <w:top w:val="none" w:sz="0" w:space="0" w:color="auto"/>
        <w:left w:val="none" w:sz="0" w:space="0" w:color="auto"/>
        <w:bottom w:val="none" w:sz="0" w:space="0" w:color="auto"/>
        <w:right w:val="none" w:sz="0" w:space="0" w:color="auto"/>
      </w:divBdr>
    </w:div>
    <w:div w:id="1908497452">
      <w:bodyDiv w:val="1"/>
      <w:marLeft w:val="0"/>
      <w:marRight w:val="0"/>
      <w:marTop w:val="0"/>
      <w:marBottom w:val="0"/>
      <w:divBdr>
        <w:top w:val="none" w:sz="0" w:space="0" w:color="auto"/>
        <w:left w:val="none" w:sz="0" w:space="0" w:color="auto"/>
        <w:bottom w:val="none" w:sz="0" w:space="0" w:color="auto"/>
        <w:right w:val="none" w:sz="0" w:space="0" w:color="auto"/>
      </w:divBdr>
    </w:div>
    <w:div w:id="1911495506">
      <w:bodyDiv w:val="1"/>
      <w:marLeft w:val="0"/>
      <w:marRight w:val="0"/>
      <w:marTop w:val="0"/>
      <w:marBottom w:val="0"/>
      <w:divBdr>
        <w:top w:val="none" w:sz="0" w:space="0" w:color="auto"/>
        <w:left w:val="none" w:sz="0" w:space="0" w:color="auto"/>
        <w:bottom w:val="none" w:sz="0" w:space="0" w:color="auto"/>
        <w:right w:val="none" w:sz="0" w:space="0" w:color="auto"/>
      </w:divBdr>
    </w:div>
    <w:div w:id="1913194574">
      <w:bodyDiv w:val="1"/>
      <w:marLeft w:val="0"/>
      <w:marRight w:val="0"/>
      <w:marTop w:val="0"/>
      <w:marBottom w:val="0"/>
      <w:divBdr>
        <w:top w:val="none" w:sz="0" w:space="0" w:color="auto"/>
        <w:left w:val="none" w:sz="0" w:space="0" w:color="auto"/>
        <w:bottom w:val="none" w:sz="0" w:space="0" w:color="auto"/>
        <w:right w:val="none" w:sz="0" w:space="0" w:color="auto"/>
      </w:divBdr>
    </w:div>
    <w:div w:id="1918250167">
      <w:bodyDiv w:val="1"/>
      <w:marLeft w:val="0"/>
      <w:marRight w:val="0"/>
      <w:marTop w:val="0"/>
      <w:marBottom w:val="0"/>
      <w:divBdr>
        <w:top w:val="none" w:sz="0" w:space="0" w:color="auto"/>
        <w:left w:val="none" w:sz="0" w:space="0" w:color="auto"/>
        <w:bottom w:val="none" w:sz="0" w:space="0" w:color="auto"/>
        <w:right w:val="none" w:sz="0" w:space="0" w:color="auto"/>
      </w:divBdr>
    </w:div>
    <w:div w:id="1931113197">
      <w:bodyDiv w:val="1"/>
      <w:marLeft w:val="0"/>
      <w:marRight w:val="0"/>
      <w:marTop w:val="0"/>
      <w:marBottom w:val="0"/>
      <w:divBdr>
        <w:top w:val="none" w:sz="0" w:space="0" w:color="auto"/>
        <w:left w:val="none" w:sz="0" w:space="0" w:color="auto"/>
        <w:bottom w:val="none" w:sz="0" w:space="0" w:color="auto"/>
        <w:right w:val="none" w:sz="0" w:space="0" w:color="auto"/>
      </w:divBdr>
    </w:div>
    <w:div w:id="1968318417">
      <w:bodyDiv w:val="1"/>
      <w:marLeft w:val="0"/>
      <w:marRight w:val="0"/>
      <w:marTop w:val="0"/>
      <w:marBottom w:val="0"/>
      <w:divBdr>
        <w:top w:val="none" w:sz="0" w:space="0" w:color="auto"/>
        <w:left w:val="none" w:sz="0" w:space="0" w:color="auto"/>
        <w:bottom w:val="none" w:sz="0" w:space="0" w:color="auto"/>
        <w:right w:val="none" w:sz="0" w:space="0" w:color="auto"/>
      </w:divBdr>
    </w:div>
    <w:div w:id="1968925466">
      <w:bodyDiv w:val="1"/>
      <w:marLeft w:val="0"/>
      <w:marRight w:val="0"/>
      <w:marTop w:val="0"/>
      <w:marBottom w:val="0"/>
      <w:divBdr>
        <w:top w:val="none" w:sz="0" w:space="0" w:color="auto"/>
        <w:left w:val="none" w:sz="0" w:space="0" w:color="auto"/>
        <w:bottom w:val="none" w:sz="0" w:space="0" w:color="auto"/>
        <w:right w:val="none" w:sz="0" w:space="0" w:color="auto"/>
      </w:divBdr>
    </w:div>
    <w:div w:id="1982533512">
      <w:bodyDiv w:val="1"/>
      <w:marLeft w:val="0"/>
      <w:marRight w:val="0"/>
      <w:marTop w:val="0"/>
      <w:marBottom w:val="0"/>
      <w:divBdr>
        <w:top w:val="none" w:sz="0" w:space="0" w:color="auto"/>
        <w:left w:val="none" w:sz="0" w:space="0" w:color="auto"/>
        <w:bottom w:val="none" w:sz="0" w:space="0" w:color="auto"/>
        <w:right w:val="none" w:sz="0" w:space="0" w:color="auto"/>
      </w:divBdr>
    </w:div>
    <w:div w:id="1985155256">
      <w:bodyDiv w:val="1"/>
      <w:marLeft w:val="0"/>
      <w:marRight w:val="0"/>
      <w:marTop w:val="0"/>
      <w:marBottom w:val="0"/>
      <w:divBdr>
        <w:top w:val="none" w:sz="0" w:space="0" w:color="auto"/>
        <w:left w:val="none" w:sz="0" w:space="0" w:color="auto"/>
        <w:bottom w:val="none" w:sz="0" w:space="0" w:color="auto"/>
        <w:right w:val="none" w:sz="0" w:space="0" w:color="auto"/>
      </w:divBdr>
    </w:div>
    <w:div w:id="2004700655">
      <w:bodyDiv w:val="1"/>
      <w:marLeft w:val="0"/>
      <w:marRight w:val="0"/>
      <w:marTop w:val="0"/>
      <w:marBottom w:val="0"/>
      <w:divBdr>
        <w:top w:val="none" w:sz="0" w:space="0" w:color="auto"/>
        <w:left w:val="none" w:sz="0" w:space="0" w:color="auto"/>
        <w:bottom w:val="none" w:sz="0" w:space="0" w:color="auto"/>
        <w:right w:val="none" w:sz="0" w:space="0" w:color="auto"/>
      </w:divBdr>
    </w:div>
    <w:div w:id="2027369536">
      <w:bodyDiv w:val="1"/>
      <w:marLeft w:val="0"/>
      <w:marRight w:val="0"/>
      <w:marTop w:val="0"/>
      <w:marBottom w:val="0"/>
      <w:divBdr>
        <w:top w:val="none" w:sz="0" w:space="0" w:color="auto"/>
        <w:left w:val="none" w:sz="0" w:space="0" w:color="auto"/>
        <w:bottom w:val="none" w:sz="0" w:space="0" w:color="auto"/>
        <w:right w:val="none" w:sz="0" w:space="0" w:color="auto"/>
      </w:divBdr>
    </w:div>
    <w:div w:id="2042393049">
      <w:bodyDiv w:val="1"/>
      <w:marLeft w:val="0"/>
      <w:marRight w:val="0"/>
      <w:marTop w:val="0"/>
      <w:marBottom w:val="0"/>
      <w:divBdr>
        <w:top w:val="none" w:sz="0" w:space="0" w:color="auto"/>
        <w:left w:val="none" w:sz="0" w:space="0" w:color="auto"/>
        <w:bottom w:val="none" w:sz="0" w:space="0" w:color="auto"/>
        <w:right w:val="none" w:sz="0" w:space="0" w:color="auto"/>
      </w:divBdr>
    </w:div>
    <w:div w:id="2046903204">
      <w:bodyDiv w:val="1"/>
      <w:marLeft w:val="0"/>
      <w:marRight w:val="0"/>
      <w:marTop w:val="0"/>
      <w:marBottom w:val="0"/>
      <w:divBdr>
        <w:top w:val="none" w:sz="0" w:space="0" w:color="auto"/>
        <w:left w:val="none" w:sz="0" w:space="0" w:color="auto"/>
        <w:bottom w:val="none" w:sz="0" w:space="0" w:color="auto"/>
        <w:right w:val="none" w:sz="0" w:space="0" w:color="auto"/>
      </w:divBdr>
    </w:div>
    <w:div w:id="2079786418">
      <w:bodyDiv w:val="1"/>
      <w:marLeft w:val="0"/>
      <w:marRight w:val="0"/>
      <w:marTop w:val="0"/>
      <w:marBottom w:val="0"/>
      <w:divBdr>
        <w:top w:val="none" w:sz="0" w:space="0" w:color="auto"/>
        <w:left w:val="none" w:sz="0" w:space="0" w:color="auto"/>
        <w:bottom w:val="none" w:sz="0" w:space="0" w:color="auto"/>
        <w:right w:val="none" w:sz="0" w:space="0" w:color="auto"/>
      </w:divBdr>
    </w:div>
    <w:div w:id="2081294230">
      <w:bodyDiv w:val="1"/>
      <w:marLeft w:val="0"/>
      <w:marRight w:val="0"/>
      <w:marTop w:val="0"/>
      <w:marBottom w:val="0"/>
      <w:divBdr>
        <w:top w:val="none" w:sz="0" w:space="0" w:color="auto"/>
        <w:left w:val="none" w:sz="0" w:space="0" w:color="auto"/>
        <w:bottom w:val="none" w:sz="0" w:space="0" w:color="auto"/>
        <w:right w:val="none" w:sz="0" w:space="0" w:color="auto"/>
      </w:divBdr>
    </w:div>
    <w:div w:id="2094859045">
      <w:bodyDiv w:val="1"/>
      <w:marLeft w:val="0"/>
      <w:marRight w:val="0"/>
      <w:marTop w:val="0"/>
      <w:marBottom w:val="0"/>
      <w:divBdr>
        <w:top w:val="none" w:sz="0" w:space="0" w:color="auto"/>
        <w:left w:val="none" w:sz="0" w:space="0" w:color="auto"/>
        <w:bottom w:val="none" w:sz="0" w:space="0" w:color="auto"/>
        <w:right w:val="none" w:sz="0" w:space="0" w:color="auto"/>
      </w:divBdr>
    </w:div>
    <w:div w:id="2096856661">
      <w:bodyDiv w:val="1"/>
      <w:marLeft w:val="0"/>
      <w:marRight w:val="0"/>
      <w:marTop w:val="0"/>
      <w:marBottom w:val="0"/>
      <w:divBdr>
        <w:top w:val="none" w:sz="0" w:space="0" w:color="auto"/>
        <w:left w:val="none" w:sz="0" w:space="0" w:color="auto"/>
        <w:bottom w:val="none" w:sz="0" w:space="0" w:color="auto"/>
        <w:right w:val="none" w:sz="0" w:space="0" w:color="auto"/>
      </w:divBdr>
    </w:div>
    <w:div w:id="2106654744">
      <w:bodyDiv w:val="1"/>
      <w:marLeft w:val="0"/>
      <w:marRight w:val="0"/>
      <w:marTop w:val="0"/>
      <w:marBottom w:val="0"/>
      <w:divBdr>
        <w:top w:val="none" w:sz="0" w:space="0" w:color="auto"/>
        <w:left w:val="none" w:sz="0" w:space="0" w:color="auto"/>
        <w:bottom w:val="none" w:sz="0" w:space="0" w:color="auto"/>
        <w:right w:val="none" w:sz="0" w:space="0" w:color="auto"/>
      </w:divBdr>
    </w:div>
    <w:div w:id="2115199245">
      <w:bodyDiv w:val="1"/>
      <w:marLeft w:val="0"/>
      <w:marRight w:val="0"/>
      <w:marTop w:val="0"/>
      <w:marBottom w:val="0"/>
      <w:divBdr>
        <w:top w:val="none" w:sz="0" w:space="0" w:color="auto"/>
        <w:left w:val="none" w:sz="0" w:space="0" w:color="auto"/>
        <w:bottom w:val="none" w:sz="0" w:space="0" w:color="auto"/>
        <w:right w:val="none" w:sz="0" w:space="0" w:color="auto"/>
      </w:divBdr>
    </w:div>
    <w:div w:id="2121100609">
      <w:bodyDiv w:val="1"/>
      <w:marLeft w:val="0"/>
      <w:marRight w:val="0"/>
      <w:marTop w:val="0"/>
      <w:marBottom w:val="0"/>
      <w:divBdr>
        <w:top w:val="none" w:sz="0" w:space="0" w:color="auto"/>
        <w:left w:val="none" w:sz="0" w:space="0" w:color="auto"/>
        <w:bottom w:val="none" w:sz="0" w:space="0" w:color="auto"/>
        <w:right w:val="none" w:sz="0" w:space="0" w:color="auto"/>
      </w:divBdr>
    </w:div>
    <w:div w:id="2128348484">
      <w:bodyDiv w:val="1"/>
      <w:marLeft w:val="0"/>
      <w:marRight w:val="0"/>
      <w:marTop w:val="0"/>
      <w:marBottom w:val="0"/>
      <w:divBdr>
        <w:top w:val="none" w:sz="0" w:space="0" w:color="auto"/>
        <w:left w:val="none" w:sz="0" w:space="0" w:color="auto"/>
        <w:bottom w:val="none" w:sz="0" w:space="0" w:color="auto"/>
        <w:right w:val="none" w:sz="0" w:space="0" w:color="auto"/>
      </w:divBdr>
    </w:div>
    <w:div w:id="2138329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7.xml"/><Relationship Id="rId21" Type="http://schemas.openxmlformats.org/officeDocument/2006/relationships/chart" Target="charts/chart2.xml"/><Relationship Id="rId42" Type="http://schemas.openxmlformats.org/officeDocument/2006/relationships/chart" Target="charts/chart20.xml"/><Relationship Id="rId47" Type="http://schemas.openxmlformats.org/officeDocument/2006/relationships/image" Target="media/image16.png"/><Relationship Id="rId63" Type="http://schemas.openxmlformats.org/officeDocument/2006/relationships/image" Target="media/image18.png"/><Relationship Id="rId68" Type="http://schemas.openxmlformats.org/officeDocument/2006/relationships/chart" Target="charts/chart43.xml"/><Relationship Id="rId84" Type="http://schemas.openxmlformats.org/officeDocument/2006/relationships/image" Target="media/image23.png"/><Relationship Id="rId89" Type="http://schemas.openxmlformats.org/officeDocument/2006/relationships/image" Target="media/image2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chart" Target="charts/chart11.xml"/><Relationship Id="rId37" Type="http://schemas.openxmlformats.org/officeDocument/2006/relationships/chart" Target="charts/chart16.xml"/><Relationship Id="rId53" Type="http://schemas.openxmlformats.org/officeDocument/2006/relationships/chart" Target="charts/chart30.xml"/><Relationship Id="rId58" Type="http://schemas.openxmlformats.org/officeDocument/2006/relationships/chart" Target="charts/chart34.xml"/><Relationship Id="rId74" Type="http://schemas.openxmlformats.org/officeDocument/2006/relationships/chart" Target="charts/chart49.xml"/><Relationship Id="rId79" Type="http://schemas.openxmlformats.org/officeDocument/2006/relationships/image" Target="media/image20.jpe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29.emf"/><Relationship Id="rId95" Type="http://schemas.openxmlformats.org/officeDocument/2006/relationships/diagramQuickStyle" Target="diagrams/quickStyle1.xml"/><Relationship Id="rId22" Type="http://schemas.openxmlformats.org/officeDocument/2006/relationships/chart" Target="charts/chart3.xml"/><Relationship Id="rId27" Type="http://schemas.openxmlformats.org/officeDocument/2006/relationships/chart" Target="charts/chart8.xml"/><Relationship Id="rId43" Type="http://schemas.openxmlformats.org/officeDocument/2006/relationships/chart" Target="charts/chart21.xml"/><Relationship Id="rId48" Type="http://schemas.openxmlformats.org/officeDocument/2006/relationships/chart" Target="charts/chart25.xml"/><Relationship Id="rId64" Type="http://schemas.openxmlformats.org/officeDocument/2006/relationships/chart" Target="charts/chart39.xml"/><Relationship Id="rId69" Type="http://schemas.openxmlformats.org/officeDocument/2006/relationships/chart" Target="charts/chart44.xml"/><Relationship Id="rId80" Type="http://schemas.openxmlformats.org/officeDocument/2006/relationships/image" Target="media/image21.jpeg"/><Relationship Id="rId85" Type="http://schemas.openxmlformats.org/officeDocument/2006/relationships/image" Target="media/image24.png"/><Relationship Id="rId12" Type="http://schemas.openxmlformats.org/officeDocument/2006/relationships/header" Target="header1.xml"/><Relationship Id="rId17" Type="http://schemas.openxmlformats.org/officeDocument/2006/relationships/image" Target="media/image10.png"/><Relationship Id="rId25" Type="http://schemas.openxmlformats.org/officeDocument/2006/relationships/chart" Target="charts/chart6.xml"/><Relationship Id="rId33" Type="http://schemas.openxmlformats.org/officeDocument/2006/relationships/chart" Target="charts/chart12.xml"/><Relationship Id="rId38" Type="http://schemas.openxmlformats.org/officeDocument/2006/relationships/chart" Target="charts/chart17.xml"/><Relationship Id="rId46" Type="http://schemas.openxmlformats.org/officeDocument/2006/relationships/chart" Target="charts/chart24.xml"/><Relationship Id="rId59" Type="http://schemas.openxmlformats.org/officeDocument/2006/relationships/chart" Target="charts/chart35.xml"/><Relationship Id="rId67" Type="http://schemas.openxmlformats.org/officeDocument/2006/relationships/chart" Target="charts/chart42.xml"/><Relationship Id="rId103" Type="http://schemas.microsoft.com/office/2011/relationships/people" Target="people.xml"/><Relationship Id="rId20" Type="http://schemas.openxmlformats.org/officeDocument/2006/relationships/chart" Target="charts/chart1.xml"/><Relationship Id="rId41" Type="http://schemas.openxmlformats.org/officeDocument/2006/relationships/chart" Target="charts/chart19.xml"/><Relationship Id="rId54" Type="http://schemas.openxmlformats.org/officeDocument/2006/relationships/chart" Target="charts/chart31.xml"/><Relationship Id="rId62" Type="http://schemas.openxmlformats.org/officeDocument/2006/relationships/chart" Target="charts/chart38.xml"/><Relationship Id="rId70" Type="http://schemas.openxmlformats.org/officeDocument/2006/relationships/chart" Target="charts/chart45.xml"/><Relationship Id="rId75" Type="http://schemas.openxmlformats.org/officeDocument/2006/relationships/chart" Target="charts/chart50.xml"/><Relationship Id="rId83" Type="http://schemas.openxmlformats.org/officeDocument/2006/relationships/image" Target="media/image22.png"/><Relationship Id="rId88" Type="http://schemas.openxmlformats.org/officeDocument/2006/relationships/image" Target="media/image27.png"/><Relationship Id="rId91" Type="http://schemas.openxmlformats.org/officeDocument/2006/relationships/image" Target="media/image30.emf"/><Relationship Id="rId96" Type="http://schemas.openxmlformats.org/officeDocument/2006/relationships/diagramColors" Target="diagrams/colors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chart" Target="charts/chart4.xml"/><Relationship Id="rId28" Type="http://schemas.openxmlformats.org/officeDocument/2006/relationships/image" Target="media/image13.jpeg"/><Relationship Id="rId36" Type="http://schemas.openxmlformats.org/officeDocument/2006/relationships/chart" Target="charts/chart15.xml"/><Relationship Id="rId49" Type="http://schemas.openxmlformats.org/officeDocument/2006/relationships/chart" Target="charts/chart26.xml"/><Relationship Id="rId57" Type="http://schemas.openxmlformats.org/officeDocument/2006/relationships/chart" Target="charts/chart33.xml"/><Relationship Id="rId10" Type="http://schemas.openxmlformats.org/officeDocument/2006/relationships/image" Target="media/image3.png"/><Relationship Id="rId31" Type="http://schemas.openxmlformats.org/officeDocument/2006/relationships/chart" Target="charts/chart10.xml"/><Relationship Id="rId44" Type="http://schemas.openxmlformats.org/officeDocument/2006/relationships/chart" Target="charts/chart22.xml"/><Relationship Id="rId52" Type="http://schemas.openxmlformats.org/officeDocument/2006/relationships/chart" Target="charts/chart29.xml"/><Relationship Id="rId60" Type="http://schemas.openxmlformats.org/officeDocument/2006/relationships/chart" Target="charts/chart36.xml"/><Relationship Id="rId65" Type="http://schemas.openxmlformats.org/officeDocument/2006/relationships/chart" Target="charts/chart40.xml"/><Relationship Id="rId73" Type="http://schemas.openxmlformats.org/officeDocument/2006/relationships/chart" Target="charts/chart48.xml"/><Relationship Id="rId78" Type="http://schemas.openxmlformats.org/officeDocument/2006/relationships/chart" Target="charts/chart52.xml"/><Relationship Id="rId81" Type="http://schemas.openxmlformats.org/officeDocument/2006/relationships/chart" Target="charts/chart53.xml"/><Relationship Id="rId86" Type="http://schemas.openxmlformats.org/officeDocument/2006/relationships/image" Target="media/image25.png"/><Relationship Id="rId94" Type="http://schemas.openxmlformats.org/officeDocument/2006/relationships/diagramLayout" Target="diagrams/layout1.xml"/><Relationship Id="rId99" Type="http://schemas.microsoft.com/office/2011/relationships/commentsExtended" Target="commentsExtended.xml"/><Relationship Id="rId101"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15.png"/><Relationship Id="rId34" Type="http://schemas.openxmlformats.org/officeDocument/2006/relationships/chart" Target="charts/chart13.xml"/><Relationship Id="rId50" Type="http://schemas.openxmlformats.org/officeDocument/2006/relationships/chart" Target="charts/chart27.xml"/><Relationship Id="rId55" Type="http://schemas.openxmlformats.org/officeDocument/2006/relationships/image" Target="media/image17.png"/><Relationship Id="rId76" Type="http://schemas.openxmlformats.org/officeDocument/2006/relationships/image" Target="media/image19.png"/><Relationship Id="rId97" Type="http://schemas.microsoft.com/office/2007/relationships/diagramDrawing" Target="diagrams/drawing1.xm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chart" Target="charts/chart46.xml"/><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chart" Target="charts/chart5.xml"/><Relationship Id="rId40" Type="http://schemas.openxmlformats.org/officeDocument/2006/relationships/chart" Target="charts/chart18.xml"/><Relationship Id="rId45" Type="http://schemas.openxmlformats.org/officeDocument/2006/relationships/chart" Target="charts/chart23.xml"/><Relationship Id="rId66" Type="http://schemas.openxmlformats.org/officeDocument/2006/relationships/chart" Target="charts/chart41.xml"/><Relationship Id="rId87" Type="http://schemas.openxmlformats.org/officeDocument/2006/relationships/image" Target="media/image26.png"/><Relationship Id="rId61" Type="http://schemas.openxmlformats.org/officeDocument/2006/relationships/chart" Target="charts/chart37.xml"/><Relationship Id="rId82" Type="http://schemas.openxmlformats.org/officeDocument/2006/relationships/chart" Target="charts/chart54.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chart" Target="charts/chart9.xml"/><Relationship Id="rId35" Type="http://schemas.openxmlformats.org/officeDocument/2006/relationships/chart" Target="charts/chart14.xml"/><Relationship Id="rId56" Type="http://schemas.openxmlformats.org/officeDocument/2006/relationships/chart" Target="charts/chart32.xml"/><Relationship Id="rId77" Type="http://schemas.openxmlformats.org/officeDocument/2006/relationships/chart" Target="charts/chart51.xml"/><Relationship Id="rId100" Type="http://schemas.microsoft.com/office/2016/09/relationships/commentsIds" Target="commentsIds.xml"/><Relationship Id="rId8" Type="http://schemas.openxmlformats.org/officeDocument/2006/relationships/image" Target="media/image1.jpeg"/><Relationship Id="rId51" Type="http://schemas.openxmlformats.org/officeDocument/2006/relationships/chart" Target="charts/chart28.xml"/><Relationship Id="rId72" Type="http://schemas.openxmlformats.org/officeDocument/2006/relationships/chart" Target="charts/chart47.xml"/><Relationship Id="rId93" Type="http://schemas.openxmlformats.org/officeDocument/2006/relationships/diagramData" Target="diagrams/data1.xml"/><Relationship Id="rId98" Type="http://schemas.openxmlformats.org/officeDocument/2006/relationships/comments" Target="comments.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chartUserShapes" Target="../drawings/drawing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Worksheet19.xlsx"/><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package" Target="../embeddings/Microsoft_Excel_Worksheet21.xlsx"/><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package" Target="../embeddings/Microsoft_Excel_Worksheet22.xlsx"/><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package" Target="../embeddings/Microsoft_Excel_Worksheet23.xlsx"/><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Worksheet24.xlsx"/><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Worksheet25.xlsx"/><Relationship Id="rId2" Type="http://schemas.microsoft.com/office/2011/relationships/chartColorStyle" Target="colors26.xml"/><Relationship Id="rId1" Type="http://schemas.microsoft.com/office/2011/relationships/chartStyle" Target="style26.xml"/><Relationship Id="rId4" Type="http://schemas.openxmlformats.org/officeDocument/2006/relationships/chartUserShapes" Target="../drawings/drawing4.xml"/></Relationships>
</file>

<file path=word/charts/_rels/chart27.xml.rels><?xml version="1.0" encoding="UTF-8" standalone="yes"?>
<Relationships xmlns="http://schemas.openxmlformats.org/package/2006/relationships"><Relationship Id="rId3" Type="http://schemas.openxmlformats.org/officeDocument/2006/relationships/package" Target="../embeddings/Microsoft_Excel_Worksheet26.xlsx"/><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package" Target="../embeddings/Microsoft_Excel_Worksheet27.xlsx"/><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package" Target="../embeddings/Microsoft_Excel_Worksheet28.xlsx"/><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package" Target="../embeddings/Microsoft_Excel_Worksheet29.xlsx"/><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package" Target="../embeddings/Microsoft_Excel_Worksheet30.xlsx"/><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package" Target="../embeddings/Microsoft_Excel_Worksheet31.xlsx"/><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package" Target="../embeddings/Microsoft_Excel_Worksheet32.xlsx"/><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package" Target="../embeddings/Microsoft_Excel_Worksheet33.xlsx"/><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package" Target="../embeddings/Microsoft_Excel_Worksheet34.xlsx"/><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package" Target="../embeddings/Microsoft_Excel_Worksheet35.xlsx"/><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package" Target="../embeddings/Microsoft_Excel_Worksheet36.xlsx"/><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package" Target="../embeddings/Microsoft_Excel_Worksheet37.xlsx"/><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package" Target="../embeddings/Microsoft_Excel_Worksheet38.xlsx"/><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package" Target="../embeddings/Microsoft_Excel_Worksheet39.xlsx"/><Relationship Id="rId2" Type="http://schemas.microsoft.com/office/2011/relationships/chartColorStyle" Target="colors40.xml"/><Relationship Id="rId1" Type="http://schemas.microsoft.com/office/2011/relationships/chartStyle" Target="style40.xml"/></Relationships>
</file>

<file path=word/charts/_rels/chart41.xml.rels><?xml version="1.0" encoding="UTF-8" standalone="yes"?>
<Relationships xmlns="http://schemas.openxmlformats.org/package/2006/relationships"><Relationship Id="rId3" Type="http://schemas.openxmlformats.org/officeDocument/2006/relationships/package" Target="../embeddings/Microsoft_Excel_Worksheet40.xlsx"/><Relationship Id="rId2" Type="http://schemas.microsoft.com/office/2011/relationships/chartColorStyle" Target="colors41.xml"/><Relationship Id="rId1" Type="http://schemas.microsoft.com/office/2011/relationships/chartStyle" Target="style41.xml"/></Relationships>
</file>

<file path=word/charts/_rels/chart42.xml.rels><?xml version="1.0" encoding="UTF-8" standalone="yes"?>
<Relationships xmlns="http://schemas.openxmlformats.org/package/2006/relationships"><Relationship Id="rId3" Type="http://schemas.openxmlformats.org/officeDocument/2006/relationships/package" Target="../embeddings/Microsoft_Excel_Worksheet41.xlsx"/><Relationship Id="rId2" Type="http://schemas.microsoft.com/office/2011/relationships/chartColorStyle" Target="colors42.xml"/><Relationship Id="rId1" Type="http://schemas.microsoft.com/office/2011/relationships/chartStyle" Target="style42.xml"/></Relationships>
</file>

<file path=word/charts/_rels/chart43.xml.rels><?xml version="1.0" encoding="UTF-8" standalone="yes"?>
<Relationships xmlns="http://schemas.openxmlformats.org/package/2006/relationships"><Relationship Id="rId3" Type="http://schemas.openxmlformats.org/officeDocument/2006/relationships/package" Target="../embeddings/Microsoft_Excel_Worksheet42.xlsx"/><Relationship Id="rId2" Type="http://schemas.microsoft.com/office/2011/relationships/chartColorStyle" Target="colors43.xml"/><Relationship Id="rId1" Type="http://schemas.microsoft.com/office/2011/relationships/chartStyle" Target="style43.xml"/></Relationships>
</file>

<file path=word/charts/_rels/chart44.xml.rels><?xml version="1.0" encoding="UTF-8" standalone="yes"?>
<Relationships xmlns="http://schemas.openxmlformats.org/package/2006/relationships"><Relationship Id="rId3" Type="http://schemas.openxmlformats.org/officeDocument/2006/relationships/package" Target="../embeddings/Microsoft_Excel_Worksheet43.xlsx"/><Relationship Id="rId2" Type="http://schemas.microsoft.com/office/2011/relationships/chartColorStyle" Target="colors44.xml"/><Relationship Id="rId1" Type="http://schemas.microsoft.com/office/2011/relationships/chartStyle" Target="style44.xml"/></Relationships>
</file>

<file path=word/charts/_rels/chart45.xml.rels><?xml version="1.0" encoding="UTF-8" standalone="yes"?>
<Relationships xmlns="http://schemas.openxmlformats.org/package/2006/relationships"><Relationship Id="rId3" Type="http://schemas.openxmlformats.org/officeDocument/2006/relationships/package" Target="../embeddings/Microsoft_Excel_Worksheet44.xlsx"/><Relationship Id="rId2" Type="http://schemas.microsoft.com/office/2011/relationships/chartColorStyle" Target="colors45.xml"/><Relationship Id="rId1" Type="http://schemas.microsoft.com/office/2011/relationships/chartStyle" Target="style45.xml"/></Relationships>
</file>

<file path=word/charts/_rels/chart46.xml.rels><?xml version="1.0" encoding="UTF-8" standalone="yes"?>
<Relationships xmlns="http://schemas.openxmlformats.org/package/2006/relationships"><Relationship Id="rId3" Type="http://schemas.openxmlformats.org/officeDocument/2006/relationships/package" Target="../embeddings/Microsoft_Excel_Worksheet45.xlsx"/><Relationship Id="rId2" Type="http://schemas.microsoft.com/office/2011/relationships/chartColorStyle" Target="colors46.xml"/><Relationship Id="rId1" Type="http://schemas.microsoft.com/office/2011/relationships/chartStyle" Target="style46.xml"/></Relationships>
</file>

<file path=word/charts/_rels/chart47.xml.rels><?xml version="1.0" encoding="UTF-8" standalone="yes"?>
<Relationships xmlns="http://schemas.openxmlformats.org/package/2006/relationships"><Relationship Id="rId3" Type="http://schemas.openxmlformats.org/officeDocument/2006/relationships/package" Target="../embeddings/Microsoft_Excel_Worksheet46.xlsx"/><Relationship Id="rId2" Type="http://schemas.microsoft.com/office/2011/relationships/chartColorStyle" Target="colors47.xml"/><Relationship Id="rId1" Type="http://schemas.microsoft.com/office/2011/relationships/chartStyle" Target="style47.xml"/></Relationships>
</file>

<file path=word/charts/_rels/chart48.xml.rels><?xml version="1.0" encoding="UTF-8" standalone="yes"?>
<Relationships xmlns="http://schemas.openxmlformats.org/package/2006/relationships"><Relationship Id="rId3" Type="http://schemas.openxmlformats.org/officeDocument/2006/relationships/package" Target="../embeddings/Microsoft_Excel_Worksheet47.xlsx"/><Relationship Id="rId2" Type="http://schemas.microsoft.com/office/2011/relationships/chartColorStyle" Target="colors48.xml"/><Relationship Id="rId1" Type="http://schemas.microsoft.com/office/2011/relationships/chartStyle" Target="style48.xml"/></Relationships>
</file>

<file path=word/charts/_rels/chart49.xml.rels><?xml version="1.0" encoding="UTF-8" standalone="yes"?>
<Relationships xmlns="http://schemas.openxmlformats.org/package/2006/relationships"><Relationship Id="rId3" Type="http://schemas.openxmlformats.org/officeDocument/2006/relationships/package" Target="../embeddings/Microsoft_Excel_Worksheet48.xlsx"/><Relationship Id="rId2" Type="http://schemas.microsoft.com/office/2011/relationships/chartColorStyle" Target="colors49.xml"/><Relationship Id="rId1" Type="http://schemas.microsoft.com/office/2011/relationships/chartStyle" Target="style49.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package" Target="../embeddings/Microsoft_Excel_Worksheet49.xlsx"/><Relationship Id="rId2" Type="http://schemas.microsoft.com/office/2011/relationships/chartColorStyle" Target="colors50.xml"/><Relationship Id="rId1" Type="http://schemas.microsoft.com/office/2011/relationships/chartStyle" Target="style50.xml"/></Relationships>
</file>

<file path=word/charts/_rels/chart51.xml.rels><?xml version="1.0" encoding="UTF-8" standalone="yes"?>
<Relationships xmlns="http://schemas.openxmlformats.org/package/2006/relationships"><Relationship Id="rId3" Type="http://schemas.openxmlformats.org/officeDocument/2006/relationships/package" Target="../embeddings/Microsoft_Excel_Worksheet50.xlsx"/><Relationship Id="rId2" Type="http://schemas.microsoft.com/office/2011/relationships/chartColorStyle" Target="colors51.xml"/><Relationship Id="rId1" Type="http://schemas.microsoft.com/office/2011/relationships/chartStyle" Target="style51.xml"/></Relationships>
</file>

<file path=word/charts/_rels/chart52.xml.rels><?xml version="1.0" encoding="UTF-8" standalone="yes"?>
<Relationships xmlns="http://schemas.openxmlformats.org/package/2006/relationships"><Relationship Id="rId3" Type="http://schemas.openxmlformats.org/officeDocument/2006/relationships/package" Target="../embeddings/Microsoft_Excel_Worksheet51.xlsx"/><Relationship Id="rId2" Type="http://schemas.microsoft.com/office/2011/relationships/chartColorStyle" Target="colors52.xml"/><Relationship Id="rId1" Type="http://schemas.microsoft.com/office/2011/relationships/chartStyle" Target="style52.xml"/><Relationship Id="rId4" Type="http://schemas.openxmlformats.org/officeDocument/2006/relationships/chartUserShapes" Target="../drawings/drawing5.xml"/></Relationships>
</file>

<file path=word/charts/_rels/chart53.xml.rels><?xml version="1.0" encoding="UTF-8" standalone="yes"?>
<Relationships xmlns="http://schemas.openxmlformats.org/package/2006/relationships"><Relationship Id="rId3" Type="http://schemas.openxmlformats.org/officeDocument/2006/relationships/package" Target="../embeddings/Microsoft_Excel_Worksheet52.xlsx"/><Relationship Id="rId2" Type="http://schemas.microsoft.com/office/2011/relationships/chartColorStyle" Target="colors53.xml"/><Relationship Id="rId1" Type="http://schemas.microsoft.com/office/2011/relationships/chartStyle" Target="style53.xml"/></Relationships>
</file>

<file path=word/charts/_rels/chart54.xml.rels><?xml version="1.0" encoding="UTF-8" standalone="yes"?>
<Relationships xmlns="http://schemas.openxmlformats.org/package/2006/relationships"><Relationship Id="rId3" Type="http://schemas.openxmlformats.org/officeDocument/2006/relationships/package" Target="../embeddings/Microsoft_Excel_Worksheet53.xlsx"/><Relationship Id="rId2" Type="http://schemas.microsoft.com/office/2011/relationships/chartColorStyle" Target="colors54.xml"/><Relationship Id="rId1" Type="http://schemas.microsoft.com/office/2011/relationships/chartStyle" Target="style54.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1.8670319682426519E-2"/>
          <c:w val="1"/>
          <c:h val="0.63138259056797796"/>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E0E-4D7B-B34B-DF5E31CEE08E}"/>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E0E-4D7B-B34B-DF5E31CEE08E}"/>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8E0E-4D7B-B34B-DF5E31CEE08E}"/>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8E0E-4D7B-B34B-DF5E31CEE08E}"/>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8E0E-4D7B-B34B-DF5E31CEE08E}"/>
              </c:ext>
            </c:extLst>
          </c:dPt>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8E0E-4D7B-B34B-DF5E31CEE08E}"/>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8E0E-4D7B-B34B-DF5E31CEE08E}"/>
                </c:ext>
              </c:extLst>
            </c:dLbl>
            <c:spPr>
              <a:noFill/>
              <a:ln>
                <a:noFill/>
              </a:ln>
              <a:effectLst/>
            </c:spPr>
            <c:txPr>
              <a:bodyPr rot="0" spcFirstLastPara="1" vertOverflow="ellipsis" vert="horz" wrap="square" anchor="ctr" anchorCtr="1"/>
              <a:lstStyle/>
              <a:p>
                <a:pPr>
                  <a:defRPr sz="7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677.49456105411764</c:v>
                </c:pt>
                <c:pt idx="1">
                  <c:v>707.78517724705875</c:v>
                </c:pt>
                <c:pt idx="2">
                  <c:v>734.68758624000009</c:v>
                </c:pt>
                <c:pt idx="3">
                  <c:v>767.43537523294117</c:v>
                </c:pt>
                <c:pt idx="4">
                  <c:v>796.32484146803279</c:v>
                </c:pt>
                <c:pt idx="5">
                  <c:v>739.48918205065149</c:v>
                </c:pt>
                <c:pt idx="6">
                  <c:v>789.09417055501353</c:v>
                </c:pt>
                <c:pt idx="7">
                  <c:v>845.25995640062752</c:v>
                </c:pt>
                <c:pt idx="8">
                  <c:v>903.65583837973259</c:v>
                </c:pt>
                <c:pt idx="9">
                  <c:v>964.30619292522942</c:v>
                </c:pt>
                <c:pt idx="10">
                  <c:v>1026.2451519544643</c:v>
                </c:pt>
                <c:pt idx="11">
                  <c:v>1090.0765587755718</c:v>
                </c:pt>
                <c:pt idx="12">
                  <c:v>1156.5391819147492</c:v>
                </c:pt>
                <c:pt idx="13">
                  <c:v>1224.5714728671014</c:v>
                </c:pt>
                <c:pt idx="14">
                  <c:v>1295.0841415514938</c:v>
                </c:pt>
                <c:pt idx="15">
                  <c:v>1367.3349493354222</c:v>
                </c:pt>
              </c:numCache>
            </c:numRef>
          </c:val>
          <c:extLst>
            <c:ext xmlns:c16="http://schemas.microsoft.com/office/drawing/2014/chart" uri="{C3380CC4-5D6E-409C-BE32-E72D297353CC}">
              <c16:uniqueId val="{0000000C-8E0E-4D7B-B34B-DF5E31CEE08E}"/>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2000"/>
          <c:min val="200"/>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E001-4E0D-9DFD-E10A6E021072}"/>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E001-4E0D-9DFD-E10A6E021072}"/>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E001-4E0D-9DFD-E10A6E021072}"/>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E001-4E0D-9DFD-E10A6E021072}"/>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E001-4E0D-9DFD-E10A6E021072}"/>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E001-4E0D-9DFD-E10A6E021072}"/>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E001-4E0D-9DFD-E10A6E021072}"/>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E001-4E0D-9DFD-E10A6E021072}"/>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283.31138175999996</c:v>
                </c:pt>
                <c:pt idx="1">
                  <c:v>301.03404447999998</c:v>
                </c:pt>
                <c:pt idx="2">
                  <c:v>317.06640200000004</c:v>
                </c:pt>
                <c:pt idx="3">
                  <c:v>332.52570352000004</c:v>
                </c:pt>
                <c:pt idx="4">
                  <c:v>348.58438028215051</c:v>
                </c:pt>
                <c:pt idx="5">
                  <c:v>322.28512739182793</c:v>
                </c:pt>
                <c:pt idx="6">
                  <c:v>349.48599214369818</c:v>
                </c:pt>
                <c:pt idx="7">
                  <c:v>381.67365202013281</c:v>
                </c:pt>
                <c:pt idx="8">
                  <c:v>414.49758609386424</c:v>
                </c:pt>
                <c:pt idx="9">
                  <c:v>448.65218718799866</c:v>
                </c:pt>
                <c:pt idx="10">
                  <c:v>484.81355347535134</c:v>
                </c:pt>
                <c:pt idx="11">
                  <c:v>521.90179031621574</c:v>
                </c:pt>
                <c:pt idx="12">
                  <c:v>561.14880494799513</c:v>
                </c:pt>
                <c:pt idx="13">
                  <c:v>601.60763378474553</c:v>
                </c:pt>
                <c:pt idx="14">
                  <c:v>644.141293493327</c:v>
                </c:pt>
                <c:pt idx="15">
                  <c:v>688.20055796827057</c:v>
                </c:pt>
              </c:numCache>
            </c:numRef>
          </c:val>
          <c:extLst>
            <c:ext xmlns:c16="http://schemas.microsoft.com/office/drawing/2014/chart" uri="{C3380CC4-5D6E-409C-BE32-E72D297353CC}">
              <c16:uniqueId val="{0000000E-E001-4E0D-9DFD-E10A6E021072}"/>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1100"/>
          <c:min val="200"/>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2.3219163305677543E-2"/>
          <c:y val="9.749779423578564E-2"/>
          <c:w val="0.96351274337679238"/>
          <c:h val="0.74679581560085351"/>
        </c:manualLayout>
      </c:layout>
      <c:barChart>
        <c:barDir val="col"/>
        <c:grouping val="clustered"/>
        <c:varyColors val="0"/>
        <c:ser>
          <c:idx val="0"/>
          <c:order val="0"/>
          <c:tx>
            <c:strRef>
              <c:f>Sheet1!$B$1</c:f>
              <c:strCache>
                <c:ptCount val="1"/>
                <c:pt idx="0">
                  <c:v>LCD Smartphone</c:v>
                </c:pt>
              </c:strCache>
            </c:strRef>
          </c:tx>
          <c:spPr>
            <a:solidFill>
              <a:srgbClr val="00B050"/>
            </a:solidFill>
            <a:ln>
              <a:noFill/>
            </a:ln>
            <a:effectLst/>
            <a:scene3d>
              <a:camera prst="orthographicFront"/>
              <a:lightRig rig="threePt" dir="t"/>
            </a:scene3d>
            <a:sp3d>
              <a:bevelT prst="angle"/>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Sheet1!$A$2:$A$10</c:f>
              <c:strCache>
                <c:ptCount val="9"/>
                <c:pt idx="0">
                  <c:v>Novatek</c:v>
                </c:pt>
                <c:pt idx="1">
                  <c:v>llitek</c:v>
                </c:pt>
                <c:pt idx="2">
                  <c:v>FocalTech</c:v>
                </c:pt>
                <c:pt idx="3">
                  <c:v>Himax</c:v>
                </c:pt>
                <c:pt idx="4">
                  <c:v>WillSemi</c:v>
                </c:pt>
                <c:pt idx="5">
                  <c:v>JADARD</c:v>
                </c:pt>
                <c:pt idx="6">
                  <c:v>Chipone</c:v>
                </c:pt>
                <c:pt idx="7">
                  <c:v>LSI</c:v>
                </c:pt>
                <c:pt idx="8">
                  <c:v>Others</c:v>
                </c:pt>
              </c:strCache>
            </c:strRef>
          </c:cat>
          <c:val>
            <c:numRef>
              <c:f>Sheet1!$B$2:$B$10</c:f>
              <c:numCache>
                <c:formatCode>0%</c:formatCode>
                <c:ptCount val="9"/>
                <c:pt idx="0">
                  <c:v>0.31</c:v>
                </c:pt>
                <c:pt idx="1">
                  <c:v>0.22</c:v>
                </c:pt>
                <c:pt idx="2">
                  <c:v>0.18</c:v>
                </c:pt>
                <c:pt idx="3">
                  <c:v>0.11</c:v>
                </c:pt>
                <c:pt idx="4">
                  <c:v>0.06</c:v>
                </c:pt>
                <c:pt idx="5">
                  <c:v>0.04</c:v>
                </c:pt>
                <c:pt idx="6">
                  <c:v>0.02</c:v>
                </c:pt>
                <c:pt idx="7">
                  <c:v>0.01</c:v>
                </c:pt>
                <c:pt idx="8">
                  <c:v>0.06</c:v>
                </c:pt>
              </c:numCache>
            </c:numRef>
          </c:val>
          <c:extLst>
            <c:ext xmlns:c16="http://schemas.microsoft.com/office/drawing/2014/chart" uri="{C3380CC4-5D6E-409C-BE32-E72D297353CC}">
              <c16:uniqueId val="{00000000-E7D8-48D2-B6CD-04E3E3F2E1A6}"/>
            </c:ext>
          </c:extLst>
        </c:ser>
        <c:ser>
          <c:idx val="1"/>
          <c:order val="1"/>
          <c:tx>
            <c:strRef>
              <c:f>Sheet1!$C$1</c:f>
              <c:strCache>
                <c:ptCount val="1"/>
                <c:pt idx="0">
                  <c:v>Chip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Sheet1!$A$2:$A$10</c:f>
              <c:strCache>
                <c:ptCount val="9"/>
                <c:pt idx="0">
                  <c:v>Novatek</c:v>
                </c:pt>
                <c:pt idx="1">
                  <c:v>llitek</c:v>
                </c:pt>
                <c:pt idx="2">
                  <c:v>FocalTech</c:v>
                </c:pt>
                <c:pt idx="3">
                  <c:v>Himax</c:v>
                </c:pt>
                <c:pt idx="4">
                  <c:v>WillSemi</c:v>
                </c:pt>
                <c:pt idx="5">
                  <c:v>JADARD</c:v>
                </c:pt>
                <c:pt idx="6">
                  <c:v>Chipone</c:v>
                </c:pt>
                <c:pt idx="7">
                  <c:v>LSI</c:v>
                </c:pt>
                <c:pt idx="8">
                  <c:v>Others</c:v>
                </c:pt>
              </c:strCache>
            </c:strRef>
          </c:cat>
          <c:val>
            <c:numRef>
              <c:f>Sheet1!$C$2:$C$10</c:f>
              <c:numCache>
                <c:formatCode>General</c:formatCode>
                <c:ptCount val="9"/>
              </c:numCache>
            </c:numRef>
          </c:val>
          <c:extLst>
            <c:ext xmlns:c16="http://schemas.microsoft.com/office/drawing/2014/chart" uri="{C3380CC4-5D6E-409C-BE32-E72D297353CC}">
              <c16:uniqueId val="{00000001-E7D8-48D2-B6CD-04E3E3F2E1A6}"/>
            </c:ext>
          </c:extLst>
        </c:ser>
        <c:dLbls>
          <c:dLblPos val="outEnd"/>
          <c:showLegendKey val="0"/>
          <c:showVal val="1"/>
          <c:showCatName val="0"/>
          <c:showSerName val="0"/>
          <c:showPercent val="0"/>
          <c:showBubbleSize val="0"/>
        </c:dLbls>
        <c:gapWidth val="219"/>
        <c:overlap val="-27"/>
        <c:axId val="650306112"/>
        <c:axId val="650306768"/>
      </c:barChart>
      <c:catAx>
        <c:axId val="65030611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50306768"/>
        <c:crosses val="autoZero"/>
        <c:auto val="0"/>
        <c:lblAlgn val="ctr"/>
        <c:lblOffset val="100"/>
        <c:noMultiLvlLbl val="0"/>
      </c:catAx>
      <c:valAx>
        <c:axId val="650306768"/>
        <c:scaling>
          <c:orientation val="minMax"/>
        </c:scaling>
        <c:delete val="1"/>
        <c:axPos val="l"/>
        <c:numFmt formatCode="0%" sourceLinked="1"/>
        <c:majorTickMark val="out"/>
        <c:minorTickMark val="none"/>
        <c:tickLblPos val="nextTo"/>
        <c:crossAx val="6503061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3219163305677543E-2"/>
          <c:y val="9.749779423578564E-2"/>
          <c:w val="0.96351274337679238"/>
          <c:h val="0.74679581560085351"/>
        </c:manualLayout>
      </c:layout>
      <c:barChart>
        <c:barDir val="col"/>
        <c:grouping val="clustered"/>
        <c:varyColors val="0"/>
        <c:ser>
          <c:idx val="0"/>
          <c:order val="0"/>
          <c:tx>
            <c:strRef>
              <c:f>Sheet1!$B$1</c:f>
              <c:strCache>
                <c:ptCount val="1"/>
                <c:pt idx="0">
                  <c:v>Energy(In Exajoules)</c:v>
                </c:pt>
              </c:strCache>
            </c:strRef>
          </c:tx>
          <c:spPr>
            <a:solidFill>
              <a:srgbClr val="00B050"/>
            </a:solidFill>
            <a:ln>
              <a:noFill/>
            </a:ln>
            <a:effectLst/>
            <a:scene3d>
              <a:camera prst="orthographicFront"/>
              <a:lightRig rig="threePt" dir="t"/>
            </a:scene3d>
            <a:sp3d>
              <a:bevelT prst="angle"/>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Sheet1!$A$2:$A$10</c:f>
              <c:strCache>
                <c:ptCount val="9"/>
                <c:pt idx="0">
                  <c:v>China</c:v>
                </c:pt>
                <c:pt idx="1">
                  <c:v>India</c:v>
                </c:pt>
                <c:pt idx="2">
                  <c:v>Japan</c:v>
                </c:pt>
                <c:pt idx="3">
                  <c:v>Austraila</c:v>
                </c:pt>
                <c:pt idx="4">
                  <c:v>Indonesia</c:v>
                </c:pt>
                <c:pt idx="5">
                  <c:v>South Korea</c:v>
                </c:pt>
                <c:pt idx="6">
                  <c:v>Thailand</c:v>
                </c:pt>
                <c:pt idx="7">
                  <c:v>Vietnam </c:v>
                </c:pt>
                <c:pt idx="8">
                  <c:v>Malayisa</c:v>
                </c:pt>
              </c:strCache>
            </c:strRef>
          </c:cat>
          <c:val>
            <c:numRef>
              <c:f>Sheet1!$B$2:$B$10</c:f>
              <c:numCache>
                <c:formatCode>0.00</c:formatCode>
                <c:ptCount val="9"/>
                <c:pt idx="0">
                  <c:v>7.79</c:v>
                </c:pt>
                <c:pt idx="1">
                  <c:v>1.43</c:v>
                </c:pt>
                <c:pt idx="2">
                  <c:v>1.1299999999999999</c:v>
                </c:pt>
                <c:pt idx="3">
                  <c:v>0.45</c:v>
                </c:pt>
                <c:pt idx="4">
                  <c:v>0.36</c:v>
                </c:pt>
                <c:pt idx="5">
                  <c:v>0.36</c:v>
                </c:pt>
                <c:pt idx="6">
                  <c:v>0.28000000000000003</c:v>
                </c:pt>
                <c:pt idx="7">
                  <c:v>0.08</c:v>
                </c:pt>
                <c:pt idx="8">
                  <c:v>0.04</c:v>
                </c:pt>
              </c:numCache>
            </c:numRef>
          </c:val>
          <c:extLst>
            <c:ext xmlns:c16="http://schemas.microsoft.com/office/drawing/2014/chart" uri="{C3380CC4-5D6E-409C-BE32-E72D297353CC}">
              <c16:uniqueId val="{00000000-0F4B-4EC1-B63D-1D3E987AE685}"/>
            </c:ext>
          </c:extLst>
        </c:ser>
        <c:dLbls>
          <c:dLblPos val="outEnd"/>
          <c:showLegendKey val="0"/>
          <c:showVal val="1"/>
          <c:showCatName val="0"/>
          <c:showSerName val="0"/>
          <c:showPercent val="0"/>
          <c:showBubbleSize val="0"/>
        </c:dLbls>
        <c:gapWidth val="219"/>
        <c:overlap val="-27"/>
        <c:axId val="650306112"/>
        <c:axId val="650306768"/>
      </c:barChart>
      <c:catAx>
        <c:axId val="65030611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50306768"/>
        <c:crosses val="autoZero"/>
        <c:auto val="0"/>
        <c:lblAlgn val="ctr"/>
        <c:lblOffset val="100"/>
        <c:noMultiLvlLbl val="0"/>
      </c:catAx>
      <c:valAx>
        <c:axId val="650306768"/>
        <c:scaling>
          <c:orientation val="minMax"/>
        </c:scaling>
        <c:delete val="1"/>
        <c:axPos val="l"/>
        <c:numFmt formatCode="0.00" sourceLinked="1"/>
        <c:majorTickMark val="out"/>
        <c:minorTickMark val="none"/>
        <c:tickLblPos val="nextTo"/>
        <c:crossAx val="6503061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73.692758943622394</c:v>
                </c:pt>
                <c:pt idx="1">
                  <c:v>76.354789286383223</c:v>
                </c:pt>
                <c:pt idx="2">
                  <c:v>78.857599737778614</c:v>
                </c:pt>
                <c:pt idx="3">
                  <c:v>79.606673534369733</c:v>
                </c:pt>
                <c:pt idx="4">
                  <c:v>80.702159604408479</c:v>
                </c:pt>
                <c:pt idx="5">
                  <c:v>74.025319423812334</c:v>
                </c:pt>
                <c:pt idx="6">
                  <c:v>77.401342093781309</c:v>
                </c:pt>
                <c:pt idx="7">
                  <c:v>79.073904817795665</c:v>
                </c:pt>
                <c:pt idx="8">
                  <c:v>80.344286667576625</c:v>
                </c:pt>
                <c:pt idx="9">
                  <c:v>80.204602575185405</c:v>
                </c:pt>
                <c:pt idx="10">
                  <c:v>82.771017174147516</c:v>
                </c:pt>
                <c:pt idx="11">
                  <c:v>85.547862585409078</c:v>
                </c:pt>
                <c:pt idx="12">
                  <c:v>86.564503643976366</c:v>
                </c:pt>
                <c:pt idx="13">
                  <c:v>88.337856217010398</c:v>
                </c:pt>
                <c:pt idx="14">
                  <c:v>89.313384845225926</c:v>
                </c:pt>
                <c:pt idx="15">
                  <c:v>90.576945169943329</c:v>
                </c:pt>
              </c:numCache>
            </c:numRef>
          </c:val>
          <c:extLst>
            <c:ext xmlns:c16="http://schemas.microsoft.com/office/drawing/2014/chart" uri="{C3380CC4-5D6E-409C-BE32-E72D297353CC}">
              <c16:uniqueId val="{00000000-9114-49A9-8C81-2AAA6711EB1D}"/>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14.473138227296289</c:v>
                </c:pt>
                <c:pt idx="1">
                  <c:v>14.032499418255284</c:v>
                </c:pt>
                <c:pt idx="2">
                  <c:v>13.922796246669</c:v>
                </c:pt>
                <c:pt idx="3">
                  <c:v>13.831920595444469</c:v>
                </c:pt>
                <c:pt idx="4">
                  <c:v>13.713452808562376</c:v>
                </c:pt>
                <c:pt idx="5">
                  <c:v>13.108199499295491</c:v>
                </c:pt>
                <c:pt idx="6">
                  <c:v>12.786213703530169</c:v>
                </c:pt>
                <c:pt idx="7">
                  <c:v>12.673871781413126</c:v>
                </c:pt>
                <c:pt idx="8">
                  <c:v>12.580158689656207</c:v>
                </c:pt>
                <c:pt idx="9">
                  <c:v>12.487085281968636</c:v>
                </c:pt>
                <c:pt idx="10">
                  <c:v>13.413590301039669</c:v>
                </c:pt>
                <c:pt idx="11">
                  <c:v>13.256803051231714</c:v>
                </c:pt>
                <c:pt idx="12">
                  <c:v>13.09230006531199</c:v>
                </c:pt>
                <c:pt idx="13">
                  <c:v>12.943961079791212</c:v>
                </c:pt>
                <c:pt idx="14">
                  <c:v>12.796183754931235</c:v>
                </c:pt>
                <c:pt idx="15">
                  <c:v>11.905690036860728</c:v>
                </c:pt>
              </c:numCache>
            </c:numRef>
          </c:val>
          <c:extLst>
            <c:ext xmlns:c16="http://schemas.microsoft.com/office/drawing/2014/chart" uri="{C3380CC4-5D6E-409C-BE32-E72D297353CC}">
              <c16:uniqueId val="{00000000-0421-417E-9DC3-D68AC547DCFD}"/>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6.5603659612414722</c:v>
                </c:pt>
                <c:pt idx="1">
                  <c:v>6.6686175338956293</c:v>
                </c:pt>
                <c:pt idx="2">
                  <c:v>6.7462618195892361</c:v>
                </c:pt>
                <c:pt idx="3">
                  <c:v>6.8207464640488853</c:v>
                </c:pt>
                <c:pt idx="4">
                  <c:v>6.730657621341261</c:v>
                </c:pt>
                <c:pt idx="5">
                  <c:v>6.8996071031040618</c:v>
                </c:pt>
                <c:pt idx="6">
                  <c:v>6.7399198370832778</c:v>
                </c:pt>
                <c:pt idx="7">
                  <c:v>6.7570569088756276</c:v>
                </c:pt>
                <c:pt idx="8">
                  <c:v>6.7734129288169065</c:v>
                </c:pt>
                <c:pt idx="9">
                  <c:v>6.7881072351637979</c:v>
                </c:pt>
                <c:pt idx="10">
                  <c:v>6.8044432326744717</c:v>
                </c:pt>
                <c:pt idx="11">
                  <c:v>6.8176051280265364</c:v>
                </c:pt>
                <c:pt idx="12">
                  <c:v>6.8321153266253516</c:v>
                </c:pt>
                <c:pt idx="13">
                  <c:v>6.8440113214197016</c:v>
                </c:pt>
                <c:pt idx="14">
                  <c:v>6.8555763647877797</c:v>
                </c:pt>
                <c:pt idx="15">
                  <c:v>6.8651955247484295</c:v>
                </c:pt>
              </c:numCache>
            </c:numRef>
          </c:val>
          <c:extLst>
            <c:ext xmlns:c16="http://schemas.microsoft.com/office/drawing/2014/chart" uri="{C3380CC4-5D6E-409C-BE32-E72D297353CC}">
              <c16:uniqueId val="{00000001-0421-417E-9DC3-D68AC547DCFD}"/>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19.946495811462242</c:v>
                </c:pt>
                <c:pt idx="1">
                  <c:v>20.230726227972699</c:v>
                </c:pt>
                <c:pt idx="2">
                  <c:v>20.271026221398678</c:v>
                </c:pt>
                <c:pt idx="3">
                  <c:v>20.30510248355721</c:v>
                </c:pt>
                <c:pt idx="4">
                  <c:v>20.565556364778846</c:v>
                </c:pt>
                <c:pt idx="5">
                  <c:v>20.542284082835511</c:v>
                </c:pt>
                <c:pt idx="6">
                  <c:v>21.182358943051959</c:v>
                </c:pt>
                <c:pt idx="7">
                  <c:v>21.176183914371407</c:v>
                </c:pt>
                <c:pt idx="8">
                  <c:v>21.163536938077272</c:v>
                </c:pt>
                <c:pt idx="9">
                  <c:v>21.148047831706577</c:v>
                </c:pt>
                <c:pt idx="10">
                  <c:v>20.106654439207862</c:v>
                </c:pt>
                <c:pt idx="11">
                  <c:v>20.149615838383578</c:v>
                </c:pt>
                <c:pt idx="12">
                  <c:v>20.197835159350955</c:v>
                </c:pt>
                <c:pt idx="13">
                  <c:v>20.233234791089885</c:v>
                </c:pt>
                <c:pt idx="14">
                  <c:v>20.263802688029234</c:v>
                </c:pt>
                <c:pt idx="15">
                  <c:v>21.035858745353259</c:v>
                </c:pt>
              </c:numCache>
            </c:numRef>
          </c:val>
          <c:extLst>
            <c:ext xmlns:c16="http://schemas.microsoft.com/office/drawing/2014/chart" uri="{C3380CC4-5D6E-409C-BE32-E72D297353CC}">
              <c16:uniqueId val="{00000002-0421-417E-9DC3-D68AC547DCFD}"/>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59.019999999999996</c:v>
                </c:pt>
                <c:pt idx="1">
                  <c:v>59.068156819876393</c:v>
                </c:pt>
                <c:pt idx="2">
                  <c:v>59.059915712343084</c:v>
                </c:pt>
                <c:pt idx="3">
                  <c:v>59.042230456949426</c:v>
                </c:pt>
                <c:pt idx="4">
                  <c:v>58.990333205317512</c:v>
                </c:pt>
                <c:pt idx="5">
                  <c:v>59.449909314764938</c:v>
                </c:pt>
                <c:pt idx="6">
                  <c:v>59.291507516334597</c:v>
                </c:pt>
                <c:pt idx="7">
                  <c:v>59.392887395339841</c:v>
                </c:pt>
                <c:pt idx="8">
                  <c:v>59.482891443449617</c:v>
                </c:pt>
                <c:pt idx="9">
                  <c:v>59.576759651160984</c:v>
                </c:pt>
                <c:pt idx="10">
                  <c:v>59.675312027078</c:v>
                </c:pt>
                <c:pt idx="11">
                  <c:v>59.775975982358162</c:v>
                </c:pt>
                <c:pt idx="12">
                  <c:v>59.877749448711704</c:v>
                </c:pt>
                <c:pt idx="13">
                  <c:v>59.978792807699207</c:v>
                </c:pt>
                <c:pt idx="14">
                  <c:v>60.084437192251762</c:v>
                </c:pt>
                <c:pt idx="15">
                  <c:v>60.193255693037592</c:v>
                </c:pt>
              </c:numCache>
            </c:numRef>
          </c:val>
          <c:extLst>
            <c:ext xmlns:c16="http://schemas.microsoft.com/office/drawing/2014/chart" uri="{C3380CC4-5D6E-409C-BE32-E72D297353CC}">
              <c16:uniqueId val="{00000003-0421-417E-9DC3-D68AC547DCFD}"/>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4166026121734782"/>
          <c:y val="0"/>
          <c:w val="0.76583541619183637"/>
          <c:h val="0.67386089855305031"/>
        </c:manualLayout>
      </c:layout>
      <c:barChart>
        <c:barDir val="col"/>
        <c:grouping val="stacked"/>
        <c:varyColors val="0"/>
        <c:ser>
          <c:idx val="3"/>
          <c:order val="0"/>
          <c:tx>
            <c:strRef>
              <c:f>Sheet1!$E$1</c:f>
              <c:strCache>
                <c:ptCount val="1"/>
                <c:pt idx="0">
                  <c:v>Other</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12.430781622310974</c:v>
                </c:pt>
                <c:pt idx="1">
                  <c:v>12.120111393631191</c:v>
                </c:pt>
                <c:pt idx="2">
                  <c:v>12.223686136729613</c:v>
                </c:pt>
                <c:pt idx="3">
                  <c:v>11.97081137429779</c:v>
                </c:pt>
                <c:pt idx="4">
                  <c:v>12.24721277007774</c:v>
                </c:pt>
                <c:pt idx="5">
                  <c:v>11.927384334084305</c:v>
                </c:pt>
                <c:pt idx="6">
                  <c:v>12.133138080419792</c:v>
                </c:pt>
                <c:pt idx="7">
                  <c:v>12.059740107014758</c:v>
                </c:pt>
                <c:pt idx="8">
                  <c:v>11.985773894536393</c:v>
                </c:pt>
                <c:pt idx="9">
                  <c:v>11.923107474779568</c:v>
                </c:pt>
                <c:pt idx="10">
                  <c:v>11.855747183730434</c:v>
                </c:pt>
                <c:pt idx="11">
                  <c:v>11.803438888759631</c:v>
                </c:pt>
                <c:pt idx="12">
                  <c:v>11.7445739288654</c:v>
                </c:pt>
                <c:pt idx="13">
                  <c:v>11.69600064440775</c:v>
                </c:pt>
                <c:pt idx="14">
                  <c:v>11.649413130159679</c:v>
                </c:pt>
                <c:pt idx="15">
                  <c:v>11.611950668751089</c:v>
                </c:pt>
              </c:numCache>
            </c:numRef>
          </c:val>
          <c:extLst>
            <c:ext xmlns:c16="http://schemas.microsoft.com/office/drawing/2014/chart" uri="{C3380CC4-5D6E-409C-BE32-E72D297353CC}">
              <c16:uniqueId val="{00000000-FF37-4520-8D8D-AC7BDE127DE3}"/>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7.9773131523307743</c:v>
                </c:pt>
                <c:pt idx="1">
                  <c:v>7.8671752028090554</c:v>
                </c:pt>
                <c:pt idx="2">
                  <c:v>7.9109939979505191</c:v>
                </c:pt>
                <c:pt idx="3">
                  <c:v>7.9602710372386625</c:v>
                </c:pt>
                <c:pt idx="4">
                  <c:v>7.9287354413920941</c:v>
                </c:pt>
                <c:pt idx="5">
                  <c:v>8.1137558363535458</c:v>
                </c:pt>
                <c:pt idx="6">
                  <c:v>8.0328268960888369</c:v>
                </c:pt>
                <c:pt idx="7">
                  <c:v>8.0231669312635976</c:v>
                </c:pt>
                <c:pt idx="8">
                  <c:v>8.0091853594331948</c:v>
                </c:pt>
                <c:pt idx="9">
                  <c:v>7.9963989726480795</c:v>
                </c:pt>
                <c:pt idx="10">
                  <c:v>7.9827534642607914</c:v>
                </c:pt>
                <c:pt idx="11">
                  <c:v>7.9806417087414792</c:v>
                </c:pt>
                <c:pt idx="12">
                  <c:v>7.9712342416496984</c:v>
                </c:pt>
                <c:pt idx="13">
                  <c:v>7.9624632486205655</c:v>
                </c:pt>
                <c:pt idx="14">
                  <c:v>7.9597147082498738</c:v>
                </c:pt>
                <c:pt idx="15">
                  <c:v>7.9537953795379552</c:v>
                </c:pt>
              </c:numCache>
            </c:numRef>
          </c:val>
          <c:extLst>
            <c:ext xmlns:c16="http://schemas.microsoft.com/office/drawing/2014/chart" uri="{C3380CC4-5D6E-409C-BE32-E72D297353CC}">
              <c16:uniqueId val="{00000001-FF37-4520-8D8D-AC7BDE127DE3}"/>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27.932342182098878</c:v>
                </c:pt>
                <c:pt idx="1">
                  <c:v>28.163215885700449</c:v>
                </c:pt>
                <c:pt idx="2">
                  <c:v>28.186209925340361</c:v>
                </c:pt>
                <c:pt idx="3">
                  <c:v>28.175131754213233</c:v>
                </c:pt>
                <c:pt idx="4">
                  <c:v>28.171079204359973</c:v>
                </c:pt>
                <c:pt idx="5">
                  <c:v>28.226728050413037</c:v>
                </c:pt>
                <c:pt idx="6">
                  <c:v>28.128622856794184</c:v>
                </c:pt>
                <c:pt idx="7">
                  <c:v>28.147233492091495</c:v>
                </c:pt>
                <c:pt idx="8">
                  <c:v>28.174969895544542</c:v>
                </c:pt>
                <c:pt idx="9">
                  <c:v>28.180686843011095</c:v>
                </c:pt>
                <c:pt idx="10">
                  <c:v>28.197587478815667</c:v>
                </c:pt>
                <c:pt idx="11">
                  <c:v>28.197491798320112</c:v>
                </c:pt>
                <c:pt idx="12">
                  <c:v>28.202573322358443</c:v>
                </c:pt>
                <c:pt idx="13">
                  <c:v>28.200894115751751</c:v>
                </c:pt>
                <c:pt idx="14">
                  <c:v>28.19970422508845</c:v>
                </c:pt>
                <c:pt idx="15">
                  <c:v>28.193503560882405</c:v>
                </c:pt>
              </c:numCache>
            </c:numRef>
          </c:val>
          <c:extLst>
            <c:ext xmlns:c16="http://schemas.microsoft.com/office/drawing/2014/chart" uri="{C3380CC4-5D6E-409C-BE32-E72D297353CC}">
              <c16:uniqueId val="{00000002-FF37-4520-8D8D-AC7BDE127DE3}"/>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51.659563043259404</c:v>
                </c:pt>
                <c:pt idx="1">
                  <c:v>51.849497517859312</c:v>
                </c:pt>
                <c:pt idx="2">
                  <c:v>51.679109939979504</c:v>
                </c:pt>
                <c:pt idx="3">
                  <c:v>51.893785834250295</c:v>
                </c:pt>
                <c:pt idx="4">
                  <c:v>51.652972584170186</c:v>
                </c:pt>
                <c:pt idx="5">
                  <c:v>51.732131779149114</c:v>
                </c:pt>
                <c:pt idx="6">
                  <c:v>51.705412166697172</c:v>
                </c:pt>
                <c:pt idx="7">
                  <c:v>51.769859469630156</c:v>
                </c:pt>
                <c:pt idx="8">
                  <c:v>51.830070850485875</c:v>
                </c:pt>
                <c:pt idx="9">
                  <c:v>51.899806709561261</c:v>
                </c:pt>
                <c:pt idx="10">
                  <c:v>51.963911873193091</c:v>
                </c:pt>
                <c:pt idx="11">
                  <c:v>52.018427604178783</c:v>
                </c:pt>
                <c:pt idx="12">
                  <c:v>52.08161850712645</c:v>
                </c:pt>
                <c:pt idx="13">
                  <c:v>52.140641991219951</c:v>
                </c:pt>
                <c:pt idx="14">
                  <c:v>52.191167936501991</c:v>
                </c:pt>
                <c:pt idx="15">
                  <c:v>52.240750390828559</c:v>
                </c:pt>
              </c:numCache>
            </c:numRef>
          </c:val>
          <c:extLst>
            <c:ext xmlns:c16="http://schemas.microsoft.com/office/drawing/2014/chart" uri="{C3380CC4-5D6E-409C-BE32-E72D297353CC}">
              <c16:uniqueId val="{00000003-FF37-4520-8D8D-AC7BDE127DE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75420048758099978"/>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18.054463406041069</c:v>
                </c:pt>
                <c:pt idx="1">
                  <c:v>17.92588512612372</c:v>
                </c:pt>
                <c:pt idx="2">
                  <c:v>17.6208574651831</c:v>
                </c:pt>
                <c:pt idx="3">
                  <c:v>15.038248189847378</c:v>
                </c:pt>
                <c:pt idx="4">
                  <c:v>13.391653872209442</c:v>
                </c:pt>
                <c:pt idx="5">
                  <c:v>13.72770151851077</c:v>
                </c:pt>
              </c:numCache>
            </c:numRef>
          </c:val>
          <c:extLst>
            <c:ext xmlns:c16="http://schemas.microsoft.com/office/drawing/2014/chart" uri="{C3380CC4-5D6E-409C-BE32-E72D297353CC}">
              <c16:uniqueId val="{00000000-53E7-42C4-90D6-E31CBEF76566}"/>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81.945536593958934</c:v>
                </c:pt>
                <c:pt idx="1">
                  <c:v>82.074114873876283</c:v>
                </c:pt>
                <c:pt idx="2">
                  <c:v>82.379142534816907</c:v>
                </c:pt>
                <c:pt idx="3">
                  <c:v>84.961751810152634</c:v>
                </c:pt>
                <c:pt idx="4">
                  <c:v>86.608346127790568</c:v>
                </c:pt>
                <c:pt idx="5">
                  <c:v>86.27229848148923</c:v>
                </c:pt>
              </c:numCache>
            </c:numRef>
          </c:val>
          <c:extLst>
            <c:ext xmlns:c16="http://schemas.microsoft.com/office/drawing/2014/chart" uri="{C3380CC4-5D6E-409C-BE32-E72D297353CC}">
              <c16:uniqueId val="{00000001-53E7-42C4-90D6-E31CBEF76566}"/>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9E0-4C53-A3EB-369EA2CEA64D}"/>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9E0-4C53-A3EB-369EA2CEA64D}"/>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D9E0-4C53-A3EB-369EA2CEA64D}"/>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D9E0-4C53-A3EB-369EA2CEA64D}"/>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D9E0-4C53-A3EB-369EA2CEA64D}"/>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D9E0-4C53-A3EB-369EA2CEA64D}"/>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9E0-4C53-A3EB-369EA2CEA64D}"/>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9E0-4C53-A3EB-369EA2CEA64D}"/>
                </c:ext>
              </c:extLst>
            </c:dLbl>
            <c:dLbl>
              <c:idx val="3"/>
              <c:layout>
                <c:manualLayout>
                  <c:x val="-3.5543012875602936E-2"/>
                  <c:y val="-4.3761390682091244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D9E0-4C53-A3EB-369EA2CEA64D}"/>
                </c:ext>
              </c:extLst>
            </c:dLbl>
            <c:dLbl>
              <c:idx val="4"/>
              <c:layout>
                <c:manualLayout>
                  <c:x val="-1.7023668501614291E-2"/>
                  <c:y val="-8.9484669222531371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D9E0-4C53-A3EB-369EA2CEA64D}"/>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Sheet1!$A$2:$A$7</c:f>
              <c:strCache>
                <c:ptCount val="6"/>
                <c:pt idx="0">
                  <c:v>Swancor Holding Co., Ltd.</c:v>
                </c:pt>
                <c:pt idx="1">
                  <c:v>Jinling AOC Resins Co., Ltd.</c:v>
                </c:pt>
                <c:pt idx="2">
                  <c:v>Showa Denko K.K.</c:v>
                </c:pt>
                <c:pt idx="3">
                  <c:v>Eternal Materials Co.,Ltd. </c:v>
                </c:pt>
                <c:pt idx="4">
                  <c:v>INEOS Composites</c:v>
                </c:pt>
                <c:pt idx="5">
                  <c:v>Others</c:v>
                </c:pt>
              </c:strCache>
            </c:strRef>
          </c:cat>
          <c:val>
            <c:numRef>
              <c:f>Sheet1!$B$2:$B$7</c:f>
              <c:numCache>
                <c:formatCode>0.00%</c:formatCode>
                <c:ptCount val="6"/>
                <c:pt idx="0">
                  <c:v>0.172846945966184</c:v>
                </c:pt>
                <c:pt idx="1">
                  <c:v>0.16289923281557928</c:v>
                </c:pt>
                <c:pt idx="2">
                  <c:v>0.13985131850407218</c:v>
                </c:pt>
                <c:pt idx="3">
                  <c:v>0.1062149540595524</c:v>
                </c:pt>
                <c:pt idx="4">
                  <c:v>8.8694586895429722E-2</c:v>
                </c:pt>
                <c:pt idx="5">
                  <c:v>0.32949296175918241</c:v>
                </c:pt>
              </c:numCache>
            </c:numRef>
          </c:val>
          <c:extLst>
            <c:ext xmlns:c16="http://schemas.microsoft.com/office/drawing/2014/chart" uri="{C3380CC4-5D6E-409C-BE32-E72D297353CC}">
              <c16:uniqueId val="{00000012-D9E0-4C53-A3EB-369EA2CEA64D}"/>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1B90-4061-A868-88416A3D590D}"/>
              </c:ext>
            </c:extLst>
          </c:dPt>
          <c:dPt>
            <c:idx val="5"/>
            <c:invertIfNegative val="0"/>
            <c:bubble3D val="0"/>
            <c:extLst>
              <c:ext xmlns:c16="http://schemas.microsoft.com/office/drawing/2014/chart" uri="{C3380CC4-5D6E-409C-BE32-E72D297353CC}">
                <c16:uniqueId val="{00000001-1B90-4061-A868-88416A3D590D}"/>
              </c:ext>
            </c:extLst>
          </c:dPt>
          <c:dPt>
            <c:idx val="6"/>
            <c:invertIfNegative val="0"/>
            <c:bubble3D val="0"/>
            <c:extLst>
              <c:ext xmlns:c16="http://schemas.microsoft.com/office/drawing/2014/chart" uri="{C3380CC4-5D6E-409C-BE32-E72D297353CC}">
                <c16:uniqueId val="{00000002-1B90-4061-A868-88416A3D590D}"/>
              </c:ext>
            </c:extLst>
          </c:dPt>
          <c:dPt>
            <c:idx val="7"/>
            <c:invertIfNegative val="0"/>
            <c:bubble3D val="0"/>
            <c:extLst>
              <c:ext xmlns:c16="http://schemas.microsoft.com/office/drawing/2014/chart" uri="{C3380CC4-5D6E-409C-BE32-E72D297353CC}">
                <c16:uniqueId val="{00000003-1B90-4061-A868-88416A3D590D}"/>
              </c:ext>
            </c:extLst>
          </c:dPt>
          <c:dPt>
            <c:idx val="8"/>
            <c:invertIfNegative val="0"/>
            <c:bubble3D val="0"/>
            <c:extLst>
              <c:ext xmlns:c16="http://schemas.microsoft.com/office/drawing/2014/chart" uri="{C3380CC4-5D6E-409C-BE32-E72D297353CC}">
                <c16:uniqueId val="{00000004-1B90-4061-A868-88416A3D590D}"/>
              </c:ext>
            </c:extLst>
          </c:dPt>
          <c:dPt>
            <c:idx val="9"/>
            <c:invertIfNegative val="0"/>
            <c:bubble3D val="0"/>
            <c:extLst>
              <c:ext xmlns:c16="http://schemas.microsoft.com/office/drawing/2014/chart" uri="{C3380CC4-5D6E-409C-BE32-E72D297353CC}">
                <c16:uniqueId val="{00000005-1B90-4061-A868-88416A3D590D}"/>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208</c:v>
                </c:pt>
                <c:pt idx="1">
                  <c:v>208</c:v>
                </c:pt>
                <c:pt idx="2">
                  <c:v>208</c:v>
                </c:pt>
                <c:pt idx="3">
                  <c:v>208</c:v>
                </c:pt>
                <c:pt idx="4">
                  <c:v>208</c:v>
                </c:pt>
                <c:pt idx="5">
                  <c:v>213</c:v>
                </c:pt>
                <c:pt idx="6">
                  <c:v>213</c:v>
                </c:pt>
                <c:pt idx="7">
                  <c:v>213</c:v>
                </c:pt>
                <c:pt idx="8">
                  <c:v>213</c:v>
                </c:pt>
                <c:pt idx="9">
                  <c:v>213</c:v>
                </c:pt>
                <c:pt idx="10">
                  <c:v>213</c:v>
                </c:pt>
                <c:pt idx="11">
                  <c:v>213</c:v>
                </c:pt>
                <c:pt idx="12">
                  <c:v>213</c:v>
                </c:pt>
                <c:pt idx="13">
                  <c:v>213</c:v>
                </c:pt>
                <c:pt idx="14">
                  <c:v>213</c:v>
                </c:pt>
                <c:pt idx="15">
                  <c:v>213</c:v>
                </c:pt>
              </c:numCache>
            </c:numRef>
          </c:val>
          <c:extLst>
            <c:ext xmlns:c16="http://schemas.microsoft.com/office/drawing/2014/chart" uri="{C3380CC4-5D6E-409C-BE32-E72D297353CC}">
              <c16:uniqueId val="{00000006-1B90-4061-A868-88416A3D590D}"/>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169.6</c:v>
                </c:pt>
                <c:pt idx="1">
                  <c:v>172.07</c:v>
                </c:pt>
                <c:pt idx="2">
                  <c:v>172.4</c:v>
                </c:pt>
                <c:pt idx="3">
                  <c:v>172.5</c:v>
                </c:pt>
                <c:pt idx="4">
                  <c:v>174.49</c:v>
                </c:pt>
                <c:pt idx="5">
                  <c:v>169.95</c:v>
                </c:pt>
                <c:pt idx="6">
                  <c:v>176.39</c:v>
                </c:pt>
                <c:pt idx="7">
                  <c:v>177.67</c:v>
                </c:pt>
                <c:pt idx="8">
                  <c:v>178.61</c:v>
                </c:pt>
                <c:pt idx="9">
                  <c:v>180.15</c:v>
                </c:pt>
                <c:pt idx="10">
                  <c:v>181.09</c:v>
                </c:pt>
                <c:pt idx="11">
                  <c:v>183.14</c:v>
                </c:pt>
                <c:pt idx="12">
                  <c:v>183.9</c:v>
                </c:pt>
                <c:pt idx="13">
                  <c:v>186.62</c:v>
                </c:pt>
                <c:pt idx="14">
                  <c:v>188.46</c:v>
                </c:pt>
                <c:pt idx="15">
                  <c:v>189.61</c:v>
                </c:pt>
              </c:numCache>
            </c:numRef>
          </c:val>
          <c:extLst>
            <c:ext xmlns:c16="http://schemas.microsoft.com/office/drawing/2014/chart" uri="{C3380CC4-5D6E-409C-BE32-E72D297353CC}">
              <c16:uniqueId val="{00000007-1B90-4061-A868-88416A3D590D}"/>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out"/>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1E27-401B-A907-D9F11A303FFA}"/>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1E27-401B-A907-D9F11A303FFA}"/>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1E27-401B-A907-D9F11A303FFA}"/>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1E27-401B-A907-D9F11A303FFA}"/>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1E27-401B-A907-D9F11A303FFA}"/>
              </c:ext>
            </c:extLst>
          </c:dPt>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E27-401B-A907-D9F11A303FFA}"/>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E27-401B-A907-D9F11A303FFA}"/>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171.09030799999999</c:v>
                </c:pt>
                <c:pt idx="1">
                  <c:v>175.87741200000002</c:v>
                </c:pt>
                <c:pt idx="2">
                  <c:v>179.65761600000002</c:v>
                </c:pt>
                <c:pt idx="3">
                  <c:v>185.57750000000001</c:v>
                </c:pt>
                <c:pt idx="4">
                  <c:v>189.84914599999999</c:v>
                </c:pt>
                <c:pt idx="5">
                  <c:v>177.595924</c:v>
                </c:pt>
                <c:pt idx="6">
                  <c:v>187.09730593399999</c:v>
                </c:pt>
                <c:pt idx="7">
                  <c:v>196.545719883667</c:v>
                </c:pt>
                <c:pt idx="8">
                  <c:v>206.86437017755952</c:v>
                </c:pt>
                <c:pt idx="9">
                  <c:v>218.24191053732528</c:v>
                </c:pt>
                <c:pt idx="10">
                  <c:v>228.54292871468704</c:v>
                </c:pt>
                <c:pt idx="11">
                  <c:v>239.4444264143776</c:v>
                </c:pt>
                <c:pt idx="12">
                  <c:v>250.26731448830748</c:v>
                </c:pt>
                <c:pt idx="13">
                  <c:v>260.90367535406057</c:v>
                </c:pt>
                <c:pt idx="14">
                  <c:v>271.47027420590001</c:v>
                </c:pt>
                <c:pt idx="15">
                  <c:v>281.94902679024773</c:v>
                </c:pt>
              </c:numCache>
            </c:numRef>
          </c:val>
          <c:extLst>
            <c:ext xmlns:c16="http://schemas.microsoft.com/office/drawing/2014/chart" uri="{C3380CC4-5D6E-409C-BE32-E72D297353CC}">
              <c16:uniqueId val="{0000000C-1E27-401B-A907-D9F11A303FFA}"/>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A59-4096-8271-7F1C15A8B6A1}"/>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A59-4096-8271-7F1C15A8B6A1}"/>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Sheet1!$A$2:$A$7</c:f>
              <c:strCache>
                <c:ptCount val="6"/>
                <c:pt idx="0">
                  <c:v>Wind  energy</c:v>
                </c:pt>
                <c:pt idx="1">
                  <c:v>Solar energy </c:v>
                </c:pt>
                <c:pt idx="2">
                  <c:v>Biomass &amp; waste  </c:v>
                </c:pt>
                <c:pt idx="3">
                  <c:v>Small  hydro</c:v>
                </c:pt>
                <c:pt idx="4">
                  <c:v>Geothermal</c:v>
                </c:pt>
                <c:pt idx="5">
                  <c:v>Biofuels</c:v>
                </c:pt>
              </c:strCache>
            </c:strRef>
          </c:cat>
          <c:val>
            <c:numRef>
              <c:f>Sheet1!$B$2:$B$7</c:f>
              <c:numCache>
                <c:formatCode>0.00</c:formatCode>
                <c:ptCount val="6"/>
                <c:pt idx="0">
                  <c:v>138.19999999999999</c:v>
                </c:pt>
                <c:pt idx="1">
                  <c:v>131.1</c:v>
                </c:pt>
                <c:pt idx="2">
                  <c:v>9.6999999999999993</c:v>
                </c:pt>
                <c:pt idx="3">
                  <c:v>1.7</c:v>
                </c:pt>
                <c:pt idx="4">
                  <c:v>1</c:v>
                </c:pt>
                <c:pt idx="5">
                  <c:v>0.5</c:v>
                </c:pt>
              </c:numCache>
            </c:numRef>
          </c:val>
          <c:extLst>
            <c:ext xmlns:c16="http://schemas.microsoft.com/office/drawing/2014/chart" uri="{C3380CC4-5D6E-409C-BE32-E72D297353CC}">
              <c16:uniqueId val="{00000002-0A59-4096-8271-7F1C15A8B6A1}"/>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81.540000000000006</c:v>
                </c:pt>
                <c:pt idx="1">
                  <c:v>82.73</c:v>
                </c:pt>
                <c:pt idx="2">
                  <c:v>82.89</c:v>
                </c:pt>
                <c:pt idx="3">
                  <c:v>82.93</c:v>
                </c:pt>
                <c:pt idx="4">
                  <c:v>83.89</c:v>
                </c:pt>
                <c:pt idx="5">
                  <c:v>79.790000000000006</c:v>
                </c:pt>
                <c:pt idx="6">
                  <c:v>82.809999999999988</c:v>
                </c:pt>
                <c:pt idx="7">
                  <c:v>83.41</c:v>
                </c:pt>
                <c:pt idx="8">
                  <c:v>83.850000000000009</c:v>
                </c:pt>
                <c:pt idx="9">
                  <c:v>84.58</c:v>
                </c:pt>
                <c:pt idx="10">
                  <c:v>85.02</c:v>
                </c:pt>
                <c:pt idx="11">
                  <c:v>85.98</c:v>
                </c:pt>
                <c:pt idx="12">
                  <c:v>86.339999999999989</c:v>
                </c:pt>
                <c:pt idx="13">
                  <c:v>87.62</c:v>
                </c:pt>
                <c:pt idx="14">
                  <c:v>88.48</c:v>
                </c:pt>
                <c:pt idx="15">
                  <c:v>89.02</c:v>
                </c:pt>
              </c:numCache>
            </c:numRef>
          </c:val>
          <c:extLst>
            <c:ext xmlns:c16="http://schemas.microsoft.com/office/drawing/2014/chart" uri="{C3380CC4-5D6E-409C-BE32-E72D297353CC}">
              <c16:uniqueId val="{00000000-3BB7-476D-9D25-0AA291A504C9}"/>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18.759999999999998</c:v>
                </c:pt>
                <c:pt idx="1">
                  <c:v>18.7</c:v>
                </c:pt>
                <c:pt idx="2">
                  <c:v>18.809999999999999</c:v>
                </c:pt>
                <c:pt idx="3">
                  <c:v>18.829999999999998</c:v>
                </c:pt>
                <c:pt idx="4">
                  <c:v>18.75</c:v>
                </c:pt>
                <c:pt idx="5">
                  <c:v>18.82</c:v>
                </c:pt>
                <c:pt idx="6">
                  <c:v>18.75</c:v>
                </c:pt>
                <c:pt idx="7">
                  <c:v>18.740000000000002</c:v>
                </c:pt>
                <c:pt idx="8">
                  <c:v>18.63</c:v>
                </c:pt>
                <c:pt idx="9">
                  <c:v>18.62</c:v>
                </c:pt>
                <c:pt idx="10">
                  <c:v>18.579999999999998</c:v>
                </c:pt>
                <c:pt idx="11">
                  <c:v>18.579999999999998</c:v>
                </c:pt>
                <c:pt idx="12">
                  <c:v>18.329999999999998</c:v>
                </c:pt>
                <c:pt idx="13">
                  <c:v>18.45</c:v>
                </c:pt>
                <c:pt idx="14">
                  <c:v>18.459999999999997</c:v>
                </c:pt>
                <c:pt idx="15">
                  <c:v>18.34</c:v>
                </c:pt>
              </c:numCache>
            </c:numRef>
          </c:val>
          <c:extLst>
            <c:ext xmlns:c16="http://schemas.microsoft.com/office/drawing/2014/chart" uri="{C3380CC4-5D6E-409C-BE32-E72D297353CC}">
              <c16:uniqueId val="{00000000-CDF0-47A8-8E33-24E6797A96D3}"/>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5.79</c:v>
                </c:pt>
                <c:pt idx="1">
                  <c:v>5.79</c:v>
                </c:pt>
                <c:pt idx="2">
                  <c:v>5.79</c:v>
                </c:pt>
                <c:pt idx="3">
                  <c:v>5.8000000000000007</c:v>
                </c:pt>
                <c:pt idx="4">
                  <c:v>5.8000000000000007</c:v>
                </c:pt>
                <c:pt idx="5">
                  <c:v>5.81</c:v>
                </c:pt>
                <c:pt idx="6">
                  <c:v>5.81</c:v>
                </c:pt>
                <c:pt idx="7">
                  <c:v>5.81</c:v>
                </c:pt>
                <c:pt idx="8">
                  <c:v>5.81</c:v>
                </c:pt>
                <c:pt idx="9">
                  <c:v>5.81</c:v>
                </c:pt>
                <c:pt idx="10">
                  <c:v>5.81</c:v>
                </c:pt>
                <c:pt idx="11">
                  <c:v>5.82</c:v>
                </c:pt>
                <c:pt idx="12">
                  <c:v>5.82</c:v>
                </c:pt>
                <c:pt idx="13">
                  <c:v>5.82</c:v>
                </c:pt>
                <c:pt idx="14">
                  <c:v>5.82</c:v>
                </c:pt>
                <c:pt idx="15">
                  <c:v>5.82</c:v>
                </c:pt>
              </c:numCache>
            </c:numRef>
          </c:val>
          <c:extLst>
            <c:ext xmlns:c16="http://schemas.microsoft.com/office/drawing/2014/chart" uri="{C3380CC4-5D6E-409C-BE32-E72D297353CC}">
              <c16:uniqueId val="{00000001-CDF0-47A8-8E33-24E6797A96D3}"/>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16.75</c:v>
                </c:pt>
                <c:pt idx="1">
                  <c:v>16.79</c:v>
                </c:pt>
                <c:pt idx="2">
                  <c:v>16.739999999999998</c:v>
                </c:pt>
                <c:pt idx="3">
                  <c:v>16.739999999999998</c:v>
                </c:pt>
                <c:pt idx="4">
                  <c:v>16.82</c:v>
                </c:pt>
                <c:pt idx="5">
                  <c:v>16.77</c:v>
                </c:pt>
                <c:pt idx="6">
                  <c:v>16.86</c:v>
                </c:pt>
                <c:pt idx="7">
                  <c:v>16.830000000000002</c:v>
                </c:pt>
                <c:pt idx="8">
                  <c:v>16.850000000000001</c:v>
                </c:pt>
                <c:pt idx="9">
                  <c:v>16.84</c:v>
                </c:pt>
                <c:pt idx="10">
                  <c:v>16.900000000000002</c:v>
                </c:pt>
                <c:pt idx="11">
                  <c:v>16.900000000000002</c:v>
                </c:pt>
                <c:pt idx="12">
                  <c:v>17.07</c:v>
                </c:pt>
                <c:pt idx="13">
                  <c:v>16.89</c:v>
                </c:pt>
                <c:pt idx="14">
                  <c:v>16.900000000000002</c:v>
                </c:pt>
                <c:pt idx="15">
                  <c:v>16.939999999999998</c:v>
                </c:pt>
              </c:numCache>
            </c:numRef>
          </c:val>
          <c:extLst>
            <c:ext xmlns:c16="http://schemas.microsoft.com/office/drawing/2014/chart" uri="{C3380CC4-5D6E-409C-BE32-E72D297353CC}">
              <c16:uniqueId val="{00000002-CDF0-47A8-8E33-24E6797A96D3}"/>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58.699999999999996</c:v>
                </c:pt>
                <c:pt idx="1">
                  <c:v>58.730000000000004</c:v>
                </c:pt>
                <c:pt idx="2">
                  <c:v>58.650000000000006</c:v>
                </c:pt>
                <c:pt idx="3">
                  <c:v>58.64</c:v>
                </c:pt>
                <c:pt idx="4">
                  <c:v>58.620000000000005</c:v>
                </c:pt>
                <c:pt idx="5">
                  <c:v>58.599999999999994</c:v>
                </c:pt>
                <c:pt idx="6">
                  <c:v>58.57</c:v>
                </c:pt>
                <c:pt idx="7">
                  <c:v>58.620000000000005</c:v>
                </c:pt>
                <c:pt idx="8">
                  <c:v>58.709999999999994</c:v>
                </c:pt>
                <c:pt idx="9">
                  <c:v>58.720000000000006</c:v>
                </c:pt>
                <c:pt idx="10">
                  <c:v>58.709999999999994</c:v>
                </c:pt>
                <c:pt idx="11">
                  <c:v>58.709999999999994</c:v>
                </c:pt>
                <c:pt idx="12">
                  <c:v>58.79</c:v>
                </c:pt>
                <c:pt idx="13">
                  <c:v>58.830000000000005</c:v>
                </c:pt>
                <c:pt idx="14">
                  <c:v>58.819999999999993</c:v>
                </c:pt>
                <c:pt idx="15">
                  <c:v>58.89</c:v>
                </c:pt>
              </c:numCache>
            </c:numRef>
          </c:val>
          <c:extLst>
            <c:ext xmlns:c16="http://schemas.microsoft.com/office/drawing/2014/chart" uri="{C3380CC4-5D6E-409C-BE32-E72D297353CC}">
              <c16:uniqueId val="{00000003-CDF0-47A8-8E33-24E6797A96D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1526374859708193"/>
          <c:w val="0.76583541619183637"/>
          <c:h val="0.52386542591267005"/>
        </c:manualLayout>
      </c:layout>
      <c:barChart>
        <c:barDir val="col"/>
        <c:grouping val="stacked"/>
        <c:varyColors val="0"/>
        <c:ser>
          <c:idx val="3"/>
          <c:order val="0"/>
          <c:tx>
            <c:strRef>
              <c:f>Sheet1!$E$1</c:f>
              <c:strCache>
                <c:ptCount val="1"/>
                <c:pt idx="0">
                  <c:v>Other</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9.6552354181480773</c:v>
                </c:pt>
                <c:pt idx="1">
                  <c:v>10.485654560914293</c:v>
                </c:pt>
                <c:pt idx="2">
                  <c:v>9.8440771377562246</c:v>
                </c:pt>
                <c:pt idx="3">
                  <c:v>10.016005545177098</c:v>
                </c:pt>
                <c:pt idx="4">
                  <c:v>11.01571272637174</c:v>
                </c:pt>
                <c:pt idx="5">
                  <c:v>10.222387198331194</c:v>
                </c:pt>
                <c:pt idx="6">
                  <c:v>10.711934154222879</c:v>
                </c:pt>
                <c:pt idx="7">
                  <c:v>10.660347773976575</c:v>
                </c:pt>
                <c:pt idx="8">
                  <c:v>10.626147807683706</c:v>
                </c:pt>
                <c:pt idx="9">
                  <c:v>10.574436780183504</c:v>
                </c:pt>
                <c:pt idx="10">
                  <c:v>10.546802664308197</c:v>
                </c:pt>
                <c:pt idx="11">
                  <c:v>10.525666276403756</c:v>
                </c:pt>
                <c:pt idx="12">
                  <c:v>10.485236792109099</c:v>
                </c:pt>
                <c:pt idx="13">
                  <c:v>10.449245142542619</c:v>
                </c:pt>
                <c:pt idx="14">
                  <c:v>10.418875544207552</c:v>
                </c:pt>
                <c:pt idx="15">
                  <c:v>10.386148365041748</c:v>
                </c:pt>
              </c:numCache>
            </c:numRef>
          </c:val>
          <c:extLst>
            <c:ext xmlns:c16="http://schemas.microsoft.com/office/drawing/2014/chart" uri="{C3380CC4-5D6E-409C-BE32-E72D297353CC}">
              <c16:uniqueId val="{00000000-704A-46C4-AF16-1C044F637AFF}"/>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9.4712083541244958</c:v>
                </c:pt>
                <c:pt idx="1">
                  <c:v>9.2679040929292267</c:v>
                </c:pt>
                <c:pt idx="2">
                  <c:v>9.1791306411424269</c:v>
                </c:pt>
                <c:pt idx="3">
                  <c:v>8.6327444681602028</c:v>
                </c:pt>
                <c:pt idx="4">
                  <c:v>8.6197488172040568</c:v>
                </c:pt>
                <c:pt idx="5">
                  <c:v>9.0444265917253617</c:v>
                </c:pt>
                <c:pt idx="6">
                  <c:v>8.8259552991721897</c:v>
                </c:pt>
                <c:pt idx="7">
                  <c:v>8.8188557734057049</c:v>
                </c:pt>
                <c:pt idx="8">
                  <c:v>8.7893642836477959</c:v>
                </c:pt>
                <c:pt idx="9">
                  <c:v>8.7791629438616905</c:v>
                </c:pt>
                <c:pt idx="10">
                  <c:v>8.755717380428587</c:v>
                </c:pt>
                <c:pt idx="11">
                  <c:v>8.7336478780329383</c:v>
                </c:pt>
                <c:pt idx="12">
                  <c:v>8.7134310237017747</c:v>
                </c:pt>
                <c:pt idx="13">
                  <c:v>8.7007023075228833</c:v>
                </c:pt>
                <c:pt idx="14">
                  <c:v>8.6810166719191209</c:v>
                </c:pt>
                <c:pt idx="15">
                  <c:v>8.6649552893469295</c:v>
                </c:pt>
              </c:numCache>
            </c:numRef>
          </c:val>
          <c:extLst>
            <c:ext xmlns:c16="http://schemas.microsoft.com/office/drawing/2014/chart" uri="{C3380CC4-5D6E-409C-BE32-E72D297353CC}">
              <c16:uniqueId val="{00000001-704A-46C4-AF16-1C044F637AFF}"/>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27.698990882447898</c:v>
                </c:pt>
                <c:pt idx="1">
                  <c:v>27.6030620757086</c:v>
                </c:pt>
                <c:pt idx="2">
                  <c:v>27.729780564551167</c:v>
                </c:pt>
                <c:pt idx="3">
                  <c:v>27.7190282016408</c:v>
                </c:pt>
                <c:pt idx="4">
                  <c:v>27.227827324953104</c:v>
                </c:pt>
                <c:pt idx="5">
                  <c:v>27.611783898375151</c:v>
                </c:pt>
                <c:pt idx="6">
                  <c:v>26.996681438374132</c:v>
                </c:pt>
                <c:pt idx="7">
                  <c:v>27.083831424220755</c:v>
                </c:pt>
                <c:pt idx="8">
                  <c:v>27.168206054755107</c:v>
                </c:pt>
                <c:pt idx="9">
                  <c:v>27.250751136610507</c:v>
                </c:pt>
                <c:pt idx="10">
                  <c:v>27.325525487593911</c:v>
                </c:pt>
                <c:pt idx="11">
                  <c:v>27.398601863845684</c:v>
                </c:pt>
                <c:pt idx="12">
                  <c:v>27.485005863738195</c:v>
                </c:pt>
                <c:pt idx="13">
                  <c:v>27.558525255339873</c:v>
                </c:pt>
                <c:pt idx="14">
                  <c:v>27.641963815815167</c:v>
                </c:pt>
                <c:pt idx="15">
                  <c:v>27.716607085307409</c:v>
                </c:pt>
              </c:numCache>
            </c:numRef>
          </c:val>
          <c:extLst>
            <c:ext xmlns:c16="http://schemas.microsoft.com/office/drawing/2014/chart" uri="{C3380CC4-5D6E-409C-BE32-E72D297353CC}">
              <c16:uniqueId val="{00000002-704A-46C4-AF16-1C044F637AFF}"/>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53.174565345279525</c:v>
                </c:pt>
                <c:pt idx="1">
                  <c:v>52.643379270447888</c:v>
                </c:pt>
                <c:pt idx="2">
                  <c:v>53.247011656550178</c:v>
                </c:pt>
                <c:pt idx="3">
                  <c:v>53.632221785021905</c:v>
                </c:pt>
                <c:pt idx="4">
                  <c:v>53.136711131471102</c:v>
                </c:pt>
                <c:pt idx="5">
                  <c:v>53.121402311568289</c:v>
                </c:pt>
                <c:pt idx="6">
                  <c:v>53.465429108230786</c:v>
                </c:pt>
                <c:pt idx="7">
                  <c:v>53.436965028396969</c:v>
                </c:pt>
                <c:pt idx="8">
                  <c:v>53.416281853913397</c:v>
                </c:pt>
                <c:pt idx="9">
                  <c:v>53.395649139344293</c:v>
                </c:pt>
                <c:pt idx="10">
                  <c:v>53.371954467669312</c:v>
                </c:pt>
                <c:pt idx="11">
                  <c:v>53.342083981717622</c:v>
                </c:pt>
                <c:pt idx="12">
                  <c:v>53.316326320450926</c:v>
                </c:pt>
                <c:pt idx="13">
                  <c:v>53.291527294594623</c:v>
                </c:pt>
                <c:pt idx="14">
                  <c:v>53.258143968058171</c:v>
                </c:pt>
                <c:pt idx="15">
                  <c:v>53.232289260303908</c:v>
                </c:pt>
              </c:numCache>
            </c:numRef>
          </c:val>
          <c:extLst>
            <c:ext xmlns:c16="http://schemas.microsoft.com/office/drawing/2014/chart" uri="{C3380CC4-5D6E-409C-BE32-E72D297353CC}">
              <c16:uniqueId val="{00000003-704A-46C4-AF16-1C044F637AF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470588235294118"/>
          <c:y val="0.21890547263681592"/>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17.97</c:v>
                </c:pt>
                <c:pt idx="1">
                  <c:v>18.060000000000002</c:v>
                </c:pt>
                <c:pt idx="2">
                  <c:v>17.849999999999998</c:v>
                </c:pt>
                <c:pt idx="3">
                  <c:v>18.05</c:v>
                </c:pt>
                <c:pt idx="4">
                  <c:v>17.87</c:v>
                </c:pt>
                <c:pt idx="5">
                  <c:v>17.760000000000002</c:v>
                </c:pt>
              </c:numCache>
            </c:numRef>
          </c:val>
          <c:extLst>
            <c:ext xmlns:c16="http://schemas.microsoft.com/office/drawing/2014/chart" uri="{C3380CC4-5D6E-409C-BE32-E72D297353CC}">
              <c16:uniqueId val="{00000000-950B-4345-98D3-6662A6729101}"/>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82.03</c:v>
                </c:pt>
                <c:pt idx="1">
                  <c:v>81.94</c:v>
                </c:pt>
                <c:pt idx="2">
                  <c:v>82.15</c:v>
                </c:pt>
                <c:pt idx="3">
                  <c:v>81.95</c:v>
                </c:pt>
                <c:pt idx="4">
                  <c:v>82.13000000000001</c:v>
                </c:pt>
                <c:pt idx="5">
                  <c:v>82.240000000000009</c:v>
                </c:pt>
              </c:numCache>
            </c:numRef>
          </c:val>
          <c:extLst>
            <c:ext xmlns:c16="http://schemas.microsoft.com/office/drawing/2014/chart" uri="{C3380CC4-5D6E-409C-BE32-E72D297353CC}">
              <c16:uniqueId val="{00000001-950B-4345-98D3-6662A672910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38A-49D0-B85E-FB0A11096D9E}"/>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38A-49D0-B85E-FB0A11096D9E}"/>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B38A-49D0-B85E-FB0A11096D9E}"/>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B38A-49D0-B85E-FB0A11096D9E}"/>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B38A-49D0-B85E-FB0A11096D9E}"/>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B38A-49D0-B85E-FB0A11096D9E}"/>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38A-49D0-B85E-FB0A11096D9E}"/>
                </c:ext>
              </c:extLst>
            </c:dLbl>
            <c:dLbl>
              <c:idx val="2"/>
              <c:layout>
                <c:manualLayout>
                  <c:x val="9.4757159779806283E-2"/>
                  <c:y val="-4.9246190642551931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38A-49D0-B85E-FB0A11096D9E}"/>
                </c:ext>
              </c:extLst>
            </c:dLbl>
            <c:dLbl>
              <c:idx val="3"/>
              <c:layout>
                <c:manualLayout>
                  <c:x val="2.3454037271889685E-2"/>
                  <c:y val="1.8030313990271718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38A-49D0-B85E-FB0A11096D9E}"/>
                </c:ext>
              </c:extLst>
            </c:dLbl>
            <c:dLbl>
              <c:idx val="4"/>
              <c:layout>
                <c:manualLayout>
                  <c:x val="1.6407993248631497E-2"/>
                  <c:y val="-8.9484669222533002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38A-49D0-B85E-FB0A11096D9E}"/>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Sheet1!$A$2:$A$7</c:f>
              <c:strCache>
                <c:ptCount val="6"/>
                <c:pt idx="0">
                  <c:v>AOC - Aliancys</c:v>
                </c:pt>
                <c:pt idx="1">
                  <c:v>Poliya</c:v>
                </c:pt>
                <c:pt idx="2">
                  <c:v>Sino Polymer</c:v>
                </c:pt>
                <c:pt idx="3">
                  <c:v>Hexion Inc.</c:v>
                </c:pt>
                <c:pt idx="4">
                  <c:v>Scott Bader Company Ltd.</c:v>
                </c:pt>
                <c:pt idx="5">
                  <c:v>Others</c:v>
                </c:pt>
              </c:strCache>
            </c:strRef>
          </c:cat>
          <c:val>
            <c:numRef>
              <c:f>Sheet1!$B$2:$B$7</c:f>
              <c:numCache>
                <c:formatCode>0.00</c:formatCode>
                <c:ptCount val="6"/>
                <c:pt idx="0">
                  <c:v>23.649191408244256</c:v>
                </c:pt>
                <c:pt idx="1">
                  <c:v>21.600495741107213</c:v>
                </c:pt>
                <c:pt idx="2">
                  <c:v>12.876376599724216</c:v>
                </c:pt>
                <c:pt idx="3">
                  <c:v>10.667812398667438</c:v>
                </c:pt>
                <c:pt idx="4">
                  <c:v>8.6336215689274489</c:v>
                </c:pt>
                <c:pt idx="5">
                  <c:v>22.786065743265581</c:v>
                </c:pt>
              </c:numCache>
            </c:numRef>
          </c:val>
          <c:extLst>
            <c:ext xmlns:c16="http://schemas.microsoft.com/office/drawing/2014/chart" uri="{C3380CC4-5D6E-409C-BE32-E72D297353CC}">
              <c16:uniqueId val="{00000012-B38A-49D0-B85E-FB0A11096D9E}"/>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80D8-4C4E-B880-CCBE84EE0DA4}"/>
              </c:ext>
            </c:extLst>
          </c:dPt>
          <c:dPt>
            <c:idx val="5"/>
            <c:invertIfNegative val="0"/>
            <c:bubble3D val="0"/>
            <c:extLst>
              <c:ext xmlns:c16="http://schemas.microsoft.com/office/drawing/2014/chart" uri="{C3380CC4-5D6E-409C-BE32-E72D297353CC}">
                <c16:uniqueId val="{00000001-80D8-4C4E-B880-CCBE84EE0DA4}"/>
              </c:ext>
            </c:extLst>
          </c:dPt>
          <c:dPt>
            <c:idx val="6"/>
            <c:invertIfNegative val="0"/>
            <c:bubble3D val="0"/>
            <c:extLst>
              <c:ext xmlns:c16="http://schemas.microsoft.com/office/drawing/2014/chart" uri="{C3380CC4-5D6E-409C-BE32-E72D297353CC}">
                <c16:uniqueId val="{00000002-80D8-4C4E-B880-CCBE84EE0DA4}"/>
              </c:ext>
            </c:extLst>
          </c:dPt>
          <c:dPt>
            <c:idx val="7"/>
            <c:invertIfNegative val="0"/>
            <c:bubble3D val="0"/>
            <c:extLst>
              <c:ext xmlns:c16="http://schemas.microsoft.com/office/drawing/2014/chart" uri="{C3380CC4-5D6E-409C-BE32-E72D297353CC}">
                <c16:uniqueId val="{00000003-80D8-4C4E-B880-CCBE84EE0DA4}"/>
              </c:ext>
            </c:extLst>
          </c:dPt>
          <c:dPt>
            <c:idx val="8"/>
            <c:invertIfNegative val="0"/>
            <c:bubble3D val="0"/>
            <c:extLst>
              <c:ext xmlns:c16="http://schemas.microsoft.com/office/drawing/2014/chart" uri="{C3380CC4-5D6E-409C-BE32-E72D297353CC}">
                <c16:uniqueId val="{00000004-80D8-4C4E-B880-CCBE84EE0DA4}"/>
              </c:ext>
            </c:extLst>
          </c:dPt>
          <c:dPt>
            <c:idx val="9"/>
            <c:invertIfNegative val="0"/>
            <c:bubble3D val="0"/>
            <c:extLst>
              <c:ext xmlns:c16="http://schemas.microsoft.com/office/drawing/2014/chart" uri="{C3380CC4-5D6E-409C-BE32-E72D297353CC}">
                <c16:uniqueId val="{00000005-80D8-4C4E-B880-CCBE84EE0DA4}"/>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200</c:v>
                </c:pt>
                <c:pt idx="1">
                  <c:v>200</c:v>
                </c:pt>
                <c:pt idx="2">
                  <c:v>215</c:v>
                </c:pt>
                <c:pt idx="3">
                  <c:v>225</c:v>
                </c:pt>
                <c:pt idx="4">
                  <c:v>225</c:v>
                </c:pt>
                <c:pt idx="5">
                  <c:v>225</c:v>
                </c:pt>
                <c:pt idx="6">
                  <c:v>225</c:v>
                </c:pt>
                <c:pt idx="7">
                  <c:v>225</c:v>
                </c:pt>
                <c:pt idx="8">
                  <c:v>225</c:v>
                </c:pt>
                <c:pt idx="9">
                  <c:v>225</c:v>
                </c:pt>
                <c:pt idx="10">
                  <c:v>225</c:v>
                </c:pt>
                <c:pt idx="11">
                  <c:v>225</c:v>
                </c:pt>
                <c:pt idx="12">
                  <c:v>225</c:v>
                </c:pt>
                <c:pt idx="13">
                  <c:v>225</c:v>
                </c:pt>
                <c:pt idx="14">
                  <c:v>225</c:v>
                </c:pt>
                <c:pt idx="15">
                  <c:v>225</c:v>
                </c:pt>
              </c:numCache>
            </c:numRef>
          </c:val>
          <c:extLst>
            <c:ext xmlns:c16="http://schemas.microsoft.com/office/drawing/2014/chart" uri="{C3380CC4-5D6E-409C-BE32-E72D297353CC}">
              <c16:uniqueId val="{00000006-80D8-4C4E-B880-CCBE84EE0DA4}"/>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169.77</c:v>
                </c:pt>
                <c:pt idx="1">
                  <c:v>170.43</c:v>
                </c:pt>
                <c:pt idx="2">
                  <c:v>182.88</c:v>
                </c:pt>
                <c:pt idx="3">
                  <c:v>192.65</c:v>
                </c:pt>
                <c:pt idx="4">
                  <c:v>194.34</c:v>
                </c:pt>
                <c:pt idx="5">
                  <c:v>181.28</c:v>
                </c:pt>
                <c:pt idx="6">
                  <c:v>179.12</c:v>
                </c:pt>
                <c:pt idx="7">
                  <c:v>195.47</c:v>
                </c:pt>
                <c:pt idx="8">
                  <c:v>195.81</c:v>
                </c:pt>
                <c:pt idx="9">
                  <c:v>196.75</c:v>
                </c:pt>
                <c:pt idx="10">
                  <c:v>197.09</c:v>
                </c:pt>
                <c:pt idx="11">
                  <c:v>197.64</c:v>
                </c:pt>
                <c:pt idx="12">
                  <c:v>198.27</c:v>
                </c:pt>
                <c:pt idx="13">
                  <c:v>198.82</c:v>
                </c:pt>
                <c:pt idx="14">
                  <c:v>199.58</c:v>
                </c:pt>
                <c:pt idx="15">
                  <c:v>200.24</c:v>
                </c:pt>
              </c:numCache>
            </c:numRef>
          </c:val>
          <c:extLst>
            <c:ext xmlns:c16="http://schemas.microsoft.com/office/drawing/2014/chart" uri="{C3380CC4-5D6E-409C-BE32-E72D297353CC}">
              <c16:uniqueId val="{00000007-80D8-4C4E-B880-CCBE84EE0DA4}"/>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0331237667413435E-2"/>
          <c:y val="0.12303596360699107"/>
          <c:w val="1"/>
          <c:h val="0.52311400040719502"/>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248-4C22-9B38-D4806E31E6CE}"/>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248-4C22-9B38-D4806E31E6CE}"/>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D248-4C22-9B38-D4806E31E6CE}"/>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D248-4C22-9B38-D4806E31E6CE}"/>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D248-4C22-9B38-D4806E31E6CE}"/>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D248-4C22-9B38-D4806E31E6CE}"/>
              </c:ext>
            </c:extLst>
          </c:dPt>
          <c:dLbls>
            <c:dLbl>
              <c:idx val="0"/>
              <c:layout>
                <c:manualLayout>
                  <c:x val="-2.6726730852762955E-3"/>
                  <c:y val="-1.63275591199059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D248-4C22-9B38-D4806E31E6CE}"/>
                </c:ext>
              </c:extLst>
            </c:dLbl>
            <c:dLbl>
              <c:idx val="1"/>
              <c:layout>
                <c:manualLayout>
                  <c:x val="-4.5919525850162124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D248-4C22-9B38-D4806E31E6CE}"/>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152.58687129411766</c:v>
                </c:pt>
                <c:pt idx="1">
                  <c:v>157.31316676705882</c:v>
                </c:pt>
                <c:pt idx="2">
                  <c:v>162.11042824</c:v>
                </c:pt>
                <c:pt idx="3">
                  <c:v>169.13854171294119</c:v>
                </c:pt>
                <c:pt idx="4">
                  <c:v>174.44394318588235</c:v>
                </c:pt>
                <c:pt idx="5">
                  <c:v>163.53389265882356</c:v>
                </c:pt>
                <c:pt idx="6">
                  <c:v>172.74085081551533</c:v>
                </c:pt>
                <c:pt idx="7">
                  <c:v>182.62162748216281</c:v>
                </c:pt>
                <c:pt idx="8">
                  <c:v>193.23194403887646</c:v>
                </c:pt>
                <c:pt idx="9">
                  <c:v>203.85970096101468</c:v>
                </c:pt>
                <c:pt idx="10">
                  <c:v>214.78658093252506</c:v>
                </c:pt>
                <c:pt idx="11">
                  <c:v>226.01991911529612</c:v>
                </c:pt>
                <c:pt idx="12">
                  <c:v>237.70514893355693</c:v>
                </c:pt>
                <c:pt idx="13">
                  <c:v>249.80434101427497</c:v>
                </c:pt>
                <c:pt idx="14">
                  <c:v>262.24459719678589</c:v>
                </c:pt>
                <c:pt idx="15">
                  <c:v>274.88478678167098</c:v>
                </c:pt>
              </c:numCache>
            </c:numRef>
          </c:val>
          <c:extLst>
            <c:ext xmlns:c16="http://schemas.microsoft.com/office/drawing/2014/chart" uri="{C3380CC4-5D6E-409C-BE32-E72D297353CC}">
              <c16:uniqueId val="{0000000E-D248-4C22-9B38-D4806E31E6CE}"/>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84.89</c:v>
                </c:pt>
                <c:pt idx="1">
                  <c:v>85.22</c:v>
                </c:pt>
                <c:pt idx="2">
                  <c:v>85.06</c:v>
                </c:pt>
                <c:pt idx="3">
                  <c:v>85.61999999999999</c:v>
                </c:pt>
                <c:pt idx="4">
                  <c:v>86.37</c:v>
                </c:pt>
                <c:pt idx="5">
                  <c:v>80.569999999999993</c:v>
                </c:pt>
                <c:pt idx="6">
                  <c:v>79.61</c:v>
                </c:pt>
                <c:pt idx="7">
                  <c:v>86.88</c:v>
                </c:pt>
                <c:pt idx="8">
                  <c:v>87.03</c:v>
                </c:pt>
                <c:pt idx="9">
                  <c:v>87.44</c:v>
                </c:pt>
                <c:pt idx="10">
                  <c:v>87.6</c:v>
                </c:pt>
                <c:pt idx="11">
                  <c:v>87.839999999999989</c:v>
                </c:pt>
                <c:pt idx="12">
                  <c:v>88.12</c:v>
                </c:pt>
                <c:pt idx="13">
                  <c:v>88.36</c:v>
                </c:pt>
                <c:pt idx="14">
                  <c:v>88.7</c:v>
                </c:pt>
                <c:pt idx="15">
                  <c:v>88.990000000000009</c:v>
                </c:pt>
              </c:numCache>
            </c:numRef>
          </c:val>
          <c:extLst>
            <c:ext xmlns:c16="http://schemas.microsoft.com/office/drawing/2014/chart" uri="{C3380CC4-5D6E-409C-BE32-E72D297353CC}">
              <c16:uniqueId val="{00000000-4B54-4829-B279-F400D0BC4B11}"/>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min val="2.0000000000000004E-2"/>
        </c:scaling>
        <c:delete val="1"/>
        <c:axPos val="l"/>
        <c:numFmt formatCode="0.00" sourceLinked="1"/>
        <c:majorTickMark val="out"/>
        <c:minorTickMark val="none"/>
        <c:tickLblPos val="nextTo"/>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14.17</c:v>
                </c:pt>
                <c:pt idx="1">
                  <c:v>14.09</c:v>
                </c:pt>
                <c:pt idx="2">
                  <c:v>14.02</c:v>
                </c:pt>
                <c:pt idx="3">
                  <c:v>13.950000000000001</c:v>
                </c:pt>
                <c:pt idx="4">
                  <c:v>13.88</c:v>
                </c:pt>
                <c:pt idx="5">
                  <c:v>13.819999999999999</c:v>
                </c:pt>
                <c:pt idx="6">
                  <c:v>13.74</c:v>
                </c:pt>
                <c:pt idx="7">
                  <c:v>13.59</c:v>
                </c:pt>
                <c:pt idx="8">
                  <c:v>13.459999999999999</c:v>
                </c:pt>
                <c:pt idx="9">
                  <c:v>13.320000000000002</c:v>
                </c:pt>
                <c:pt idx="10">
                  <c:v>13.18</c:v>
                </c:pt>
                <c:pt idx="11">
                  <c:v>13.03</c:v>
                </c:pt>
                <c:pt idx="12">
                  <c:v>12.889999999999999</c:v>
                </c:pt>
                <c:pt idx="13">
                  <c:v>12.75</c:v>
                </c:pt>
                <c:pt idx="14">
                  <c:v>12.6</c:v>
                </c:pt>
                <c:pt idx="15">
                  <c:v>12.46</c:v>
                </c:pt>
              </c:numCache>
            </c:numRef>
          </c:val>
          <c:extLst>
            <c:ext xmlns:c16="http://schemas.microsoft.com/office/drawing/2014/chart" uri="{C3380CC4-5D6E-409C-BE32-E72D297353CC}">
              <c16:uniqueId val="{00000000-FA6A-4996-8FD5-F46CEC763D95}"/>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6.3100000000000005</c:v>
                </c:pt>
                <c:pt idx="1">
                  <c:v>6.3299999999999992</c:v>
                </c:pt>
                <c:pt idx="2">
                  <c:v>6.35</c:v>
                </c:pt>
                <c:pt idx="3">
                  <c:v>6.36</c:v>
                </c:pt>
                <c:pt idx="4">
                  <c:v>6.370000000000001</c:v>
                </c:pt>
                <c:pt idx="5">
                  <c:v>6.39</c:v>
                </c:pt>
                <c:pt idx="6">
                  <c:v>6.41</c:v>
                </c:pt>
                <c:pt idx="7">
                  <c:v>6.419999999999999</c:v>
                </c:pt>
                <c:pt idx="8">
                  <c:v>6.43</c:v>
                </c:pt>
                <c:pt idx="9">
                  <c:v>6.4399999999999995</c:v>
                </c:pt>
                <c:pt idx="10">
                  <c:v>6.45</c:v>
                </c:pt>
                <c:pt idx="11">
                  <c:v>6.4600000000000009</c:v>
                </c:pt>
                <c:pt idx="12">
                  <c:v>6.47</c:v>
                </c:pt>
                <c:pt idx="13">
                  <c:v>6.4799999999999995</c:v>
                </c:pt>
                <c:pt idx="14">
                  <c:v>6.49</c:v>
                </c:pt>
                <c:pt idx="15">
                  <c:v>6.5</c:v>
                </c:pt>
              </c:numCache>
            </c:numRef>
          </c:val>
          <c:extLst>
            <c:ext xmlns:c16="http://schemas.microsoft.com/office/drawing/2014/chart" uri="{C3380CC4-5D6E-409C-BE32-E72D297353CC}">
              <c16:uniqueId val="{00000001-FA6A-4996-8FD5-F46CEC763D95}"/>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20.190000000000001</c:v>
                </c:pt>
                <c:pt idx="1">
                  <c:v>20.200000000000003</c:v>
                </c:pt>
                <c:pt idx="2">
                  <c:v>20.23</c:v>
                </c:pt>
                <c:pt idx="3">
                  <c:v>20.239999999999998</c:v>
                </c:pt>
                <c:pt idx="4">
                  <c:v>20.25</c:v>
                </c:pt>
                <c:pt idx="5">
                  <c:v>20.25</c:v>
                </c:pt>
                <c:pt idx="6">
                  <c:v>20.260000000000002</c:v>
                </c:pt>
                <c:pt idx="7">
                  <c:v>20.28</c:v>
                </c:pt>
                <c:pt idx="8">
                  <c:v>20.29</c:v>
                </c:pt>
                <c:pt idx="9">
                  <c:v>20.3</c:v>
                </c:pt>
                <c:pt idx="10">
                  <c:v>20.309999999999999</c:v>
                </c:pt>
                <c:pt idx="11">
                  <c:v>20.330000000000002</c:v>
                </c:pt>
                <c:pt idx="12">
                  <c:v>20.34</c:v>
                </c:pt>
                <c:pt idx="13">
                  <c:v>20.349999999999998</c:v>
                </c:pt>
                <c:pt idx="14">
                  <c:v>20.369999999999997</c:v>
                </c:pt>
                <c:pt idx="15">
                  <c:v>20.380000000000003</c:v>
                </c:pt>
              </c:numCache>
            </c:numRef>
          </c:val>
          <c:extLst>
            <c:ext xmlns:c16="http://schemas.microsoft.com/office/drawing/2014/chart" uri="{C3380CC4-5D6E-409C-BE32-E72D297353CC}">
              <c16:uniqueId val="{00000002-FA6A-4996-8FD5-F46CEC763D95}"/>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59.319999999999993</c:v>
                </c:pt>
                <c:pt idx="1">
                  <c:v>59.37</c:v>
                </c:pt>
                <c:pt idx="2">
                  <c:v>59.41</c:v>
                </c:pt>
                <c:pt idx="3">
                  <c:v>59.45</c:v>
                </c:pt>
                <c:pt idx="4">
                  <c:v>59.5</c:v>
                </c:pt>
                <c:pt idx="5">
                  <c:v>59.540000000000006</c:v>
                </c:pt>
                <c:pt idx="6">
                  <c:v>59.589999999999996</c:v>
                </c:pt>
                <c:pt idx="7">
                  <c:v>59.709999999999994</c:v>
                </c:pt>
                <c:pt idx="8">
                  <c:v>59.830000000000005</c:v>
                </c:pt>
                <c:pt idx="9">
                  <c:v>59.940000000000005</c:v>
                </c:pt>
                <c:pt idx="10">
                  <c:v>60.06</c:v>
                </c:pt>
                <c:pt idx="11">
                  <c:v>60.18</c:v>
                </c:pt>
                <c:pt idx="12">
                  <c:v>60.3</c:v>
                </c:pt>
                <c:pt idx="13">
                  <c:v>60.419999999999995</c:v>
                </c:pt>
                <c:pt idx="14">
                  <c:v>60.540000000000006</c:v>
                </c:pt>
                <c:pt idx="15">
                  <c:v>60.660000000000004</c:v>
                </c:pt>
              </c:numCache>
            </c:numRef>
          </c:val>
          <c:extLst>
            <c:ext xmlns:c16="http://schemas.microsoft.com/office/drawing/2014/chart" uri="{C3380CC4-5D6E-409C-BE32-E72D297353CC}">
              <c16:uniqueId val="{00000003-FA6A-4996-8FD5-F46CEC763D95}"/>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316316592501409"/>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14.540000000000001</c:v>
                </c:pt>
                <c:pt idx="1">
                  <c:v>14.96</c:v>
                </c:pt>
                <c:pt idx="2">
                  <c:v>15.75</c:v>
                </c:pt>
                <c:pt idx="3">
                  <c:v>14.93</c:v>
                </c:pt>
                <c:pt idx="4">
                  <c:v>14.69</c:v>
                </c:pt>
                <c:pt idx="5">
                  <c:v>14.6</c:v>
                </c:pt>
                <c:pt idx="6">
                  <c:v>14.49</c:v>
                </c:pt>
                <c:pt idx="7">
                  <c:v>14.39</c:v>
                </c:pt>
                <c:pt idx="8">
                  <c:v>14.299999999999999</c:v>
                </c:pt>
                <c:pt idx="9">
                  <c:v>14.2</c:v>
                </c:pt>
                <c:pt idx="10">
                  <c:v>14.05</c:v>
                </c:pt>
                <c:pt idx="11">
                  <c:v>13.94</c:v>
                </c:pt>
                <c:pt idx="12">
                  <c:v>13.819999999999999</c:v>
                </c:pt>
                <c:pt idx="13">
                  <c:v>13.71</c:v>
                </c:pt>
                <c:pt idx="14">
                  <c:v>13.600000000000001</c:v>
                </c:pt>
                <c:pt idx="15">
                  <c:v>13.48</c:v>
                </c:pt>
              </c:numCache>
            </c:numRef>
          </c:val>
          <c:extLst>
            <c:ext xmlns:c16="http://schemas.microsoft.com/office/drawing/2014/chart" uri="{C3380CC4-5D6E-409C-BE32-E72D297353CC}">
              <c16:uniqueId val="{00000000-F682-40B1-94CD-DFF037489D3D}"/>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9.69</c:v>
                </c:pt>
                <c:pt idx="1">
                  <c:v>9.6100000000000012</c:v>
                </c:pt>
                <c:pt idx="2">
                  <c:v>9.08</c:v>
                </c:pt>
                <c:pt idx="3">
                  <c:v>9.2200000000000006</c:v>
                </c:pt>
                <c:pt idx="4">
                  <c:v>9.11</c:v>
                </c:pt>
                <c:pt idx="5">
                  <c:v>9.08</c:v>
                </c:pt>
                <c:pt idx="6">
                  <c:v>9.0499999999999989</c:v>
                </c:pt>
                <c:pt idx="7">
                  <c:v>9.02</c:v>
                </c:pt>
                <c:pt idx="8">
                  <c:v>8.99</c:v>
                </c:pt>
                <c:pt idx="9">
                  <c:v>8.9599999999999991</c:v>
                </c:pt>
                <c:pt idx="10">
                  <c:v>8.91</c:v>
                </c:pt>
                <c:pt idx="11">
                  <c:v>8.870000000000001</c:v>
                </c:pt>
                <c:pt idx="12">
                  <c:v>8.83</c:v>
                </c:pt>
                <c:pt idx="13">
                  <c:v>8.7800000000000011</c:v>
                </c:pt>
                <c:pt idx="14">
                  <c:v>8.75</c:v>
                </c:pt>
                <c:pt idx="15">
                  <c:v>8.7099999999999991</c:v>
                </c:pt>
              </c:numCache>
            </c:numRef>
          </c:val>
          <c:extLst>
            <c:ext xmlns:c16="http://schemas.microsoft.com/office/drawing/2014/chart" uri="{C3380CC4-5D6E-409C-BE32-E72D297353CC}">
              <c16:uniqueId val="{00000001-F682-40B1-94CD-DFF037489D3D}"/>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25.05</c:v>
                </c:pt>
                <c:pt idx="1">
                  <c:v>25.34</c:v>
                </c:pt>
                <c:pt idx="2">
                  <c:v>25.28</c:v>
                </c:pt>
                <c:pt idx="3">
                  <c:v>25.650000000000002</c:v>
                </c:pt>
                <c:pt idx="4">
                  <c:v>25.740000000000002</c:v>
                </c:pt>
                <c:pt idx="5">
                  <c:v>25.8</c:v>
                </c:pt>
                <c:pt idx="6">
                  <c:v>25.86</c:v>
                </c:pt>
                <c:pt idx="7">
                  <c:v>25.919999999999998</c:v>
                </c:pt>
                <c:pt idx="8">
                  <c:v>25.979999999999997</c:v>
                </c:pt>
                <c:pt idx="9">
                  <c:v>26.040000000000003</c:v>
                </c:pt>
                <c:pt idx="10">
                  <c:v>26.11</c:v>
                </c:pt>
                <c:pt idx="11">
                  <c:v>26.179999999999996</c:v>
                </c:pt>
                <c:pt idx="12">
                  <c:v>26.25</c:v>
                </c:pt>
                <c:pt idx="13">
                  <c:v>26.31</c:v>
                </c:pt>
                <c:pt idx="14">
                  <c:v>26.38</c:v>
                </c:pt>
                <c:pt idx="15">
                  <c:v>26.450000000000003</c:v>
                </c:pt>
              </c:numCache>
            </c:numRef>
          </c:val>
          <c:extLst>
            <c:ext xmlns:c16="http://schemas.microsoft.com/office/drawing/2014/chart" uri="{C3380CC4-5D6E-409C-BE32-E72D297353CC}">
              <c16:uniqueId val="{00000002-F682-40B1-94CD-DFF037489D3D}"/>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50.73</c:v>
                </c:pt>
                <c:pt idx="1">
                  <c:v>50.09</c:v>
                </c:pt>
                <c:pt idx="2">
                  <c:v>49.89</c:v>
                </c:pt>
                <c:pt idx="3">
                  <c:v>50.19</c:v>
                </c:pt>
                <c:pt idx="4">
                  <c:v>50.460000000000008</c:v>
                </c:pt>
                <c:pt idx="5">
                  <c:v>50.529999999999994</c:v>
                </c:pt>
                <c:pt idx="6">
                  <c:v>50.6</c:v>
                </c:pt>
                <c:pt idx="7">
                  <c:v>50.660000000000004</c:v>
                </c:pt>
                <c:pt idx="8">
                  <c:v>50.73</c:v>
                </c:pt>
                <c:pt idx="9">
                  <c:v>50.8</c:v>
                </c:pt>
                <c:pt idx="10">
                  <c:v>50.92</c:v>
                </c:pt>
                <c:pt idx="11">
                  <c:v>51.01</c:v>
                </c:pt>
                <c:pt idx="12">
                  <c:v>51.1</c:v>
                </c:pt>
                <c:pt idx="13">
                  <c:v>51.190000000000005</c:v>
                </c:pt>
                <c:pt idx="14">
                  <c:v>51.27</c:v>
                </c:pt>
                <c:pt idx="15">
                  <c:v>51.359999999999992</c:v>
                </c:pt>
              </c:numCache>
            </c:numRef>
          </c:val>
          <c:extLst>
            <c:ext xmlns:c16="http://schemas.microsoft.com/office/drawing/2014/chart" uri="{C3380CC4-5D6E-409C-BE32-E72D297353CC}">
              <c16:uniqueId val="{00000003-F682-40B1-94CD-DFF037489D3D}"/>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5313944728076"/>
          <c:y val="0.19805677343440123"/>
          <c:w val="0.47657186511771471"/>
          <c:h val="0.6743761279522088"/>
        </c:manualLayout>
      </c:layout>
      <c:doughnutChart>
        <c:varyColors val="1"/>
        <c:ser>
          <c:idx val="0"/>
          <c:order val="0"/>
          <c:tx>
            <c:strRef>
              <c:f>Sheet1!$B$1</c:f>
              <c:strCache>
                <c:ptCount val="1"/>
                <c:pt idx="0">
                  <c:v>2016</c:v>
                </c:pt>
              </c:strCache>
            </c:strRef>
          </c:tx>
          <c:spPr>
            <a:ln>
              <a:noFill/>
            </a:ln>
          </c:spPr>
          <c:dPt>
            <c:idx val="0"/>
            <c:bubble3D val="0"/>
            <c:spPr>
              <a:solidFill>
                <a:schemeClr val="accent2"/>
              </a:solidFill>
              <a:ln w="19050">
                <a:noFill/>
              </a:ln>
              <a:effectLst/>
            </c:spPr>
            <c:extLst>
              <c:ext xmlns:c16="http://schemas.microsoft.com/office/drawing/2014/chart" uri="{C3380CC4-5D6E-409C-BE32-E72D297353CC}">
                <c16:uniqueId val="{00000001-0669-48FF-AAE9-36860084D105}"/>
              </c:ext>
            </c:extLst>
          </c:dPt>
          <c:dPt>
            <c:idx val="1"/>
            <c:bubble3D val="0"/>
            <c:spPr>
              <a:solidFill>
                <a:schemeClr val="accent4"/>
              </a:solidFill>
              <a:ln w="19050">
                <a:noFill/>
              </a:ln>
              <a:effectLst/>
            </c:spPr>
            <c:extLst>
              <c:ext xmlns:c16="http://schemas.microsoft.com/office/drawing/2014/chart" uri="{C3380CC4-5D6E-409C-BE32-E72D297353CC}">
                <c16:uniqueId val="{00000003-0669-48FF-AAE9-36860084D105}"/>
              </c:ext>
            </c:extLst>
          </c:dPt>
          <c:dPt>
            <c:idx val="2"/>
            <c:bubble3D val="0"/>
            <c:spPr>
              <a:solidFill>
                <a:schemeClr val="accent6"/>
              </a:solidFill>
              <a:ln w="19050">
                <a:noFill/>
              </a:ln>
              <a:effectLst/>
            </c:spPr>
            <c:extLst>
              <c:ext xmlns:c16="http://schemas.microsoft.com/office/drawing/2014/chart" uri="{C3380CC4-5D6E-409C-BE32-E72D297353CC}">
                <c16:uniqueId val="{00000005-0669-48FF-AAE9-36860084D105}"/>
              </c:ext>
            </c:extLst>
          </c:dPt>
          <c:dPt>
            <c:idx val="3"/>
            <c:bubble3D val="0"/>
            <c:spPr>
              <a:solidFill>
                <a:schemeClr val="accent2">
                  <a:lumMod val="60000"/>
                </a:schemeClr>
              </a:solidFill>
              <a:ln w="19050">
                <a:noFill/>
              </a:ln>
              <a:effectLst/>
            </c:spPr>
            <c:extLst>
              <c:ext xmlns:c16="http://schemas.microsoft.com/office/drawing/2014/chart" uri="{C3380CC4-5D6E-409C-BE32-E72D297353CC}">
                <c16:uniqueId val="{00000007-0669-48FF-AAE9-36860084D105}"/>
              </c:ext>
            </c:extLst>
          </c:dPt>
          <c:dPt>
            <c:idx val="4"/>
            <c:bubble3D val="0"/>
            <c:spPr>
              <a:solidFill>
                <a:schemeClr val="accent4">
                  <a:lumMod val="60000"/>
                </a:schemeClr>
              </a:solidFill>
              <a:ln w="19050">
                <a:noFill/>
              </a:ln>
              <a:effectLst/>
            </c:spPr>
            <c:extLst>
              <c:ext xmlns:c16="http://schemas.microsoft.com/office/drawing/2014/chart" uri="{C3380CC4-5D6E-409C-BE32-E72D297353CC}">
                <c16:uniqueId val="{00000009-0669-48FF-AAE9-36860084D105}"/>
              </c:ext>
            </c:extLst>
          </c:dPt>
          <c:dLbls>
            <c:dLbl>
              <c:idx val="0"/>
              <c:layout>
                <c:manualLayout>
                  <c:x val="0.26149936616725428"/>
                  <c:y val="5.6937599030962682E-2"/>
                </c:manualLayout>
              </c:layout>
              <c:showLegendKey val="0"/>
              <c:showVal val="1"/>
              <c:showCatName val="1"/>
              <c:showSerName val="0"/>
              <c:showPercent val="0"/>
              <c:showBubbleSize val="0"/>
              <c:extLst>
                <c:ext xmlns:c15="http://schemas.microsoft.com/office/drawing/2012/chart" uri="{CE6537A1-D6FC-4f65-9D91-7224C49458BB}">
                  <c15:layout>
                    <c:manualLayout>
                      <c:w val="0.3170209588904026"/>
                      <c:h val="0.27364339761217482"/>
                    </c:manualLayout>
                  </c15:layout>
                </c:ext>
                <c:ext xmlns:c16="http://schemas.microsoft.com/office/drawing/2014/chart" uri="{C3380CC4-5D6E-409C-BE32-E72D297353CC}">
                  <c16:uniqueId val="{00000001-0669-48FF-AAE9-36860084D105}"/>
                </c:ext>
              </c:extLst>
            </c:dLbl>
            <c:dLbl>
              <c:idx val="1"/>
              <c:layout>
                <c:manualLayout>
                  <c:x val="0.10844685265369622"/>
                  <c:y val="0.14770298016341138"/>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669-48FF-AAE9-36860084D105}"/>
                </c:ext>
              </c:extLst>
            </c:dLbl>
            <c:dLbl>
              <c:idx val="2"/>
              <c:layout>
                <c:manualLayout>
                  <c:x val="-0.10465273175409849"/>
                  <c:y val="1.0844351881382707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0200529001457305"/>
                      <c:h val="0.21399059938425066"/>
                    </c:manualLayout>
                  </c15:layout>
                </c:ext>
                <c:ext xmlns:c16="http://schemas.microsoft.com/office/drawing/2014/chart" uri="{C3380CC4-5D6E-409C-BE32-E72D297353CC}">
                  <c16:uniqueId val="{00000005-0669-48FF-AAE9-36860084D105}"/>
                </c:ext>
              </c:extLst>
            </c:dLbl>
            <c:dLbl>
              <c:idx val="3"/>
              <c:layout>
                <c:manualLayout>
                  <c:x val="-0.10386762066146159"/>
                  <c:y val="-0.1084456535707866"/>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268874715538051"/>
                      <c:h val="0.17061233795593606"/>
                    </c:manualLayout>
                  </c15:layout>
                </c:ext>
                <c:ext xmlns:c16="http://schemas.microsoft.com/office/drawing/2014/chart" uri="{C3380CC4-5D6E-409C-BE32-E72D297353CC}">
                  <c16:uniqueId val="{00000007-0669-48FF-AAE9-36860084D105}"/>
                </c:ext>
              </c:extLst>
            </c:dLbl>
            <c:dLbl>
              <c:idx val="4"/>
              <c:layout>
                <c:manualLayout>
                  <c:x val="5.4774363139967419E-2"/>
                  <c:y val="-0.19675115607763172"/>
                </c:manualLayout>
              </c:layout>
              <c:showLegendKey val="0"/>
              <c:showVal val="1"/>
              <c:showCatName val="1"/>
              <c:showSerName val="0"/>
              <c:showPercent val="0"/>
              <c:showBubbleSize val="0"/>
              <c:extLst>
                <c:ext xmlns:c15="http://schemas.microsoft.com/office/drawing/2012/chart" uri="{CE6537A1-D6FC-4f65-9D91-7224C49458BB}">
                  <c15:layout>
                    <c:manualLayout>
                      <c:w val="0.30510559180904978"/>
                      <c:h val="0.1751939533436058"/>
                    </c:manualLayout>
                  </c15:layout>
                </c:ext>
                <c:ext xmlns:c16="http://schemas.microsoft.com/office/drawing/2014/chart" uri="{C3380CC4-5D6E-409C-BE32-E72D297353CC}">
                  <c16:uniqueId val="{00000009-0669-48FF-AAE9-36860084D105}"/>
                </c:ext>
              </c:extLst>
            </c:dLbl>
            <c:spPr>
              <a:noFill/>
              <a:ln>
                <a:noFill/>
              </a:ln>
              <a:effectLst/>
            </c:spPr>
            <c:txPr>
              <a:bodyPr rot="0" spcFirstLastPara="1" vertOverflow="ellipsis" vert="horz" wrap="square" anchor="ctr" anchorCtr="1"/>
              <a:lstStyle/>
              <a:p>
                <a:pPr>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North America</c:v>
                </c:pt>
                <c:pt idx="1">
                  <c:v>Europe</c:v>
                </c:pt>
                <c:pt idx="2">
                  <c:v>Asia Pacific</c:v>
                </c:pt>
                <c:pt idx="3">
                  <c:v>South America</c:v>
                </c:pt>
                <c:pt idx="4">
                  <c:v>Middle East &amp; Africa</c:v>
                </c:pt>
              </c:strCache>
            </c:strRef>
          </c:cat>
          <c:val>
            <c:numRef>
              <c:f>Sheet1!$B$2:$B$6</c:f>
              <c:numCache>
                <c:formatCode>0.00%</c:formatCode>
                <c:ptCount val="5"/>
                <c:pt idx="0">
                  <c:v>0.3</c:v>
                </c:pt>
                <c:pt idx="1">
                  <c:v>0.28000000000000003</c:v>
                </c:pt>
                <c:pt idx="2">
                  <c:v>0.23</c:v>
                </c:pt>
                <c:pt idx="3">
                  <c:v>0.11</c:v>
                </c:pt>
                <c:pt idx="4">
                  <c:v>7.9999999999999918E-2</c:v>
                </c:pt>
              </c:numCache>
            </c:numRef>
          </c:val>
          <c:extLst>
            <c:ext xmlns:c16="http://schemas.microsoft.com/office/drawing/2014/chart" uri="{C3380CC4-5D6E-409C-BE32-E72D297353CC}">
              <c16:uniqueId val="{0000000A-0669-48FF-AAE9-36860084D105}"/>
            </c:ext>
          </c:extLst>
        </c:ser>
        <c:dLbls>
          <c:showLegendKey val="0"/>
          <c:showVal val="0"/>
          <c:showCatName val="0"/>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20.169999999999998</c:v>
                </c:pt>
                <c:pt idx="1">
                  <c:v>20.49</c:v>
                </c:pt>
                <c:pt idx="2">
                  <c:v>20.150000000000002</c:v>
                </c:pt>
                <c:pt idx="3">
                  <c:v>20.43</c:v>
                </c:pt>
                <c:pt idx="4">
                  <c:v>19.96</c:v>
                </c:pt>
                <c:pt idx="5">
                  <c:v>20.21</c:v>
                </c:pt>
              </c:numCache>
            </c:numRef>
          </c:val>
          <c:extLst>
            <c:ext xmlns:c16="http://schemas.microsoft.com/office/drawing/2014/chart" uri="{C3380CC4-5D6E-409C-BE32-E72D297353CC}">
              <c16:uniqueId val="{00000000-5126-48C0-8172-6270946139DB}"/>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79.83</c:v>
                </c:pt>
                <c:pt idx="1">
                  <c:v>79.510000000000005</c:v>
                </c:pt>
                <c:pt idx="2">
                  <c:v>79.849999999999994</c:v>
                </c:pt>
                <c:pt idx="3">
                  <c:v>79.569999999999993</c:v>
                </c:pt>
                <c:pt idx="4">
                  <c:v>80.040000000000006</c:v>
                </c:pt>
                <c:pt idx="5">
                  <c:v>79.790000000000006</c:v>
                </c:pt>
              </c:numCache>
            </c:numRef>
          </c:val>
          <c:extLst>
            <c:ext xmlns:c16="http://schemas.microsoft.com/office/drawing/2014/chart" uri="{C3380CC4-5D6E-409C-BE32-E72D297353CC}">
              <c16:uniqueId val="{00000001-5126-48C0-8172-6270946139D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AFDC-4EEB-A460-4CEC9811A070}"/>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AFDC-4EEB-A460-4CEC9811A070}"/>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AFDC-4EEB-A460-4CEC9811A070}"/>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AFDC-4EEB-A460-4CEC9811A070}"/>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AFDC-4EEB-A460-4CEC9811A070}"/>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FDC-4EEB-A460-4CEC9811A070}"/>
                </c:ext>
              </c:extLst>
            </c:dLbl>
            <c:dLbl>
              <c:idx val="2"/>
              <c:layout>
                <c:manualLayout>
                  <c:x val="1.0194721235066855E-2"/>
                  <c:y val="1.2740642104810238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FDC-4EEB-A460-4CEC9811A070}"/>
                </c:ext>
              </c:extLst>
            </c:dLbl>
            <c:dLbl>
              <c:idx val="3"/>
              <c:layout>
                <c:manualLayout>
                  <c:x val="-8.0110561401064168E-3"/>
                  <c:y val="-1.7352274451457261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FDC-4EEB-A460-4CEC9811A070}"/>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Sheet1!$A$2:$A$6</c:f>
              <c:strCache>
                <c:ptCount val="5"/>
                <c:pt idx="0">
                  <c:v>AOC, LLC</c:v>
                </c:pt>
                <c:pt idx="1">
                  <c:v>Polynt-Reichhold</c:v>
                </c:pt>
                <c:pt idx="2">
                  <c:v>INEOS Composites</c:v>
                </c:pt>
                <c:pt idx="3">
                  <c:v>Interplastic Corporation</c:v>
                </c:pt>
                <c:pt idx="4">
                  <c:v>Others</c:v>
                </c:pt>
              </c:strCache>
            </c:strRef>
          </c:cat>
          <c:val>
            <c:numRef>
              <c:f>Sheet1!$B$2:$B$6</c:f>
              <c:numCache>
                <c:formatCode>0.00</c:formatCode>
                <c:ptCount val="5"/>
                <c:pt idx="0">
                  <c:v>29.450628990088685</c:v>
                </c:pt>
                <c:pt idx="1">
                  <c:v>17.262525548080525</c:v>
                </c:pt>
                <c:pt idx="2">
                  <c:v>14.253925972783538</c:v>
                </c:pt>
                <c:pt idx="3">
                  <c:v>7.0702897191606411</c:v>
                </c:pt>
                <c:pt idx="4">
                  <c:v>31.962629769886618</c:v>
                </c:pt>
              </c:numCache>
            </c:numRef>
          </c:val>
          <c:extLst>
            <c:ext xmlns:c16="http://schemas.microsoft.com/office/drawing/2014/chart" uri="{C3380CC4-5D6E-409C-BE32-E72D297353CC}">
              <c16:uniqueId val="{00000012-AFDC-4EEB-A460-4CEC9811A070}"/>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CCB4-4508-A11D-218CFB96212A}"/>
              </c:ext>
            </c:extLst>
          </c:dPt>
          <c:dPt>
            <c:idx val="5"/>
            <c:invertIfNegative val="0"/>
            <c:bubble3D val="0"/>
            <c:extLst>
              <c:ext xmlns:c16="http://schemas.microsoft.com/office/drawing/2014/chart" uri="{C3380CC4-5D6E-409C-BE32-E72D297353CC}">
                <c16:uniqueId val="{00000001-CCB4-4508-A11D-218CFB96212A}"/>
              </c:ext>
            </c:extLst>
          </c:dPt>
          <c:dPt>
            <c:idx val="6"/>
            <c:invertIfNegative val="0"/>
            <c:bubble3D val="0"/>
            <c:extLst>
              <c:ext xmlns:c16="http://schemas.microsoft.com/office/drawing/2014/chart" uri="{C3380CC4-5D6E-409C-BE32-E72D297353CC}">
                <c16:uniqueId val="{00000002-CCB4-4508-A11D-218CFB96212A}"/>
              </c:ext>
            </c:extLst>
          </c:dPt>
          <c:dPt>
            <c:idx val="7"/>
            <c:invertIfNegative val="0"/>
            <c:bubble3D val="0"/>
            <c:extLst>
              <c:ext xmlns:c16="http://schemas.microsoft.com/office/drawing/2014/chart" uri="{C3380CC4-5D6E-409C-BE32-E72D297353CC}">
                <c16:uniqueId val="{00000003-CCB4-4508-A11D-218CFB96212A}"/>
              </c:ext>
            </c:extLst>
          </c:dPt>
          <c:dPt>
            <c:idx val="8"/>
            <c:invertIfNegative val="0"/>
            <c:bubble3D val="0"/>
            <c:extLst>
              <c:ext xmlns:c16="http://schemas.microsoft.com/office/drawing/2014/chart" uri="{C3380CC4-5D6E-409C-BE32-E72D297353CC}">
                <c16:uniqueId val="{00000004-CCB4-4508-A11D-218CFB96212A}"/>
              </c:ext>
            </c:extLst>
          </c:dPt>
          <c:dPt>
            <c:idx val="9"/>
            <c:invertIfNegative val="0"/>
            <c:bubble3D val="0"/>
            <c:extLst>
              <c:ext xmlns:c16="http://schemas.microsoft.com/office/drawing/2014/chart" uri="{C3380CC4-5D6E-409C-BE32-E72D297353CC}">
                <c16:uniqueId val="{00000005-CCB4-4508-A11D-218CFB96212A}"/>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20</c:v>
                </c:pt>
                <c:pt idx="1">
                  <c:v>20</c:v>
                </c:pt>
                <c:pt idx="2">
                  <c:v>20</c:v>
                </c:pt>
                <c:pt idx="3">
                  <c:v>22</c:v>
                </c:pt>
                <c:pt idx="4">
                  <c:v>22</c:v>
                </c:pt>
                <c:pt idx="5">
                  <c:v>22</c:v>
                </c:pt>
                <c:pt idx="6">
                  <c:v>22</c:v>
                </c:pt>
                <c:pt idx="7">
                  <c:v>22</c:v>
                </c:pt>
                <c:pt idx="8">
                  <c:v>22</c:v>
                </c:pt>
                <c:pt idx="9">
                  <c:v>22</c:v>
                </c:pt>
                <c:pt idx="10">
                  <c:v>22</c:v>
                </c:pt>
                <c:pt idx="11">
                  <c:v>22</c:v>
                </c:pt>
                <c:pt idx="12">
                  <c:v>22</c:v>
                </c:pt>
                <c:pt idx="13">
                  <c:v>22</c:v>
                </c:pt>
                <c:pt idx="14">
                  <c:v>22</c:v>
                </c:pt>
                <c:pt idx="15">
                  <c:v>22</c:v>
                </c:pt>
              </c:numCache>
            </c:numRef>
          </c:val>
          <c:extLst>
            <c:ext xmlns:c16="http://schemas.microsoft.com/office/drawing/2014/chart" uri="{C3380CC4-5D6E-409C-BE32-E72D297353CC}">
              <c16:uniqueId val="{00000006-CCB4-4508-A11D-218CFB96212A}"/>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16.045500000000001</c:v>
                </c:pt>
                <c:pt idx="1">
                  <c:v>16.810500000000001</c:v>
                </c:pt>
                <c:pt idx="2">
                  <c:v>17.055999999999997</c:v>
                </c:pt>
                <c:pt idx="3">
                  <c:v>18.323</c:v>
                </c:pt>
                <c:pt idx="4">
                  <c:v>18.594899999999999</c:v>
                </c:pt>
                <c:pt idx="5">
                  <c:v>16.430700000000002</c:v>
                </c:pt>
                <c:pt idx="6">
                  <c:v>17.443200000000001</c:v>
                </c:pt>
                <c:pt idx="7">
                  <c:v>17.758900000000001</c:v>
                </c:pt>
                <c:pt idx="8">
                  <c:v>17.796399999999998</c:v>
                </c:pt>
                <c:pt idx="9">
                  <c:v>18.038399999999999</c:v>
                </c:pt>
                <c:pt idx="10">
                  <c:v>18.04</c:v>
                </c:pt>
                <c:pt idx="11">
                  <c:v>18.267400000000002</c:v>
                </c:pt>
                <c:pt idx="12">
                  <c:v>18.4604</c:v>
                </c:pt>
                <c:pt idx="13">
                  <c:v>19.0534</c:v>
                </c:pt>
                <c:pt idx="14">
                  <c:v>19.196400000000001</c:v>
                </c:pt>
                <c:pt idx="15">
                  <c:v>19.789400000000001</c:v>
                </c:pt>
              </c:numCache>
            </c:numRef>
          </c:val>
          <c:extLst>
            <c:ext xmlns:c16="http://schemas.microsoft.com/office/drawing/2014/chart" uri="{C3380CC4-5D6E-409C-BE32-E72D297353CC}">
              <c16:uniqueId val="{00000007-CCB4-4508-A11D-218CFB96212A}"/>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1EAD-4793-8145-7613CDB30785}"/>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1EAD-4793-8145-7613CDB30785}"/>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1EAD-4793-8145-7613CDB30785}"/>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1EAD-4793-8145-7613CDB30785}"/>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1EAD-4793-8145-7613CDB30785}"/>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1EAD-4793-8145-7613CDB30785}"/>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EAD-4793-8145-7613CDB30785}"/>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EAD-4793-8145-7613CDB30785}"/>
                </c:ext>
              </c:extLst>
            </c:dLbl>
            <c:spPr>
              <a:noFill/>
              <a:ln>
                <a:noFill/>
              </a:ln>
              <a:effectLst/>
            </c:spPr>
            <c:txPr>
              <a:bodyPr rot="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19.61459</c:v>
                </c:pt>
                <c:pt idx="1">
                  <c:v>20.464290000000002</c:v>
                </c:pt>
                <c:pt idx="2">
                  <c:v>20.904879999999999</c:v>
                </c:pt>
                <c:pt idx="3">
                  <c:v>21.666540000000001</c:v>
                </c:pt>
                <c:pt idx="4">
                  <c:v>22.463001999999996</c:v>
                </c:pt>
                <c:pt idx="5">
                  <c:v>20.282086</c:v>
                </c:pt>
                <c:pt idx="6">
                  <c:v>20.9371973778</c:v>
                </c:pt>
                <c:pt idx="7">
                  <c:v>21.914964495343259</c:v>
                </c:pt>
                <c:pt idx="8">
                  <c:v>22.907712386982308</c:v>
                </c:pt>
                <c:pt idx="9">
                  <c:v>23.931687130680416</c:v>
                </c:pt>
                <c:pt idx="10">
                  <c:v>24.96553601472581</c:v>
                </c:pt>
                <c:pt idx="11">
                  <c:v>26.034060956156075</c:v>
                </c:pt>
                <c:pt idx="12">
                  <c:v>27.130094922410247</c:v>
                </c:pt>
                <c:pt idx="13">
                  <c:v>28.258706871182515</c:v>
                </c:pt>
                <c:pt idx="14">
                  <c:v>29.425791464962352</c:v>
                </c:pt>
                <c:pt idx="15">
                  <c:v>30.617536019293325</c:v>
                </c:pt>
              </c:numCache>
            </c:numRef>
          </c:val>
          <c:extLst>
            <c:ext xmlns:c16="http://schemas.microsoft.com/office/drawing/2014/chart" uri="{C3380CC4-5D6E-409C-BE32-E72D297353CC}">
              <c16:uniqueId val="{0000000E-1EAD-4793-8145-7613CDB30785}"/>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50"/>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703312530004802"/>
          <c:y val="0.15440837793467418"/>
          <c:w val="0.42912133672931341"/>
          <c:h val="0.67741797908464818"/>
        </c:manualLayout>
      </c:layout>
      <c:doughnutChart>
        <c:varyColors val="1"/>
        <c:ser>
          <c:idx val="0"/>
          <c:order val="0"/>
          <c:tx>
            <c:strRef>
              <c:f>Sheet1!$B$1</c:f>
              <c:strCache>
                <c:ptCount val="1"/>
                <c:pt idx="0">
                  <c:v>2020</c:v>
                </c:pt>
              </c:strCache>
            </c:strRef>
          </c:tx>
          <c:dPt>
            <c:idx val="0"/>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0A78-4288-9DFB-4218A14AB85B}"/>
              </c:ext>
            </c:extLst>
          </c:dPt>
          <c:dPt>
            <c:idx val="1"/>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0A78-4288-9DFB-4218A14AB85B}"/>
              </c:ext>
            </c:extLst>
          </c:dPt>
          <c:dPt>
            <c:idx val="2"/>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0A78-4288-9DFB-4218A14AB85B}"/>
              </c:ext>
            </c:extLst>
          </c:dPt>
          <c:dPt>
            <c:idx val="3"/>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0A78-4288-9DFB-4218A14AB85B}"/>
              </c:ext>
            </c:extLst>
          </c:dPt>
          <c:dPt>
            <c:idx val="4"/>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0A78-4288-9DFB-4218A14AB85B}"/>
              </c:ext>
            </c:extLst>
          </c:dPt>
          <c:dPt>
            <c:idx val="5"/>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0A78-4288-9DFB-4218A14AB85B}"/>
              </c:ext>
            </c:extLst>
          </c:dPt>
          <c:dPt>
            <c:idx val="6"/>
            <c:bubble3D val="0"/>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0A78-4288-9DFB-4218A14AB85B}"/>
              </c:ext>
            </c:extLst>
          </c:dPt>
          <c:dPt>
            <c:idx val="7"/>
            <c:bubble3D val="0"/>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F-0A78-4288-9DFB-4218A14AB85B}"/>
              </c:ext>
            </c:extLst>
          </c:dPt>
          <c:dPt>
            <c:idx val="8"/>
            <c:bubble3D val="0"/>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1-0A78-4288-9DFB-4218A14AB85B}"/>
              </c:ext>
            </c:extLst>
          </c:dPt>
          <c:dPt>
            <c:idx val="9"/>
            <c:bubble3D val="0"/>
            <c:spPr>
              <a:gradFill rotWithShape="1">
                <a:gsLst>
                  <a:gs pos="0">
                    <a:schemeClr val="accent6">
                      <a:lumMod val="80000"/>
                      <a:satMod val="103000"/>
                      <a:lumMod val="102000"/>
                      <a:tint val="94000"/>
                    </a:schemeClr>
                  </a:gs>
                  <a:gs pos="50000">
                    <a:schemeClr val="accent6">
                      <a:lumMod val="80000"/>
                      <a:satMod val="110000"/>
                      <a:lumMod val="100000"/>
                      <a:shade val="100000"/>
                    </a:schemeClr>
                  </a:gs>
                  <a:gs pos="100000">
                    <a:schemeClr val="accent6">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3-0A78-4288-9DFB-4218A14AB85B}"/>
              </c:ext>
            </c:extLst>
          </c:dPt>
          <c:dLbls>
            <c:dLbl>
              <c:idx val="0"/>
              <c:layout>
                <c:manualLayout>
                  <c:x val="0.23652233036741452"/>
                  <c:y val="-6.490932836211026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A78-4288-9DFB-4218A14AB85B}"/>
                </c:ext>
              </c:extLst>
            </c:dLbl>
            <c:dLbl>
              <c:idx val="1"/>
              <c:layout>
                <c:manualLayout>
                  <c:x val="-9.0597836210975308E-2"/>
                  <c:y val="0.30341212467514994"/>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A78-4288-9DFB-4218A14AB85B}"/>
                </c:ext>
              </c:extLst>
            </c:dLbl>
            <c:dLbl>
              <c:idx val="2"/>
              <c:layout>
                <c:manualLayout>
                  <c:x val="-0.22197984973606991"/>
                  <c:y val="-5.0411594187087329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A78-4288-9DFB-4218A14AB85B}"/>
                </c:ext>
              </c:extLst>
            </c:dLbl>
            <c:dLbl>
              <c:idx val="3"/>
              <c:layout>
                <c:manualLayout>
                  <c:x val="-0.14665134869048529"/>
                  <c:y val="-0.1866242912620388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A78-4288-9DFB-4218A14AB85B}"/>
                </c:ext>
              </c:extLst>
            </c:dLbl>
            <c:dLbl>
              <c:idx val="4"/>
              <c:layout>
                <c:manualLayout>
                  <c:x val="-0.21966689289303737"/>
                  <c:y val="-0.13715021756489271"/>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0A78-4288-9DFB-4218A14AB85B}"/>
                </c:ext>
              </c:extLst>
            </c:dLbl>
            <c:dLbl>
              <c:idx val="5"/>
              <c:layout>
                <c:manualLayout>
                  <c:x val="-0.22239465268344788"/>
                  <c:y val="-0.1782863634834799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0A78-4288-9DFB-4218A14AB85B}"/>
                </c:ext>
              </c:extLst>
            </c:dLbl>
            <c:dLbl>
              <c:idx val="6"/>
              <c:layout>
                <c:manualLayout>
                  <c:x val="-0.21429119289444093"/>
                  <c:y val="-0.16705944199245346"/>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D-0A78-4288-9DFB-4218A14AB85B}"/>
                </c:ext>
              </c:extLst>
            </c:dLbl>
            <c:dLbl>
              <c:idx val="7"/>
              <c:layout>
                <c:manualLayout>
                  <c:x val="-0.17285263703058679"/>
                  <c:y val="-0.19934001786361616"/>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F-0A78-4288-9DFB-4218A14AB85B}"/>
                </c:ext>
              </c:extLst>
            </c:dLbl>
            <c:dLbl>
              <c:idx val="8"/>
              <c:layout>
                <c:manualLayout>
                  <c:x val="-1.8349430282415292E-2"/>
                  <c:y val="-0.1766871089219669"/>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11-0A78-4288-9DFB-4218A14AB85B}"/>
                </c:ext>
              </c:extLst>
            </c:dLbl>
            <c:dLbl>
              <c:idx val="9"/>
              <c:layout>
                <c:manualLayout>
                  <c:x val="0.14885388011779266"/>
                  <c:y val="-0.17633332461329759"/>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13-0A78-4288-9DFB-4218A14AB85B}"/>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Hydro / Marine</c:v>
                </c:pt>
                <c:pt idx="1">
                  <c:v>Wind</c:v>
                </c:pt>
                <c:pt idx="2">
                  <c:v>Bioenergy</c:v>
                </c:pt>
                <c:pt idx="3">
                  <c:v>Solar</c:v>
                </c:pt>
              </c:strCache>
            </c:strRef>
          </c:cat>
          <c:val>
            <c:numRef>
              <c:f>Sheet1!$B$2:$B$5</c:f>
              <c:numCache>
                <c:formatCode>0.00</c:formatCode>
                <c:ptCount val="4"/>
                <c:pt idx="0">
                  <c:v>72.86</c:v>
                </c:pt>
                <c:pt idx="1">
                  <c:v>11.459999999999999</c:v>
                </c:pt>
                <c:pt idx="2">
                  <c:v>10.43</c:v>
                </c:pt>
                <c:pt idx="3">
                  <c:v>5.25</c:v>
                </c:pt>
              </c:numCache>
            </c:numRef>
          </c:val>
          <c:extLst>
            <c:ext xmlns:c16="http://schemas.microsoft.com/office/drawing/2014/chart" uri="{C3380CC4-5D6E-409C-BE32-E72D297353CC}">
              <c16:uniqueId val="{00000014-0A78-4288-9DFB-4218A14AB85B}"/>
            </c:ext>
          </c:extLst>
        </c:ser>
        <c:dLbls>
          <c:showLegendKey val="0"/>
          <c:showVal val="0"/>
          <c:showCatName val="1"/>
          <c:showSerName val="0"/>
          <c:showPercent val="0"/>
          <c:showBubbleSize val="0"/>
          <c:showLeaderLines val="1"/>
        </c:dLbls>
        <c:firstSliceAng val="0"/>
        <c:holeSize val="50"/>
      </c:doughnut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80.23</c:v>
                </c:pt>
                <c:pt idx="1">
                  <c:v>84.05</c:v>
                </c:pt>
                <c:pt idx="2">
                  <c:v>85.28</c:v>
                </c:pt>
                <c:pt idx="3">
                  <c:v>83.289999999999992</c:v>
                </c:pt>
                <c:pt idx="4">
                  <c:v>84.52</c:v>
                </c:pt>
                <c:pt idx="5">
                  <c:v>74.69</c:v>
                </c:pt>
                <c:pt idx="6">
                  <c:v>79.290000000000006</c:v>
                </c:pt>
                <c:pt idx="7">
                  <c:v>80.72</c:v>
                </c:pt>
                <c:pt idx="8">
                  <c:v>80.89</c:v>
                </c:pt>
                <c:pt idx="9">
                  <c:v>81.99</c:v>
                </c:pt>
                <c:pt idx="10">
                  <c:v>82</c:v>
                </c:pt>
                <c:pt idx="11">
                  <c:v>83.03</c:v>
                </c:pt>
                <c:pt idx="12">
                  <c:v>83.91</c:v>
                </c:pt>
                <c:pt idx="13">
                  <c:v>86.61</c:v>
                </c:pt>
                <c:pt idx="14">
                  <c:v>87.26</c:v>
                </c:pt>
                <c:pt idx="15">
                  <c:v>89.95</c:v>
                </c:pt>
              </c:numCache>
            </c:numRef>
          </c:val>
          <c:extLst>
            <c:ext xmlns:c16="http://schemas.microsoft.com/office/drawing/2014/chart" uri="{C3380CC4-5D6E-409C-BE32-E72D297353CC}">
              <c16:uniqueId val="{00000000-2CAA-4532-B988-FBBEFB6F991A}"/>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9427222341624184"/>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14.879999999999999</c:v>
                </c:pt>
                <c:pt idx="1">
                  <c:v>14.89</c:v>
                </c:pt>
                <c:pt idx="2">
                  <c:v>14.879999999999999</c:v>
                </c:pt>
                <c:pt idx="3">
                  <c:v>15.040000000000001</c:v>
                </c:pt>
                <c:pt idx="4">
                  <c:v>15.06</c:v>
                </c:pt>
                <c:pt idx="5">
                  <c:v>15.049999999999999</c:v>
                </c:pt>
                <c:pt idx="6">
                  <c:v>15.06</c:v>
                </c:pt>
                <c:pt idx="7">
                  <c:v>15.040000000000001</c:v>
                </c:pt>
                <c:pt idx="8">
                  <c:v>15.02</c:v>
                </c:pt>
                <c:pt idx="9">
                  <c:v>14.99</c:v>
                </c:pt>
                <c:pt idx="10">
                  <c:v>14.97</c:v>
                </c:pt>
                <c:pt idx="11">
                  <c:v>14.940000000000001</c:v>
                </c:pt>
                <c:pt idx="12">
                  <c:v>14.92</c:v>
                </c:pt>
                <c:pt idx="13">
                  <c:v>14.89</c:v>
                </c:pt>
                <c:pt idx="14">
                  <c:v>14.860000000000001</c:v>
                </c:pt>
                <c:pt idx="15">
                  <c:v>14.84</c:v>
                </c:pt>
              </c:numCache>
            </c:numRef>
          </c:val>
          <c:extLst>
            <c:ext xmlns:c16="http://schemas.microsoft.com/office/drawing/2014/chart" uri="{C3380CC4-5D6E-409C-BE32-E72D297353CC}">
              <c16:uniqueId val="{00000000-AF0A-44E3-AD28-568E0E09A3C1}"/>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7.22</c:v>
                </c:pt>
                <c:pt idx="1">
                  <c:v>7.22</c:v>
                </c:pt>
                <c:pt idx="2">
                  <c:v>7.23</c:v>
                </c:pt>
                <c:pt idx="3">
                  <c:v>7.1499999999999995</c:v>
                </c:pt>
                <c:pt idx="4">
                  <c:v>7.1400000000000006</c:v>
                </c:pt>
                <c:pt idx="5">
                  <c:v>7.1499999999999995</c:v>
                </c:pt>
                <c:pt idx="6">
                  <c:v>7.1499999999999995</c:v>
                </c:pt>
                <c:pt idx="7">
                  <c:v>7.1499999999999995</c:v>
                </c:pt>
                <c:pt idx="8">
                  <c:v>7.1400000000000006</c:v>
                </c:pt>
                <c:pt idx="9">
                  <c:v>7.1400000000000006</c:v>
                </c:pt>
                <c:pt idx="10">
                  <c:v>7.1400000000000006</c:v>
                </c:pt>
                <c:pt idx="11">
                  <c:v>7.1400000000000006</c:v>
                </c:pt>
                <c:pt idx="12">
                  <c:v>7.13</c:v>
                </c:pt>
                <c:pt idx="13">
                  <c:v>7.13</c:v>
                </c:pt>
                <c:pt idx="14">
                  <c:v>7.13</c:v>
                </c:pt>
                <c:pt idx="15">
                  <c:v>7.1400000000000006</c:v>
                </c:pt>
              </c:numCache>
            </c:numRef>
          </c:val>
          <c:extLst>
            <c:ext xmlns:c16="http://schemas.microsoft.com/office/drawing/2014/chart" uri="{C3380CC4-5D6E-409C-BE32-E72D297353CC}">
              <c16:uniqueId val="{00000001-AF0A-44E3-AD28-568E0E09A3C1}"/>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16.850000000000001</c:v>
                </c:pt>
                <c:pt idx="1">
                  <c:v>16.84</c:v>
                </c:pt>
                <c:pt idx="2">
                  <c:v>16.82</c:v>
                </c:pt>
                <c:pt idx="3">
                  <c:v>17.07</c:v>
                </c:pt>
                <c:pt idx="4">
                  <c:v>17.07</c:v>
                </c:pt>
                <c:pt idx="5">
                  <c:v>17.07</c:v>
                </c:pt>
                <c:pt idx="6">
                  <c:v>17.07</c:v>
                </c:pt>
                <c:pt idx="7">
                  <c:v>17.05</c:v>
                </c:pt>
                <c:pt idx="8">
                  <c:v>17.03</c:v>
                </c:pt>
                <c:pt idx="9">
                  <c:v>17.02</c:v>
                </c:pt>
                <c:pt idx="10">
                  <c:v>17</c:v>
                </c:pt>
                <c:pt idx="11">
                  <c:v>16.98</c:v>
                </c:pt>
                <c:pt idx="12">
                  <c:v>16.97</c:v>
                </c:pt>
                <c:pt idx="13">
                  <c:v>16.950000000000003</c:v>
                </c:pt>
                <c:pt idx="14">
                  <c:v>16.93</c:v>
                </c:pt>
                <c:pt idx="15">
                  <c:v>16.919999999999998</c:v>
                </c:pt>
              </c:numCache>
            </c:numRef>
          </c:val>
          <c:extLst>
            <c:ext xmlns:c16="http://schemas.microsoft.com/office/drawing/2014/chart" uri="{C3380CC4-5D6E-409C-BE32-E72D297353CC}">
              <c16:uniqueId val="{00000002-AF0A-44E3-AD28-568E0E09A3C1}"/>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61.050000000000004</c:v>
                </c:pt>
                <c:pt idx="1">
                  <c:v>61.050000000000004</c:v>
                </c:pt>
                <c:pt idx="2">
                  <c:v>61.07</c:v>
                </c:pt>
                <c:pt idx="3">
                  <c:v>60.74</c:v>
                </c:pt>
                <c:pt idx="4">
                  <c:v>60.73</c:v>
                </c:pt>
                <c:pt idx="5">
                  <c:v>60.73</c:v>
                </c:pt>
                <c:pt idx="6">
                  <c:v>60.72</c:v>
                </c:pt>
                <c:pt idx="7">
                  <c:v>60.760000000000005</c:v>
                </c:pt>
                <c:pt idx="8">
                  <c:v>60.809999999999995</c:v>
                </c:pt>
                <c:pt idx="9">
                  <c:v>60.85</c:v>
                </c:pt>
                <c:pt idx="10">
                  <c:v>60.89</c:v>
                </c:pt>
                <c:pt idx="11">
                  <c:v>60.940000000000005</c:v>
                </c:pt>
                <c:pt idx="12">
                  <c:v>60.980000000000004</c:v>
                </c:pt>
                <c:pt idx="13">
                  <c:v>61.019999999999996</c:v>
                </c:pt>
                <c:pt idx="14">
                  <c:v>61.07</c:v>
                </c:pt>
                <c:pt idx="15">
                  <c:v>61.11</c:v>
                </c:pt>
              </c:numCache>
            </c:numRef>
          </c:val>
          <c:extLst>
            <c:ext xmlns:c16="http://schemas.microsoft.com/office/drawing/2014/chart" uri="{C3380CC4-5D6E-409C-BE32-E72D297353CC}">
              <c16:uniqueId val="{00000003-AF0A-44E3-AD28-568E0E09A3C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16.25</c:v>
                </c:pt>
                <c:pt idx="1">
                  <c:v>16.5</c:v>
                </c:pt>
                <c:pt idx="2">
                  <c:v>15.86</c:v>
                </c:pt>
                <c:pt idx="3">
                  <c:v>16.079999999999998</c:v>
                </c:pt>
                <c:pt idx="4">
                  <c:v>15.989999999999998</c:v>
                </c:pt>
                <c:pt idx="5">
                  <c:v>15.590000000000002</c:v>
                </c:pt>
                <c:pt idx="6">
                  <c:v>15.39</c:v>
                </c:pt>
                <c:pt idx="7">
                  <c:v>15.2</c:v>
                </c:pt>
                <c:pt idx="8">
                  <c:v>15.040000000000001</c:v>
                </c:pt>
                <c:pt idx="9">
                  <c:v>14.91</c:v>
                </c:pt>
                <c:pt idx="10">
                  <c:v>14.719999999999999</c:v>
                </c:pt>
                <c:pt idx="11">
                  <c:v>14.56</c:v>
                </c:pt>
                <c:pt idx="12">
                  <c:v>14.38</c:v>
                </c:pt>
                <c:pt idx="13">
                  <c:v>14.24</c:v>
                </c:pt>
                <c:pt idx="14">
                  <c:v>14.06</c:v>
                </c:pt>
                <c:pt idx="15">
                  <c:v>13.889999999999999</c:v>
                </c:pt>
              </c:numCache>
            </c:numRef>
          </c:val>
          <c:extLst>
            <c:ext xmlns:c16="http://schemas.microsoft.com/office/drawing/2014/chart" uri="{C3380CC4-5D6E-409C-BE32-E72D297353CC}">
              <c16:uniqueId val="{00000000-3576-4F63-BF6E-A710E5A32232}"/>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9.2299999999999986</c:v>
                </c:pt>
                <c:pt idx="1">
                  <c:v>9.0300000000000011</c:v>
                </c:pt>
                <c:pt idx="2">
                  <c:v>9.36</c:v>
                </c:pt>
                <c:pt idx="3">
                  <c:v>9.0300000000000011</c:v>
                </c:pt>
                <c:pt idx="4">
                  <c:v>9.2100000000000009</c:v>
                </c:pt>
                <c:pt idx="5">
                  <c:v>9.16</c:v>
                </c:pt>
                <c:pt idx="6">
                  <c:v>9.1999999999999993</c:v>
                </c:pt>
                <c:pt idx="7">
                  <c:v>9.19</c:v>
                </c:pt>
                <c:pt idx="8">
                  <c:v>9.1800000000000015</c:v>
                </c:pt>
                <c:pt idx="9">
                  <c:v>9.1399999999999988</c:v>
                </c:pt>
                <c:pt idx="10">
                  <c:v>9.17</c:v>
                </c:pt>
                <c:pt idx="11">
                  <c:v>9.1399999999999988</c:v>
                </c:pt>
                <c:pt idx="12">
                  <c:v>9.1300000000000008</c:v>
                </c:pt>
                <c:pt idx="13">
                  <c:v>9.15</c:v>
                </c:pt>
                <c:pt idx="14">
                  <c:v>9.11</c:v>
                </c:pt>
                <c:pt idx="15">
                  <c:v>9.09</c:v>
                </c:pt>
              </c:numCache>
            </c:numRef>
          </c:val>
          <c:extLst>
            <c:ext xmlns:c16="http://schemas.microsoft.com/office/drawing/2014/chart" uri="{C3380CC4-5D6E-409C-BE32-E72D297353CC}">
              <c16:uniqueId val="{00000001-3576-4F63-BF6E-A710E5A32232}"/>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24.88</c:v>
                </c:pt>
                <c:pt idx="1">
                  <c:v>24.779999999999998</c:v>
                </c:pt>
                <c:pt idx="2">
                  <c:v>24.64</c:v>
                </c:pt>
                <c:pt idx="3">
                  <c:v>25.05</c:v>
                </c:pt>
                <c:pt idx="4">
                  <c:v>25.09</c:v>
                </c:pt>
                <c:pt idx="5">
                  <c:v>25.34</c:v>
                </c:pt>
                <c:pt idx="6">
                  <c:v>25.290000000000003</c:v>
                </c:pt>
                <c:pt idx="7">
                  <c:v>25.430000000000003</c:v>
                </c:pt>
                <c:pt idx="8">
                  <c:v>25.46</c:v>
                </c:pt>
                <c:pt idx="9">
                  <c:v>25.629999999999995</c:v>
                </c:pt>
                <c:pt idx="10">
                  <c:v>25.72</c:v>
                </c:pt>
                <c:pt idx="11">
                  <c:v>25.85</c:v>
                </c:pt>
                <c:pt idx="12">
                  <c:v>25.91</c:v>
                </c:pt>
                <c:pt idx="13">
                  <c:v>26.029999999999998</c:v>
                </c:pt>
                <c:pt idx="14">
                  <c:v>26.13</c:v>
                </c:pt>
                <c:pt idx="15">
                  <c:v>26.26</c:v>
                </c:pt>
              </c:numCache>
            </c:numRef>
          </c:val>
          <c:extLst>
            <c:ext xmlns:c16="http://schemas.microsoft.com/office/drawing/2014/chart" uri="{C3380CC4-5D6E-409C-BE32-E72D297353CC}">
              <c16:uniqueId val="{00000002-3576-4F63-BF6E-A710E5A32232}"/>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49.7</c:v>
                </c:pt>
                <c:pt idx="1">
                  <c:v>49.74</c:v>
                </c:pt>
                <c:pt idx="2">
                  <c:v>50.09</c:v>
                </c:pt>
                <c:pt idx="3">
                  <c:v>49.79</c:v>
                </c:pt>
                <c:pt idx="4">
                  <c:v>49.71</c:v>
                </c:pt>
                <c:pt idx="5">
                  <c:v>49.91</c:v>
                </c:pt>
                <c:pt idx="6">
                  <c:v>50.06</c:v>
                </c:pt>
                <c:pt idx="7">
                  <c:v>50.17</c:v>
                </c:pt>
                <c:pt idx="8">
                  <c:v>50.249999999999993</c:v>
                </c:pt>
                <c:pt idx="9">
                  <c:v>50.33</c:v>
                </c:pt>
                <c:pt idx="10">
                  <c:v>50.39</c:v>
                </c:pt>
                <c:pt idx="11">
                  <c:v>50.449999999999996</c:v>
                </c:pt>
                <c:pt idx="12">
                  <c:v>50.529999999999994</c:v>
                </c:pt>
                <c:pt idx="13">
                  <c:v>50.62</c:v>
                </c:pt>
                <c:pt idx="14">
                  <c:v>50.71</c:v>
                </c:pt>
                <c:pt idx="15">
                  <c:v>50.72</c:v>
                </c:pt>
              </c:numCache>
            </c:numRef>
          </c:val>
          <c:extLst>
            <c:ext xmlns:c16="http://schemas.microsoft.com/office/drawing/2014/chart" uri="{C3380CC4-5D6E-409C-BE32-E72D297353CC}">
              <c16:uniqueId val="{00000003-3576-4F63-BF6E-A710E5A32232}"/>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80963000192351842"/>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0.187</c:v>
                </c:pt>
                <c:pt idx="1">
                  <c:v>0.18920000000000001</c:v>
                </c:pt>
                <c:pt idx="2">
                  <c:v>0.18709999999999999</c:v>
                </c:pt>
                <c:pt idx="3">
                  <c:v>0.19009999999999999</c:v>
                </c:pt>
                <c:pt idx="4">
                  <c:v>0.18770000000000001</c:v>
                </c:pt>
                <c:pt idx="5">
                  <c:v>0.1875</c:v>
                </c:pt>
              </c:numCache>
            </c:numRef>
          </c:val>
          <c:extLst>
            <c:ext xmlns:c16="http://schemas.microsoft.com/office/drawing/2014/chart" uri="{C3380CC4-5D6E-409C-BE32-E72D297353CC}">
              <c16:uniqueId val="{00000000-441C-41B0-9774-B7DB6124861A}"/>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0.81299999999999994</c:v>
                </c:pt>
                <c:pt idx="1">
                  <c:v>0.81079999999999997</c:v>
                </c:pt>
                <c:pt idx="2">
                  <c:v>0.81289999999999996</c:v>
                </c:pt>
                <c:pt idx="3">
                  <c:v>0.80989999999999995</c:v>
                </c:pt>
                <c:pt idx="4">
                  <c:v>0.81230000000000002</c:v>
                </c:pt>
                <c:pt idx="5">
                  <c:v>0.8125</c:v>
                </c:pt>
              </c:numCache>
            </c:numRef>
          </c:val>
          <c:extLst>
            <c:ext xmlns:c16="http://schemas.microsoft.com/office/drawing/2014/chart" uri="{C3380CC4-5D6E-409C-BE32-E72D297353CC}">
              <c16:uniqueId val="{00000001-441C-41B0-9774-B7DB6124861A}"/>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8436-4712-A122-5386A0404A84}"/>
              </c:ext>
            </c:extLst>
          </c:dPt>
          <c:dPt>
            <c:idx val="5"/>
            <c:invertIfNegative val="0"/>
            <c:bubble3D val="0"/>
            <c:extLst>
              <c:ext xmlns:c16="http://schemas.microsoft.com/office/drawing/2014/chart" uri="{C3380CC4-5D6E-409C-BE32-E72D297353CC}">
                <c16:uniqueId val="{00000001-8436-4712-A122-5386A0404A84}"/>
              </c:ext>
            </c:extLst>
          </c:dPt>
          <c:dPt>
            <c:idx val="6"/>
            <c:invertIfNegative val="0"/>
            <c:bubble3D val="0"/>
            <c:extLst>
              <c:ext xmlns:c16="http://schemas.microsoft.com/office/drawing/2014/chart" uri="{C3380CC4-5D6E-409C-BE32-E72D297353CC}">
                <c16:uniqueId val="{00000002-8436-4712-A122-5386A0404A84}"/>
              </c:ext>
            </c:extLst>
          </c:dPt>
          <c:dPt>
            <c:idx val="7"/>
            <c:invertIfNegative val="0"/>
            <c:bubble3D val="0"/>
            <c:extLst>
              <c:ext xmlns:c16="http://schemas.microsoft.com/office/drawing/2014/chart" uri="{C3380CC4-5D6E-409C-BE32-E72D297353CC}">
                <c16:uniqueId val="{00000003-8436-4712-A122-5386A0404A84}"/>
              </c:ext>
            </c:extLst>
          </c:dPt>
          <c:dPt>
            <c:idx val="8"/>
            <c:invertIfNegative val="0"/>
            <c:bubble3D val="0"/>
            <c:extLst>
              <c:ext xmlns:c16="http://schemas.microsoft.com/office/drawing/2014/chart" uri="{C3380CC4-5D6E-409C-BE32-E72D297353CC}">
                <c16:uniqueId val="{00000004-8436-4712-A122-5386A0404A84}"/>
              </c:ext>
            </c:extLst>
          </c:dPt>
          <c:dPt>
            <c:idx val="9"/>
            <c:invertIfNegative val="0"/>
            <c:bubble3D val="0"/>
            <c:extLst>
              <c:ext xmlns:c16="http://schemas.microsoft.com/office/drawing/2014/chart" uri="{C3380CC4-5D6E-409C-BE32-E72D297353CC}">
                <c16:uniqueId val="{00000005-8436-4712-A122-5386A0404A84}"/>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83</c:v>
                </c:pt>
                <c:pt idx="1">
                  <c:v>83</c:v>
                </c:pt>
                <c:pt idx="2">
                  <c:v>83</c:v>
                </c:pt>
                <c:pt idx="3">
                  <c:v>83</c:v>
                </c:pt>
                <c:pt idx="4">
                  <c:v>83</c:v>
                </c:pt>
                <c:pt idx="5">
                  <c:v>83</c:v>
                </c:pt>
                <c:pt idx="6">
                  <c:v>83</c:v>
                </c:pt>
                <c:pt idx="7">
                  <c:v>83</c:v>
                </c:pt>
                <c:pt idx="8">
                  <c:v>83</c:v>
                </c:pt>
                <c:pt idx="9">
                  <c:v>83</c:v>
                </c:pt>
                <c:pt idx="10">
                  <c:v>83</c:v>
                </c:pt>
                <c:pt idx="11">
                  <c:v>83</c:v>
                </c:pt>
                <c:pt idx="12">
                  <c:v>83</c:v>
                </c:pt>
                <c:pt idx="13">
                  <c:v>83</c:v>
                </c:pt>
                <c:pt idx="14">
                  <c:v>83</c:v>
                </c:pt>
                <c:pt idx="15">
                  <c:v>83</c:v>
                </c:pt>
              </c:numCache>
            </c:numRef>
          </c:val>
          <c:extLst>
            <c:ext xmlns:c16="http://schemas.microsoft.com/office/drawing/2014/chart" uri="{C3380CC4-5D6E-409C-BE32-E72D297353CC}">
              <c16:uniqueId val="{00000006-8436-4712-A122-5386A0404A84}"/>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6"/>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extLst>
                <c:ext xmlns:c16="http://schemas.microsoft.com/office/drawing/2014/chart" uri="{C3380CC4-5D6E-409C-BE32-E72D297353CC}">
                  <c16:uniqueId val="{00000008-8436-4712-A122-5386A0404A84}"/>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63</c:v>
                </c:pt>
                <c:pt idx="1">
                  <c:v>65</c:v>
                </c:pt>
                <c:pt idx="2">
                  <c:v>66</c:v>
                </c:pt>
                <c:pt idx="3">
                  <c:v>67</c:v>
                </c:pt>
                <c:pt idx="4">
                  <c:v>68</c:v>
                </c:pt>
                <c:pt idx="5">
                  <c:v>64</c:v>
                </c:pt>
                <c:pt idx="6">
                  <c:v>66</c:v>
                </c:pt>
                <c:pt idx="7">
                  <c:v>67</c:v>
                </c:pt>
                <c:pt idx="8">
                  <c:v>68</c:v>
                </c:pt>
                <c:pt idx="9">
                  <c:v>71</c:v>
                </c:pt>
                <c:pt idx="10">
                  <c:v>71</c:v>
                </c:pt>
                <c:pt idx="11">
                  <c:v>73</c:v>
                </c:pt>
                <c:pt idx="12">
                  <c:v>73</c:v>
                </c:pt>
                <c:pt idx="13">
                  <c:v>75</c:v>
                </c:pt>
                <c:pt idx="14">
                  <c:v>76</c:v>
                </c:pt>
                <c:pt idx="15">
                  <c:v>78</c:v>
                </c:pt>
              </c:numCache>
            </c:numRef>
          </c:val>
          <c:extLst>
            <c:ext xmlns:c16="http://schemas.microsoft.com/office/drawing/2014/chart" uri="{C3380CC4-5D6E-409C-BE32-E72D297353CC}">
              <c16:uniqueId val="{00000007-8436-4712-A122-5386A0404A84}"/>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5313944728076"/>
          <c:y val="0.19805677343440123"/>
          <c:w val="0.47657186511771471"/>
          <c:h val="0.6743761279522088"/>
        </c:manualLayout>
      </c:layout>
      <c:doughnutChart>
        <c:varyColors val="1"/>
        <c:ser>
          <c:idx val="0"/>
          <c:order val="0"/>
          <c:tx>
            <c:strRef>
              <c:f>Sheet1!$B$1</c:f>
              <c:strCache>
                <c:ptCount val="1"/>
                <c:pt idx="0">
                  <c:v>2016</c:v>
                </c:pt>
              </c:strCache>
            </c:strRef>
          </c:tx>
          <c:spPr>
            <a:ln>
              <a:noFill/>
            </a:ln>
          </c:spPr>
          <c:dPt>
            <c:idx val="0"/>
            <c:bubble3D val="0"/>
            <c:spPr>
              <a:solidFill>
                <a:schemeClr val="accent2"/>
              </a:solidFill>
              <a:ln w="19050">
                <a:noFill/>
              </a:ln>
              <a:effectLst/>
            </c:spPr>
            <c:extLst>
              <c:ext xmlns:c16="http://schemas.microsoft.com/office/drawing/2014/chart" uri="{C3380CC4-5D6E-409C-BE32-E72D297353CC}">
                <c16:uniqueId val="{00000001-0367-4D4F-8D07-F97F117EAEC1}"/>
              </c:ext>
            </c:extLst>
          </c:dPt>
          <c:dPt>
            <c:idx val="1"/>
            <c:bubble3D val="0"/>
            <c:spPr>
              <a:solidFill>
                <a:schemeClr val="accent4"/>
              </a:solidFill>
              <a:ln w="19050">
                <a:noFill/>
              </a:ln>
              <a:effectLst/>
            </c:spPr>
            <c:extLst>
              <c:ext xmlns:c16="http://schemas.microsoft.com/office/drawing/2014/chart" uri="{C3380CC4-5D6E-409C-BE32-E72D297353CC}">
                <c16:uniqueId val="{00000003-0367-4D4F-8D07-F97F117EAEC1}"/>
              </c:ext>
            </c:extLst>
          </c:dPt>
          <c:dPt>
            <c:idx val="2"/>
            <c:bubble3D val="0"/>
            <c:spPr>
              <a:solidFill>
                <a:schemeClr val="accent6"/>
              </a:solidFill>
              <a:ln w="19050">
                <a:noFill/>
              </a:ln>
              <a:effectLst/>
            </c:spPr>
            <c:extLst>
              <c:ext xmlns:c16="http://schemas.microsoft.com/office/drawing/2014/chart" uri="{C3380CC4-5D6E-409C-BE32-E72D297353CC}">
                <c16:uniqueId val="{00000005-0367-4D4F-8D07-F97F117EAEC1}"/>
              </c:ext>
            </c:extLst>
          </c:dPt>
          <c:dPt>
            <c:idx val="3"/>
            <c:bubble3D val="0"/>
            <c:spPr>
              <a:solidFill>
                <a:schemeClr val="accent2">
                  <a:lumMod val="60000"/>
                </a:schemeClr>
              </a:solidFill>
              <a:ln w="19050">
                <a:noFill/>
              </a:ln>
              <a:effectLst/>
            </c:spPr>
            <c:extLst>
              <c:ext xmlns:c16="http://schemas.microsoft.com/office/drawing/2014/chart" uri="{C3380CC4-5D6E-409C-BE32-E72D297353CC}">
                <c16:uniqueId val="{00000007-0367-4D4F-8D07-F97F117EAEC1}"/>
              </c:ext>
            </c:extLst>
          </c:dPt>
          <c:dPt>
            <c:idx val="4"/>
            <c:bubble3D val="0"/>
            <c:spPr>
              <a:solidFill>
                <a:schemeClr val="accent4">
                  <a:lumMod val="60000"/>
                </a:schemeClr>
              </a:solidFill>
              <a:ln w="19050">
                <a:noFill/>
              </a:ln>
              <a:effectLst/>
            </c:spPr>
            <c:extLst>
              <c:ext xmlns:c16="http://schemas.microsoft.com/office/drawing/2014/chart" uri="{C3380CC4-5D6E-409C-BE32-E72D297353CC}">
                <c16:uniqueId val="{00000009-0367-4D4F-8D07-F97F117EAEC1}"/>
              </c:ext>
            </c:extLst>
          </c:dPt>
          <c:dLbls>
            <c:dLbl>
              <c:idx val="0"/>
              <c:layout>
                <c:manualLayout>
                  <c:x val="0.25554923141885022"/>
                  <c:y val="5.422610228475877E-2"/>
                </c:manualLayout>
              </c:layout>
              <c:showLegendKey val="0"/>
              <c:showVal val="1"/>
              <c:showCatName val="1"/>
              <c:showSerName val="0"/>
              <c:showPercent val="0"/>
              <c:showBubbleSize val="0"/>
              <c:extLst>
                <c:ext xmlns:c15="http://schemas.microsoft.com/office/drawing/2012/chart" uri="{CE6537A1-D6FC-4f65-9D91-7224C49458BB}">
                  <c15:layout>
                    <c:manualLayout>
                      <c:w val="0.3051206893935946"/>
                      <c:h val="0.268220404119767"/>
                    </c:manualLayout>
                  </c15:layout>
                </c:ext>
                <c:ext xmlns:c16="http://schemas.microsoft.com/office/drawing/2014/chart" uri="{C3380CC4-5D6E-409C-BE32-E72D297353CC}">
                  <c16:uniqueId val="{00000001-0367-4D4F-8D07-F97F117EAEC1}"/>
                </c:ext>
              </c:extLst>
            </c:dLbl>
            <c:dLbl>
              <c:idx val="1"/>
              <c:layout>
                <c:manualLayout>
                  <c:x val="0.22780968852881836"/>
                  <c:y val="6.0946333714793147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367-4D4F-8D07-F97F117EAEC1}"/>
                </c:ext>
              </c:extLst>
            </c:dLbl>
            <c:dLbl>
              <c:idx val="2"/>
              <c:layout>
                <c:manualLayout>
                  <c:x val="-0.10465273175409849"/>
                  <c:y val="1.0844351881382707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0200529001457305"/>
                      <c:h val="0.21399059938425066"/>
                    </c:manualLayout>
                  </c15:layout>
                </c:ext>
                <c:ext xmlns:c16="http://schemas.microsoft.com/office/drawing/2014/chart" uri="{C3380CC4-5D6E-409C-BE32-E72D297353CC}">
                  <c16:uniqueId val="{00000005-0367-4D4F-8D07-F97F117EAEC1}"/>
                </c:ext>
              </c:extLst>
            </c:dLbl>
            <c:dLbl>
              <c:idx val="3"/>
              <c:layout>
                <c:manualLayout>
                  <c:x val="-0.10386756145261468"/>
                  <c:y val="-6.5061624929747694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2688758997149892"/>
                      <c:h val="0.25738039523801387"/>
                    </c:manualLayout>
                  </c15:layout>
                </c:ext>
                <c:ext xmlns:c16="http://schemas.microsoft.com/office/drawing/2014/chart" uri="{C3380CC4-5D6E-409C-BE32-E72D297353CC}">
                  <c16:uniqueId val="{00000007-0367-4D4F-8D07-F97F117EAEC1}"/>
                </c:ext>
              </c:extLst>
            </c:dLbl>
            <c:dLbl>
              <c:idx val="4"/>
              <c:layout>
                <c:manualLayout>
                  <c:x val="0.22103323435156921"/>
                  <c:y val="-0.20217436748602052"/>
                </c:manualLayout>
              </c:layout>
              <c:showLegendKey val="0"/>
              <c:showVal val="1"/>
              <c:showCatName val="1"/>
              <c:showSerName val="0"/>
              <c:showPercent val="0"/>
              <c:showBubbleSize val="0"/>
              <c:extLst>
                <c:ext xmlns:c15="http://schemas.microsoft.com/office/drawing/2012/chart" uri="{CE6537A1-D6FC-4f65-9D91-7224C49458BB}">
                  <c15:layout>
                    <c:manualLayout>
                      <c:w val="0.39099528203146378"/>
                      <c:h val="0.17519386134216952"/>
                    </c:manualLayout>
                  </c15:layout>
                </c:ext>
                <c:ext xmlns:c16="http://schemas.microsoft.com/office/drawing/2014/chart" uri="{C3380CC4-5D6E-409C-BE32-E72D297353CC}">
                  <c16:uniqueId val="{00000009-0367-4D4F-8D07-F97F117EAEC1}"/>
                </c:ext>
              </c:extLst>
            </c:dLbl>
            <c:spPr>
              <a:noFill/>
              <a:ln>
                <a:noFill/>
              </a:ln>
              <a:effectLst/>
            </c:spPr>
            <c:txPr>
              <a:bodyPr rot="0" spcFirstLastPara="1" vertOverflow="ellipsis" vert="horz" wrap="square" anchor="ctr" anchorCtr="1"/>
              <a:lstStyle/>
              <a:p>
                <a:pPr>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North America</c:v>
                </c:pt>
                <c:pt idx="1">
                  <c:v>Europe</c:v>
                </c:pt>
                <c:pt idx="2">
                  <c:v>Asia Pacific</c:v>
                </c:pt>
                <c:pt idx="3">
                  <c:v>South America</c:v>
                </c:pt>
                <c:pt idx="4">
                  <c:v>Middle East &amp; Africa</c:v>
                </c:pt>
              </c:strCache>
            </c:strRef>
          </c:cat>
          <c:val>
            <c:numRef>
              <c:f>Sheet1!$B$2:$B$6</c:f>
              <c:numCache>
                <c:formatCode>0.00%</c:formatCode>
                <c:ptCount val="5"/>
                <c:pt idx="0">
                  <c:v>0.29082632061999503</c:v>
                </c:pt>
                <c:pt idx="1">
                  <c:v>0.30154423458186902</c:v>
                </c:pt>
                <c:pt idx="2">
                  <c:v>0.27135110342116597</c:v>
                </c:pt>
                <c:pt idx="3">
                  <c:v>6.0337354964058003E-2</c:v>
                </c:pt>
                <c:pt idx="4">
                  <c:v>7.5940986412911915E-2</c:v>
                </c:pt>
              </c:numCache>
            </c:numRef>
          </c:val>
          <c:extLst>
            <c:ext xmlns:c16="http://schemas.microsoft.com/office/drawing/2014/chart" uri="{C3380CC4-5D6E-409C-BE32-E72D297353CC}">
              <c16:uniqueId val="{0000000A-0367-4D4F-8D07-F97F117EAEC1}"/>
            </c:ext>
          </c:extLst>
        </c:ser>
        <c:dLbls>
          <c:showLegendKey val="0"/>
          <c:showVal val="0"/>
          <c:showCatName val="0"/>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7465992225"/>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A96F-4352-BA36-D73279386810}"/>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A96F-4352-BA36-D73279386810}"/>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A96F-4352-BA36-D73279386810}"/>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A96F-4352-BA36-D73279386810}"/>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A96F-4352-BA36-D73279386810}"/>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A96F-4352-BA36-D73279386810}"/>
              </c:ext>
            </c:extLst>
          </c:dPt>
          <c:dLbls>
            <c:dLbl>
              <c:idx val="0"/>
              <c:layout>
                <c:manualLayout>
                  <c:x val="-1.5034125077556994E-3"/>
                  <c:y val="-9.317269961641902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96F-4352-BA36-D73279386810}"/>
                </c:ext>
              </c:extLst>
            </c:dLbl>
            <c:dLbl>
              <c:idx val="1"/>
              <c:layout>
                <c:manualLayout>
                  <c:x val="-1.5306508616720685E-3"/>
                  <c:y val="-9.31984186470320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96F-4352-BA36-D73279386810}"/>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50.89141</c:v>
                </c:pt>
                <c:pt idx="1">
                  <c:v>53.096263999999998</c:v>
                </c:pt>
                <c:pt idx="2">
                  <c:v>54.948259999999991</c:v>
                </c:pt>
                <c:pt idx="3">
                  <c:v>58.527090000000001</c:v>
                </c:pt>
                <c:pt idx="4">
                  <c:v>60.984369999999991</c:v>
                </c:pt>
                <c:pt idx="5">
                  <c:v>55.792152000000002</c:v>
                </c:pt>
                <c:pt idx="6">
                  <c:v>58.832824284000004</c:v>
                </c:pt>
                <c:pt idx="7">
                  <c:v>62.503992519321606</c:v>
                </c:pt>
                <c:pt idx="8">
                  <c:v>66.15422568244999</c:v>
                </c:pt>
                <c:pt idx="9">
                  <c:v>69.620707108210368</c:v>
                </c:pt>
                <c:pt idx="10">
                  <c:v>73.136552817174987</c:v>
                </c:pt>
                <c:pt idx="11">
                  <c:v>76.676361973526255</c:v>
                </c:pt>
                <c:pt idx="12">
                  <c:v>80.287818622479335</c:v>
                </c:pt>
                <c:pt idx="13">
                  <c:v>83.997115842837886</c:v>
                </c:pt>
                <c:pt idx="14">
                  <c:v>87.802185190518443</c:v>
                </c:pt>
                <c:pt idx="15">
                  <c:v>91.683041775939358</c:v>
                </c:pt>
              </c:numCache>
            </c:numRef>
          </c:val>
          <c:extLst>
            <c:ext xmlns:c16="http://schemas.microsoft.com/office/drawing/2014/chart" uri="{C3380CC4-5D6E-409C-BE32-E72D297353CC}">
              <c16:uniqueId val="{0000000E-A96F-4352-BA36-D73279386810}"/>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140"/>
        </c:scaling>
        <c:delete val="1"/>
        <c:axPos val="l"/>
        <c:numFmt formatCode="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76.09</c:v>
                </c:pt>
                <c:pt idx="1">
                  <c:v>78.349999999999994</c:v>
                </c:pt>
                <c:pt idx="2">
                  <c:v>80.040000000000006</c:v>
                </c:pt>
                <c:pt idx="3">
                  <c:v>80.33</c:v>
                </c:pt>
                <c:pt idx="4">
                  <c:v>82.06</c:v>
                </c:pt>
                <c:pt idx="5">
                  <c:v>76.94</c:v>
                </c:pt>
                <c:pt idx="6">
                  <c:v>79.59</c:v>
                </c:pt>
                <c:pt idx="7">
                  <c:v>81.2</c:v>
                </c:pt>
                <c:pt idx="8">
                  <c:v>82.14</c:v>
                </c:pt>
                <c:pt idx="9">
                  <c:v>85.13</c:v>
                </c:pt>
                <c:pt idx="10">
                  <c:v>85.72</c:v>
                </c:pt>
                <c:pt idx="11">
                  <c:v>87.44</c:v>
                </c:pt>
                <c:pt idx="12">
                  <c:v>88.32</c:v>
                </c:pt>
                <c:pt idx="13">
                  <c:v>90.28</c:v>
                </c:pt>
                <c:pt idx="14">
                  <c:v>91.56</c:v>
                </c:pt>
                <c:pt idx="15">
                  <c:v>93.64</c:v>
                </c:pt>
              </c:numCache>
            </c:numRef>
          </c:val>
          <c:extLst>
            <c:ext xmlns:c16="http://schemas.microsoft.com/office/drawing/2014/chart" uri="{C3380CC4-5D6E-409C-BE32-E72D297353CC}">
              <c16:uniqueId val="{00000000-EB2F-40A6-8204-40F7C1A57F49}"/>
            </c:ext>
          </c:extLst>
        </c:ser>
        <c:dLbls>
          <c:dLblPos val="outEnd"/>
          <c:showLegendKey val="0"/>
          <c:showVal val="1"/>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19.600000000000001</c:v>
                </c:pt>
                <c:pt idx="1">
                  <c:v>19.52</c:v>
                </c:pt>
                <c:pt idx="2">
                  <c:v>19.89</c:v>
                </c:pt>
                <c:pt idx="3">
                  <c:v>19.41</c:v>
                </c:pt>
                <c:pt idx="4">
                  <c:v>19.98</c:v>
                </c:pt>
                <c:pt idx="5">
                  <c:v>20.010000000000002</c:v>
                </c:pt>
                <c:pt idx="6">
                  <c:v>19.5</c:v>
                </c:pt>
                <c:pt idx="7">
                  <c:v>20.03</c:v>
                </c:pt>
                <c:pt idx="8">
                  <c:v>19.46</c:v>
                </c:pt>
                <c:pt idx="9">
                  <c:v>19.52</c:v>
                </c:pt>
                <c:pt idx="10">
                  <c:v>19.61</c:v>
                </c:pt>
                <c:pt idx="11">
                  <c:v>19.170000000000002</c:v>
                </c:pt>
                <c:pt idx="12">
                  <c:v>19.350000000000001</c:v>
                </c:pt>
                <c:pt idx="13">
                  <c:v>19.41</c:v>
                </c:pt>
                <c:pt idx="14">
                  <c:v>19.7</c:v>
                </c:pt>
                <c:pt idx="15">
                  <c:v>19.420000000000002</c:v>
                </c:pt>
              </c:numCache>
            </c:numRef>
          </c:val>
          <c:extLst>
            <c:ext xmlns:c16="http://schemas.microsoft.com/office/drawing/2014/chart" uri="{C3380CC4-5D6E-409C-BE32-E72D297353CC}">
              <c16:uniqueId val="{00000000-8091-4D3B-AEB9-7DAD6B75B5DA}"/>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6.0699999999999994</c:v>
                </c:pt>
                <c:pt idx="1">
                  <c:v>6.08</c:v>
                </c:pt>
                <c:pt idx="2">
                  <c:v>6.08</c:v>
                </c:pt>
                <c:pt idx="3">
                  <c:v>6.09</c:v>
                </c:pt>
                <c:pt idx="4">
                  <c:v>6.09</c:v>
                </c:pt>
                <c:pt idx="5">
                  <c:v>6.09</c:v>
                </c:pt>
                <c:pt idx="6">
                  <c:v>6.09</c:v>
                </c:pt>
                <c:pt idx="7">
                  <c:v>6.1</c:v>
                </c:pt>
                <c:pt idx="8">
                  <c:v>6.1</c:v>
                </c:pt>
                <c:pt idx="9">
                  <c:v>6.11</c:v>
                </c:pt>
                <c:pt idx="10">
                  <c:v>6.11</c:v>
                </c:pt>
                <c:pt idx="11">
                  <c:v>6.11</c:v>
                </c:pt>
                <c:pt idx="12">
                  <c:v>6.11</c:v>
                </c:pt>
                <c:pt idx="13">
                  <c:v>6.11</c:v>
                </c:pt>
                <c:pt idx="14">
                  <c:v>6.12</c:v>
                </c:pt>
                <c:pt idx="15">
                  <c:v>6.12</c:v>
                </c:pt>
              </c:numCache>
            </c:numRef>
          </c:val>
          <c:extLst>
            <c:ext xmlns:c16="http://schemas.microsoft.com/office/drawing/2014/chart" uri="{C3380CC4-5D6E-409C-BE32-E72D297353CC}">
              <c16:uniqueId val="{00000001-8091-4D3B-AEB9-7DAD6B75B5DA}"/>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17.37</c:v>
                </c:pt>
                <c:pt idx="1">
                  <c:v>17.299999999999997</c:v>
                </c:pt>
                <c:pt idx="2">
                  <c:v>17.25</c:v>
                </c:pt>
                <c:pt idx="3">
                  <c:v>17.399999999999999</c:v>
                </c:pt>
                <c:pt idx="4">
                  <c:v>17.18</c:v>
                </c:pt>
                <c:pt idx="5">
                  <c:v>17.14</c:v>
                </c:pt>
                <c:pt idx="6">
                  <c:v>17.61</c:v>
                </c:pt>
                <c:pt idx="7">
                  <c:v>17.119999999999997</c:v>
                </c:pt>
                <c:pt idx="8">
                  <c:v>17.7</c:v>
                </c:pt>
                <c:pt idx="9">
                  <c:v>17.66</c:v>
                </c:pt>
                <c:pt idx="10">
                  <c:v>17.43</c:v>
                </c:pt>
                <c:pt idx="11">
                  <c:v>17.47</c:v>
                </c:pt>
                <c:pt idx="12">
                  <c:v>17.380000000000003</c:v>
                </c:pt>
                <c:pt idx="13">
                  <c:v>17.61</c:v>
                </c:pt>
                <c:pt idx="14">
                  <c:v>17.489999999999998</c:v>
                </c:pt>
                <c:pt idx="15">
                  <c:v>17.309999999999999</c:v>
                </c:pt>
              </c:numCache>
            </c:numRef>
          </c:val>
          <c:extLst>
            <c:ext xmlns:c16="http://schemas.microsoft.com/office/drawing/2014/chart" uri="{C3380CC4-5D6E-409C-BE32-E72D297353CC}">
              <c16:uniqueId val="{00000002-8091-4D3B-AEB9-7DAD6B75B5DA}"/>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56.96</c:v>
                </c:pt>
                <c:pt idx="1">
                  <c:v>57.110000000000007</c:v>
                </c:pt>
                <c:pt idx="2">
                  <c:v>56.779999999999994</c:v>
                </c:pt>
                <c:pt idx="3">
                  <c:v>57.110000000000007</c:v>
                </c:pt>
                <c:pt idx="4">
                  <c:v>56.74</c:v>
                </c:pt>
                <c:pt idx="5">
                  <c:v>56.76</c:v>
                </c:pt>
                <c:pt idx="6">
                  <c:v>56.79</c:v>
                </c:pt>
                <c:pt idx="7">
                  <c:v>56.75</c:v>
                </c:pt>
                <c:pt idx="8">
                  <c:v>56.730000000000004</c:v>
                </c:pt>
                <c:pt idx="9">
                  <c:v>56.710000000000008</c:v>
                </c:pt>
                <c:pt idx="10">
                  <c:v>56.85</c:v>
                </c:pt>
                <c:pt idx="11">
                  <c:v>57.24</c:v>
                </c:pt>
                <c:pt idx="12">
                  <c:v>57.16</c:v>
                </c:pt>
                <c:pt idx="13">
                  <c:v>56.86</c:v>
                </c:pt>
                <c:pt idx="14">
                  <c:v>56.69</c:v>
                </c:pt>
                <c:pt idx="15">
                  <c:v>57.15</c:v>
                </c:pt>
              </c:numCache>
            </c:numRef>
          </c:val>
          <c:extLst>
            <c:ext xmlns:c16="http://schemas.microsoft.com/office/drawing/2014/chart" uri="{C3380CC4-5D6E-409C-BE32-E72D297353CC}">
              <c16:uniqueId val="{00000003-8091-4D3B-AEB9-7DAD6B75B5DA}"/>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11</c:v>
                </c:pt>
                <c:pt idx="1">
                  <c:v>10.27</c:v>
                </c:pt>
                <c:pt idx="2">
                  <c:v>10.77</c:v>
                </c:pt>
                <c:pt idx="3">
                  <c:v>10.99</c:v>
                </c:pt>
                <c:pt idx="4">
                  <c:v>10.74</c:v>
                </c:pt>
                <c:pt idx="5">
                  <c:v>10.47</c:v>
                </c:pt>
                <c:pt idx="6">
                  <c:v>10.549999999999999</c:v>
                </c:pt>
                <c:pt idx="7">
                  <c:v>10.489999999999998</c:v>
                </c:pt>
                <c:pt idx="8">
                  <c:v>10.220000000000001</c:v>
                </c:pt>
                <c:pt idx="9">
                  <c:v>10.08</c:v>
                </c:pt>
                <c:pt idx="10">
                  <c:v>9.9500000000000011</c:v>
                </c:pt>
                <c:pt idx="11">
                  <c:v>9.81</c:v>
                </c:pt>
                <c:pt idx="12">
                  <c:v>9.67</c:v>
                </c:pt>
                <c:pt idx="13">
                  <c:v>9.5299999999999994</c:v>
                </c:pt>
                <c:pt idx="14">
                  <c:v>9.4</c:v>
                </c:pt>
                <c:pt idx="15">
                  <c:v>9.2799999999999994</c:v>
                </c:pt>
              </c:numCache>
            </c:numRef>
          </c:val>
          <c:extLst>
            <c:ext xmlns:c16="http://schemas.microsoft.com/office/drawing/2014/chart" uri="{C3380CC4-5D6E-409C-BE32-E72D297353CC}">
              <c16:uniqueId val="{00000000-6A2F-4724-9CB2-4AD9765223A7}"/>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9.02</c:v>
                </c:pt>
                <c:pt idx="1">
                  <c:v>9.11</c:v>
                </c:pt>
                <c:pt idx="2">
                  <c:v>9.15</c:v>
                </c:pt>
                <c:pt idx="3">
                  <c:v>8.92</c:v>
                </c:pt>
                <c:pt idx="4">
                  <c:v>8.9599999999999991</c:v>
                </c:pt>
                <c:pt idx="5">
                  <c:v>9</c:v>
                </c:pt>
                <c:pt idx="6">
                  <c:v>8.92</c:v>
                </c:pt>
                <c:pt idx="7">
                  <c:v>8.9</c:v>
                </c:pt>
                <c:pt idx="8">
                  <c:v>8.870000000000001</c:v>
                </c:pt>
                <c:pt idx="9">
                  <c:v>8.84</c:v>
                </c:pt>
                <c:pt idx="10">
                  <c:v>8.7999999999999989</c:v>
                </c:pt>
                <c:pt idx="11">
                  <c:v>8.77</c:v>
                </c:pt>
                <c:pt idx="12">
                  <c:v>8.75</c:v>
                </c:pt>
                <c:pt idx="13">
                  <c:v>8.73</c:v>
                </c:pt>
                <c:pt idx="14">
                  <c:v>8.6900000000000013</c:v>
                </c:pt>
                <c:pt idx="15">
                  <c:v>8.6499999999999986</c:v>
                </c:pt>
              </c:numCache>
            </c:numRef>
          </c:val>
          <c:extLst>
            <c:ext xmlns:c16="http://schemas.microsoft.com/office/drawing/2014/chart" uri="{C3380CC4-5D6E-409C-BE32-E72D297353CC}">
              <c16:uniqueId val="{00000001-6A2F-4724-9CB2-4AD9765223A7}"/>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28.050000000000004</c:v>
                </c:pt>
                <c:pt idx="1">
                  <c:v>28.62</c:v>
                </c:pt>
                <c:pt idx="2">
                  <c:v>28.24</c:v>
                </c:pt>
                <c:pt idx="3">
                  <c:v>28.21</c:v>
                </c:pt>
                <c:pt idx="4">
                  <c:v>28.310000000000002</c:v>
                </c:pt>
                <c:pt idx="5">
                  <c:v>28.42</c:v>
                </c:pt>
                <c:pt idx="6">
                  <c:v>28.33</c:v>
                </c:pt>
                <c:pt idx="7">
                  <c:v>28.32</c:v>
                </c:pt>
                <c:pt idx="8">
                  <c:v>28.54</c:v>
                </c:pt>
                <c:pt idx="9">
                  <c:v>28.610000000000003</c:v>
                </c:pt>
                <c:pt idx="10">
                  <c:v>28.68</c:v>
                </c:pt>
                <c:pt idx="11">
                  <c:v>28.76</c:v>
                </c:pt>
                <c:pt idx="12">
                  <c:v>28.83</c:v>
                </c:pt>
                <c:pt idx="13">
                  <c:v>28.910000000000004</c:v>
                </c:pt>
                <c:pt idx="14">
                  <c:v>28.98</c:v>
                </c:pt>
                <c:pt idx="15">
                  <c:v>29.049999999999997</c:v>
                </c:pt>
              </c:numCache>
            </c:numRef>
          </c:val>
          <c:extLst>
            <c:ext xmlns:c16="http://schemas.microsoft.com/office/drawing/2014/chart" uri="{C3380CC4-5D6E-409C-BE32-E72D297353CC}">
              <c16:uniqueId val="{00000002-6A2F-4724-9CB2-4AD9765223A7}"/>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51.94</c:v>
                </c:pt>
                <c:pt idx="1">
                  <c:v>52.01</c:v>
                </c:pt>
                <c:pt idx="2">
                  <c:v>51.849999999999994</c:v>
                </c:pt>
                <c:pt idx="3">
                  <c:v>51.870000000000005</c:v>
                </c:pt>
                <c:pt idx="4">
                  <c:v>52.01</c:v>
                </c:pt>
                <c:pt idx="5">
                  <c:v>52.11</c:v>
                </c:pt>
                <c:pt idx="6">
                  <c:v>52.180000000000007</c:v>
                </c:pt>
                <c:pt idx="7">
                  <c:v>52.290000000000006</c:v>
                </c:pt>
                <c:pt idx="8">
                  <c:v>52.370000000000005</c:v>
                </c:pt>
                <c:pt idx="9">
                  <c:v>52.470000000000006</c:v>
                </c:pt>
                <c:pt idx="10">
                  <c:v>52.55</c:v>
                </c:pt>
                <c:pt idx="11">
                  <c:v>52.65</c:v>
                </c:pt>
                <c:pt idx="12">
                  <c:v>52.73</c:v>
                </c:pt>
                <c:pt idx="13">
                  <c:v>52.849999999999994</c:v>
                </c:pt>
                <c:pt idx="14">
                  <c:v>52.93</c:v>
                </c:pt>
                <c:pt idx="15">
                  <c:v>53.02</c:v>
                </c:pt>
              </c:numCache>
            </c:numRef>
          </c:val>
          <c:extLst>
            <c:ext xmlns:c16="http://schemas.microsoft.com/office/drawing/2014/chart" uri="{C3380CC4-5D6E-409C-BE32-E72D297353CC}">
              <c16:uniqueId val="{00000003-6A2F-4724-9CB2-4AD9765223A7}"/>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19.900000000000002</c:v>
                </c:pt>
                <c:pt idx="1">
                  <c:v>19.830000000000002</c:v>
                </c:pt>
                <c:pt idx="2">
                  <c:v>19.830000000000002</c:v>
                </c:pt>
                <c:pt idx="3">
                  <c:v>19.939999999999998</c:v>
                </c:pt>
                <c:pt idx="4">
                  <c:v>20.03</c:v>
                </c:pt>
                <c:pt idx="5">
                  <c:v>19.64</c:v>
                </c:pt>
              </c:numCache>
            </c:numRef>
          </c:val>
          <c:extLst>
            <c:ext xmlns:c16="http://schemas.microsoft.com/office/drawing/2014/chart" uri="{C3380CC4-5D6E-409C-BE32-E72D297353CC}">
              <c16:uniqueId val="{00000000-0304-443D-A016-ACC485F317B8}"/>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80.100000000000009</c:v>
                </c:pt>
                <c:pt idx="1">
                  <c:v>80.17</c:v>
                </c:pt>
                <c:pt idx="2">
                  <c:v>80.17</c:v>
                </c:pt>
                <c:pt idx="3">
                  <c:v>80.06</c:v>
                </c:pt>
                <c:pt idx="4">
                  <c:v>79.97</c:v>
                </c:pt>
                <c:pt idx="5">
                  <c:v>80.36</c:v>
                </c:pt>
              </c:numCache>
            </c:numRef>
          </c:val>
          <c:extLst>
            <c:ext xmlns:c16="http://schemas.microsoft.com/office/drawing/2014/chart" uri="{C3380CC4-5D6E-409C-BE32-E72D297353CC}">
              <c16:uniqueId val="{00000001-0304-443D-A016-ACC485F317B8}"/>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3C5-45DE-BCDF-43ACD9426D6D}"/>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3C5-45DE-BCDF-43ACD9426D6D}"/>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83C5-45DE-BCDF-43ACD9426D6D}"/>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83C5-45DE-BCDF-43ACD9426D6D}"/>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3C5-45DE-BCDF-43ACD9426D6D}"/>
                </c:ext>
              </c:extLst>
            </c:dLbl>
            <c:dLbl>
              <c:idx val="2"/>
              <c:layout>
                <c:manualLayout>
                  <c:x val="-3.5036350544677491E-2"/>
                  <c:y val="-3.5780106245401823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3C5-45DE-BCDF-43ACD9426D6D}"/>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Sheet1!$A$2:$A$5</c:f>
              <c:strCache>
                <c:ptCount val="4"/>
                <c:pt idx="0">
                  <c:v>Saudi Arabia Industrial Resins Ltd.</c:v>
                </c:pt>
                <c:pt idx="1">
                  <c:v>Scott Bader Company Ltd.</c:v>
                </c:pt>
                <c:pt idx="2">
                  <c:v>Poliya</c:v>
                </c:pt>
                <c:pt idx="3">
                  <c:v>Others</c:v>
                </c:pt>
              </c:strCache>
            </c:strRef>
          </c:cat>
          <c:val>
            <c:numRef>
              <c:f>Sheet1!$B$2:$B$5</c:f>
              <c:numCache>
                <c:formatCode>0.00</c:formatCode>
                <c:ptCount val="4"/>
                <c:pt idx="0">
                  <c:v>22.509259008327913</c:v>
                </c:pt>
                <c:pt idx="1">
                  <c:v>22.167992372834089</c:v>
                </c:pt>
                <c:pt idx="2">
                  <c:v>17.97242020705708</c:v>
                </c:pt>
                <c:pt idx="3">
                  <c:v>37.350328411780922</c:v>
                </c:pt>
              </c:numCache>
            </c:numRef>
          </c:val>
          <c:extLst>
            <c:ext xmlns:c16="http://schemas.microsoft.com/office/drawing/2014/chart" uri="{C3380CC4-5D6E-409C-BE32-E72D297353CC}">
              <c16:uniqueId val="{00000012-83C5-45DE-BCDF-43ACD9426D6D}"/>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Capacity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4.84</c:v>
                </c:pt>
                <c:pt idx="1">
                  <c:v>4.84</c:v>
                </c:pt>
                <c:pt idx="2">
                  <c:v>4.84</c:v>
                </c:pt>
                <c:pt idx="3">
                  <c:v>4.84</c:v>
                </c:pt>
                <c:pt idx="4">
                  <c:v>4.84</c:v>
                </c:pt>
                <c:pt idx="5">
                  <c:v>4.84</c:v>
                </c:pt>
                <c:pt idx="6">
                  <c:v>4.84</c:v>
                </c:pt>
                <c:pt idx="7">
                  <c:v>4.84</c:v>
                </c:pt>
                <c:pt idx="8">
                  <c:v>4.84</c:v>
                </c:pt>
                <c:pt idx="9">
                  <c:v>4.84</c:v>
                </c:pt>
                <c:pt idx="10">
                  <c:v>4.84</c:v>
                </c:pt>
                <c:pt idx="11">
                  <c:v>4.84</c:v>
                </c:pt>
                <c:pt idx="12">
                  <c:v>4.84</c:v>
                </c:pt>
                <c:pt idx="13">
                  <c:v>4.84</c:v>
                </c:pt>
                <c:pt idx="14">
                  <c:v>4.84</c:v>
                </c:pt>
                <c:pt idx="15">
                  <c:v>4.84</c:v>
                </c:pt>
              </c:numCache>
            </c:numRef>
          </c:val>
          <c:extLst>
            <c:ext xmlns:c16="http://schemas.microsoft.com/office/drawing/2014/chart" uri="{C3380CC4-5D6E-409C-BE32-E72D297353CC}">
              <c16:uniqueId val="{00000000-6699-4985-89CD-793F24C493D5}"/>
            </c:ext>
          </c:extLst>
        </c:ser>
        <c:ser>
          <c:idx val="1"/>
          <c:order val="1"/>
          <c:tx>
            <c:strRef>
              <c:f>Sheet1!$C$1</c:f>
              <c:strCache>
                <c:ptCount val="1"/>
                <c:pt idx="0">
                  <c:v>Production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c:formatCode>
                <c:ptCount val="16"/>
                <c:pt idx="0">
                  <c:v>3.7396079999999996</c:v>
                </c:pt>
                <c:pt idx="1">
                  <c:v>3.7724880000000005</c:v>
                </c:pt>
                <c:pt idx="2">
                  <c:v>3.904992</c:v>
                </c:pt>
                <c:pt idx="3">
                  <c:v>4.0173759999999996</c:v>
                </c:pt>
                <c:pt idx="4">
                  <c:v>4.1268440000000002</c:v>
                </c:pt>
                <c:pt idx="5">
                  <c:v>3.8650160000000002</c:v>
                </c:pt>
                <c:pt idx="6">
                  <c:v>3.6154919999999997</c:v>
                </c:pt>
                <c:pt idx="7">
                  <c:v>3.7826199999999996</c:v>
                </c:pt>
                <c:pt idx="8">
                  <c:v>3.9475399999999996</c:v>
                </c:pt>
                <c:pt idx="9">
                  <c:v>3.9952800000000002</c:v>
                </c:pt>
                <c:pt idx="10">
                  <c:v>4.057188</c:v>
                </c:pt>
                <c:pt idx="11">
                  <c:v>4.1079280000000002</c:v>
                </c:pt>
                <c:pt idx="12">
                  <c:v>4.1566600000000005</c:v>
                </c:pt>
                <c:pt idx="13">
                  <c:v>4.1954560000000001</c:v>
                </c:pt>
                <c:pt idx="14">
                  <c:v>4.3001240000000003</c:v>
                </c:pt>
                <c:pt idx="15">
                  <c:v>4.4466199999999994</c:v>
                </c:pt>
              </c:numCache>
            </c:numRef>
          </c:val>
          <c:extLst>
            <c:ext xmlns:c16="http://schemas.microsoft.com/office/drawing/2014/chart" uri="{C3380CC4-5D6E-409C-BE32-E72D297353CC}">
              <c16:uniqueId val="{00000001-6699-4985-89CD-793F24C493D5}"/>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77.148349514563108</c:v>
                </c:pt>
                <c:pt idx="1">
                  <c:v>77.77</c:v>
                </c:pt>
                <c:pt idx="2">
                  <c:v>80.28</c:v>
                </c:pt>
                <c:pt idx="3">
                  <c:v>82.54</c:v>
                </c:pt>
                <c:pt idx="4">
                  <c:v>84.92</c:v>
                </c:pt>
                <c:pt idx="5">
                  <c:v>79.459999999999994</c:v>
                </c:pt>
                <c:pt idx="6">
                  <c:v>74.47</c:v>
                </c:pt>
                <c:pt idx="7">
                  <c:v>77.83</c:v>
                </c:pt>
                <c:pt idx="8">
                  <c:v>81.03</c:v>
                </c:pt>
                <c:pt idx="9">
                  <c:v>82.06</c:v>
                </c:pt>
                <c:pt idx="10">
                  <c:v>83.44</c:v>
                </c:pt>
                <c:pt idx="11">
                  <c:v>84.54</c:v>
                </c:pt>
                <c:pt idx="12">
                  <c:v>85.7</c:v>
                </c:pt>
                <c:pt idx="13">
                  <c:v>86.6</c:v>
                </c:pt>
                <c:pt idx="14">
                  <c:v>88.83</c:v>
                </c:pt>
                <c:pt idx="15">
                  <c:v>91.69</c:v>
                </c:pt>
              </c:numCache>
            </c:numRef>
          </c:val>
          <c:extLst>
            <c:ext xmlns:c16="http://schemas.microsoft.com/office/drawing/2014/chart" uri="{C3380CC4-5D6E-409C-BE32-E72D297353CC}">
              <c16:uniqueId val="{00000000-9E72-4B84-A982-DBDE2D2072D5}"/>
            </c:ext>
          </c:extLst>
        </c:ser>
        <c:dLbls>
          <c:dLblPos val="outEnd"/>
          <c:showLegendKey val="0"/>
          <c:showVal val="1"/>
          <c:showCatName val="0"/>
          <c:showSerName val="0"/>
          <c:showPercent val="0"/>
          <c:showBubbleSize val="0"/>
        </c:dLbls>
        <c:gapWidth val="100"/>
        <c:overlap val="-24"/>
        <c:axId val="463948608"/>
        <c:axId val="463946968"/>
      </c:barChart>
      <c:valAx>
        <c:axId val="463946968"/>
        <c:scaling>
          <c:orientation val="minMax"/>
        </c:scaling>
        <c:delete val="0"/>
        <c:axPos val="l"/>
        <c:numFmt formatCode="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Volume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1-8885-41AD-B109-7936430F0865}"/>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3-8885-41AD-B109-7936430F0865}"/>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5-8885-41AD-B109-7936430F0865}"/>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7-8885-41AD-B109-7936430F0865}"/>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9-8885-41AD-B109-7936430F0865}"/>
              </c:ext>
            </c:extLst>
          </c:dPt>
          <c:dLbls>
            <c:dLbl>
              <c:idx val="0"/>
              <c:layout>
                <c:manualLayout>
                  <c:x val="0"/>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8885-41AD-B109-7936430F0865}"/>
                </c:ext>
              </c:extLst>
            </c:dLbl>
            <c:dLbl>
              <c:idx val="1"/>
              <c:layout>
                <c:manualLayout>
                  <c:x val="3.061301723344137E-3"/>
                  <c:y val="4.665016891401669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8885-41AD-B109-7936430F0865}"/>
                </c:ext>
              </c:extLst>
            </c:dLbl>
            <c:dLbl>
              <c:idx val="2"/>
              <c:layout>
                <c:manualLayout>
                  <c:x val="6.1226034466882739E-3"/>
                  <c:y val="-4.66501689140171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8885-41AD-B109-7936430F0865}"/>
                </c:ext>
              </c:extLst>
            </c:dLbl>
            <c:spPr>
              <a:noFill/>
              <a:ln>
                <a:noFill/>
              </a:ln>
              <a:effectLst/>
            </c:spPr>
            <c:txPr>
              <a:bodyPr rot="0" spcFirstLastPara="1" vertOverflow="ellipsis" vert="horz" wrap="square" lIns="38100" tIns="19050" rIns="38100" bIns="19050" anchor="ctr" anchorCtr="1">
                <a:spAutoFit/>
              </a:bodyPr>
              <a:lstStyle/>
              <a:p>
                <a:pPr>
                  <a:defRPr sz="600" b="1"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c:v>
                </c:pt>
                <c:pt idx="7">
                  <c:v>2022E</c:v>
                </c:pt>
                <c:pt idx="8">
                  <c:v>2023F</c:v>
                </c:pt>
                <c:pt idx="9">
                  <c:v>2024F</c:v>
                </c:pt>
                <c:pt idx="10">
                  <c:v>2025F</c:v>
                </c:pt>
                <c:pt idx="11">
                  <c:v>2026F</c:v>
                </c:pt>
                <c:pt idx="12">
                  <c:v>2027F</c:v>
                </c:pt>
                <c:pt idx="13">
                  <c:v>2028F</c:v>
                </c:pt>
                <c:pt idx="14">
                  <c:v>2029F</c:v>
                </c:pt>
                <c:pt idx="15">
                  <c:v>2030F</c:v>
                </c:pt>
              </c:strCache>
            </c:strRef>
          </c:cat>
          <c:val>
            <c:numRef>
              <c:f>Sheet1!$B$2:$B$17</c:f>
              <c:numCache>
                <c:formatCode>0.0</c:formatCode>
                <c:ptCount val="16"/>
                <c:pt idx="0">
                  <c:v>8.6803395599999984</c:v>
                </c:pt>
                <c:pt idx="1">
                  <c:v>9.2897018200000012</c:v>
                </c:pt>
                <c:pt idx="2">
                  <c:v>10.033237160000001</c:v>
                </c:pt>
                <c:pt idx="3">
                  <c:v>10.570856599999999</c:v>
                </c:pt>
                <c:pt idx="4">
                  <c:v>11.325868160000002</c:v>
                </c:pt>
                <c:pt idx="5">
                  <c:v>10.113055679999999</c:v>
                </c:pt>
                <c:pt idx="6">
                  <c:v>11.078852497439998</c:v>
                </c:pt>
                <c:pt idx="7">
                  <c:v>12.236592583422478</c:v>
                </c:pt>
                <c:pt idx="8">
                  <c:v>13.637682434224352</c:v>
                </c:pt>
                <c:pt idx="9">
                  <c:v>15.166466635100903</c:v>
                </c:pt>
                <c:pt idx="10">
                  <c:v>16.81354491167286</c:v>
                </c:pt>
                <c:pt idx="11">
                  <c:v>18.923644798087803</c:v>
                </c:pt>
                <c:pt idx="12">
                  <c:v>21.521861228865259</c:v>
                </c:pt>
                <c:pt idx="13">
                  <c:v>24.212093882473415</c:v>
                </c:pt>
                <c:pt idx="14">
                  <c:v>26.972272585075384</c:v>
                </c:pt>
                <c:pt idx="15">
                  <c:v>29.995864341862333</c:v>
                </c:pt>
              </c:numCache>
            </c:numRef>
          </c:val>
          <c:extLst>
            <c:ext xmlns:c16="http://schemas.microsoft.com/office/drawing/2014/chart" uri="{C3380CC4-5D6E-409C-BE32-E72D297353CC}">
              <c16:uniqueId val="{0000000D-8885-41AD-B109-7936430F0865}"/>
            </c:ext>
          </c:extLst>
        </c:ser>
        <c:dLbls>
          <c:showLegendKey val="0"/>
          <c:showVal val="1"/>
          <c:showCatName val="0"/>
          <c:showSerName val="0"/>
          <c:showPercent val="0"/>
          <c:showBubbleSize val="0"/>
        </c:dLbls>
        <c:gapWidth val="181"/>
        <c:axId val="513292144"/>
        <c:axId val="646582368"/>
      </c:barChart>
      <c:catAx>
        <c:axId val="51329214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lgn="ctr">
              <a:defRPr lang="en-US" sz="800" b="1"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0"/>
        <c:axPos val="l"/>
        <c:numFmt formatCode="0.0" sourceLinked="1"/>
        <c:majorTickMark val="out"/>
        <c:minorTickMark val="none"/>
        <c:tickLblPos val="none"/>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10.839999999999982</c:v>
                </c:pt>
                <c:pt idx="1">
                  <c:v>10.789999999999988</c:v>
                </c:pt>
                <c:pt idx="2">
                  <c:v>10.839999999999982</c:v>
                </c:pt>
                <c:pt idx="3">
                  <c:v>10.770000000000001</c:v>
                </c:pt>
                <c:pt idx="4">
                  <c:v>10.719999999999985</c:v>
                </c:pt>
                <c:pt idx="5">
                  <c:v>11.664545454545438</c:v>
                </c:pt>
                <c:pt idx="6">
                  <c:v>11.531090909090903</c:v>
                </c:pt>
                <c:pt idx="7">
                  <c:v>11.560969696969693</c:v>
                </c:pt>
                <c:pt idx="8">
                  <c:v>11.570848484848483</c:v>
                </c:pt>
                <c:pt idx="9">
                  <c:v>11.540727272727269</c:v>
                </c:pt>
                <c:pt idx="10">
                  <c:v>11.360606060606059</c:v>
                </c:pt>
                <c:pt idx="11">
                  <c:v>11.240484848484854</c:v>
                </c:pt>
                <c:pt idx="12">
                  <c:v>11.199363636363625</c:v>
                </c:pt>
                <c:pt idx="13">
                  <c:v>11.114242424242416</c:v>
                </c:pt>
                <c:pt idx="14">
                  <c:v>10.99498787878791</c:v>
                </c:pt>
                <c:pt idx="15">
                  <c:v>10.897066666666699</c:v>
                </c:pt>
              </c:numCache>
            </c:numRef>
          </c:val>
          <c:extLst>
            <c:ext xmlns:c16="http://schemas.microsoft.com/office/drawing/2014/chart" uri="{C3380CC4-5D6E-409C-BE32-E72D297353CC}">
              <c16:uniqueId val="{00000000-2ED6-433C-80F9-1FA2C677CD4C}"/>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7.41</c:v>
                </c:pt>
                <c:pt idx="1">
                  <c:v>7.46</c:v>
                </c:pt>
                <c:pt idx="2">
                  <c:v>7.41</c:v>
                </c:pt>
                <c:pt idx="3">
                  <c:v>7.48</c:v>
                </c:pt>
                <c:pt idx="4">
                  <c:v>7.53</c:v>
                </c:pt>
                <c:pt idx="5">
                  <c:v>7.5600000000000005</c:v>
                </c:pt>
                <c:pt idx="6">
                  <c:v>7.5780000000000012</c:v>
                </c:pt>
                <c:pt idx="7">
                  <c:v>7.5882222222222229</c:v>
                </c:pt>
                <c:pt idx="8">
                  <c:v>7.5984444444444454</c:v>
                </c:pt>
                <c:pt idx="9">
                  <c:v>7.608666666666668</c:v>
                </c:pt>
                <c:pt idx="10">
                  <c:v>7.6188888888888888</c:v>
                </c:pt>
                <c:pt idx="11">
                  <c:v>7.6291111111111114</c:v>
                </c:pt>
                <c:pt idx="12">
                  <c:v>7.639333333333334</c:v>
                </c:pt>
                <c:pt idx="13">
                  <c:v>7.6495555555555557</c:v>
                </c:pt>
                <c:pt idx="14">
                  <c:v>7.6597777777777782</c:v>
                </c:pt>
                <c:pt idx="15">
                  <c:v>7.6700000000000008</c:v>
                </c:pt>
              </c:numCache>
            </c:numRef>
          </c:val>
          <c:extLst>
            <c:ext xmlns:c16="http://schemas.microsoft.com/office/drawing/2014/chart" uri="{C3380CC4-5D6E-409C-BE32-E72D297353CC}">
              <c16:uniqueId val="{00000001-2ED6-433C-80F9-1FA2C677CD4C}"/>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29.99</c:v>
                </c:pt>
                <c:pt idx="1">
                  <c:v>29.79</c:v>
                </c:pt>
                <c:pt idx="2">
                  <c:v>29.910000000000004</c:v>
                </c:pt>
                <c:pt idx="3">
                  <c:v>29.95</c:v>
                </c:pt>
                <c:pt idx="4">
                  <c:v>30.210000000000004</c:v>
                </c:pt>
                <c:pt idx="5">
                  <c:v>29.650000000000006</c:v>
                </c:pt>
                <c:pt idx="6">
                  <c:v>30.18</c:v>
                </c:pt>
                <c:pt idx="7">
                  <c:v>30.070000000000004</c:v>
                </c:pt>
                <c:pt idx="8">
                  <c:v>29.98</c:v>
                </c:pt>
                <c:pt idx="9">
                  <c:v>29.93</c:v>
                </c:pt>
                <c:pt idx="10">
                  <c:v>30.03</c:v>
                </c:pt>
                <c:pt idx="11">
                  <c:v>30.070000000000004</c:v>
                </c:pt>
                <c:pt idx="12">
                  <c:v>30.031000000000002</c:v>
                </c:pt>
                <c:pt idx="13">
                  <c:v>30.036000000000001</c:v>
                </c:pt>
                <c:pt idx="14">
                  <c:v>30.075133333333305</c:v>
                </c:pt>
                <c:pt idx="15">
                  <c:v>30.092933333333299</c:v>
                </c:pt>
              </c:numCache>
            </c:numRef>
          </c:val>
          <c:extLst>
            <c:ext xmlns:c16="http://schemas.microsoft.com/office/drawing/2014/chart" uri="{C3380CC4-5D6E-409C-BE32-E72D297353CC}">
              <c16:uniqueId val="{00000002-2ED6-433C-80F9-1FA2C677CD4C}"/>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51.760000000000005</c:v>
                </c:pt>
                <c:pt idx="1">
                  <c:v>51.960000000000008</c:v>
                </c:pt>
                <c:pt idx="2">
                  <c:v>51.840000000000011</c:v>
                </c:pt>
                <c:pt idx="3">
                  <c:v>51.800000000000004</c:v>
                </c:pt>
                <c:pt idx="4">
                  <c:v>51.540000000000006</c:v>
                </c:pt>
                <c:pt idx="5">
                  <c:v>51.125454545454552</c:v>
                </c:pt>
                <c:pt idx="6">
                  <c:v>50.710909090909098</c:v>
                </c:pt>
                <c:pt idx="7">
                  <c:v>50.780808080808079</c:v>
                </c:pt>
                <c:pt idx="8">
                  <c:v>50.850707070707081</c:v>
                </c:pt>
                <c:pt idx="9">
                  <c:v>50.920606060606069</c:v>
                </c:pt>
                <c:pt idx="10">
                  <c:v>50.99050505050505</c:v>
                </c:pt>
                <c:pt idx="11">
                  <c:v>51.060404040404038</c:v>
                </c:pt>
                <c:pt idx="12">
                  <c:v>51.13030303030304</c:v>
                </c:pt>
                <c:pt idx="13">
                  <c:v>51.20020202020202</c:v>
                </c:pt>
                <c:pt idx="14">
                  <c:v>51.270101010101008</c:v>
                </c:pt>
                <c:pt idx="15">
                  <c:v>51.339999999999996</c:v>
                </c:pt>
              </c:numCache>
            </c:numRef>
          </c:val>
          <c:extLst>
            <c:ext xmlns:c16="http://schemas.microsoft.com/office/drawing/2014/chart" uri="{C3380CC4-5D6E-409C-BE32-E72D297353CC}">
              <c16:uniqueId val="{00000003-2ED6-433C-80F9-1FA2C677CD4C}"/>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15.884474710274279</c:v>
                </c:pt>
                <c:pt idx="1">
                  <c:v>15.641375595939856</c:v>
                </c:pt>
                <c:pt idx="2">
                  <c:v>15.613165679258637</c:v>
                </c:pt>
                <c:pt idx="3">
                  <c:v>15.525428553927172</c:v>
                </c:pt>
                <c:pt idx="4">
                  <c:v>15.468857244680029</c:v>
                </c:pt>
                <c:pt idx="5">
                  <c:v>15.210903230816752</c:v>
                </c:pt>
                <c:pt idx="6">
                  <c:v>14.971309245583816</c:v>
                </c:pt>
                <c:pt idx="7">
                  <c:v>14.887691602605679</c:v>
                </c:pt>
                <c:pt idx="8">
                  <c:v>14.718664879485019</c:v>
                </c:pt>
                <c:pt idx="9">
                  <c:v>14.620458641939079</c:v>
                </c:pt>
                <c:pt idx="10">
                  <c:v>14.994485166440583</c:v>
                </c:pt>
                <c:pt idx="11">
                  <c:v>14.83488632364458</c:v>
                </c:pt>
                <c:pt idx="12">
                  <c:v>14.659901077437294</c:v>
                </c:pt>
                <c:pt idx="13">
                  <c:v>14.566268373579474</c:v>
                </c:pt>
                <c:pt idx="14">
                  <c:v>14.457443617554627</c:v>
                </c:pt>
                <c:pt idx="15">
                  <c:v>13.913418701343922</c:v>
                </c:pt>
              </c:numCache>
            </c:numRef>
          </c:val>
          <c:extLst>
            <c:ext xmlns:c16="http://schemas.microsoft.com/office/drawing/2014/chart" uri="{C3380CC4-5D6E-409C-BE32-E72D297353CC}">
              <c16:uniqueId val="{00000000-F512-4DCF-8274-E70BEE2FC38B}"/>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6.2919318527762638</c:v>
                </c:pt>
                <c:pt idx="1">
                  <c:v>6.347332976142221</c:v>
                </c:pt>
                <c:pt idx="2">
                  <c:v>6.3891915980839613</c:v>
                </c:pt>
                <c:pt idx="3">
                  <c:v>6.4248987974236433</c:v>
                </c:pt>
                <c:pt idx="4">
                  <c:v>6.3934124099940259</c:v>
                </c:pt>
                <c:pt idx="5">
                  <c:v>6.470555836182676</c:v>
                </c:pt>
                <c:pt idx="6">
                  <c:v>6.4096766356091486</c:v>
                </c:pt>
                <c:pt idx="7">
                  <c:v>6.4261975342749729</c:v>
                </c:pt>
                <c:pt idx="8">
                  <c:v>6.4401509831631136</c:v>
                </c:pt>
                <c:pt idx="9">
                  <c:v>6.4538850111601151</c:v>
                </c:pt>
                <c:pt idx="10">
                  <c:v>6.4684904891770731</c:v>
                </c:pt>
                <c:pt idx="11">
                  <c:v>6.4818704221207293</c:v>
                </c:pt>
                <c:pt idx="12">
                  <c:v>6.4947601962571477</c:v>
                </c:pt>
                <c:pt idx="13">
                  <c:v>6.5081826414874335</c:v>
                </c:pt>
                <c:pt idx="14">
                  <c:v>6.5213488570504072</c:v>
                </c:pt>
                <c:pt idx="15">
                  <c:v>6.81</c:v>
                </c:pt>
              </c:numCache>
            </c:numRef>
          </c:val>
          <c:extLst>
            <c:ext xmlns:c16="http://schemas.microsoft.com/office/drawing/2014/chart" uri="{C3380CC4-5D6E-409C-BE32-E72D297353CC}">
              <c16:uniqueId val="{00000001-F512-4DCF-8274-E70BEE2FC38B}"/>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18.910863393305043</c:v>
                </c:pt>
                <c:pt idx="1">
                  <c:v>19.05005264341764</c:v>
                </c:pt>
                <c:pt idx="2">
                  <c:v>19.074639721633719</c:v>
                </c:pt>
                <c:pt idx="3">
                  <c:v>19.115212546061098</c:v>
                </c:pt>
                <c:pt idx="4">
                  <c:v>19.247209410185363</c:v>
                </c:pt>
                <c:pt idx="5">
                  <c:v>19.218675333308603</c:v>
                </c:pt>
                <c:pt idx="6">
                  <c:v>19.58061495739182</c:v>
                </c:pt>
                <c:pt idx="7">
                  <c:v>19.564603637139381</c:v>
                </c:pt>
                <c:pt idx="8">
                  <c:v>19.629862693072216</c:v>
                </c:pt>
                <c:pt idx="9">
                  <c:v>19.639970614948655</c:v>
                </c:pt>
                <c:pt idx="10">
                  <c:v>19.168202955061677</c:v>
                </c:pt>
                <c:pt idx="11">
                  <c:v>19.207876159033642</c:v>
                </c:pt>
                <c:pt idx="12">
                  <c:v>19.277989326456936</c:v>
                </c:pt>
                <c:pt idx="13">
                  <c:v>19.290140675203364</c:v>
                </c:pt>
                <c:pt idx="14">
                  <c:v>19.317509835915899</c:v>
                </c:pt>
                <c:pt idx="15">
                  <c:v>20.100000000000001</c:v>
                </c:pt>
              </c:numCache>
            </c:numRef>
          </c:val>
          <c:extLst>
            <c:ext xmlns:c16="http://schemas.microsoft.com/office/drawing/2014/chart" uri="{C3380CC4-5D6E-409C-BE32-E72D297353CC}">
              <c16:uniqueId val="{00000002-F512-4DCF-8274-E70BEE2FC38B}"/>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58.912730043644402</c:v>
                </c:pt>
                <c:pt idx="1">
                  <c:v>58.961238784500303</c:v>
                </c:pt>
                <c:pt idx="2">
                  <c:v>58.92300300102368</c:v>
                </c:pt>
                <c:pt idx="3">
                  <c:v>58.934460102588091</c:v>
                </c:pt>
                <c:pt idx="4">
                  <c:v>58.890520935140586</c:v>
                </c:pt>
                <c:pt idx="5">
                  <c:v>59.099865599691967</c:v>
                </c:pt>
                <c:pt idx="6">
                  <c:v>59.038399161415221</c:v>
                </c:pt>
                <c:pt idx="7">
                  <c:v>59.121507225979975</c:v>
                </c:pt>
                <c:pt idx="8">
                  <c:v>59.211321444279655</c:v>
                </c:pt>
                <c:pt idx="9">
                  <c:v>59.285685731952142</c:v>
                </c:pt>
                <c:pt idx="10">
                  <c:v>59.368821389320672</c:v>
                </c:pt>
                <c:pt idx="11">
                  <c:v>59.475367095201037</c:v>
                </c:pt>
                <c:pt idx="12">
                  <c:v>59.567349399848624</c:v>
                </c:pt>
                <c:pt idx="13">
                  <c:v>59.63540830972974</c:v>
                </c:pt>
                <c:pt idx="14">
                  <c:v>59.703697689479064</c:v>
                </c:pt>
                <c:pt idx="15">
                  <c:v>59.83550237141403</c:v>
                </c:pt>
              </c:numCache>
            </c:numRef>
          </c:val>
          <c:extLst>
            <c:ext xmlns:c16="http://schemas.microsoft.com/office/drawing/2014/chart" uri="{C3380CC4-5D6E-409C-BE32-E72D297353CC}">
              <c16:uniqueId val="{00000003-F512-4DCF-8274-E70BEE2FC38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11.570000000000002</c:v>
                </c:pt>
                <c:pt idx="1">
                  <c:v>11.504666666666674</c:v>
                </c:pt>
                <c:pt idx="2">
                  <c:v>11.439333333333334</c:v>
                </c:pt>
                <c:pt idx="3">
                  <c:v>11.383999999999993</c:v>
                </c:pt>
                <c:pt idx="4">
                  <c:v>11.318666666666676</c:v>
                </c:pt>
                <c:pt idx="5">
                  <c:v>11.343333333333327</c:v>
                </c:pt>
                <c:pt idx="6">
                  <c:v>11.138000000000003</c:v>
                </c:pt>
                <c:pt idx="7">
                  <c:v>11.049333333333323</c:v>
                </c:pt>
                <c:pt idx="8">
                  <c:v>10.920666666666667</c:v>
                </c:pt>
                <c:pt idx="9">
                  <c:v>10.791999999999991</c:v>
                </c:pt>
                <c:pt idx="10">
                  <c:v>10.70000000000001</c:v>
                </c:pt>
                <c:pt idx="11">
                  <c:v>10.608000000000006</c:v>
                </c:pt>
                <c:pt idx="12">
                  <c:v>10.515999999999991</c:v>
                </c:pt>
                <c:pt idx="13">
                  <c:v>10.423999999999999</c:v>
                </c:pt>
                <c:pt idx="14">
                  <c:v>10.331999999999997</c:v>
                </c:pt>
                <c:pt idx="15">
                  <c:v>10.130000000000006</c:v>
                </c:pt>
              </c:numCache>
            </c:numRef>
          </c:val>
          <c:extLst>
            <c:ext xmlns:c16="http://schemas.microsoft.com/office/drawing/2014/chart" uri="{C3380CC4-5D6E-409C-BE32-E72D297353CC}">
              <c16:uniqueId val="{00000000-BCF2-44ED-8AEA-3BA3F5B3ADDF}"/>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7.3499999999999979</c:v>
                </c:pt>
                <c:pt idx="1">
                  <c:v>7.3253333333333321</c:v>
                </c:pt>
                <c:pt idx="2">
                  <c:v>7.3006666666666646</c:v>
                </c:pt>
                <c:pt idx="3">
                  <c:v>7.2759999999999989</c:v>
                </c:pt>
                <c:pt idx="4">
                  <c:v>7.2513333333333314</c:v>
                </c:pt>
                <c:pt idx="5">
                  <c:v>7.2266666666666657</c:v>
                </c:pt>
                <c:pt idx="6">
                  <c:v>7.2019999999999991</c:v>
                </c:pt>
                <c:pt idx="7">
                  <c:v>7.1773333333333325</c:v>
                </c:pt>
                <c:pt idx="8">
                  <c:v>7.1526666666666658</c:v>
                </c:pt>
                <c:pt idx="9">
                  <c:v>7.1279999999999992</c:v>
                </c:pt>
                <c:pt idx="10">
                  <c:v>7.1033333333333326</c:v>
                </c:pt>
                <c:pt idx="11">
                  <c:v>7.0786666666666669</c:v>
                </c:pt>
                <c:pt idx="12">
                  <c:v>7.0539999999999994</c:v>
                </c:pt>
                <c:pt idx="13">
                  <c:v>7.0293333333333319</c:v>
                </c:pt>
                <c:pt idx="14">
                  <c:v>7.0046666666666662</c:v>
                </c:pt>
                <c:pt idx="15">
                  <c:v>6.9799999999999986</c:v>
                </c:pt>
              </c:numCache>
            </c:numRef>
          </c:val>
          <c:extLst>
            <c:ext xmlns:c16="http://schemas.microsoft.com/office/drawing/2014/chart" uri="{C3380CC4-5D6E-409C-BE32-E72D297353CC}">
              <c16:uniqueId val="{00000001-BCF2-44ED-8AEA-3BA3F5B3ADDF}"/>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20.399999999999999</c:v>
                </c:pt>
                <c:pt idx="1">
                  <c:v>20.399999999999999</c:v>
                </c:pt>
                <c:pt idx="2">
                  <c:v>20.399999999999999</c:v>
                </c:pt>
                <c:pt idx="3">
                  <c:v>20.399999999999999</c:v>
                </c:pt>
                <c:pt idx="4">
                  <c:v>20.399999999999999</c:v>
                </c:pt>
                <c:pt idx="5">
                  <c:v>20.34</c:v>
                </c:pt>
                <c:pt idx="6">
                  <c:v>20.5</c:v>
                </c:pt>
                <c:pt idx="7">
                  <c:v>20.52</c:v>
                </c:pt>
                <c:pt idx="8">
                  <c:v>20.580000000000002</c:v>
                </c:pt>
                <c:pt idx="9">
                  <c:v>20.64</c:v>
                </c:pt>
                <c:pt idx="10">
                  <c:v>20.663333333333334</c:v>
                </c:pt>
                <c:pt idx="11">
                  <c:v>20.686666666666667</c:v>
                </c:pt>
                <c:pt idx="12">
                  <c:v>20.71</c:v>
                </c:pt>
                <c:pt idx="13">
                  <c:v>20.733333333333334</c:v>
                </c:pt>
                <c:pt idx="14">
                  <c:v>20.756666666666668</c:v>
                </c:pt>
                <c:pt idx="15">
                  <c:v>20.78</c:v>
                </c:pt>
              </c:numCache>
            </c:numRef>
          </c:val>
          <c:extLst>
            <c:ext xmlns:c16="http://schemas.microsoft.com/office/drawing/2014/chart" uri="{C3380CC4-5D6E-409C-BE32-E72D297353CC}">
              <c16:uniqueId val="{00000002-BCF2-44ED-8AEA-3BA3F5B3ADDF}"/>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60.68</c:v>
                </c:pt>
                <c:pt idx="1">
                  <c:v>60.77</c:v>
                </c:pt>
                <c:pt idx="2">
                  <c:v>60.86</c:v>
                </c:pt>
                <c:pt idx="3">
                  <c:v>60.940000000000005</c:v>
                </c:pt>
                <c:pt idx="4">
                  <c:v>61.029999999999994</c:v>
                </c:pt>
                <c:pt idx="5">
                  <c:v>61.09</c:v>
                </c:pt>
                <c:pt idx="6">
                  <c:v>61.160000000000004</c:v>
                </c:pt>
                <c:pt idx="7">
                  <c:v>61.253333333333337</c:v>
                </c:pt>
                <c:pt idx="8">
                  <c:v>61.346666666666671</c:v>
                </c:pt>
                <c:pt idx="9">
                  <c:v>61.440000000000005</c:v>
                </c:pt>
                <c:pt idx="10">
                  <c:v>61.533333333333331</c:v>
                </c:pt>
                <c:pt idx="11">
                  <c:v>61.626666666666665</c:v>
                </c:pt>
                <c:pt idx="12">
                  <c:v>61.72</c:v>
                </c:pt>
                <c:pt idx="13">
                  <c:v>61.813333333333333</c:v>
                </c:pt>
                <c:pt idx="14">
                  <c:v>61.906666666666666</c:v>
                </c:pt>
                <c:pt idx="15">
                  <c:v>62.11</c:v>
                </c:pt>
              </c:numCache>
            </c:numRef>
          </c:val>
          <c:extLst>
            <c:ext xmlns:c16="http://schemas.microsoft.com/office/drawing/2014/chart" uri="{C3380CC4-5D6E-409C-BE32-E72D297353CC}">
              <c16:uniqueId val="{00000003-BCF2-44ED-8AEA-3BA3F5B3ADD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3994875383047395E-2"/>
          <c:y val="0.16796002821514097"/>
          <c:w val="0.97600512461695255"/>
          <c:h val="0.49276641171977126"/>
        </c:manualLayout>
      </c:layout>
      <c:lineChart>
        <c:grouping val="standard"/>
        <c:varyColors val="0"/>
        <c:ser>
          <c:idx val="0"/>
          <c:order val="0"/>
          <c:tx>
            <c:strRef>
              <c:f>Sheet1!$B$1</c:f>
              <c:strCache>
                <c:ptCount val="1"/>
                <c:pt idx="0">
                  <c:v>Epoxy Resin</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dLbl>
              <c:idx val="2"/>
              <c:layout>
                <c:manualLayout>
                  <c:x val="-3.7886284924443688E-2"/>
                  <c:y val="-8.975275350855119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F81-4AA6-97F6-DFDEDB7A1637}"/>
                </c:ext>
              </c:extLst>
            </c:dLbl>
            <c:dLbl>
              <c:idx val="4"/>
              <c:layout>
                <c:manualLayout>
                  <c:x val="-3.9698301165687691E-3"/>
                  <c:y val="-4.664339376779660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F81-4AA6-97F6-DFDEDB7A1637}"/>
                </c:ext>
              </c:extLst>
            </c:dLbl>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2017</c:v>
                </c:pt>
                <c:pt idx="1">
                  <c:v>2018</c:v>
                </c:pt>
                <c:pt idx="2">
                  <c:v>2019</c:v>
                </c:pt>
                <c:pt idx="3">
                  <c:v>2020</c:v>
                </c:pt>
                <c:pt idx="4">
                  <c:v>2021E</c:v>
                </c:pt>
              </c:strCache>
            </c:strRef>
          </c:cat>
          <c:val>
            <c:numRef>
              <c:f>Sheet1!$B$2:$B$6</c:f>
              <c:numCache>
                <c:formatCode>0</c:formatCode>
                <c:ptCount val="5"/>
                <c:pt idx="0">
                  <c:v>3498</c:v>
                </c:pt>
                <c:pt idx="1">
                  <c:v>3868</c:v>
                </c:pt>
                <c:pt idx="2">
                  <c:v>4526</c:v>
                </c:pt>
                <c:pt idx="3">
                  <c:v>4638</c:v>
                </c:pt>
                <c:pt idx="4">
                  <c:v>5008</c:v>
                </c:pt>
              </c:numCache>
            </c:numRef>
          </c:val>
          <c:smooth val="0"/>
          <c:extLst>
            <c:ext xmlns:c16="http://schemas.microsoft.com/office/drawing/2014/chart" uri="{C3380CC4-5D6E-409C-BE32-E72D297353CC}">
              <c16:uniqueId val="{00000002-2F81-4AA6-97F6-DFDEDB7A1637}"/>
            </c:ext>
          </c:extLst>
        </c:ser>
        <c:ser>
          <c:idx val="1"/>
          <c:order val="1"/>
          <c:tx>
            <c:strRef>
              <c:f>Sheet1!$C$1</c:f>
              <c:strCache>
                <c:ptCount val="1"/>
                <c:pt idx="0">
                  <c:v>Styrene</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dLbls>
            <c:dLbl>
              <c:idx val="0"/>
              <c:layout>
                <c:manualLayout>
                  <c:x val="-3.2879684418145955E-2"/>
                  <c:y val="2.519013890386989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4E9-4DC7-BA2A-0499390F0F33}"/>
                </c:ext>
              </c:extLst>
            </c:dLbl>
            <c:dLbl>
              <c:idx val="2"/>
              <c:layout>
                <c:manualLayout>
                  <c:x val="-1.9072978303747608E-2"/>
                  <c:y val="5.563153920828389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44E9-4DC7-BA2A-0499390F0F33}"/>
                </c:ext>
              </c:extLst>
            </c:dLbl>
            <c:dLbl>
              <c:idx val="3"/>
              <c:layout>
                <c:manualLayout>
                  <c:x val="-4.1961359859603352E-3"/>
                  <c:y val="-1.1339541461427021E-2"/>
                </c:manualLayout>
              </c:layout>
              <c:dLblPos val="r"/>
              <c:showLegendKey val="0"/>
              <c:showVal val="1"/>
              <c:showCatName val="0"/>
              <c:showSerName val="0"/>
              <c:showPercent val="0"/>
              <c:showBubbleSize val="0"/>
              <c:extLst>
                <c:ext xmlns:c15="http://schemas.microsoft.com/office/drawing/2012/chart" uri="{CE6537A1-D6FC-4f65-9D91-7224C49458BB}">
                  <c15:layout>
                    <c:manualLayout>
                      <c:w val="4.9812700927176996E-2"/>
                      <c:h val="8.9650163592564627E-2"/>
                    </c:manualLayout>
                  </c15:layout>
                </c:ext>
                <c:ext xmlns:c16="http://schemas.microsoft.com/office/drawing/2014/chart" uri="{C3380CC4-5D6E-409C-BE32-E72D297353CC}">
                  <c16:uniqueId val="{00000007-44E9-4DC7-BA2A-0499390F0F33}"/>
                </c:ext>
              </c:extLst>
            </c:dLbl>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2017</c:v>
                </c:pt>
                <c:pt idx="1">
                  <c:v>2018</c:v>
                </c:pt>
                <c:pt idx="2">
                  <c:v>2019</c:v>
                </c:pt>
                <c:pt idx="3">
                  <c:v>2020</c:v>
                </c:pt>
                <c:pt idx="4">
                  <c:v>2021E</c:v>
                </c:pt>
              </c:strCache>
            </c:strRef>
          </c:cat>
          <c:val>
            <c:numRef>
              <c:f>Sheet1!$C$2:$C$6</c:f>
              <c:numCache>
                <c:formatCode>General</c:formatCode>
                <c:ptCount val="5"/>
                <c:pt idx="0">
                  <c:v>1270</c:v>
                </c:pt>
                <c:pt idx="1">
                  <c:v>1245</c:v>
                </c:pt>
                <c:pt idx="2">
                  <c:v>1155</c:v>
                </c:pt>
                <c:pt idx="3">
                  <c:v>815</c:v>
                </c:pt>
                <c:pt idx="4">
                  <c:v>1330</c:v>
                </c:pt>
              </c:numCache>
            </c:numRef>
          </c:val>
          <c:smooth val="0"/>
          <c:extLst>
            <c:ext xmlns:c16="http://schemas.microsoft.com/office/drawing/2014/chart" uri="{C3380CC4-5D6E-409C-BE32-E72D297353CC}">
              <c16:uniqueId val="{00000003-2F81-4AA6-97F6-DFDEDB7A1637}"/>
            </c:ext>
          </c:extLst>
        </c:ser>
        <c:ser>
          <c:idx val="2"/>
          <c:order val="2"/>
          <c:tx>
            <c:strRef>
              <c:f>Sheet1!$D$1</c:f>
              <c:strCache>
                <c:ptCount val="1"/>
                <c:pt idx="0">
                  <c:v>Methacrylic Acid</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2017</c:v>
                </c:pt>
                <c:pt idx="1">
                  <c:v>2018</c:v>
                </c:pt>
                <c:pt idx="2">
                  <c:v>2019</c:v>
                </c:pt>
                <c:pt idx="3">
                  <c:v>2020</c:v>
                </c:pt>
                <c:pt idx="4">
                  <c:v>2021E</c:v>
                </c:pt>
              </c:strCache>
            </c:strRef>
          </c:cat>
          <c:val>
            <c:numRef>
              <c:f>Sheet1!$D$2:$D$6</c:f>
              <c:numCache>
                <c:formatCode>0</c:formatCode>
                <c:ptCount val="5"/>
                <c:pt idx="0">
                  <c:v>3120.92</c:v>
                </c:pt>
                <c:pt idx="1">
                  <c:v>3220.5</c:v>
                </c:pt>
                <c:pt idx="2">
                  <c:v>1967.44</c:v>
                </c:pt>
                <c:pt idx="3">
                  <c:v>1985.21</c:v>
                </c:pt>
                <c:pt idx="4">
                  <c:v>3050.2</c:v>
                </c:pt>
              </c:numCache>
            </c:numRef>
          </c:val>
          <c:smooth val="0"/>
          <c:extLst>
            <c:ext xmlns:c16="http://schemas.microsoft.com/office/drawing/2014/chart" uri="{C3380CC4-5D6E-409C-BE32-E72D297353CC}">
              <c16:uniqueId val="{00000008-4B20-441F-990C-8CB46E7C04C9}"/>
            </c:ext>
          </c:extLst>
        </c:ser>
        <c:ser>
          <c:idx val="3"/>
          <c:order val="3"/>
          <c:tx>
            <c:strRef>
              <c:f>Sheet1!$E$1</c:f>
              <c:strCache>
                <c:ptCount val="1"/>
                <c:pt idx="0">
                  <c:v>Bisphenol A</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dLbls>
            <c:dLbl>
              <c:idx val="1"/>
              <c:layout>
                <c:manualLayout>
                  <c:x val="-6.97830374753452E-2"/>
                  <c:y val="4.345497908651829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4E9-4DC7-BA2A-0499390F0F33}"/>
                </c:ext>
              </c:extLst>
            </c:dLbl>
            <c:dLbl>
              <c:idx val="2"/>
              <c:layout>
                <c:manualLayout>
                  <c:x val="-8.639053254437869E-3"/>
                  <c:y val="2.519013890386989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44E9-4DC7-BA2A-0499390F0F33}"/>
                </c:ext>
              </c:extLst>
            </c:dLbl>
            <c:dLbl>
              <c:idx val="3"/>
              <c:layout>
                <c:manualLayout>
                  <c:x val="6.5680473372781061E-3"/>
                  <c:y val="-3.569266170495816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44E9-4DC7-BA2A-0499390F0F33}"/>
                </c:ext>
              </c:extLst>
            </c:dLbl>
            <c:dLbl>
              <c:idx val="4"/>
              <c:layout>
                <c:manualLayout>
                  <c:x val="-3.6693223997887839E-2"/>
                  <c:y val="5.563153920828389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44E9-4DC7-BA2A-0499390F0F33}"/>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2017</c:v>
                </c:pt>
                <c:pt idx="1">
                  <c:v>2018</c:v>
                </c:pt>
                <c:pt idx="2">
                  <c:v>2019</c:v>
                </c:pt>
                <c:pt idx="3">
                  <c:v>2020</c:v>
                </c:pt>
                <c:pt idx="4">
                  <c:v>2021E</c:v>
                </c:pt>
              </c:strCache>
            </c:strRef>
          </c:cat>
          <c:val>
            <c:numRef>
              <c:f>Sheet1!$E$2:$E$6</c:f>
              <c:numCache>
                <c:formatCode>0</c:formatCode>
                <c:ptCount val="5"/>
                <c:pt idx="0">
                  <c:v>1250.4000000000001</c:v>
                </c:pt>
                <c:pt idx="1">
                  <c:v>1392.9333333333334</c:v>
                </c:pt>
                <c:pt idx="2">
                  <c:v>1801.3333333333333</c:v>
                </c:pt>
                <c:pt idx="3">
                  <c:v>1444</c:v>
                </c:pt>
                <c:pt idx="4">
                  <c:v>1493.3333333333333</c:v>
                </c:pt>
              </c:numCache>
            </c:numRef>
          </c:val>
          <c:smooth val="0"/>
          <c:extLst>
            <c:ext xmlns:c16="http://schemas.microsoft.com/office/drawing/2014/chart" uri="{C3380CC4-5D6E-409C-BE32-E72D297353CC}">
              <c16:uniqueId val="{00000001-44E9-4DC7-BA2A-0499390F0F33}"/>
            </c:ext>
          </c:extLst>
        </c:ser>
        <c:dLbls>
          <c:dLblPos val="t"/>
          <c:showLegendKey val="0"/>
          <c:showVal val="1"/>
          <c:showCatName val="0"/>
          <c:showSerName val="0"/>
          <c:showPercent val="0"/>
          <c:showBubbleSize val="0"/>
        </c:dLbls>
        <c:marker val="1"/>
        <c:smooth val="0"/>
        <c:axId val="540857216"/>
        <c:axId val="540860168"/>
      </c:lineChart>
      <c:catAx>
        <c:axId val="54085721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540860168"/>
        <c:crosses val="autoZero"/>
        <c:auto val="1"/>
        <c:lblAlgn val="ctr"/>
        <c:lblOffset val="100"/>
        <c:noMultiLvlLbl val="0"/>
      </c:catAx>
      <c:valAx>
        <c:axId val="540860168"/>
        <c:scaling>
          <c:orientation val="minMax"/>
          <c:max val="5500"/>
          <c:min val="500"/>
        </c:scaling>
        <c:delete val="1"/>
        <c:axPos val="l"/>
        <c:numFmt formatCode="0" sourceLinked="1"/>
        <c:majorTickMark val="out"/>
        <c:minorTickMark val="none"/>
        <c:tickLblPos val="nextTo"/>
        <c:crossAx val="540857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0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2020</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Sheet1!$B$2</c:f>
              <c:numCache>
                <c:formatCode>0.00%</c:formatCode>
                <c:ptCount val="1"/>
                <c:pt idx="0">
                  <c:v>1.4999999999999999E-2</c:v>
                </c:pt>
              </c:numCache>
            </c:numRef>
          </c:val>
          <c:extLst>
            <c:ext xmlns:c16="http://schemas.microsoft.com/office/drawing/2014/chart" uri="{C3380CC4-5D6E-409C-BE32-E72D297353CC}">
              <c16:uniqueId val="{00000000-F1DD-4B6D-A4CB-5DE3F2FBF577}"/>
            </c:ext>
          </c:extLst>
        </c:ser>
        <c:ser>
          <c:idx val="1"/>
          <c:order val="1"/>
          <c:tx>
            <c:strRef>
              <c:f>Sheet1!$C$1</c:f>
              <c:strCache>
                <c:ptCount val="1"/>
                <c:pt idx="0">
                  <c:v>2025F</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Sheet1!$C$2</c:f>
              <c:numCache>
                <c:formatCode>0.00%</c:formatCode>
                <c:ptCount val="1"/>
                <c:pt idx="0">
                  <c:v>4.2000000000000003E-2</c:v>
                </c:pt>
              </c:numCache>
            </c:numRef>
          </c:val>
          <c:extLst>
            <c:ext xmlns:c16="http://schemas.microsoft.com/office/drawing/2014/chart" uri="{C3380CC4-5D6E-409C-BE32-E72D297353CC}">
              <c16:uniqueId val="{00000001-F1DD-4B6D-A4CB-5DE3F2FBF577}"/>
            </c:ext>
          </c:extLst>
        </c:ser>
        <c:ser>
          <c:idx val="2"/>
          <c:order val="2"/>
          <c:tx>
            <c:strRef>
              <c:f>Sheet1!$D$1</c:f>
              <c:strCache>
                <c:ptCount val="1"/>
                <c:pt idx="0">
                  <c:v>2030F</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Sheet1!$D$2</c:f>
              <c:numCache>
                <c:formatCode>0.00%</c:formatCode>
                <c:ptCount val="1"/>
                <c:pt idx="0">
                  <c:v>7.3999999999999996E-2</c:v>
                </c:pt>
              </c:numCache>
            </c:numRef>
          </c:val>
          <c:extLst>
            <c:ext xmlns:c16="http://schemas.microsoft.com/office/drawing/2014/chart" uri="{C3380CC4-5D6E-409C-BE32-E72D297353CC}">
              <c16:uniqueId val="{00000002-F1DD-4B6D-A4CB-5DE3F2FBF577}"/>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083689184"/>
        <c:crosses val="autoZero"/>
        <c:auto val="1"/>
        <c:lblAlgn val="ctr"/>
        <c:lblOffset val="100"/>
        <c:noMultiLvlLbl val="0"/>
      </c:catAx>
      <c:valAx>
        <c:axId val="1083689184"/>
        <c:scaling>
          <c:orientation val="minMax"/>
          <c:max val="0.1"/>
        </c:scaling>
        <c:delete val="1"/>
        <c:axPos val="l"/>
        <c:numFmt formatCode="0.00%" sourceLinked="1"/>
        <c:majorTickMark val="out"/>
        <c:minorTickMark val="none"/>
        <c:tickLblPos val="nextTo"/>
        <c:crossAx val="1083682296"/>
        <c:crosses val="autoZero"/>
        <c:crossBetween val="between"/>
      </c:valAx>
      <c:spPr>
        <a:noFill/>
        <a:ln>
          <a:noFill/>
        </a:ln>
        <a:effectLst/>
      </c:spPr>
    </c:plotArea>
    <c:legend>
      <c:legendPos val="b"/>
      <c:layout>
        <c:manualLayout>
          <c:xMode val="edge"/>
          <c:yMode val="edge"/>
          <c:x val="0.11563914308008794"/>
          <c:y val="0.91299338381424366"/>
          <c:w val="0.75520802298361356"/>
          <c:h val="6.1447510754446426E-2"/>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1.7187500000000001E-2"/>
          <c:y val="4.6793695378569901E-2"/>
          <c:w val="0.96562499999999996"/>
          <c:h val="0.74196900132612842"/>
        </c:manualLayout>
      </c:layout>
      <c:barChart>
        <c:barDir val="col"/>
        <c:grouping val="stacked"/>
        <c:varyColors val="0"/>
        <c:ser>
          <c:idx val="0"/>
          <c:order val="0"/>
          <c:tx>
            <c:strRef>
              <c:f>Sheet1!$B$1</c:f>
              <c:strCache>
                <c:ptCount val="1"/>
                <c:pt idx="0">
                  <c:v>Vinyl Ester Resin-Novalac Based Ex Mumbai</c:v>
                </c:pt>
              </c:strCache>
            </c:strRef>
          </c:tx>
          <c:spPr>
            <a:solidFill>
              <a:schemeClr val="accent1"/>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General</c:formatCode>
                <c:ptCount val="16"/>
                <c:pt idx="0">
                  <c:v>3802</c:v>
                </c:pt>
                <c:pt idx="1">
                  <c:v>3869</c:v>
                </c:pt>
                <c:pt idx="2">
                  <c:v>3633</c:v>
                </c:pt>
                <c:pt idx="3">
                  <c:v>3531</c:v>
                </c:pt>
                <c:pt idx="4">
                  <c:v>3375</c:v>
                </c:pt>
                <c:pt idx="5">
                  <c:v>2705</c:v>
                </c:pt>
                <c:pt idx="6">
                  <c:v>3990</c:v>
                </c:pt>
                <c:pt idx="7">
                  <c:v>4070</c:v>
                </c:pt>
                <c:pt idx="8">
                  <c:v>4131</c:v>
                </c:pt>
                <c:pt idx="9">
                  <c:v>4181</c:v>
                </c:pt>
                <c:pt idx="10">
                  <c:v>4269</c:v>
                </c:pt>
                <c:pt idx="11">
                  <c:v>4333</c:v>
                </c:pt>
                <c:pt idx="12">
                  <c:v>4385</c:v>
                </c:pt>
                <c:pt idx="13">
                  <c:v>4477</c:v>
                </c:pt>
                <c:pt idx="14">
                  <c:v>4544</c:v>
                </c:pt>
                <c:pt idx="15">
                  <c:v>4599</c:v>
                </c:pt>
              </c:numCache>
            </c:numRef>
          </c:val>
          <c:extLst>
            <c:ext xmlns:c16="http://schemas.microsoft.com/office/drawing/2014/chart" uri="{C3380CC4-5D6E-409C-BE32-E72D297353CC}">
              <c16:uniqueId val="{00000000-BA59-48DC-9E14-98DD1A414430}"/>
            </c:ext>
          </c:extLst>
        </c:ser>
        <c:ser>
          <c:idx val="1"/>
          <c:order val="1"/>
          <c:tx>
            <c:strRef>
              <c:f>Sheet1!$C$1</c:f>
              <c:strCache>
                <c:ptCount val="1"/>
                <c:pt idx="0">
                  <c:v>Vinyl Ester Resin-Novalac Based FOB Texas</c:v>
                </c:pt>
              </c:strCache>
            </c:strRef>
          </c:tx>
          <c:spPr>
            <a:solidFill>
              <a:schemeClr val="accent2"/>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Sheet1!$C$2:$C$17</c:f>
              <c:numCache>
                <c:formatCode>General</c:formatCode>
                <c:ptCount val="16"/>
                <c:pt idx="0">
                  <c:v>2543</c:v>
                </c:pt>
                <c:pt idx="1">
                  <c:v>2354</c:v>
                </c:pt>
                <c:pt idx="2">
                  <c:v>2970</c:v>
                </c:pt>
                <c:pt idx="3">
                  <c:v>2883</c:v>
                </c:pt>
                <c:pt idx="4">
                  <c:v>2746</c:v>
                </c:pt>
                <c:pt idx="5">
                  <c:v>3110</c:v>
                </c:pt>
                <c:pt idx="6">
                  <c:v>4085</c:v>
                </c:pt>
                <c:pt idx="7">
                  <c:v>4142</c:v>
                </c:pt>
                <c:pt idx="8">
                  <c:v>4208</c:v>
                </c:pt>
                <c:pt idx="9">
                  <c:v>4261</c:v>
                </c:pt>
                <c:pt idx="10">
                  <c:v>4338</c:v>
                </c:pt>
                <c:pt idx="11">
                  <c:v>4403</c:v>
                </c:pt>
                <c:pt idx="12">
                  <c:v>4495</c:v>
                </c:pt>
                <c:pt idx="13">
                  <c:v>4590</c:v>
                </c:pt>
                <c:pt idx="14">
                  <c:v>4695</c:v>
                </c:pt>
                <c:pt idx="15">
                  <c:v>4771</c:v>
                </c:pt>
              </c:numCache>
            </c:numRef>
          </c:val>
          <c:extLst>
            <c:ext xmlns:c16="http://schemas.microsoft.com/office/drawing/2014/chart" uri="{C3380CC4-5D6E-409C-BE32-E72D297353CC}">
              <c16:uniqueId val="{00000001-BA59-48DC-9E14-98DD1A414430}"/>
            </c:ext>
          </c:extLst>
        </c:ser>
        <c:ser>
          <c:idx val="2"/>
          <c:order val="2"/>
          <c:tx>
            <c:strRef>
              <c:f>Sheet1!$D$1</c:f>
              <c:strCache>
                <c:ptCount val="1"/>
                <c:pt idx="0">
                  <c:v>Vinyl Ester Resin-Novalac Based FOB Seoul</c:v>
                </c:pt>
              </c:strCache>
            </c:strRef>
          </c:tx>
          <c:spPr>
            <a:solidFill>
              <a:schemeClr val="accent3"/>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Sheet1!$D$2:$D$17</c:f>
              <c:numCache>
                <c:formatCode>General</c:formatCode>
                <c:ptCount val="16"/>
                <c:pt idx="0">
                  <c:v>2540</c:v>
                </c:pt>
                <c:pt idx="1">
                  <c:v>2091</c:v>
                </c:pt>
                <c:pt idx="2">
                  <c:v>2546</c:v>
                </c:pt>
                <c:pt idx="3">
                  <c:v>2730</c:v>
                </c:pt>
                <c:pt idx="4">
                  <c:v>2559</c:v>
                </c:pt>
                <c:pt idx="5">
                  <c:v>2473</c:v>
                </c:pt>
                <c:pt idx="6">
                  <c:v>3877</c:v>
                </c:pt>
                <c:pt idx="7">
                  <c:v>3955</c:v>
                </c:pt>
                <c:pt idx="8">
                  <c:v>4014</c:v>
                </c:pt>
                <c:pt idx="9">
                  <c:v>4062</c:v>
                </c:pt>
                <c:pt idx="10">
                  <c:v>4148</c:v>
                </c:pt>
                <c:pt idx="11">
                  <c:v>4210</c:v>
                </c:pt>
                <c:pt idx="12">
                  <c:v>4261</c:v>
                </c:pt>
                <c:pt idx="13">
                  <c:v>4350</c:v>
                </c:pt>
                <c:pt idx="14">
                  <c:v>4416</c:v>
                </c:pt>
                <c:pt idx="15">
                  <c:v>4469</c:v>
                </c:pt>
              </c:numCache>
            </c:numRef>
          </c:val>
          <c:extLst>
            <c:ext xmlns:c16="http://schemas.microsoft.com/office/drawing/2014/chart" uri="{C3380CC4-5D6E-409C-BE32-E72D297353CC}">
              <c16:uniqueId val="{00000002-BA59-48DC-9E14-98DD1A414430}"/>
            </c:ext>
          </c:extLst>
        </c:ser>
        <c:ser>
          <c:idx val="3"/>
          <c:order val="3"/>
          <c:tx>
            <c:strRef>
              <c:f>Sheet1!$E$1</c:f>
              <c:strCache>
                <c:ptCount val="1"/>
                <c:pt idx="0">
                  <c:v>Vinyl Ester Resin-Novalac Based FOB Qingdao</c:v>
                </c:pt>
              </c:strCache>
            </c:strRef>
          </c:tx>
          <c:spPr>
            <a:solidFill>
              <a:schemeClr val="accent4"/>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Sheet1!$E$2:$E$17</c:f>
              <c:numCache>
                <c:formatCode>General</c:formatCode>
                <c:ptCount val="16"/>
                <c:pt idx="0">
                  <c:v>2400</c:v>
                </c:pt>
                <c:pt idx="1">
                  <c:v>1950</c:v>
                </c:pt>
                <c:pt idx="2">
                  <c:v>2220</c:v>
                </c:pt>
                <c:pt idx="3">
                  <c:v>2921</c:v>
                </c:pt>
                <c:pt idx="4">
                  <c:v>2749</c:v>
                </c:pt>
                <c:pt idx="5">
                  <c:v>2474</c:v>
                </c:pt>
                <c:pt idx="6">
                  <c:v>4000</c:v>
                </c:pt>
                <c:pt idx="7">
                  <c:v>4056</c:v>
                </c:pt>
                <c:pt idx="8">
                  <c:v>4121</c:v>
                </c:pt>
                <c:pt idx="9">
                  <c:v>4172</c:v>
                </c:pt>
                <c:pt idx="10">
                  <c:v>4248</c:v>
                </c:pt>
                <c:pt idx="11">
                  <c:v>4311</c:v>
                </c:pt>
                <c:pt idx="12">
                  <c:v>4402</c:v>
                </c:pt>
                <c:pt idx="13">
                  <c:v>4494</c:v>
                </c:pt>
                <c:pt idx="14">
                  <c:v>4598</c:v>
                </c:pt>
                <c:pt idx="15">
                  <c:v>4672</c:v>
                </c:pt>
              </c:numCache>
            </c:numRef>
          </c:val>
          <c:extLst>
            <c:ext xmlns:c16="http://schemas.microsoft.com/office/drawing/2014/chart" uri="{C3380CC4-5D6E-409C-BE32-E72D297353CC}">
              <c16:uniqueId val="{00000003-BA59-48DC-9E14-98DD1A414430}"/>
            </c:ext>
          </c:extLst>
        </c:ser>
        <c:ser>
          <c:idx val="4"/>
          <c:order val="4"/>
          <c:tx>
            <c:strRef>
              <c:f>Sheet1!$F$1</c:f>
              <c:strCache>
                <c:ptCount val="1"/>
                <c:pt idx="0">
                  <c:v>Vinyl Ester Resin-Novalac Based FOB Hamburg</c:v>
                </c:pt>
              </c:strCache>
            </c:strRef>
          </c:tx>
          <c:spPr>
            <a:solidFill>
              <a:schemeClr val="accent5"/>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Sheet1!$F$2:$F$17</c:f>
              <c:numCache>
                <c:formatCode>General</c:formatCode>
                <c:ptCount val="16"/>
                <c:pt idx="0">
                  <c:v>2625</c:v>
                </c:pt>
                <c:pt idx="1">
                  <c:v>2580</c:v>
                </c:pt>
                <c:pt idx="2">
                  <c:v>2783</c:v>
                </c:pt>
                <c:pt idx="3">
                  <c:v>2774</c:v>
                </c:pt>
                <c:pt idx="4">
                  <c:v>2745</c:v>
                </c:pt>
                <c:pt idx="5">
                  <c:v>2959</c:v>
                </c:pt>
                <c:pt idx="6">
                  <c:v>4319</c:v>
                </c:pt>
                <c:pt idx="7">
                  <c:v>4379</c:v>
                </c:pt>
                <c:pt idx="8">
                  <c:v>4450</c:v>
                </c:pt>
                <c:pt idx="9">
                  <c:v>4505</c:v>
                </c:pt>
                <c:pt idx="10">
                  <c:v>4586</c:v>
                </c:pt>
                <c:pt idx="11">
                  <c:v>4655</c:v>
                </c:pt>
                <c:pt idx="12">
                  <c:v>4753</c:v>
                </c:pt>
                <c:pt idx="13">
                  <c:v>4853</c:v>
                </c:pt>
                <c:pt idx="14">
                  <c:v>4964</c:v>
                </c:pt>
                <c:pt idx="15">
                  <c:v>5044</c:v>
                </c:pt>
              </c:numCache>
            </c:numRef>
          </c:val>
          <c:extLst>
            <c:ext xmlns:c16="http://schemas.microsoft.com/office/drawing/2014/chart" uri="{C3380CC4-5D6E-409C-BE32-E72D297353CC}">
              <c16:uniqueId val="{00000004-BA59-48DC-9E14-98DD1A414430}"/>
            </c:ext>
          </c:extLst>
        </c:ser>
        <c:dLbls>
          <c:showLegendKey val="0"/>
          <c:showVal val="0"/>
          <c:showCatName val="0"/>
          <c:showSerName val="0"/>
          <c:showPercent val="0"/>
          <c:showBubbleSize val="0"/>
        </c:dLbls>
        <c:gapWidth val="150"/>
        <c:overlap val="100"/>
        <c:axId val="567335776"/>
        <c:axId val="339206304"/>
      </c:barChart>
      <c:catAx>
        <c:axId val="567335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339206304"/>
        <c:crosses val="autoZero"/>
        <c:auto val="1"/>
        <c:lblAlgn val="ctr"/>
        <c:lblOffset val="100"/>
        <c:noMultiLvlLbl val="1"/>
      </c:catAx>
      <c:valAx>
        <c:axId val="339206304"/>
        <c:scaling>
          <c:orientation val="minMax"/>
        </c:scaling>
        <c:delete val="1"/>
        <c:axPos val="l"/>
        <c:numFmt formatCode="General" sourceLinked="1"/>
        <c:majorTickMark val="none"/>
        <c:minorTickMark val="none"/>
        <c:tickLblPos val="nextTo"/>
        <c:crossAx val="56733577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1.7187500000000001E-2"/>
          <c:y val="4.6793695378569901E-2"/>
          <c:w val="0.96562499999999996"/>
          <c:h val="0.74196900132612842"/>
        </c:manualLayout>
      </c:layout>
      <c:barChart>
        <c:barDir val="col"/>
        <c:grouping val="stacked"/>
        <c:varyColors val="0"/>
        <c:ser>
          <c:idx val="0"/>
          <c:order val="0"/>
          <c:tx>
            <c:strRef>
              <c:f>Sheet1!$B$1</c:f>
              <c:strCache>
                <c:ptCount val="1"/>
                <c:pt idx="0">
                  <c:v>Vinyl Ester Resin-Epoxy Based Ex Mumbai</c:v>
                </c:pt>
              </c:strCache>
            </c:strRef>
          </c:tx>
          <c:spPr>
            <a:solidFill>
              <a:schemeClr val="accent1"/>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Sheet1!$B$2:$B$17</c:f>
              <c:numCache>
                <c:formatCode>General</c:formatCode>
                <c:ptCount val="16"/>
                <c:pt idx="0">
                  <c:v>4863</c:v>
                </c:pt>
                <c:pt idx="1">
                  <c:v>4938</c:v>
                </c:pt>
                <c:pt idx="2">
                  <c:v>4602</c:v>
                </c:pt>
                <c:pt idx="3">
                  <c:v>4243</c:v>
                </c:pt>
                <c:pt idx="4">
                  <c:v>4139</c:v>
                </c:pt>
                <c:pt idx="5">
                  <c:v>3311</c:v>
                </c:pt>
                <c:pt idx="6">
                  <c:v>4792</c:v>
                </c:pt>
                <c:pt idx="7">
                  <c:v>4888</c:v>
                </c:pt>
                <c:pt idx="8">
                  <c:v>4961</c:v>
                </c:pt>
                <c:pt idx="9">
                  <c:v>5021</c:v>
                </c:pt>
                <c:pt idx="10">
                  <c:v>5127</c:v>
                </c:pt>
                <c:pt idx="11">
                  <c:v>5204</c:v>
                </c:pt>
                <c:pt idx="12">
                  <c:v>5266</c:v>
                </c:pt>
                <c:pt idx="13">
                  <c:v>5377</c:v>
                </c:pt>
                <c:pt idx="14">
                  <c:v>5458</c:v>
                </c:pt>
                <c:pt idx="15">
                  <c:v>5524</c:v>
                </c:pt>
              </c:numCache>
            </c:numRef>
          </c:val>
          <c:extLst>
            <c:ext xmlns:c16="http://schemas.microsoft.com/office/drawing/2014/chart" uri="{C3380CC4-5D6E-409C-BE32-E72D297353CC}">
              <c16:uniqueId val="{00000000-F87A-4764-9471-EC6FADD2ECAA}"/>
            </c:ext>
          </c:extLst>
        </c:ser>
        <c:ser>
          <c:idx val="1"/>
          <c:order val="1"/>
          <c:tx>
            <c:strRef>
              <c:f>Sheet1!$C$1</c:f>
              <c:strCache>
                <c:ptCount val="1"/>
                <c:pt idx="0">
                  <c:v>Vinyl Ester Resin-Epoxy Based FOB Texas</c:v>
                </c:pt>
              </c:strCache>
            </c:strRef>
          </c:tx>
          <c:spPr>
            <a:solidFill>
              <a:schemeClr val="accent2"/>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Sheet1!$C$2:$C$17</c:f>
              <c:numCache>
                <c:formatCode>General</c:formatCode>
                <c:ptCount val="16"/>
                <c:pt idx="0">
                  <c:v>3604</c:v>
                </c:pt>
                <c:pt idx="1">
                  <c:v>3423</c:v>
                </c:pt>
                <c:pt idx="2">
                  <c:v>5265</c:v>
                </c:pt>
                <c:pt idx="3">
                  <c:v>3737</c:v>
                </c:pt>
                <c:pt idx="4">
                  <c:v>3384</c:v>
                </c:pt>
                <c:pt idx="5">
                  <c:v>3088</c:v>
                </c:pt>
                <c:pt idx="6">
                  <c:v>3477</c:v>
                </c:pt>
                <c:pt idx="7">
                  <c:v>3526</c:v>
                </c:pt>
                <c:pt idx="8">
                  <c:v>3582</c:v>
                </c:pt>
                <c:pt idx="9">
                  <c:v>3627</c:v>
                </c:pt>
                <c:pt idx="10">
                  <c:v>3692</c:v>
                </c:pt>
                <c:pt idx="11">
                  <c:v>3748</c:v>
                </c:pt>
                <c:pt idx="12">
                  <c:v>3826</c:v>
                </c:pt>
                <c:pt idx="13">
                  <c:v>3907</c:v>
                </c:pt>
                <c:pt idx="14">
                  <c:v>3996</c:v>
                </c:pt>
                <c:pt idx="15">
                  <c:v>4061</c:v>
                </c:pt>
              </c:numCache>
            </c:numRef>
          </c:val>
          <c:extLst>
            <c:ext xmlns:c16="http://schemas.microsoft.com/office/drawing/2014/chart" uri="{C3380CC4-5D6E-409C-BE32-E72D297353CC}">
              <c16:uniqueId val="{00000001-F87A-4764-9471-EC6FADD2ECAA}"/>
            </c:ext>
          </c:extLst>
        </c:ser>
        <c:ser>
          <c:idx val="2"/>
          <c:order val="2"/>
          <c:tx>
            <c:strRef>
              <c:f>Sheet1!$D$1</c:f>
              <c:strCache>
                <c:ptCount val="1"/>
                <c:pt idx="0">
                  <c:v>Vinyl Ester Resin-Epoxy Based FOB Seoul</c:v>
                </c:pt>
              </c:strCache>
            </c:strRef>
          </c:tx>
          <c:spPr>
            <a:solidFill>
              <a:schemeClr val="accent3"/>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Sheet1!$D$2:$D$17</c:f>
              <c:numCache>
                <c:formatCode>General</c:formatCode>
                <c:ptCount val="16"/>
                <c:pt idx="0">
                  <c:v>3613</c:v>
                </c:pt>
                <c:pt idx="1">
                  <c:v>3160</c:v>
                </c:pt>
                <c:pt idx="2">
                  <c:v>3515</c:v>
                </c:pt>
                <c:pt idx="3">
                  <c:v>4902</c:v>
                </c:pt>
                <c:pt idx="4">
                  <c:v>3197</c:v>
                </c:pt>
                <c:pt idx="5">
                  <c:v>2451</c:v>
                </c:pt>
                <c:pt idx="6">
                  <c:v>3685</c:v>
                </c:pt>
                <c:pt idx="7">
                  <c:v>3759</c:v>
                </c:pt>
                <c:pt idx="8">
                  <c:v>3815</c:v>
                </c:pt>
                <c:pt idx="9">
                  <c:v>3861</c:v>
                </c:pt>
                <c:pt idx="10">
                  <c:v>3942</c:v>
                </c:pt>
                <c:pt idx="11">
                  <c:v>4001</c:v>
                </c:pt>
                <c:pt idx="12">
                  <c:v>4050</c:v>
                </c:pt>
                <c:pt idx="13">
                  <c:v>4135</c:v>
                </c:pt>
                <c:pt idx="14">
                  <c:v>4197</c:v>
                </c:pt>
                <c:pt idx="15">
                  <c:v>4248</c:v>
                </c:pt>
              </c:numCache>
            </c:numRef>
          </c:val>
          <c:extLst>
            <c:ext xmlns:c16="http://schemas.microsoft.com/office/drawing/2014/chart" uri="{C3380CC4-5D6E-409C-BE32-E72D297353CC}">
              <c16:uniqueId val="{00000002-F87A-4764-9471-EC6FADD2ECAA}"/>
            </c:ext>
          </c:extLst>
        </c:ser>
        <c:ser>
          <c:idx val="3"/>
          <c:order val="3"/>
          <c:tx>
            <c:strRef>
              <c:f>Sheet1!$E$1</c:f>
              <c:strCache>
                <c:ptCount val="1"/>
                <c:pt idx="0">
                  <c:v>Vinyl Ester Resin-Epoxy Based FOB Qingdao</c:v>
                </c:pt>
              </c:strCache>
            </c:strRef>
          </c:tx>
          <c:spPr>
            <a:solidFill>
              <a:schemeClr val="accent4"/>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Sheet1!$E$2:$E$17</c:f>
              <c:numCache>
                <c:formatCode>General</c:formatCode>
                <c:ptCount val="16"/>
                <c:pt idx="0">
                  <c:v>3461</c:v>
                </c:pt>
                <c:pt idx="1">
                  <c:v>3019</c:v>
                </c:pt>
                <c:pt idx="2">
                  <c:v>3189</c:v>
                </c:pt>
                <c:pt idx="3">
                  <c:v>4711</c:v>
                </c:pt>
                <c:pt idx="4">
                  <c:v>3387</c:v>
                </c:pt>
                <c:pt idx="5">
                  <c:v>2452</c:v>
                </c:pt>
                <c:pt idx="6">
                  <c:v>3562</c:v>
                </c:pt>
                <c:pt idx="7">
                  <c:v>3612</c:v>
                </c:pt>
                <c:pt idx="8">
                  <c:v>3670</c:v>
                </c:pt>
                <c:pt idx="9">
                  <c:v>3716</c:v>
                </c:pt>
                <c:pt idx="10">
                  <c:v>3782</c:v>
                </c:pt>
                <c:pt idx="11">
                  <c:v>3881</c:v>
                </c:pt>
                <c:pt idx="12">
                  <c:v>3962</c:v>
                </c:pt>
                <c:pt idx="13">
                  <c:v>4045</c:v>
                </c:pt>
                <c:pt idx="14">
                  <c:v>4138</c:v>
                </c:pt>
                <c:pt idx="15">
                  <c:v>4205</c:v>
                </c:pt>
              </c:numCache>
            </c:numRef>
          </c:val>
          <c:extLst>
            <c:ext xmlns:c16="http://schemas.microsoft.com/office/drawing/2014/chart" uri="{C3380CC4-5D6E-409C-BE32-E72D297353CC}">
              <c16:uniqueId val="{00000003-F87A-4764-9471-EC6FADD2ECAA}"/>
            </c:ext>
          </c:extLst>
        </c:ser>
        <c:ser>
          <c:idx val="4"/>
          <c:order val="4"/>
          <c:tx>
            <c:strRef>
              <c:f>Sheet1!$F$1</c:f>
              <c:strCache>
                <c:ptCount val="1"/>
                <c:pt idx="0">
                  <c:v>Vinyl Ester Resin-Epoxy Based FOB Hamburg</c:v>
                </c:pt>
              </c:strCache>
            </c:strRef>
          </c:tx>
          <c:spPr>
            <a:solidFill>
              <a:schemeClr val="accent5"/>
            </a:solidFill>
            <a:ln>
              <a:noFill/>
            </a:ln>
            <a:effectLst/>
          </c:spPr>
          <c:invertIfNegative val="0"/>
          <c:cat>
            <c:numRef>
              <c:f>Sheet1!$A$2:$A$17</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Sheet1!$F$2:$F$17</c:f>
              <c:numCache>
                <c:formatCode>General</c:formatCode>
                <c:ptCount val="16"/>
                <c:pt idx="0">
                  <c:v>3686</c:v>
                </c:pt>
                <c:pt idx="1">
                  <c:v>3649</c:v>
                </c:pt>
                <c:pt idx="2">
                  <c:v>5452</c:v>
                </c:pt>
                <c:pt idx="3">
                  <c:v>3628</c:v>
                </c:pt>
                <c:pt idx="4">
                  <c:v>3383</c:v>
                </c:pt>
                <c:pt idx="5">
                  <c:v>2937</c:v>
                </c:pt>
                <c:pt idx="6">
                  <c:v>3243</c:v>
                </c:pt>
                <c:pt idx="7">
                  <c:v>3288</c:v>
                </c:pt>
                <c:pt idx="8">
                  <c:v>3341</c:v>
                </c:pt>
                <c:pt idx="9">
                  <c:v>3415</c:v>
                </c:pt>
                <c:pt idx="10">
                  <c:v>3476</c:v>
                </c:pt>
                <c:pt idx="11">
                  <c:v>3563</c:v>
                </c:pt>
                <c:pt idx="12">
                  <c:v>3638</c:v>
                </c:pt>
                <c:pt idx="13">
                  <c:v>3732</c:v>
                </c:pt>
                <c:pt idx="14">
                  <c:v>3818</c:v>
                </c:pt>
                <c:pt idx="15">
                  <c:v>3880</c:v>
                </c:pt>
              </c:numCache>
            </c:numRef>
          </c:val>
          <c:extLst>
            <c:ext xmlns:c16="http://schemas.microsoft.com/office/drawing/2014/chart" uri="{C3380CC4-5D6E-409C-BE32-E72D297353CC}">
              <c16:uniqueId val="{00000004-F87A-4764-9471-EC6FADD2ECAA}"/>
            </c:ext>
          </c:extLst>
        </c:ser>
        <c:dLbls>
          <c:showLegendKey val="0"/>
          <c:showVal val="0"/>
          <c:showCatName val="0"/>
          <c:showSerName val="0"/>
          <c:showPercent val="0"/>
          <c:showBubbleSize val="0"/>
        </c:dLbls>
        <c:gapWidth val="150"/>
        <c:overlap val="100"/>
        <c:axId val="567335776"/>
        <c:axId val="339206304"/>
      </c:barChart>
      <c:catAx>
        <c:axId val="567335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339206304"/>
        <c:crosses val="autoZero"/>
        <c:auto val="1"/>
        <c:lblAlgn val="ctr"/>
        <c:lblOffset val="100"/>
        <c:noMultiLvlLbl val="1"/>
      </c:catAx>
      <c:valAx>
        <c:axId val="339206304"/>
        <c:scaling>
          <c:orientation val="minMax"/>
        </c:scaling>
        <c:delete val="1"/>
        <c:axPos val="l"/>
        <c:numFmt formatCode="General" sourceLinked="1"/>
        <c:majorTickMark val="none"/>
        <c:minorTickMark val="none"/>
        <c:tickLblPos val="nextTo"/>
        <c:crossAx val="56733577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12.204218724555894</c:v>
                </c:pt>
                <c:pt idx="1">
                  <c:v>12.330951439996385</c:v>
                </c:pt>
                <c:pt idx="2">
                  <c:v>12.414540663362573</c:v>
                </c:pt>
                <c:pt idx="3">
                  <c:v>12.195783625748858</c:v>
                </c:pt>
                <c:pt idx="4">
                  <c:v>12.476496696455385</c:v>
                </c:pt>
                <c:pt idx="5">
                  <c:v>12.098330484310083</c:v>
                </c:pt>
                <c:pt idx="6">
                  <c:v>12.285781307020628</c:v>
                </c:pt>
                <c:pt idx="7">
                  <c:v>12.205236667684371</c:v>
                </c:pt>
                <c:pt idx="8">
                  <c:v>12.117791930701859</c:v>
                </c:pt>
                <c:pt idx="9">
                  <c:v>12.040694694754862</c:v>
                </c:pt>
                <c:pt idx="10">
                  <c:v>11.959868304051913</c:v>
                </c:pt>
                <c:pt idx="11">
                  <c:v>11.890755699436994</c:v>
                </c:pt>
                <c:pt idx="12">
                  <c:v>11.819004716944626</c:v>
                </c:pt>
                <c:pt idx="13">
                  <c:v>11.749485642487612</c:v>
                </c:pt>
                <c:pt idx="14">
                  <c:v>11.688040680095547</c:v>
                </c:pt>
                <c:pt idx="15">
                  <c:v>11.629962583047504</c:v>
                </c:pt>
              </c:numCache>
            </c:numRef>
          </c:val>
          <c:extLst>
            <c:ext xmlns:c16="http://schemas.microsoft.com/office/drawing/2014/chart" uri="{C3380CC4-5D6E-409C-BE32-E72D297353CC}">
              <c16:uniqueId val="{00000000-6D05-40AE-BA03-5569631CF695}"/>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8.8538472355545501</c:v>
                </c:pt>
                <c:pt idx="1">
                  <c:v>8.7308416250063434</c:v>
                </c:pt>
                <c:pt idx="2">
                  <c:v>8.6125419199632365</c:v>
                </c:pt>
                <c:pt idx="3">
                  <c:v>8.5035007125352493</c:v>
                </c:pt>
                <c:pt idx="4">
                  <c:v>8.4685268591520195</c:v>
                </c:pt>
                <c:pt idx="5">
                  <c:v>8.6471892486215314</c:v>
                </c:pt>
                <c:pt idx="6">
                  <c:v>8.5399411704180466</c:v>
                </c:pt>
                <c:pt idx="7">
                  <c:v>8.5190760707879321</c:v>
                </c:pt>
                <c:pt idx="8">
                  <c:v>8.4911525592608434</c:v>
                </c:pt>
                <c:pt idx="9">
                  <c:v>8.4657152247182879</c:v>
                </c:pt>
                <c:pt idx="10">
                  <c:v>8.4360574939526067</c:v>
                </c:pt>
                <c:pt idx="11">
                  <c:v>8.4135336454607934</c:v>
                </c:pt>
                <c:pt idx="12">
                  <c:v>8.3897392121154653</c:v>
                </c:pt>
                <c:pt idx="13">
                  <c:v>8.3676557102700091</c:v>
                </c:pt>
                <c:pt idx="14">
                  <c:v>8.3456769371254484</c:v>
                </c:pt>
                <c:pt idx="15">
                  <c:v>8.3243925335978179</c:v>
                </c:pt>
              </c:numCache>
            </c:numRef>
          </c:val>
          <c:extLst>
            <c:ext xmlns:c16="http://schemas.microsoft.com/office/drawing/2014/chart" uri="{C3380CC4-5D6E-409C-BE32-E72D297353CC}">
              <c16:uniqueId val="{00000001-6D05-40AE-BA03-5569631CF695}"/>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27.144923316708674</c:v>
                </c:pt>
                <c:pt idx="1">
                  <c:v>27.33219021888636</c:v>
                </c:pt>
                <c:pt idx="2">
                  <c:v>27.337728960456577</c:v>
                </c:pt>
                <c:pt idx="3">
                  <c:v>27.422700562171197</c:v>
                </c:pt>
                <c:pt idx="4">
                  <c:v>27.33698805962025</c:v>
                </c:pt>
                <c:pt idx="5">
                  <c:v>27.476560881304639</c:v>
                </c:pt>
                <c:pt idx="6">
                  <c:v>27.302790863787578</c:v>
                </c:pt>
                <c:pt idx="7">
                  <c:v>27.360958696273496</c:v>
                </c:pt>
                <c:pt idx="8">
                  <c:v>27.433536912265755</c:v>
                </c:pt>
                <c:pt idx="9">
                  <c:v>27.485820079135191</c:v>
                </c:pt>
                <c:pt idx="10">
                  <c:v>27.541670147465634</c:v>
                </c:pt>
                <c:pt idx="11">
                  <c:v>27.58809099321261</c:v>
                </c:pt>
                <c:pt idx="12">
                  <c:v>27.635996795481489</c:v>
                </c:pt>
                <c:pt idx="13">
                  <c:v>27.677752733336764</c:v>
                </c:pt>
                <c:pt idx="14">
                  <c:v>27.720999914707544</c:v>
                </c:pt>
                <c:pt idx="15">
                  <c:v>27.758921400986448</c:v>
                </c:pt>
              </c:numCache>
            </c:numRef>
          </c:val>
          <c:extLst>
            <c:ext xmlns:c16="http://schemas.microsoft.com/office/drawing/2014/chart" uri="{C3380CC4-5D6E-409C-BE32-E72D297353CC}">
              <c16:uniqueId val="{00000002-6D05-40AE-BA03-5569631CF695}"/>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51.79701072318089</c:v>
                </c:pt>
                <c:pt idx="1">
                  <c:v>51.606016716110901</c:v>
                </c:pt>
                <c:pt idx="2">
                  <c:v>51.63518845621762</c:v>
                </c:pt>
                <c:pt idx="3">
                  <c:v>51.878015099544697</c:v>
                </c:pt>
                <c:pt idx="4">
                  <c:v>51.71798838477234</c:v>
                </c:pt>
                <c:pt idx="5">
                  <c:v>51.777919385763752</c:v>
                </c:pt>
                <c:pt idx="6">
                  <c:v>51.871486658773733</c:v>
                </c:pt>
                <c:pt idx="7">
                  <c:v>51.914728565254201</c:v>
                </c:pt>
                <c:pt idx="8">
                  <c:v>51.957518597771546</c:v>
                </c:pt>
                <c:pt idx="9">
                  <c:v>52.007770001391663</c:v>
                </c:pt>
                <c:pt idx="10">
                  <c:v>52.062404054529843</c:v>
                </c:pt>
                <c:pt idx="11">
                  <c:v>52.107619661889601</c:v>
                </c:pt>
                <c:pt idx="12">
                  <c:v>52.15525927545842</c:v>
                </c:pt>
                <c:pt idx="13">
                  <c:v>52.205105913905626</c:v>
                </c:pt>
                <c:pt idx="14">
                  <c:v>52.245282468071466</c:v>
                </c:pt>
                <c:pt idx="15">
                  <c:v>52.286723482368238</c:v>
                </c:pt>
              </c:numCache>
            </c:numRef>
          </c:val>
          <c:extLst>
            <c:ext xmlns:c16="http://schemas.microsoft.com/office/drawing/2014/chart" uri="{C3380CC4-5D6E-409C-BE32-E72D297353CC}">
              <c16:uniqueId val="{00000003-6D05-40AE-BA03-5569631CF695}"/>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18.668521692880287</c:v>
                </c:pt>
                <c:pt idx="1">
                  <c:v>18.702286622101237</c:v>
                </c:pt>
                <c:pt idx="2">
                  <c:v>18.429144704556794</c:v>
                </c:pt>
                <c:pt idx="3">
                  <c:v>17.440358455564269</c:v>
                </c:pt>
                <c:pt idx="4">
                  <c:v>16.559826288560412</c:v>
                </c:pt>
                <c:pt idx="5">
                  <c:v>16.713737743866101</c:v>
                </c:pt>
              </c:numCache>
            </c:numRef>
          </c:val>
          <c:extLst>
            <c:ext xmlns:c16="http://schemas.microsoft.com/office/drawing/2014/chart" uri="{C3380CC4-5D6E-409C-BE32-E72D297353CC}">
              <c16:uniqueId val="{00000000-6D23-42C7-B489-85140C23EA33}"/>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81.331478307119738</c:v>
                </c:pt>
                <c:pt idx="1">
                  <c:v>81.297713377898774</c:v>
                </c:pt>
                <c:pt idx="2">
                  <c:v>81.570855295443224</c:v>
                </c:pt>
                <c:pt idx="3">
                  <c:v>82.559641544435721</c:v>
                </c:pt>
                <c:pt idx="4">
                  <c:v>83.440173711439598</c:v>
                </c:pt>
                <c:pt idx="5">
                  <c:v>83.286262256133909</c:v>
                </c:pt>
              </c:numCache>
            </c:numRef>
          </c:val>
          <c:extLst>
            <c:ext xmlns:c16="http://schemas.microsoft.com/office/drawing/2014/chart" uri="{C3380CC4-5D6E-409C-BE32-E72D297353CC}">
              <c16:uniqueId val="{00000001-6D23-42C7-B489-85140C23EA3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CDC-47F2-AD35-06C9FA67FE56}"/>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CDC-47F2-AD35-06C9FA67FE56}"/>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BCDC-47F2-AD35-06C9FA67FE56}"/>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BCDC-47F2-AD35-06C9FA67FE56}"/>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BCDC-47F2-AD35-06C9FA67FE56}"/>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BCDC-47F2-AD35-06C9FA67FE56}"/>
              </c:ext>
            </c:extLst>
          </c:dPt>
          <c:dPt>
            <c:idx val="6"/>
            <c:bubble3D val="0"/>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BCDC-47F2-AD35-06C9FA67FE56}"/>
              </c:ext>
            </c:extLst>
          </c:dPt>
          <c:dPt>
            <c:idx val="7"/>
            <c:bubble3D val="0"/>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1-2A65-4FD8-9C49-835C30AA4CAC}"/>
              </c:ext>
            </c:extLst>
          </c:dPt>
          <c:dPt>
            <c:idx val="8"/>
            <c:bubble3D val="0"/>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0-2A65-4FD8-9C49-835C30AA4CAC}"/>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CDC-47F2-AD35-06C9FA67FE56}"/>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CDC-47F2-AD35-06C9FA67FE56}"/>
                </c:ext>
              </c:extLst>
            </c:dLbl>
            <c:dLbl>
              <c:idx val="3"/>
              <c:layout>
                <c:manualLayout>
                  <c:x val="3.9186541449902031E-2"/>
                  <c:y val="-6.711409395973171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CDC-47F2-AD35-06C9FA67FE56}"/>
                </c:ext>
              </c:extLst>
            </c:dLbl>
            <c:dLbl>
              <c:idx val="4"/>
              <c:layout>
                <c:manualLayout>
                  <c:x val="0.11080332409972299"/>
                  <c:y val="-8.948545861297539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CDC-47F2-AD35-06C9FA67FE56}"/>
                </c:ext>
              </c:extLst>
            </c:dLbl>
            <c:dLbl>
              <c:idx val="5"/>
              <c:layout>
                <c:manualLayout>
                  <c:x val="-0.13107222484967232"/>
                  <c:y val="-8.948545861297539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CDC-47F2-AD35-06C9FA67FE56}"/>
                </c:ext>
              </c:extLst>
            </c:dLbl>
            <c:dLbl>
              <c:idx val="6"/>
              <c:layout>
                <c:manualLayout>
                  <c:x val="-9.7290723599756768E-2"/>
                  <c:y val="-9.395973154362416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D-BCDC-47F2-AD35-06C9FA67FE56}"/>
                </c:ext>
              </c:extLst>
            </c:dLbl>
            <c:dLbl>
              <c:idx val="7"/>
              <c:layout>
                <c:manualLayout>
                  <c:x val="-7.8373082899804117E-2"/>
                  <c:y val="-0.2281879194630874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11-2A65-4FD8-9C49-835C30AA4CAC}"/>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Sheet1!$A$2:$A$10</c:f>
              <c:strCache>
                <c:ptCount val="9"/>
                <c:pt idx="0">
                  <c:v>AOC</c:v>
                </c:pt>
                <c:pt idx="1">
                  <c:v>INEOS Composites</c:v>
                </c:pt>
                <c:pt idx="2">
                  <c:v>Swancor Holding Co., LTD.</c:v>
                </c:pt>
                <c:pt idx="3">
                  <c:v>Showa Denko K.K.</c:v>
                </c:pt>
                <c:pt idx="4">
                  <c:v>Scott Bader Company Ltd.</c:v>
                </c:pt>
                <c:pt idx="5">
                  <c:v>Polynt-Reichhold</c:v>
                </c:pt>
                <c:pt idx="6">
                  <c:v>Eternal Chemical (China) Co., Ltd.</c:v>
                </c:pt>
                <c:pt idx="7">
                  <c:v>Sino Polymer</c:v>
                </c:pt>
                <c:pt idx="8">
                  <c:v>Others</c:v>
                </c:pt>
              </c:strCache>
            </c:strRef>
          </c:cat>
          <c:val>
            <c:numRef>
              <c:f>Sheet1!$B$2:$B$10</c:f>
              <c:numCache>
                <c:formatCode>0.00</c:formatCode>
                <c:ptCount val="9"/>
                <c:pt idx="0">
                  <c:v>15.133067895553728</c:v>
                </c:pt>
                <c:pt idx="1">
                  <c:v>10.96600845622711</c:v>
                </c:pt>
                <c:pt idx="2">
                  <c:v>7.5330378526327664</c:v>
                </c:pt>
                <c:pt idx="3">
                  <c:v>6.0950181684892835</c:v>
                </c:pt>
                <c:pt idx="4">
                  <c:v>6.0637398204600945</c:v>
                </c:pt>
                <c:pt idx="5">
                  <c:v>5.3867606135273416</c:v>
                </c:pt>
                <c:pt idx="6">
                  <c:v>4.6290738026855003</c:v>
                </c:pt>
                <c:pt idx="7">
                  <c:v>3.9358114637039345</c:v>
                </c:pt>
                <c:pt idx="8">
                  <c:v>40.257481926720239</c:v>
                </c:pt>
              </c:numCache>
            </c:numRef>
          </c:val>
          <c:extLst>
            <c:ext xmlns:c16="http://schemas.microsoft.com/office/drawing/2014/chart" uri="{C3380CC4-5D6E-409C-BE32-E72D297353CC}">
              <c16:uniqueId val="{0000000E-BCDC-47F2-AD35-06C9FA67FE56}"/>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241C-4966-9070-F125AC2EBC07}"/>
              </c:ext>
            </c:extLst>
          </c:dPt>
          <c:dPt>
            <c:idx val="5"/>
            <c:invertIfNegative val="0"/>
            <c:bubble3D val="0"/>
            <c:extLst>
              <c:ext xmlns:c16="http://schemas.microsoft.com/office/drawing/2014/chart" uri="{C3380CC4-5D6E-409C-BE32-E72D297353CC}">
                <c16:uniqueId val="{00000001-241C-4966-9070-F125AC2EBC07}"/>
              </c:ext>
            </c:extLst>
          </c:dPt>
          <c:dPt>
            <c:idx val="6"/>
            <c:invertIfNegative val="0"/>
            <c:bubble3D val="0"/>
            <c:extLst>
              <c:ext xmlns:c16="http://schemas.microsoft.com/office/drawing/2014/chart" uri="{C3380CC4-5D6E-409C-BE32-E72D297353CC}">
                <c16:uniqueId val="{00000002-241C-4966-9070-F125AC2EBC07}"/>
              </c:ext>
            </c:extLst>
          </c:dPt>
          <c:dPt>
            <c:idx val="7"/>
            <c:invertIfNegative val="0"/>
            <c:bubble3D val="0"/>
            <c:extLst>
              <c:ext xmlns:c16="http://schemas.microsoft.com/office/drawing/2014/chart" uri="{C3380CC4-5D6E-409C-BE32-E72D297353CC}">
                <c16:uniqueId val="{00000003-241C-4966-9070-F125AC2EBC07}"/>
              </c:ext>
            </c:extLst>
          </c:dPt>
          <c:dPt>
            <c:idx val="8"/>
            <c:invertIfNegative val="0"/>
            <c:bubble3D val="0"/>
            <c:extLst>
              <c:ext xmlns:c16="http://schemas.microsoft.com/office/drawing/2014/chart" uri="{C3380CC4-5D6E-409C-BE32-E72D297353CC}">
                <c16:uniqueId val="{00000004-241C-4966-9070-F125AC2EBC07}"/>
              </c:ext>
            </c:extLst>
          </c:dPt>
          <c:dPt>
            <c:idx val="9"/>
            <c:invertIfNegative val="0"/>
            <c:bubble3D val="0"/>
            <c:extLst>
              <c:ext xmlns:c16="http://schemas.microsoft.com/office/drawing/2014/chart" uri="{C3380CC4-5D6E-409C-BE32-E72D297353CC}">
                <c16:uniqueId val="{00000005-241C-4966-9070-F125AC2EBC07}"/>
              </c:ext>
            </c:extLst>
          </c:dPt>
          <c:dLbls>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c:formatCode>
                <c:ptCount val="16"/>
                <c:pt idx="0">
                  <c:v>427</c:v>
                </c:pt>
                <c:pt idx="1">
                  <c:v>427</c:v>
                </c:pt>
                <c:pt idx="2">
                  <c:v>427</c:v>
                </c:pt>
                <c:pt idx="3">
                  <c:v>427</c:v>
                </c:pt>
                <c:pt idx="4">
                  <c:v>442</c:v>
                </c:pt>
                <c:pt idx="5">
                  <c:v>442</c:v>
                </c:pt>
                <c:pt idx="6">
                  <c:v>477</c:v>
                </c:pt>
                <c:pt idx="7">
                  <c:v>477</c:v>
                </c:pt>
                <c:pt idx="8">
                  <c:v>482</c:v>
                </c:pt>
                <c:pt idx="9">
                  <c:v>482</c:v>
                </c:pt>
                <c:pt idx="10">
                  <c:v>482</c:v>
                </c:pt>
                <c:pt idx="11">
                  <c:v>482</c:v>
                </c:pt>
                <c:pt idx="12">
                  <c:v>487</c:v>
                </c:pt>
                <c:pt idx="13">
                  <c:v>487</c:v>
                </c:pt>
                <c:pt idx="14">
                  <c:v>487</c:v>
                </c:pt>
                <c:pt idx="15">
                  <c:v>487</c:v>
                </c:pt>
              </c:numCache>
            </c:numRef>
          </c:val>
          <c:extLst>
            <c:ext xmlns:c16="http://schemas.microsoft.com/office/drawing/2014/chart" uri="{C3380CC4-5D6E-409C-BE32-E72D297353CC}">
              <c16:uniqueId val="{00000006-241C-4966-9070-F125AC2EBC07}"/>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c:formatCode>
                <c:ptCount val="16"/>
                <c:pt idx="0">
                  <c:v>314.75651199999999</c:v>
                </c:pt>
                <c:pt idx="1">
                  <c:v>326.126576</c:v>
                </c:pt>
                <c:pt idx="2">
                  <c:v>336.81658000000004</c:v>
                </c:pt>
                <c:pt idx="3">
                  <c:v>340.01602400000002</c:v>
                </c:pt>
                <c:pt idx="4">
                  <c:v>356.80038804301074</c:v>
                </c:pt>
                <c:pt idx="5">
                  <c:v>327.28074223655909</c:v>
                </c:pt>
                <c:pt idx="6">
                  <c:v>369.29728339784941</c:v>
                </c:pt>
                <c:pt idx="7">
                  <c:v>377.27741466666669</c:v>
                </c:pt>
                <c:pt idx="8">
                  <c:v>387.35587488172041</c:v>
                </c:pt>
                <c:pt idx="9">
                  <c:v>386.68242993548387</c:v>
                </c:pt>
                <c:pt idx="10">
                  <c:v>399.05562800000001</c:v>
                </c:pt>
                <c:pt idx="11">
                  <c:v>412.44335509677421</c:v>
                </c:pt>
                <c:pt idx="12">
                  <c:v>421.67301015053766</c:v>
                </c:pt>
                <c:pt idx="13">
                  <c:v>430.31136520430107</c:v>
                </c:pt>
                <c:pt idx="14">
                  <c:v>435.06336025806456</c:v>
                </c:pt>
                <c:pt idx="15">
                  <c:v>441.21841531182798</c:v>
                </c:pt>
              </c:numCache>
            </c:numRef>
          </c:val>
          <c:extLst>
            <c:ext xmlns:c16="http://schemas.microsoft.com/office/drawing/2014/chart" uri="{C3380CC4-5D6E-409C-BE32-E72D297353CC}">
              <c16:uniqueId val="{00000007-241C-4966-9070-F125AC2EBC07}"/>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5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7.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4.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1.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4.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3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5.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8.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4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5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5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F1A62D-1C77-4F5F-89E4-3D4B1247408D}" type="doc">
      <dgm:prSet loTypeId="urn:microsoft.com/office/officeart/2005/8/layout/process2" loCatId="process" qsTypeId="urn:microsoft.com/office/officeart/2005/8/quickstyle/simple1" qsCatId="simple" csTypeId="urn:microsoft.com/office/officeart/2005/8/colors/accent1_2" csCatId="accent1" phldr="1"/>
      <dgm:spPr/>
    </dgm:pt>
    <dgm:pt modelId="{7B430881-09B4-41FF-BB95-9A32F557ECF6}">
      <dgm:prSet phldrT="[Text]" custT="1"/>
      <dgm:spPr/>
      <dgm:t>
        <a:bodyPr/>
        <a:lstStyle/>
        <a:p>
          <a:pPr algn="ctr"/>
          <a:r>
            <a:rPr lang="en-US" sz="1200">
              <a:latin typeface="Arial" panose="020B0604020202020204" pitchFamily="34" charset="0"/>
              <a:cs typeface="Arial" panose="020B0604020202020204" pitchFamily="34" charset="0"/>
            </a:rPr>
            <a:t>Reactor Charged Epoxy</a:t>
          </a:r>
        </a:p>
      </dgm:t>
    </dgm:pt>
    <dgm:pt modelId="{4D07A954-FDA8-47D2-AE8B-3B93814DEF89}" type="parTrans" cxnId="{F409A935-12A0-4D99-B1D1-EFCDE8015ACB}">
      <dgm:prSet/>
      <dgm:spPr/>
      <dgm:t>
        <a:bodyPr/>
        <a:lstStyle/>
        <a:p>
          <a:pPr algn="ctr"/>
          <a:endParaRPr lang="en-US"/>
        </a:p>
      </dgm:t>
    </dgm:pt>
    <dgm:pt modelId="{4346684F-5B3A-4298-864B-CB686C5DD363}" type="sibTrans" cxnId="{F409A935-12A0-4D99-B1D1-EFCDE8015ACB}">
      <dgm:prSet/>
      <dgm:spPr/>
      <dgm:t>
        <a:bodyPr/>
        <a:lstStyle/>
        <a:p>
          <a:pPr algn="ctr"/>
          <a:endParaRPr lang="en-US"/>
        </a:p>
      </dgm:t>
    </dgm:pt>
    <dgm:pt modelId="{0F20D737-EA8F-48FA-A4BC-F45D9BCDFF8D}">
      <dgm:prSet phldrT="[Text]" custT="1"/>
      <dgm:spPr/>
      <dgm:t>
        <a:bodyPr/>
        <a:lstStyle/>
        <a:p>
          <a:pPr algn="ctr"/>
          <a:r>
            <a:rPr lang="en-US" sz="1200">
              <a:latin typeface="Arial" panose="020B0604020202020204" pitchFamily="34" charset="0"/>
              <a:cs typeface="Arial" panose="020B0604020202020204" pitchFamily="34" charset="0"/>
            </a:rPr>
            <a:t>Reactor Add Metha Acrylic Acid</a:t>
          </a:r>
        </a:p>
      </dgm:t>
    </dgm:pt>
    <dgm:pt modelId="{1B5B0122-A17F-4234-A73E-751C6E2B5E49}" type="parTrans" cxnId="{7365472E-79C1-48AA-BAF2-E71E86397451}">
      <dgm:prSet/>
      <dgm:spPr/>
      <dgm:t>
        <a:bodyPr/>
        <a:lstStyle/>
        <a:p>
          <a:pPr algn="ctr"/>
          <a:endParaRPr lang="en-US"/>
        </a:p>
      </dgm:t>
    </dgm:pt>
    <dgm:pt modelId="{D7907FAA-CDE6-4206-8F4F-33CA4AA2A9D8}" type="sibTrans" cxnId="{7365472E-79C1-48AA-BAF2-E71E86397451}">
      <dgm:prSet/>
      <dgm:spPr/>
      <dgm:t>
        <a:bodyPr/>
        <a:lstStyle/>
        <a:p>
          <a:pPr algn="ctr"/>
          <a:endParaRPr lang="en-US"/>
        </a:p>
      </dgm:t>
    </dgm:pt>
    <dgm:pt modelId="{F8DD82D6-0388-4D98-B982-7E70C9DE962D}">
      <dgm:prSet phldrT="[Text]" custT="1"/>
      <dgm:spPr/>
      <dgm:t>
        <a:bodyPr/>
        <a:lstStyle/>
        <a:p>
          <a:pPr algn="ctr"/>
          <a:r>
            <a:rPr lang="en-US" sz="1200">
              <a:latin typeface="Arial" panose="020B0604020202020204" pitchFamily="34" charset="0"/>
              <a:cs typeface="Arial" panose="020B0604020202020204" pitchFamily="34" charset="0"/>
            </a:rPr>
            <a:t>Drop Tank Charge Styrene (Blend up to the uniform materials)</a:t>
          </a:r>
        </a:p>
      </dgm:t>
    </dgm:pt>
    <dgm:pt modelId="{927B979B-5737-4E2E-AEFC-1C872F894091}" type="parTrans" cxnId="{2B525418-E3FA-410A-ACD0-DF59E43A5308}">
      <dgm:prSet/>
      <dgm:spPr/>
      <dgm:t>
        <a:bodyPr/>
        <a:lstStyle/>
        <a:p>
          <a:pPr algn="ctr"/>
          <a:endParaRPr lang="en-US"/>
        </a:p>
      </dgm:t>
    </dgm:pt>
    <dgm:pt modelId="{07295610-344A-4491-9517-57A917AAD07D}" type="sibTrans" cxnId="{2B525418-E3FA-410A-ACD0-DF59E43A5308}">
      <dgm:prSet/>
      <dgm:spPr/>
      <dgm:t>
        <a:bodyPr/>
        <a:lstStyle/>
        <a:p>
          <a:pPr algn="ctr"/>
          <a:endParaRPr lang="en-US"/>
        </a:p>
      </dgm:t>
    </dgm:pt>
    <dgm:pt modelId="{C41E1870-2294-401A-BE68-F84858741234}">
      <dgm:prSet custT="1"/>
      <dgm:spPr/>
      <dgm:t>
        <a:bodyPr/>
        <a:lstStyle/>
        <a:p>
          <a:pPr algn="ctr"/>
          <a:r>
            <a:rPr lang="en-US" sz="1200">
              <a:latin typeface="Arial" panose="020B0604020202020204" pitchFamily="34" charset="0"/>
              <a:cs typeface="Arial" panose="020B0604020202020204" pitchFamily="34" charset="0"/>
            </a:rPr>
            <a:t>Packing Vinly Ester Resin</a:t>
          </a:r>
        </a:p>
      </dgm:t>
    </dgm:pt>
    <dgm:pt modelId="{3C1AE0EB-BFA5-40A6-BDD9-0EE3C892081F}" type="parTrans" cxnId="{EE693547-AFCE-4642-9AE8-55B0C227836C}">
      <dgm:prSet/>
      <dgm:spPr/>
      <dgm:t>
        <a:bodyPr/>
        <a:lstStyle/>
        <a:p>
          <a:pPr algn="ctr"/>
          <a:endParaRPr lang="en-US"/>
        </a:p>
      </dgm:t>
    </dgm:pt>
    <dgm:pt modelId="{6C93C0F2-1366-4078-B2CE-ECF545004C19}" type="sibTrans" cxnId="{EE693547-AFCE-4642-9AE8-55B0C227836C}">
      <dgm:prSet/>
      <dgm:spPr/>
      <dgm:t>
        <a:bodyPr/>
        <a:lstStyle/>
        <a:p>
          <a:pPr algn="ctr"/>
          <a:endParaRPr lang="en-US"/>
        </a:p>
      </dgm:t>
    </dgm:pt>
    <dgm:pt modelId="{0C20CF32-3E00-4194-B226-D9C31142E94B}" type="pres">
      <dgm:prSet presAssocID="{5BF1A62D-1C77-4F5F-89E4-3D4B1247408D}" presName="linearFlow" presStyleCnt="0">
        <dgm:presLayoutVars>
          <dgm:resizeHandles val="exact"/>
        </dgm:presLayoutVars>
      </dgm:prSet>
      <dgm:spPr/>
    </dgm:pt>
    <dgm:pt modelId="{9F32015A-7A8D-48AA-A894-320A37196575}" type="pres">
      <dgm:prSet presAssocID="{7B430881-09B4-41FF-BB95-9A32F557ECF6}" presName="node" presStyleLbl="node1" presStyleIdx="0" presStyleCnt="4" custScaleX="173942" custScaleY="54381">
        <dgm:presLayoutVars>
          <dgm:bulletEnabled val="1"/>
        </dgm:presLayoutVars>
      </dgm:prSet>
      <dgm:spPr/>
    </dgm:pt>
    <dgm:pt modelId="{F8D3000E-DBB2-46C6-9A70-A52AA8E3A890}" type="pres">
      <dgm:prSet presAssocID="{4346684F-5B3A-4298-864B-CB686C5DD363}" presName="sibTrans" presStyleLbl="sibTrans2D1" presStyleIdx="0" presStyleCnt="3"/>
      <dgm:spPr/>
    </dgm:pt>
    <dgm:pt modelId="{05791DA3-0C5A-4312-9499-EEC2E12F1CE2}" type="pres">
      <dgm:prSet presAssocID="{4346684F-5B3A-4298-864B-CB686C5DD363}" presName="connectorText" presStyleLbl="sibTrans2D1" presStyleIdx="0" presStyleCnt="3"/>
      <dgm:spPr/>
    </dgm:pt>
    <dgm:pt modelId="{A51E7E5D-9C9D-4A0D-AA83-249E946D51B2}" type="pres">
      <dgm:prSet presAssocID="{0F20D737-EA8F-48FA-A4BC-F45D9BCDFF8D}" presName="node" presStyleLbl="node1" presStyleIdx="1" presStyleCnt="4" custScaleX="175964" custScaleY="53994">
        <dgm:presLayoutVars>
          <dgm:bulletEnabled val="1"/>
        </dgm:presLayoutVars>
      </dgm:prSet>
      <dgm:spPr/>
    </dgm:pt>
    <dgm:pt modelId="{19E2037C-5322-4D1A-AFA8-22E3CCC7742D}" type="pres">
      <dgm:prSet presAssocID="{D7907FAA-CDE6-4206-8F4F-33CA4AA2A9D8}" presName="sibTrans" presStyleLbl="sibTrans2D1" presStyleIdx="1" presStyleCnt="3"/>
      <dgm:spPr/>
    </dgm:pt>
    <dgm:pt modelId="{A61BBFED-EB86-4EFA-BD2E-83B5C0A87739}" type="pres">
      <dgm:prSet presAssocID="{D7907FAA-CDE6-4206-8F4F-33CA4AA2A9D8}" presName="connectorText" presStyleLbl="sibTrans2D1" presStyleIdx="1" presStyleCnt="3"/>
      <dgm:spPr/>
    </dgm:pt>
    <dgm:pt modelId="{57F8677B-4B2F-4D96-B669-650E0F570902}" type="pres">
      <dgm:prSet presAssocID="{F8DD82D6-0388-4D98-B982-7E70C9DE962D}" presName="node" presStyleLbl="node1" presStyleIdx="2" presStyleCnt="4" custScaleX="179483" custScaleY="54972">
        <dgm:presLayoutVars>
          <dgm:bulletEnabled val="1"/>
        </dgm:presLayoutVars>
      </dgm:prSet>
      <dgm:spPr/>
    </dgm:pt>
    <dgm:pt modelId="{5EF301FB-12DB-4448-A623-7F504C05AC11}" type="pres">
      <dgm:prSet presAssocID="{07295610-344A-4491-9517-57A917AAD07D}" presName="sibTrans" presStyleLbl="sibTrans2D1" presStyleIdx="2" presStyleCnt="3"/>
      <dgm:spPr/>
    </dgm:pt>
    <dgm:pt modelId="{DCAC2576-C688-4860-AB28-F1D6D0966337}" type="pres">
      <dgm:prSet presAssocID="{07295610-344A-4491-9517-57A917AAD07D}" presName="connectorText" presStyleLbl="sibTrans2D1" presStyleIdx="2" presStyleCnt="3"/>
      <dgm:spPr/>
    </dgm:pt>
    <dgm:pt modelId="{892777FC-C98C-4391-BB68-E1E56DA87461}" type="pres">
      <dgm:prSet presAssocID="{C41E1870-2294-401A-BE68-F84858741234}" presName="node" presStyleLbl="node1" presStyleIdx="3" presStyleCnt="4" custScaleX="182079" custScaleY="56043">
        <dgm:presLayoutVars>
          <dgm:bulletEnabled val="1"/>
        </dgm:presLayoutVars>
      </dgm:prSet>
      <dgm:spPr/>
    </dgm:pt>
  </dgm:ptLst>
  <dgm:cxnLst>
    <dgm:cxn modelId="{2B525418-E3FA-410A-ACD0-DF59E43A5308}" srcId="{5BF1A62D-1C77-4F5F-89E4-3D4B1247408D}" destId="{F8DD82D6-0388-4D98-B982-7E70C9DE962D}" srcOrd="2" destOrd="0" parTransId="{927B979B-5737-4E2E-AEFC-1C872F894091}" sibTransId="{07295610-344A-4491-9517-57A917AAD07D}"/>
    <dgm:cxn modelId="{2658122D-F104-4A80-9FB3-3E9D3822EFFB}" type="presOf" srcId="{07295610-344A-4491-9517-57A917AAD07D}" destId="{5EF301FB-12DB-4448-A623-7F504C05AC11}" srcOrd="0" destOrd="0" presId="urn:microsoft.com/office/officeart/2005/8/layout/process2"/>
    <dgm:cxn modelId="{7365472E-79C1-48AA-BAF2-E71E86397451}" srcId="{5BF1A62D-1C77-4F5F-89E4-3D4B1247408D}" destId="{0F20D737-EA8F-48FA-A4BC-F45D9BCDFF8D}" srcOrd="1" destOrd="0" parTransId="{1B5B0122-A17F-4234-A73E-751C6E2B5E49}" sibTransId="{D7907FAA-CDE6-4206-8F4F-33CA4AA2A9D8}"/>
    <dgm:cxn modelId="{F409A935-12A0-4D99-B1D1-EFCDE8015ACB}" srcId="{5BF1A62D-1C77-4F5F-89E4-3D4B1247408D}" destId="{7B430881-09B4-41FF-BB95-9A32F557ECF6}" srcOrd="0" destOrd="0" parTransId="{4D07A954-FDA8-47D2-AE8B-3B93814DEF89}" sibTransId="{4346684F-5B3A-4298-864B-CB686C5DD363}"/>
    <dgm:cxn modelId="{462DE863-408F-4E26-B8B5-F51EB16FB25B}" type="presOf" srcId="{7B430881-09B4-41FF-BB95-9A32F557ECF6}" destId="{9F32015A-7A8D-48AA-A894-320A37196575}" srcOrd="0" destOrd="0" presId="urn:microsoft.com/office/officeart/2005/8/layout/process2"/>
    <dgm:cxn modelId="{EE693547-AFCE-4642-9AE8-55B0C227836C}" srcId="{5BF1A62D-1C77-4F5F-89E4-3D4B1247408D}" destId="{C41E1870-2294-401A-BE68-F84858741234}" srcOrd="3" destOrd="0" parTransId="{3C1AE0EB-BFA5-40A6-BDD9-0EE3C892081F}" sibTransId="{6C93C0F2-1366-4078-B2CE-ECF545004C19}"/>
    <dgm:cxn modelId="{674BD568-8625-45DE-87F8-F2E3897BA3E6}" type="presOf" srcId="{4346684F-5B3A-4298-864B-CB686C5DD363}" destId="{05791DA3-0C5A-4312-9499-EEC2E12F1CE2}" srcOrd="1" destOrd="0" presId="urn:microsoft.com/office/officeart/2005/8/layout/process2"/>
    <dgm:cxn modelId="{4C1C3D54-C205-44EF-B751-C0CCB0297061}" type="presOf" srcId="{4346684F-5B3A-4298-864B-CB686C5DD363}" destId="{F8D3000E-DBB2-46C6-9A70-A52AA8E3A890}" srcOrd="0" destOrd="0" presId="urn:microsoft.com/office/officeart/2005/8/layout/process2"/>
    <dgm:cxn modelId="{66FCDE8B-1785-45F4-A3EC-CDCA027741BB}" type="presOf" srcId="{F8DD82D6-0388-4D98-B982-7E70C9DE962D}" destId="{57F8677B-4B2F-4D96-B669-650E0F570902}" srcOrd="0" destOrd="0" presId="urn:microsoft.com/office/officeart/2005/8/layout/process2"/>
    <dgm:cxn modelId="{7E09BAA1-E0BD-4A79-AE37-A9FD0DBFF5EE}" type="presOf" srcId="{5BF1A62D-1C77-4F5F-89E4-3D4B1247408D}" destId="{0C20CF32-3E00-4194-B226-D9C31142E94B}" srcOrd="0" destOrd="0" presId="urn:microsoft.com/office/officeart/2005/8/layout/process2"/>
    <dgm:cxn modelId="{71887AAE-9FF8-434F-B118-CFF548E8CAEC}" type="presOf" srcId="{0F20D737-EA8F-48FA-A4BC-F45D9BCDFF8D}" destId="{A51E7E5D-9C9D-4A0D-AA83-249E946D51B2}" srcOrd="0" destOrd="0" presId="urn:microsoft.com/office/officeart/2005/8/layout/process2"/>
    <dgm:cxn modelId="{35D7EEBC-C533-440C-A425-A1C4F90F9901}" type="presOf" srcId="{D7907FAA-CDE6-4206-8F4F-33CA4AA2A9D8}" destId="{19E2037C-5322-4D1A-AFA8-22E3CCC7742D}" srcOrd="0" destOrd="0" presId="urn:microsoft.com/office/officeart/2005/8/layout/process2"/>
    <dgm:cxn modelId="{9E73BEC3-D1B9-43D9-8B85-ED1B13EE8442}" type="presOf" srcId="{C41E1870-2294-401A-BE68-F84858741234}" destId="{892777FC-C98C-4391-BB68-E1E56DA87461}" srcOrd="0" destOrd="0" presId="urn:microsoft.com/office/officeart/2005/8/layout/process2"/>
    <dgm:cxn modelId="{C9A7ABE9-FDF5-4507-B872-42631011E784}" type="presOf" srcId="{07295610-344A-4491-9517-57A917AAD07D}" destId="{DCAC2576-C688-4860-AB28-F1D6D0966337}" srcOrd="1" destOrd="0" presId="urn:microsoft.com/office/officeart/2005/8/layout/process2"/>
    <dgm:cxn modelId="{55EBACF8-3210-4B6C-A10F-71AC3A2F1F72}" type="presOf" srcId="{D7907FAA-CDE6-4206-8F4F-33CA4AA2A9D8}" destId="{A61BBFED-EB86-4EFA-BD2E-83B5C0A87739}" srcOrd="1" destOrd="0" presId="urn:microsoft.com/office/officeart/2005/8/layout/process2"/>
    <dgm:cxn modelId="{F4FE0BD7-7F00-44CB-8B56-3599C9ADB4FA}" type="presParOf" srcId="{0C20CF32-3E00-4194-B226-D9C31142E94B}" destId="{9F32015A-7A8D-48AA-A894-320A37196575}" srcOrd="0" destOrd="0" presId="urn:microsoft.com/office/officeart/2005/8/layout/process2"/>
    <dgm:cxn modelId="{DCE9EFD8-0166-4E46-8447-936E10C71DBF}" type="presParOf" srcId="{0C20CF32-3E00-4194-B226-D9C31142E94B}" destId="{F8D3000E-DBB2-46C6-9A70-A52AA8E3A890}" srcOrd="1" destOrd="0" presId="urn:microsoft.com/office/officeart/2005/8/layout/process2"/>
    <dgm:cxn modelId="{261BDB6D-2088-4E52-8340-7C55551ED778}" type="presParOf" srcId="{F8D3000E-DBB2-46C6-9A70-A52AA8E3A890}" destId="{05791DA3-0C5A-4312-9499-EEC2E12F1CE2}" srcOrd="0" destOrd="0" presId="urn:microsoft.com/office/officeart/2005/8/layout/process2"/>
    <dgm:cxn modelId="{6C03BB05-680A-4D69-BB38-E58A7D780D83}" type="presParOf" srcId="{0C20CF32-3E00-4194-B226-D9C31142E94B}" destId="{A51E7E5D-9C9D-4A0D-AA83-249E946D51B2}" srcOrd="2" destOrd="0" presId="urn:microsoft.com/office/officeart/2005/8/layout/process2"/>
    <dgm:cxn modelId="{A84260E5-BFCA-4A17-BC13-118AC2EE8013}" type="presParOf" srcId="{0C20CF32-3E00-4194-B226-D9C31142E94B}" destId="{19E2037C-5322-4D1A-AFA8-22E3CCC7742D}" srcOrd="3" destOrd="0" presId="urn:microsoft.com/office/officeart/2005/8/layout/process2"/>
    <dgm:cxn modelId="{FFF6EBC8-97FD-4D46-B285-53AA4952A966}" type="presParOf" srcId="{19E2037C-5322-4D1A-AFA8-22E3CCC7742D}" destId="{A61BBFED-EB86-4EFA-BD2E-83B5C0A87739}" srcOrd="0" destOrd="0" presId="urn:microsoft.com/office/officeart/2005/8/layout/process2"/>
    <dgm:cxn modelId="{1D68E11D-59C7-47DA-A965-2797D5FA57B0}" type="presParOf" srcId="{0C20CF32-3E00-4194-B226-D9C31142E94B}" destId="{57F8677B-4B2F-4D96-B669-650E0F570902}" srcOrd="4" destOrd="0" presId="urn:microsoft.com/office/officeart/2005/8/layout/process2"/>
    <dgm:cxn modelId="{A920050E-C058-46B5-811D-D1AB576180EF}" type="presParOf" srcId="{0C20CF32-3E00-4194-B226-D9C31142E94B}" destId="{5EF301FB-12DB-4448-A623-7F504C05AC11}" srcOrd="5" destOrd="0" presId="urn:microsoft.com/office/officeart/2005/8/layout/process2"/>
    <dgm:cxn modelId="{8F1A2636-CE0E-4250-950B-1ABC3B353D71}" type="presParOf" srcId="{5EF301FB-12DB-4448-A623-7F504C05AC11}" destId="{DCAC2576-C688-4860-AB28-F1D6D0966337}" srcOrd="0" destOrd="0" presId="urn:microsoft.com/office/officeart/2005/8/layout/process2"/>
    <dgm:cxn modelId="{1B35472B-64EC-40C2-BB5C-BA57FF0B4F49}" type="presParOf" srcId="{0C20CF32-3E00-4194-B226-D9C31142E94B}" destId="{892777FC-C98C-4391-BB68-E1E56DA87461}" srcOrd="6" destOrd="0" presId="urn:microsoft.com/office/officeart/2005/8/layout/process2"/>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32015A-7A8D-48AA-A894-320A37196575}">
      <dsp:nvSpPr>
        <dsp:cNvPr id="0" name=""/>
        <dsp:cNvSpPr/>
      </dsp:nvSpPr>
      <dsp:spPr>
        <a:xfrm>
          <a:off x="1851772" y="1171"/>
          <a:ext cx="2573430" cy="44697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Reactor Charged Epoxy</a:t>
          </a:r>
        </a:p>
      </dsp:txBody>
      <dsp:txXfrm>
        <a:off x="1864863" y="14262"/>
        <a:ext cx="2547248" cy="420792"/>
      </dsp:txXfrm>
    </dsp:sp>
    <dsp:sp modelId="{F8D3000E-DBB2-46C6-9A70-A52AA8E3A890}">
      <dsp:nvSpPr>
        <dsp:cNvPr id="0" name=""/>
        <dsp:cNvSpPr/>
      </dsp:nvSpPr>
      <dsp:spPr>
        <a:xfrm rot="5400000">
          <a:off x="2984375" y="468694"/>
          <a:ext cx="308224" cy="369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rot="-5400000">
        <a:off x="3027527" y="499517"/>
        <a:ext cx="221921" cy="215757"/>
      </dsp:txXfrm>
    </dsp:sp>
    <dsp:sp modelId="{A51E7E5D-9C9D-4A0D-AA83-249E946D51B2}">
      <dsp:nvSpPr>
        <dsp:cNvPr id="0" name=""/>
        <dsp:cNvSpPr/>
      </dsp:nvSpPr>
      <dsp:spPr>
        <a:xfrm>
          <a:off x="1836814" y="859111"/>
          <a:ext cx="2603345" cy="44379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Reactor Add Metha Acrylic Acid</a:t>
          </a:r>
        </a:p>
      </dsp:txBody>
      <dsp:txXfrm>
        <a:off x="1849812" y="872109"/>
        <a:ext cx="2577349" cy="417797"/>
      </dsp:txXfrm>
    </dsp:sp>
    <dsp:sp modelId="{19E2037C-5322-4D1A-AFA8-22E3CCC7742D}">
      <dsp:nvSpPr>
        <dsp:cNvPr id="0" name=""/>
        <dsp:cNvSpPr/>
      </dsp:nvSpPr>
      <dsp:spPr>
        <a:xfrm rot="5400000">
          <a:off x="2984375" y="1323453"/>
          <a:ext cx="308224" cy="369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rot="-5400000">
        <a:off x="3027527" y="1354276"/>
        <a:ext cx="221921" cy="215757"/>
      </dsp:txXfrm>
    </dsp:sp>
    <dsp:sp modelId="{57F8677B-4B2F-4D96-B669-650E0F570902}">
      <dsp:nvSpPr>
        <dsp:cNvPr id="0" name=""/>
        <dsp:cNvSpPr/>
      </dsp:nvSpPr>
      <dsp:spPr>
        <a:xfrm>
          <a:off x="1810783" y="1713870"/>
          <a:ext cx="2655408" cy="45183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Drop Tank Charge Styrene (Blend up to the uniform materials)</a:t>
          </a:r>
        </a:p>
      </dsp:txBody>
      <dsp:txXfrm>
        <a:off x="1824017" y="1727104"/>
        <a:ext cx="2628940" cy="425364"/>
      </dsp:txXfrm>
    </dsp:sp>
    <dsp:sp modelId="{5EF301FB-12DB-4448-A623-7F504C05AC11}">
      <dsp:nvSpPr>
        <dsp:cNvPr id="0" name=""/>
        <dsp:cNvSpPr/>
      </dsp:nvSpPr>
      <dsp:spPr>
        <a:xfrm rot="5400000">
          <a:off x="2984375" y="2186251"/>
          <a:ext cx="308224" cy="3698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rot="-5400000">
        <a:off x="3027527" y="2217074"/>
        <a:ext cx="221921" cy="215757"/>
      </dsp:txXfrm>
    </dsp:sp>
    <dsp:sp modelId="{892777FC-C98C-4391-BB68-E1E56DA87461}">
      <dsp:nvSpPr>
        <dsp:cNvPr id="0" name=""/>
        <dsp:cNvSpPr/>
      </dsp:nvSpPr>
      <dsp:spPr>
        <a:xfrm>
          <a:off x="1791579" y="2576668"/>
          <a:ext cx="2693815" cy="4606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Packing Vinly Ester Resin</a:t>
          </a:r>
        </a:p>
      </dsp:txBody>
      <dsp:txXfrm>
        <a:off x="1805071" y="2590160"/>
        <a:ext cx="2666831" cy="43365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0.6761</cdr:x>
      <cdr:y>0.72388</cdr:y>
    </cdr:from>
    <cdr:to>
      <cdr:x>0.93239</cdr:x>
      <cdr:y>0.99129</cdr:y>
    </cdr:to>
    <cdr:sp macro="" textlink="">
      <cdr:nvSpPr>
        <cdr:cNvPr id="2" name="Rectangle 1">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4095751" y="1847850"/>
          <a:ext cx="1552574" cy="682616"/>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2021E-2030F</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CAGR </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10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6.30% By Volume</a:t>
          </a:r>
        </a:p>
      </cdr:txBody>
    </cdr:sp>
  </cdr:relSizeAnchor>
</c:userShapes>
</file>

<file path=word/drawings/drawing2.xml><?xml version="1.0" encoding="utf-8"?>
<c:userShapes xmlns:c="http://schemas.openxmlformats.org/drawingml/2006/chart">
  <cdr:relSizeAnchor xmlns:cdr="http://schemas.openxmlformats.org/drawingml/2006/chartDrawing">
    <cdr:from>
      <cdr:x>0.70388</cdr:x>
      <cdr:y>0.89445</cdr:y>
    </cdr:from>
    <cdr:to>
      <cdr:x>1</cdr:x>
      <cdr:y>1</cdr:y>
    </cdr:to>
    <cdr:sp macro="" textlink="">
      <cdr:nvSpPr>
        <cdr:cNvPr id="2" name="TextBox 4"/>
        <cdr:cNvSpPr txBox="1"/>
      </cdr:nvSpPr>
      <cdr:spPr>
        <a:xfrm xmlns:a="http://schemas.openxmlformats.org/drawingml/2006/main">
          <a:off x="5003800" y="4775200"/>
          <a:ext cx="188976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0.70737</cdr:x>
      <cdr:y>0.90389</cdr:y>
    </cdr:from>
    <cdr:to>
      <cdr:x>1</cdr:x>
      <cdr:y>1</cdr:y>
    </cdr:to>
    <cdr:sp macro="" textlink="">
      <cdr:nvSpPr>
        <cdr:cNvPr id="2" name="TextBox 4"/>
        <cdr:cNvSpPr txBox="1"/>
      </cdr:nvSpPr>
      <cdr:spPr>
        <a:xfrm xmlns:a="http://schemas.openxmlformats.org/drawingml/2006/main">
          <a:off x="5003800" y="4775200"/>
          <a:ext cx="188976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4.xml><?xml version="1.0" encoding="utf-8"?>
<c:userShapes xmlns:c="http://schemas.openxmlformats.org/drawingml/2006/chart">
  <cdr:relSizeAnchor xmlns:cdr="http://schemas.openxmlformats.org/drawingml/2006/chartDrawing">
    <cdr:from>
      <cdr:x>0.10359</cdr:x>
      <cdr:y>0.70925</cdr:y>
    </cdr:from>
    <cdr:to>
      <cdr:x>0.34175</cdr:x>
      <cdr:y>1</cdr:y>
    </cdr:to>
    <cdr:sp macro="" textlink="">
      <cdr:nvSpPr>
        <cdr:cNvPr id="4" name="Rectangle 3">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664061" y="1587567"/>
          <a:ext cx="1526683" cy="650808"/>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2015-2020</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CAGR</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 1.40% By Volume</a:t>
          </a:r>
        </a:p>
      </cdr:txBody>
    </cdr:sp>
  </cdr:relSizeAnchor>
  <cdr:relSizeAnchor xmlns:cdr="http://schemas.openxmlformats.org/drawingml/2006/chartDrawing">
    <cdr:from>
      <cdr:x>0.72868</cdr:x>
      <cdr:y>0.73627</cdr:y>
    </cdr:from>
    <cdr:to>
      <cdr:x>0.97325</cdr:x>
      <cdr:y>0.96596</cdr:y>
    </cdr:to>
    <cdr:sp macro="" textlink="">
      <cdr:nvSpPr>
        <cdr:cNvPr id="5" name="Rectangle 4">
          <a:extLst xmlns:a="http://schemas.openxmlformats.org/drawingml/2006/main">
            <a:ext uri="{FF2B5EF4-FFF2-40B4-BE49-F238E27FC236}">
              <a16:creationId xmlns:a16="http://schemas.microsoft.com/office/drawing/2014/main" id="{A09720C9-19AD-4573-9FB4-E6C795D7E816}"/>
            </a:ext>
          </a:extLst>
        </cdr:cNvPr>
        <cdr:cNvSpPr/>
      </cdr:nvSpPr>
      <cdr:spPr>
        <a:xfrm xmlns:a="http://schemas.openxmlformats.org/drawingml/2006/main">
          <a:off x="4671083" y="1648043"/>
          <a:ext cx="1567773" cy="514132"/>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2021E-2030F</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CAGR </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Arial" panose="020B0604020202020204" pitchFamily="34" charset="0"/>
              <a:ea typeface="Verdana" panose="020B0604030504040204" pitchFamily="34" charset="0"/>
              <a:cs typeface="Arial" panose="020B0604020202020204" pitchFamily="34" charset="0"/>
            </a:rPr>
            <a:t>5.30% By Volume</a:t>
          </a:r>
        </a:p>
      </cdr:txBody>
    </cdr:sp>
  </cdr:relSizeAnchor>
</c:userShapes>
</file>

<file path=word/drawings/drawing5.xml><?xml version="1.0" encoding="utf-8"?>
<c:userShapes xmlns:c="http://schemas.openxmlformats.org/drawingml/2006/chart">
  <cdr:relSizeAnchor xmlns:cdr="http://schemas.openxmlformats.org/drawingml/2006/chartDrawing">
    <cdr:from>
      <cdr:x>0.25766</cdr:x>
      <cdr:y>0.41534</cdr:y>
    </cdr:from>
    <cdr:to>
      <cdr:x>0.40729</cdr:x>
      <cdr:y>0.5914</cdr:y>
    </cdr:to>
    <cdr:cxnSp macro="">
      <cdr:nvCxnSpPr>
        <cdr:cNvPr id="2" name="Straight Arrow Connector 1"/>
        <cdr:cNvCxnSpPr/>
      </cdr:nvCxnSpPr>
      <cdr:spPr>
        <a:xfrm xmlns:a="http://schemas.openxmlformats.org/drawingml/2006/main" flipV="1">
          <a:off x="1452880" y="1238250"/>
          <a:ext cx="843749" cy="524913"/>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541CC6-4C13-43EE-B717-CEE0B72C3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13134</TotalTime>
  <Pages>122</Pages>
  <Words>18035</Words>
  <Characters>102804</Characters>
  <Application>Microsoft Office Word</Application>
  <DocSecurity>0</DocSecurity>
  <Lines>856</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Neeshu Bhadauriya</dc:creator>
  <cp:keywords/>
  <dc:description/>
  <cp:lastModifiedBy>Hardik Malhotra</cp:lastModifiedBy>
  <cp:revision>25</cp:revision>
  <cp:lastPrinted>2021-09-27T17:25:00Z</cp:lastPrinted>
  <dcterms:created xsi:type="dcterms:W3CDTF">2021-10-22T07:36:00Z</dcterms:created>
  <dcterms:modified xsi:type="dcterms:W3CDTF">2021-11-25T06:21:00Z</dcterms:modified>
</cp:coreProperties>
</file>